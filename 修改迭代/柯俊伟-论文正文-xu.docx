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33048" w14:textId="77777777" w:rsidR="008724BF" w:rsidRDefault="008724BF">
      <w:pPr>
        <w:snapToGrid w:val="0"/>
        <w:jc w:val="center"/>
        <w:rPr>
          <w:rFonts w:eastAsia="黑体"/>
          <w:sz w:val="72"/>
          <w:szCs w:val="72"/>
        </w:rPr>
      </w:pPr>
    </w:p>
    <w:p w14:paraId="73A0375C" w14:textId="77777777" w:rsidR="008724BF" w:rsidRDefault="008724BF">
      <w:pPr>
        <w:snapToGrid w:val="0"/>
        <w:jc w:val="center"/>
        <w:rPr>
          <w:rFonts w:eastAsia="黑体"/>
          <w:sz w:val="72"/>
          <w:szCs w:val="72"/>
        </w:rPr>
      </w:pPr>
    </w:p>
    <w:p w14:paraId="6478B257" w14:textId="77777777" w:rsidR="008724BF" w:rsidRDefault="008A7C78">
      <w:pPr>
        <w:snapToGrid w:val="0"/>
        <w:jc w:val="center"/>
        <w:rPr>
          <w:rFonts w:eastAsia="黑体"/>
          <w:sz w:val="72"/>
          <w:szCs w:val="72"/>
        </w:rPr>
      </w:pPr>
      <w:r>
        <w:rPr>
          <w:rFonts w:eastAsia="隶书"/>
          <w:noProof/>
          <w:sz w:val="32"/>
          <w:szCs w:val="32"/>
        </w:rPr>
        <w:drawing>
          <wp:inline distT="0" distB="0" distL="0" distR="0" wp14:anchorId="52B7FFE4" wp14:editId="77E0B84C">
            <wp:extent cx="4707255" cy="977900"/>
            <wp:effectExtent l="0" t="0" r="0" b="0"/>
            <wp:docPr id="1949907134" name="图片 1"/>
            <wp:cNvGraphicFramePr/>
            <a:graphic xmlns:a="http://schemas.openxmlformats.org/drawingml/2006/main">
              <a:graphicData uri="http://schemas.openxmlformats.org/drawingml/2006/picture">
                <pic:pic xmlns:pic="http://schemas.openxmlformats.org/drawingml/2006/picture">
                  <pic:nvPicPr>
                    <pic:cNvPr id="1949907134" name="图片 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707255" cy="977900"/>
                    </a:xfrm>
                    <a:prstGeom prst="rect">
                      <a:avLst/>
                    </a:prstGeom>
                    <a:noFill/>
                    <a:ln>
                      <a:noFill/>
                    </a:ln>
                  </pic:spPr>
                </pic:pic>
              </a:graphicData>
            </a:graphic>
          </wp:inline>
        </w:drawing>
      </w:r>
    </w:p>
    <w:p w14:paraId="1A17010D" w14:textId="77777777" w:rsidR="008724BF" w:rsidRDefault="008724BF">
      <w:pPr>
        <w:snapToGrid w:val="0"/>
        <w:rPr>
          <w:rFonts w:eastAsia="黑体"/>
          <w:sz w:val="72"/>
          <w:szCs w:val="72"/>
        </w:rPr>
      </w:pPr>
    </w:p>
    <w:p w14:paraId="7F900B23" w14:textId="77777777" w:rsidR="008724BF" w:rsidRDefault="008A7C78">
      <w:pPr>
        <w:snapToGrid w:val="0"/>
        <w:jc w:val="center"/>
        <w:rPr>
          <w:rFonts w:eastAsia="黑体"/>
          <w:sz w:val="72"/>
          <w:szCs w:val="72"/>
        </w:rPr>
      </w:pPr>
      <w:r>
        <w:rPr>
          <w:rFonts w:eastAsia="黑体" w:hint="eastAsia"/>
          <w:sz w:val="72"/>
          <w:szCs w:val="72"/>
        </w:rPr>
        <w:t>硕士专业</w:t>
      </w:r>
      <w:r>
        <w:rPr>
          <w:rFonts w:eastAsia="黑体"/>
          <w:sz w:val="72"/>
          <w:szCs w:val="72"/>
        </w:rPr>
        <w:t>学位论文</w:t>
      </w:r>
    </w:p>
    <w:p w14:paraId="54083F7D" w14:textId="77777777" w:rsidR="008724BF" w:rsidRDefault="008724BF">
      <w:pPr>
        <w:rPr>
          <w:sz w:val="32"/>
          <w:szCs w:val="32"/>
        </w:rPr>
      </w:pPr>
    </w:p>
    <w:p w14:paraId="5B788F53" w14:textId="77777777" w:rsidR="008724BF" w:rsidRDefault="008A7C78">
      <w:pPr>
        <w:snapToGrid w:val="0"/>
        <w:spacing w:line="360" w:lineRule="auto"/>
        <w:jc w:val="center"/>
        <w:rPr>
          <w:rFonts w:eastAsia="黑体"/>
          <w:bCs/>
          <w:sz w:val="36"/>
        </w:rPr>
      </w:pPr>
      <w:bookmarkStart w:id="0" w:name="OLE_LINK2"/>
      <w:bookmarkStart w:id="1" w:name="OLE_LINK1"/>
      <w:r>
        <w:rPr>
          <w:rFonts w:eastAsia="黑体" w:hint="eastAsia"/>
          <w:bCs/>
          <w:sz w:val="36"/>
        </w:rPr>
        <w:t xml:space="preserve">  </w:t>
      </w:r>
      <w:r>
        <w:rPr>
          <w:rFonts w:eastAsia="黑体" w:hint="eastAsia"/>
          <w:bCs/>
          <w:sz w:val="36"/>
        </w:rPr>
        <w:t>基于</w:t>
      </w:r>
      <w:r>
        <w:rPr>
          <w:rFonts w:eastAsia="黑体" w:hint="eastAsia"/>
          <w:bCs/>
          <w:sz w:val="36"/>
        </w:rPr>
        <w:t>WebGL</w:t>
      </w:r>
      <w:r>
        <w:rPr>
          <w:rFonts w:eastAsia="黑体" w:hint="eastAsia"/>
          <w:bCs/>
          <w:sz w:val="36"/>
        </w:rPr>
        <w:t>的三维地质建模及可视化方法研究</w:t>
      </w:r>
      <w:commentRangeStart w:id="2"/>
      <w:commentRangeEnd w:id="2"/>
      <w:r>
        <w:commentReference w:id="2"/>
      </w:r>
    </w:p>
    <w:bookmarkEnd w:id="0"/>
    <w:bookmarkEnd w:id="1"/>
    <w:p w14:paraId="3B1F5917" w14:textId="77777777" w:rsidR="008724BF" w:rsidRDefault="008724BF">
      <w:pPr>
        <w:snapToGrid w:val="0"/>
        <w:spacing w:line="360" w:lineRule="auto"/>
        <w:jc w:val="center"/>
        <w:rPr>
          <w:rFonts w:eastAsia="黑体"/>
          <w:bCs/>
          <w:sz w:val="36"/>
        </w:rPr>
      </w:pPr>
    </w:p>
    <w:p w14:paraId="3CA99D73" w14:textId="77777777" w:rsidR="008724BF" w:rsidRDefault="008A7C78">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作       者：</w:t>
      </w:r>
      <w:commentRangeStart w:id="3"/>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柯峻伟</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commentRangeEnd w:id="3"/>
      <w:r>
        <w:commentReference w:id="3"/>
      </w:r>
    </w:p>
    <w:p w14:paraId="520A134D" w14:textId="77777777" w:rsidR="008724BF" w:rsidRDefault="008A7C78">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学       院：</w:t>
      </w:r>
      <w:r>
        <w:rPr>
          <w:rFonts w:eastAsia="楷体_GB2312"/>
          <w:sz w:val="32"/>
          <w:szCs w:val="32"/>
          <w:u w:val="single"/>
        </w:rPr>
        <w:t xml:space="preserve"> </w:t>
      </w:r>
      <w:r>
        <w:rPr>
          <w:rFonts w:eastAsia="楷体_GB2312" w:hint="eastAsia"/>
          <w:sz w:val="32"/>
          <w:szCs w:val="32"/>
          <w:u w:val="single"/>
        </w:rPr>
        <w:t>地球科学与测绘工程学院</w:t>
      </w:r>
      <w:r>
        <w:rPr>
          <w:rFonts w:eastAsia="楷体_GB2312" w:hint="eastAsia"/>
          <w:sz w:val="32"/>
          <w:szCs w:val="32"/>
          <w:u w:val="single"/>
        </w:rPr>
        <w:t xml:space="preserve"> </w:t>
      </w:r>
    </w:p>
    <w:p w14:paraId="67935899" w14:textId="77777777" w:rsidR="008724BF" w:rsidRDefault="008A7C78">
      <w:pPr>
        <w:snapToGrid w:val="0"/>
        <w:spacing w:line="360" w:lineRule="auto"/>
        <w:ind w:firstLineChars="600" w:firstLine="1920"/>
        <w:jc w:val="left"/>
        <w:rPr>
          <w:rFonts w:ascii="楷体_GB2312" w:eastAsia="楷体_GB2312" w:hAnsi="宋体"/>
          <w:sz w:val="32"/>
          <w:szCs w:val="32"/>
          <w:u w:val="single"/>
        </w:rPr>
      </w:pPr>
      <w:r>
        <w:rPr>
          <w:rFonts w:ascii="宋体" w:hAnsi="宋体" w:hint="eastAsia"/>
          <w:sz w:val="32"/>
          <w:szCs w:val="32"/>
        </w:rPr>
        <w:t>学       号：</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ZQT2200202053</w:t>
      </w:r>
      <w:r>
        <w:rPr>
          <w:rFonts w:eastAsia="楷体_GB2312"/>
          <w:sz w:val="32"/>
          <w:szCs w:val="32"/>
          <w:u w:val="single"/>
        </w:rPr>
        <w:t xml:space="preserve">      </w:t>
      </w:r>
    </w:p>
    <w:p w14:paraId="656B0304" w14:textId="77777777" w:rsidR="008724BF" w:rsidRDefault="008A7C78">
      <w:pPr>
        <w:snapToGrid w:val="0"/>
        <w:spacing w:line="360" w:lineRule="auto"/>
        <w:ind w:firstLineChars="600" w:firstLine="1812"/>
        <w:jc w:val="left"/>
        <w:rPr>
          <w:rFonts w:ascii="楷体_GB2312" w:eastAsia="楷体_GB2312" w:hAnsi="宋体"/>
          <w:sz w:val="32"/>
          <w:szCs w:val="32"/>
          <w:u w:val="single"/>
        </w:rPr>
      </w:pPr>
      <w:r>
        <w:rPr>
          <w:rFonts w:ascii="宋体" w:hAnsi="宋体" w:hint="eastAsia"/>
          <w:snapToGrid w:val="0"/>
          <w:spacing w:val="1"/>
          <w:w w:val="94"/>
          <w:kern w:val="0"/>
          <w:sz w:val="32"/>
          <w:szCs w:val="32"/>
          <w:fitText w:val="1820" w:id="-761926400"/>
        </w:rPr>
        <w:t>专业学位类</w:t>
      </w:r>
      <w:r>
        <w:rPr>
          <w:rFonts w:ascii="宋体" w:hAnsi="宋体" w:hint="eastAsia"/>
          <w:snapToGrid w:val="0"/>
          <w:spacing w:val="5"/>
          <w:w w:val="94"/>
          <w:kern w:val="0"/>
          <w:sz w:val="32"/>
          <w:szCs w:val="32"/>
          <w:fitText w:val="1820" w:id="-761926400"/>
        </w:rPr>
        <w:t>别</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p>
    <w:p w14:paraId="555FA770" w14:textId="77777777" w:rsidR="008724BF" w:rsidRDefault="008A7C78">
      <w:pPr>
        <w:snapToGrid w:val="0"/>
        <w:spacing w:line="360" w:lineRule="auto"/>
        <w:ind w:firstLineChars="614" w:firstLine="1854"/>
        <w:jc w:val="left"/>
        <w:rPr>
          <w:rFonts w:ascii="宋体" w:hAnsi="宋体"/>
          <w:sz w:val="32"/>
          <w:szCs w:val="32"/>
          <w:u w:val="single"/>
        </w:rPr>
      </w:pPr>
      <w:r>
        <w:rPr>
          <w:rFonts w:ascii="宋体" w:hAnsi="宋体" w:hint="eastAsia"/>
          <w:snapToGrid w:val="0"/>
          <w:spacing w:val="1"/>
          <w:w w:val="94"/>
          <w:kern w:val="0"/>
          <w:sz w:val="32"/>
          <w:szCs w:val="32"/>
          <w:fitText w:val="1821" w:id="-761926399"/>
        </w:rPr>
        <w:t>专业学位领</w:t>
      </w:r>
      <w:r>
        <w:rPr>
          <w:rFonts w:ascii="宋体" w:hAnsi="宋体" w:hint="eastAsia"/>
          <w:snapToGrid w:val="0"/>
          <w:spacing w:val="6"/>
          <w:w w:val="94"/>
          <w:kern w:val="0"/>
          <w:sz w:val="32"/>
          <w:szCs w:val="32"/>
          <w:fitText w:val="1821" w:id="-761926399"/>
        </w:rPr>
        <w:t>域</w:t>
      </w:r>
      <w:r>
        <w:rPr>
          <w:rFonts w:ascii="宋体" w:hAnsi="宋体"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77777777" w:rsidR="008724BF" w:rsidRDefault="008A7C78">
      <w:pPr>
        <w:snapToGrid w:val="0"/>
        <w:spacing w:line="360" w:lineRule="auto"/>
        <w:ind w:firstLineChars="600" w:firstLine="1920"/>
        <w:jc w:val="left"/>
        <w:rPr>
          <w:rFonts w:ascii="楷体_GB2312" w:eastAsia="楷体_GB2312" w:hAnsi="宋体"/>
          <w:sz w:val="32"/>
          <w:szCs w:val="32"/>
          <w:u w:val="single"/>
        </w:rPr>
      </w:pPr>
      <w:commentRangeStart w:id="4"/>
      <w:r>
        <w:rPr>
          <w:rFonts w:ascii="宋体" w:hAnsi="宋体" w:hint="eastAsia"/>
          <w:sz w:val="32"/>
          <w:szCs w:val="32"/>
        </w:rPr>
        <w:t>校 内 导 师：</w:t>
      </w:r>
      <w:commentRangeEnd w:id="4"/>
      <w:r>
        <w:commentReference w:id="4"/>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p>
    <w:p w14:paraId="1CE5683B" w14:textId="77777777" w:rsidR="008724BF" w:rsidRDefault="008A7C78">
      <w:pPr>
        <w:snapToGrid w:val="0"/>
        <w:spacing w:line="360" w:lineRule="auto"/>
        <w:ind w:firstLineChars="600" w:firstLine="1920"/>
        <w:jc w:val="left"/>
        <w:rPr>
          <w:rFonts w:ascii="宋体" w:hAnsi="宋体"/>
          <w:sz w:val="32"/>
          <w:szCs w:val="32"/>
          <w:u w:val="single"/>
        </w:rPr>
      </w:pPr>
      <w:r>
        <w:rPr>
          <w:rFonts w:ascii="宋体" w:hAnsi="宋体" w:hint="eastAsia"/>
          <w:sz w:val="32"/>
          <w:szCs w:val="32"/>
        </w:rPr>
        <w:t>校 外 导 师：</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r>
        <w:rPr>
          <w:rFonts w:eastAsia="楷体_GB2312" w:hint="eastAsia"/>
          <w:sz w:val="32"/>
          <w:szCs w:val="32"/>
          <w:u w:val="single"/>
        </w:rPr>
        <w:t>高远</w:t>
      </w:r>
      <w:r>
        <w:rPr>
          <w:rFonts w:eastAsia="楷体_GB2312"/>
          <w:sz w:val="32"/>
          <w:szCs w:val="32"/>
          <w:u w:val="single"/>
        </w:rPr>
        <w:t xml:space="preserve"> </w:t>
      </w:r>
      <w:r>
        <w:rPr>
          <w:rFonts w:eastAsia="楷体_GB2312" w:hint="eastAsia"/>
          <w:sz w:val="32"/>
          <w:szCs w:val="32"/>
          <w:u w:val="single"/>
        </w:rPr>
        <w:t xml:space="preserve">  </w:t>
      </w:r>
      <w:r>
        <w:rPr>
          <w:rFonts w:eastAsia="楷体_GB2312"/>
          <w:sz w:val="32"/>
          <w:szCs w:val="32"/>
          <w:u w:val="single"/>
        </w:rPr>
        <w:t xml:space="preserve">        </w:t>
      </w:r>
    </w:p>
    <w:p w14:paraId="1E890E5B" w14:textId="77777777" w:rsidR="008724BF" w:rsidRDefault="008A7C78">
      <w:pPr>
        <w:snapToGrid w:val="0"/>
        <w:jc w:val="center"/>
        <w:rPr>
          <w:sz w:val="32"/>
          <w:szCs w:val="32"/>
        </w:rPr>
      </w:pPr>
      <w:commentRangeStart w:id="5"/>
      <w:r>
        <w:rPr>
          <w:sz w:val="32"/>
          <w:szCs w:val="32"/>
        </w:rPr>
        <w:t>20</w:t>
      </w:r>
      <w:r>
        <w:rPr>
          <w:rFonts w:hint="eastAsia"/>
          <w:sz w:val="32"/>
          <w:szCs w:val="32"/>
        </w:rPr>
        <w:t>25</w:t>
      </w:r>
      <w:r>
        <w:rPr>
          <w:sz w:val="32"/>
          <w:szCs w:val="32"/>
        </w:rPr>
        <w:t>年</w:t>
      </w:r>
      <w:r>
        <w:rPr>
          <w:rFonts w:hint="eastAsia"/>
          <w:sz w:val="32"/>
          <w:szCs w:val="32"/>
        </w:rPr>
        <w:t>6</w:t>
      </w:r>
      <w:r>
        <w:rPr>
          <w:sz w:val="32"/>
          <w:szCs w:val="32"/>
        </w:rPr>
        <w:t>月</w:t>
      </w:r>
      <w:commentRangeEnd w:id="5"/>
      <w:r>
        <w:commentReference w:id="5"/>
      </w:r>
    </w:p>
    <w:p w14:paraId="0AF872FB" w14:textId="77777777" w:rsidR="008724BF" w:rsidRDefault="008A7C78">
      <w:pPr>
        <w:tabs>
          <w:tab w:val="left" w:pos="420"/>
          <w:tab w:val="left" w:pos="840"/>
          <w:tab w:val="left" w:pos="6738"/>
          <w:tab w:val="left" w:pos="7398"/>
          <w:tab w:val="left" w:pos="7770"/>
        </w:tabs>
        <w:spacing w:line="300" w:lineRule="auto"/>
        <w:rPr>
          <w:sz w:val="28"/>
          <w:szCs w:val="28"/>
          <w:u w:val="single" w:color="000000"/>
        </w:rPr>
      </w:pPr>
      <w:r>
        <w:rPr>
          <w:sz w:val="28"/>
          <w:szCs w:val="28"/>
        </w:rPr>
        <w:br w:type="page"/>
      </w:r>
      <w:r>
        <w:rPr>
          <w:sz w:val="28"/>
          <w:szCs w:val="28"/>
        </w:rPr>
        <w:lastRenderedPageBreak/>
        <w:t>中图分类号：</w:t>
      </w:r>
      <w:r>
        <w:rPr>
          <w:sz w:val="28"/>
          <w:szCs w:val="28"/>
          <w:u w:val="single" w:color="000000"/>
        </w:rPr>
        <w:t xml:space="preserve">   </w:t>
      </w:r>
      <w:r>
        <w:rPr>
          <w:rFonts w:hint="eastAsia"/>
          <w:sz w:val="28"/>
          <w:szCs w:val="28"/>
          <w:u w:val="single" w:color="000000"/>
        </w:rPr>
        <w:t>TD</w:t>
      </w:r>
      <w:r>
        <w:rPr>
          <w:sz w:val="28"/>
          <w:szCs w:val="28"/>
          <w:u w:val="single" w:color="000000"/>
        </w:rPr>
        <w:t>263</w:t>
      </w:r>
      <w:r>
        <w:rPr>
          <w:color w:val="FFFFFF"/>
          <w:sz w:val="28"/>
          <w:szCs w:val="28"/>
          <w:u w:val="single" w:color="000000"/>
        </w:rPr>
        <w:t xml:space="preserve">   </w:t>
      </w:r>
      <w:r>
        <w:rPr>
          <w:color w:val="FFFFFF"/>
          <w:sz w:val="28"/>
          <w:szCs w:val="28"/>
        </w:rPr>
        <w:t xml:space="preserve">    </w:t>
      </w:r>
      <w:r>
        <w:rPr>
          <w:sz w:val="28"/>
          <w:szCs w:val="28"/>
        </w:rPr>
        <w:t xml:space="preserve"> </w:t>
      </w:r>
      <w:r>
        <w:rPr>
          <w:color w:val="FFFFFF"/>
          <w:sz w:val="28"/>
          <w:szCs w:val="28"/>
        </w:rPr>
        <w:t xml:space="preserve">    </w:t>
      </w:r>
      <w:r>
        <w:rPr>
          <w:sz w:val="28"/>
          <w:szCs w:val="28"/>
        </w:rPr>
        <w:t xml:space="preserve">         </w:t>
      </w:r>
      <w:commentRangeStart w:id="6"/>
      <w:r>
        <w:rPr>
          <w:sz w:val="28"/>
          <w:szCs w:val="28"/>
        </w:rPr>
        <w:t>单位代码：</w:t>
      </w:r>
      <w:r>
        <w:rPr>
          <w:sz w:val="28"/>
          <w:szCs w:val="28"/>
          <w:u w:val="single" w:color="000000"/>
        </w:rPr>
        <w:t xml:space="preserve">   11413</w:t>
      </w:r>
      <w:commentRangeEnd w:id="6"/>
      <w:r>
        <w:commentReference w:id="6"/>
      </w:r>
      <w:r>
        <w:rPr>
          <w:sz w:val="28"/>
          <w:szCs w:val="28"/>
          <w:u w:val="single" w:color="000000"/>
        </w:rPr>
        <w:t xml:space="preserve"> </w:t>
      </w:r>
    </w:p>
    <w:p w14:paraId="785FCA51" w14:textId="77777777" w:rsidR="008724BF" w:rsidRDefault="008A7C78">
      <w:pPr>
        <w:tabs>
          <w:tab w:val="left" w:pos="420"/>
          <w:tab w:val="left" w:pos="840"/>
          <w:tab w:val="left" w:pos="6738"/>
          <w:tab w:val="left" w:pos="7398"/>
          <w:tab w:val="left" w:pos="7770"/>
        </w:tabs>
        <w:spacing w:line="300" w:lineRule="auto"/>
        <w:rPr>
          <w:sz w:val="28"/>
          <w:szCs w:val="28"/>
        </w:rPr>
      </w:pPr>
      <w:r>
        <w:rPr>
          <w:sz w:val="28"/>
          <w:szCs w:val="28"/>
        </w:rPr>
        <w:t>UDC</w:t>
      </w:r>
      <w:r>
        <w:rPr>
          <w:sz w:val="28"/>
          <w:szCs w:val="28"/>
        </w:rPr>
        <w:t>分类号：</w:t>
      </w:r>
      <w:r>
        <w:rPr>
          <w:sz w:val="28"/>
          <w:szCs w:val="28"/>
          <w:u w:val="single" w:color="000000"/>
        </w:rPr>
        <w:t xml:space="preserve">   622</w:t>
      </w:r>
      <w:r>
        <w:rPr>
          <w:color w:val="FFFFFF"/>
          <w:sz w:val="28"/>
          <w:szCs w:val="28"/>
          <w:u w:val="single" w:color="000000"/>
        </w:rPr>
        <w:t xml:space="preserve">  </w:t>
      </w:r>
      <w:r>
        <w:rPr>
          <w:color w:val="FFFFFF"/>
          <w:sz w:val="28"/>
          <w:szCs w:val="28"/>
        </w:rPr>
        <w:t xml:space="preserve">    </w:t>
      </w:r>
      <w:r>
        <w:rPr>
          <w:sz w:val="28"/>
          <w:szCs w:val="28"/>
        </w:rPr>
        <w:t xml:space="preserve">              </w:t>
      </w:r>
      <w:r>
        <w:rPr>
          <w:sz w:val="28"/>
          <w:szCs w:val="28"/>
        </w:rPr>
        <w:t>密</w:t>
      </w:r>
      <w:r>
        <w:rPr>
          <w:sz w:val="28"/>
          <w:szCs w:val="28"/>
        </w:rPr>
        <w:t xml:space="preserve">    </w:t>
      </w:r>
      <w:r>
        <w:rPr>
          <w:sz w:val="28"/>
          <w:szCs w:val="28"/>
        </w:rPr>
        <w:t>级：</w:t>
      </w:r>
      <w:r>
        <w:rPr>
          <w:color w:val="FFFFFF"/>
          <w:sz w:val="28"/>
          <w:szCs w:val="28"/>
          <w:u w:val="single" w:color="000000"/>
        </w:rPr>
        <w:t xml:space="preserve">   </w:t>
      </w:r>
      <w:r>
        <w:rPr>
          <w:sz w:val="28"/>
          <w:szCs w:val="28"/>
          <w:u w:val="single" w:color="000000"/>
        </w:rPr>
        <w:t>公开</w:t>
      </w:r>
      <w:r>
        <w:rPr>
          <w:color w:val="FFFFFF"/>
          <w:sz w:val="28"/>
          <w:szCs w:val="28"/>
          <w:u w:val="single" w:color="000000"/>
        </w:rPr>
        <w:t xml:space="preserve">  </w:t>
      </w:r>
    </w:p>
    <w:p w14:paraId="0DE17C0A" w14:textId="77777777" w:rsidR="008724BF" w:rsidRDefault="008724BF">
      <w:pPr>
        <w:jc w:val="center"/>
      </w:pPr>
    </w:p>
    <w:p w14:paraId="1E6053CB" w14:textId="77777777" w:rsidR="008724BF" w:rsidRDefault="008724BF">
      <w:pPr>
        <w:jc w:val="center"/>
      </w:pPr>
    </w:p>
    <w:p w14:paraId="707B4326" w14:textId="77777777" w:rsidR="008724BF" w:rsidRDefault="008724BF">
      <w:pPr>
        <w:jc w:val="center"/>
      </w:pPr>
    </w:p>
    <w:p w14:paraId="43CBEFAE" w14:textId="77777777" w:rsidR="008724BF" w:rsidRDefault="008724BF">
      <w:pPr>
        <w:jc w:val="center"/>
      </w:pPr>
    </w:p>
    <w:p w14:paraId="01B6CF31" w14:textId="77777777" w:rsidR="008724BF" w:rsidRDefault="008A7C78">
      <w:pPr>
        <w:snapToGrid w:val="0"/>
        <w:jc w:val="center"/>
        <w:rPr>
          <w:rFonts w:eastAsia="黑体"/>
          <w:sz w:val="48"/>
          <w:szCs w:val="48"/>
        </w:rPr>
      </w:pPr>
      <w:commentRangeStart w:id="7"/>
      <w:r>
        <w:rPr>
          <w:rFonts w:eastAsia="黑体" w:hint="eastAsia"/>
          <w:sz w:val="48"/>
          <w:szCs w:val="48"/>
        </w:rPr>
        <w:t>硕</w:t>
      </w:r>
      <w:r>
        <w:rPr>
          <w:rFonts w:eastAsia="黑体" w:hint="eastAsia"/>
          <w:sz w:val="48"/>
          <w:szCs w:val="48"/>
        </w:rPr>
        <w:t xml:space="preserve"> </w:t>
      </w:r>
      <w:r>
        <w:rPr>
          <w:rFonts w:eastAsia="黑体" w:hint="eastAsia"/>
          <w:sz w:val="48"/>
          <w:szCs w:val="48"/>
        </w:rPr>
        <w:t>士</w:t>
      </w:r>
      <w:r>
        <w:rPr>
          <w:rFonts w:eastAsia="黑体" w:hint="eastAsia"/>
          <w:sz w:val="48"/>
          <w:szCs w:val="48"/>
        </w:rPr>
        <w:t xml:space="preserve"> </w:t>
      </w:r>
      <w:r>
        <w:rPr>
          <w:rFonts w:eastAsia="黑体" w:hint="eastAsia"/>
          <w:sz w:val="48"/>
          <w:szCs w:val="48"/>
        </w:rPr>
        <w:t>专</w:t>
      </w:r>
      <w:r>
        <w:rPr>
          <w:rFonts w:eastAsia="黑体" w:hint="eastAsia"/>
          <w:sz w:val="48"/>
          <w:szCs w:val="48"/>
        </w:rPr>
        <w:t xml:space="preserve"> </w:t>
      </w:r>
      <w:r>
        <w:rPr>
          <w:rFonts w:eastAsia="黑体" w:hint="eastAsia"/>
          <w:sz w:val="48"/>
          <w:szCs w:val="48"/>
        </w:rPr>
        <w:t>业</w:t>
      </w:r>
      <w:r>
        <w:rPr>
          <w:rFonts w:eastAsia="黑体"/>
          <w:sz w:val="48"/>
          <w:szCs w:val="48"/>
        </w:rPr>
        <w:t xml:space="preserve"> </w:t>
      </w:r>
      <w:r>
        <w:rPr>
          <w:rFonts w:eastAsia="黑体"/>
          <w:sz w:val="48"/>
          <w:szCs w:val="48"/>
        </w:rPr>
        <w:t>学</w:t>
      </w:r>
      <w:r>
        <w:rPr>
          <w:rFonts w:eastAsia="黑体"/>
          <w:sz w:val="48"/>
          <w:szCs w:val="48"/>
        </w:rPr>
        <w:t xml:space="preserve"> </w:t>
      </w:r>
      <w:r>
        <w:rPr>
          <w:rFonts w:eastAsia="黑体"/>
          <w:sz w:val="48"/>
          <w:szCs w:val="48"/>
        </w:rPr>
        <w:t>位</w:t>
      </w:r>
      <w:r>
        <w:rPr>
          <w:rFonts w:eastAsia="黑体"/>
          <w:sz w:val="48"/>
          <w:szCs w:val="48"/>
        </w:rPr>
        <w:t xml:space="preserve"> </w:t>
      </w:r>
      <w:r>
        <w:rPr>
          <w:rFonts w:eastAsia="黑体"/>
          <w:sz w:val="48"/>
          <w:szCs w:val="48"/>
        </w:rPr>
        <w:t>论</w:t>
      </w:r>
      <w:r>
        <w:rPr>
          <w:rFonts w:eastAsia="黑体"/>
          <w:sz w:val="48"/>
          <w:szCs w:val="48"/>
        </w:rPr>
        <w:t xml:space="preserve"> </w:t>
      </w:r>
      <w:r>
        <w:rPr>
          <w:rFonts w:eastAsia="黑体"/>
          <w:sz w:val="48"/>
          <w:szCs w:val="48"/>
        </w:rPr>
        <w:t>文</w:t>
      </w:r>
      <w:commentRangeEnd w:id="7"/>
      <w:r>
        <w:commentReference w:id="7"/>
      </w:r>
    </w:p>
    <w:p w14:paraId="5D372A45" w14:textId="77777777" w:rsidR="008724BF" w:rsidRDefault="008724BF">
      <w:pPr>
        <w:jc w:val="center"/>
      </w:pPr>
    </w:p>
    <w:p w14:paraId="285D7E00" w14:textId="77777777" w:rsidR="008724BF" w:rsidRDefault="008724BF">
      <w:pPr>
        <w:jc w:val="center"/>
        <w:rPr>
          <w:sz w:val="24"/>
        </w:rPr>
      </w:pPr>
    </w:p>
    <w:p w14:paraId="25B783D1" w14:textId="77777777" w:rsidR="008724BF" w:rsidRDefault="008724BF">
      <w:pPr>
        <w:jc w:val="center"/>
        <w:rPr>
          <w:sz w:val="24"/>
        </w:rPr>
      </w:pPr>
    </w:p>
    <w:p w14:paraId="0C48BD26" w14:textId="77777777" w:rsidR="008724BF" w:rsidRDefault="008A7C78">
      <w:pPr>
        <w:snapToGrid w:val="0"/>
        <w:spacing w:line="360" w:lineRule="auto"/>
        <w:jc w:val="left"/>
        <w:rPr>
          <w:sz w:val="28"/>
          <w:szCs w:val="28"/>
          <w:u w:val="single"/>
        </w:rPr>
      </w:pPr>
      <w:r>
        <w:rPr>
          <w:kern w:val="0"/>
          <w:sz w:val="28"/>
          <w:szCs w:val="28"/>
        </w:rPr>
        <w:t>中文题目：</w:t>
      </w:r>
      <w:r>
        <w:rPr>
          <w:rFonts w:eastAsia="楷体_GB2312" w:hint="eastAsia"/>
          <w:sz w:val="28"/>
          <w:szCs w:val="28"/>
          <w:u w:val="single"/>
        </w:rPr>
        <w:t>基于</w:t>
      </w:r>
      <w:r>
        <w:rPr>
          <w:rFonts w:eastAsia="楷体_GB2312" w:hint="eastAsia"/>
          <w:sz w:val="28"/>
          <w:szCs w:val="28"/>
          <w:u w:val="single"/>
        </w:rPr>
        <w:t>WebGL</w:t>
      </w:r>
      <w:r>
        <w:rPr>
          <w:rFonts w:eastAsia="楷体_GB2312" w:hint="eastAsia"/>
          <w:sz w:val="28"/>
          <w:szCs w:val="28"/>
          <w:u w:val="single"/>
        </w:rPr>
        <w:t>的三维地质建模及可视化方法研究</w:t>
      </w:r>
      <w:r>
        <w:rPr>
          <w:rFonts w:eastAsia="楷体_GB2312"/>
          <w:sz w:val="28"/>
          <w:szCs w:val="28"/>
          <w:u w:val="single"/>
        </w:rPr>
        <w:t xml:space="preserve">      </w:t>
      </w:r>
      <w:commentRangeStart w:id="8"/>
      <w:commentRangeEnd w:id="8"/>
      <w:r>
        <w:commentReference w:id="8"/>
      </w:r>
      <w:r>
        <w:rPr>
          <w:rFonts w:eastAsia="楷体_GB2312"/>
          <w:sz w:val="28"/>
          <w:szCs w:val="28"/>
          <w:u w:val="single"/>
        </w:rPr>
        <w:t xml:space="preserve">    </w:t>
      </w:r>
    </w:p>
    <w:p w14:paraId="5D8D1493" w14:textId="77777777" w:rsidR="008724BF" w:rsidRDefault="008A7C78">
      <w:pPr>
        <w:snapToGrid w:val="0"/>
        <w:spacing w:line="360" w:lineRule="auto"/>
        <w:ind w:left="1372" w:hangingChars="473" w:hanging="1372"/>
        <w:jc w:val="left"/>
        <w:rPr>
          <w:sz w:val="28"/>
          <w:szCs w:val="28"/>
          <w:u w:val="single"/>
        </w:rPr>
      </w:pPr>
      <w:r>
        <w:rPr>
          <w:spacing w:val="5"/>
          <w:kern w:val="0"/>
          <w:sz w:val="28"/>
          <w:szCs w:val="28"/>
        </w:rPr>
        <w:t>英文题</w:t>
      </w:r>
      <w:r>
        <w:rPr>
          <w:spacing w:val="-10"/>
          <w:kern w:val="0"/>
          <w:sz w:val="28"/>
          <w:szCs w:val="28"/>
        </w:rPr>
        <w:t>目：</w:t>
      </w:r>
      <w:r>
        <w:rPr>
          <w:sz w:val="28"/>
          <w:szCs w:val="28"/>
          <w:u w:val="single"/>
        </w:rPr>
        <w:t xml:space="preserve">Research on 3D Geological Modeling and Visualization Methods Based on WebGL                           </w:t>
      </w:r>
    </w:p>
    <w:p w14:paraId="085B26F8" w14:textId="77777777" w:rsidR="008724BF" w:rsidRDefault="008724BF">
      <w:pPr>
        <w:jc w:val="center"/>
        <w:rPr>
          <w:sz w:val="24"/>
        </w:rPr>
      </w:pPr>
    </w:p>
    <w:p w14:paraId="2BF2AA39" w14:textId="77777777" w:rsidR="008724BF" w:rsidRDefault="008724BF">
      <w:pPr>
        <w:jc w:val="center"/>
        <w:rPr>
          <w:sz w:val="24"/>
        </w:rPr>
      </w:pPr>
    </w:p>
    <w:p w14:paraId="1779140B" w14:textId="77777777" w:rsidR="008724BF" w:rsidRDefault="008724BF">
      <w:pPr>
        <w:jc w:val="center"/>
        <w:rPr>
          <w:sz w:val="24"/>
        </w:rPr>
      </w:pPr>
    </w:p>
    <w:p w14:paraId="1B029A7A" w14:textId="77777777" w:rsidR="008724BF" w:rsidRDefault="008724BF">
      <w:pPr>
        <w:jc w:val="center"/>
        <w:rPr>
          <w:sz w:val="24"/>
        </w:rPr>
      </w:pPr>
    </w:p>
    <w:p w14:paraId="4DED01CD" w14:textId="77777777" w:rsidR="008724BF" w:rsidRDefault="008A7C78">
      <w:pPr>
        <w:tabs>
          <w:tab w:val="left" w:pos="1276"/>
          <w:tab w:val="left" w:pos="1418"/>
        </w:tabs>
        <w:snapToGrid w:val="0"/>
        <w:spacing w:beforeLines="50" w:before="156" w:line="360" w:lineRule="auto"/>
        <w:rPr>
          <w:kern w:val="0"/>
          <w:sz w:val="28"/>
          <w:szCs w:val="28"/>
        </w:rPr>
      </w:pPr>
      <w:r>
        <w:rPr>
          <w:rFonts w:ascii="宋体" w:hAnsi="宋体" w:hint="eastAsia"/>
          <w:kern w:val="0"/>
          <w:sz w:val="28"/>
          <w:szCs w:val="28"/>
        </w:rPr>
        <w:t>作        者</w:t>
      </w:r>
      <w:r>
        <w:rPr>
          <w:rFonts w:hint="eastAsia"/>
          <w:kern w:val="0"/>
          <w:sz w:val="28"/>
          <w:szCs w:val="28"/>
        </w:rPr>
        <w:t>：</w:t>
      </w:r>
      <w:r>
        <w:rPr>
          <w:rFonts w:ascii="楷体_GB2312" w:eastAsia="楷体_GB2312" w:hint="eastAsia"/>
          <w:kern w:val="0"/>
          <w:sz w:val="28"/>
          <w:szCs w:val="28"/>
          <w:u w:val="single"/>
        </w:rPr>
        <w:t xml:space="preserve">    柯峻伟   </w:t>
      </w:r>
      <w:r>
        <w:rPr>
          <w:rFonts w:hint="eastAsia"/>
          <w:kern w:val="0"/>
          <w:sz w:val="28"/>
          <w:szCs w:val="28"/>
        </w:rPr>
        <w:t xml:space="preserve">    </w:t>
      </w:r>
      <w:r>
        <w:rPr>
          <w:rFonts w:ascii="宋体" w:hAnsi="宋体" w:hint="eastAsia"/>
          <w:kern w:val="0"/>
          <w:sz w:val="28"/>
          <w:szCs w:val="28"/>
        </w:rPr>
        <w:t>学        号</w:t>
      </w:r>
      <w:r>
        <w:rPr>
          <w:rFonts w:hint="eastAsia"/>
          <w:kern w:val="0"/>
          <w:sz w:val="28"/>
          <w:szCs w:val="28"/>
        </w:rPr>
        <w:t>：</w:t>
      </w:r>
      <w:r>
        <w:rPr>
          <w:rFonts w:ascii="楷体_GB2312" w:eastAsia="楷体_GB2312" w:hint="eastAsia"/>
          <w:kern w:val="0"/>
          <w:sz w:val="28"/>
          <w:szCs w:val="28"/>
          <w:u w:val="single"/>
        </w:rPr>
        <w:t xml:space="preserve"> ZQT2200202053        </w:t>
      </w:r>
    </w:p>
    <w:p w14:paraId="186AFA41" w14:textId="77777777" w:rsidR="008724BF" w:rsidRDefault="008A7C78">
      <w:pPr>
        <w:snapToGrid w:val="0"/>
        <w:spacing w:beforeLines="50" w:before="156" w:line="360" w:lineRule="auto"/>
        <w:rPr>
          <w:rFonts w:ascii="楷体_GB2312" w:eastAsia="楷体_GB2312"/>
          <w:kern w:val="0"/>
          <w:sz w:val="28"/>
          <w:szCs w:val="28"/>
          <w:u w:val="single"/>
        </w:rPr>
      </w:pPr>
      <w:r>
        <w:rPr>
          <w:rFonts w:ascii="宋体" w:hAnsi="宋体" w:hint="eastAsia"/>
          <w:kern w:val="0"/>
          <w:sz w:val="28"/>
          <w:szCs w:val="28"/>
        </w:rPr>
        <w:t>专业学位类别</w:t>
      </w:r>
      <w:r>
        <w:rPr>
          <w:rFonts w:hint="eastAsia"/>
          <w:kern w:val="0"/>
          <w:sz w:val="28"/>
          <w:szCs w:val="28"/>
        </w:rPr>
        <w:t>：</w:t>
      </w:r>
      <w:r>
        <w:rPr>
          <w:rFonts w:ascii="楷体_GB2312" w:eastAsia="楷体_GB2312" w:hint="eastAsia"/>
          <w:kern w:val="0"/>
          <w:sz w:val="28"/>
          <w:szCs w:val="28"/>
          <w:u w:val="single"/>
        </w:rPr>
        <w:t xml:space="preserve"> 资源与环境  </w:t>
      </w:r>
      <w:r>
        <w:rPr>
          <w:rFonts w:hint="eastAsia"/>
          <w:kern w:val="0"/>
          <w:sz w:val="28"/>
          <w:szCs w:val="28"/>
        </w:rPr>
        <w:t xml:space="preserve">    </w:t>
      </w:r>
      <w:r>
        <w:rPr>
          <w:rFonts w:ascii="宋体" w:hAnsi="宋体" w:hint="eastAsia"/>
          <w:kern w:val="0"/>
          <w:sz w:val="28"/>
          <w:szCs w:val="28"/>
        </w:rPr>
        <w:t>专业学位领域</w:t>
      </w:r>
      <w:r>
        <w:rPr>
          <w:rFonts w:hint="eastAsia"/>
          <w:kern w:val="0"/>
          <w:sz w:val="28"/>
          <w:szCs w:val="28"/>
        </w:rPr>
        <w:t>：</w:t>
      </w:r>
      <w:commentRangeStart w:id="9"/>
      <w:r>
        <w:rPr>
          <w:rFonts w:ascii="楷体_GB2312" w:eastAsia="楷体_GB2312" w:hint="eastAsia"/>
          <w:kern w:val="0"/>
          <w:sz w:val="28"/>
          <w:szCs w:val="28"/>
          <w:u w:val="single"/>
        </w:rPr>
        <w:t xml:space="preserve">    地质工程      </w:t>
      </w:r>
      <w:commentRangeEnd w:id="9"/>
      <w:r>
        <w:commentReference w:id="9"/>
      </w:r>
      <w:r>
        <w:rPr>
          <w:rFonts w:ascii="楷体_GB2312" w:eastAsia="楷体_GB2312" w:hint="eastAsia"/>
          <w:kern w:val="0"/>
          <w:sz w:val="28"/>
          <w:szCs w:val="28"/>
          <w:u w:val="single"/>
        </w:rPr>
        <w:t xml:space="preserve"> </w:t>
      </w:r>
    </w:p>
    <w:p w14:paraId="5B0F4EDA" w14:textId="77777777" w:rsidR="008724BF" w:rsidRDefault="008A7C78">
      <w:pPr>
        <w:snapToGrid w:val="0"/>
        <w:spacing w:beforeLines="50" w:before="156" w:line="360" w:lineRule="auto"/>
        <w:rPr>
          <w:rFonts w:ascii="楷体_GB2312" w:eastAsia="楷体_GB2312"/>
          <w:kern w:val="0"/>
          <w:sz w:val="28"/>
          <w:szCs w:val="28"/>
          <w:u w:val="single"/>
        </w:rPr>
      </w:pPr>
      <w:r>
        <w:rPr>
          <w:rFonts w:ascii="宋体" w:hAnsi="宋体" w:hint="eastAsia"/>
          <w:spacing w:val="12"/>
          <w:kern w:val="0"/>
          <w:sz w:val="28"/>
          <w:szCs w:val="28"/>
        </w:rPr>
        <w:t>研 究 方 向：</w:t>
      </w:r>
      <w:r>
        <w:rPr>
          <w:rFonts w:ascii="楷体_GB2312" w:eastAsia="楷体_GB2312" w:hint="eastAsia"/>
          <w:kern w:val="0"/>
          <w:sz w:val="28"/>
          <w:szCs w:val="28"/>
          <w:u w:val="single"/>
        </w:rPr>
        <w:t xml:space="preserve">              </w:t>
      </w:r>
      <w:r>
        <w:rPr>
          <w:rFonts w:hint="eastAsia"/>
          <w:kern w:val="0"/>
          <w:sz w:val="28"/>
          <w:szCs w:val="28"/>
        </w:rPr>
        <w:t xml:space="preserve">    </w:t>
      </w:r>
      <w:r>
        <w:rPr>
          <w:rFonts w:ascii="宋体" w:hAnsi="宋体" w:hint="eastAsia"/>
          <w:spacing w:val="12"/>
          <w:kern w:val="0"/>
          <w:sz w:val="28"/>
          <w:szCs w:val="28"/>
        </w:rPr>
        <w:t>学 习 方 式</w:t>
      </w:r>
      <w:r>
        <w:rPr>
          <w:rFonts w:hint="eastAsia"/>
          <w:kern w:val="0"/>
          <w:sz w:val="28"/>
          <w:szCs w:val="28"/>
        </w:rPr>
        <w:t>：</w:t>
      </w:r>
      <w:r>
        <w:rPr>
          <w:rFonts w:ascii="楷体_GB2312" w:eastAsia="楷体_GB2312" w:hint="eastAsia"/>
          <w:kern w:val="0"/>
          <w:sz w:val="28"/>
          <w:szCs w:val="28"/>
          <w:u w:val="single"/>
        </w:rPr>
        <w:t xml:space="preserve">    全日制          </w:t>
      </w:r>
    </w:p>
    <w:p w14:paraId="7550E6B8" w14:textId="77777777" w:rsidR="008724BF" w:rsidRDefault="008A7C78">
      <w:pPr>
        <w:snapToGrid w:val="0"/>
        <w:spacing w:beforeLines="50" w:before="156" w:line="360" w:lineRule="auto"/>
        <w:rPr>
          <w:rFonts w:ascii="楷体_GB2312" w:eastAsia="楷体_GB2312"/>
          <w:kern w:val="0"/>
          <w:sz w:val="28"/>
          <w:szCs w:val="28"/>
          <w:u w:val="single"/>
        </w:rPr>
      </w:pPr>
      <w:r>
        <w:rPr>
          <w:rFonts w:ascii="宋体" w:hAnsi="宋体" w:hint="eastAsia"/>
          <w:spacing w:val="12"/>
          <w:kern w:val="0"/>
          <w:sz w:val="28"/>
          <w:szCs w:val="28"/>
        </w:rPr>
        <w:t>校 内 导 师</w:t>
      </w:r>
      <w:r>
        <w:rPr>
          <w:rFonts w:hint="eastAsia"/>
          <w:kern w:val="0"/>
          <w:sz w:val="28"/>
          <w:szCs w:val="28"/>
        </w:rPr>
        <w:t>：</w:t>
      </w:r>
      <w:r>
        <w:rPr>
          <w:rFonts w:ascii="楷体_GB2312" w:eastAsia="楷体_GB2312" w:hint="eastAsia"/>
          <w:kern w:val="0"/>
          <w:sz w:val="28"/>
          <w:szCs w:val="28"/>
          <w:u w:val="single"/>
        </w:rPr>
        <w:t xml:space="preserve">     郝多虎   </w:t>
      </w:r>
      <w:r>
        <w:rPr>
          <w:rFonts w:hint="eastAsia"/>
          <w:kern w:val="0"/>
          <w:sz w:val="28"/>
          <w:szCs w:val="28"/>
        </w:rPr>
        <w:t xml:space="preserve">    </w:t>
      </w:r>
      <w:r>
        <w:rPr>
          <w:kern w:val="0"/>
          <w:sz w:val="28"/>
          <w:szCs w:val="28"/>
        </w:rPr>
        <w:t>职</w:t>
      </w:r>
      <w:r>
        <w:rPr>
          <w:kern w:val="0"/>
          <w:sz w:val="28"/>
          <w:szCs w:val="28"/>
        </w:rPr>
        <w:t xml:space="preserve">  </w:t>
      </w:r>
      <w:r>
        <w:rPr>
          <w:rFonts w:hint="eastAsia"/>
          <w:kern w:val="0"/>
          <w:sz w:val="28"/>
          <w:szCs w:val="28"/>
        </w:rPr>
        <w:t xml:space="preserve">    </w:t>
      </w:r>
      <w:r>
        <w:rPr>
          <w:kern w:val="0"/>
          <w:sz w:val="28"/>
          <w:szCs w:val="28"/>
        </w:rPr>
        <w:t xml:space="preserve">  </w:t>
      </w:r>
      <w:r>
        <w:rPr>
          <w:kern w:val="0"/>
          <w:sz w:val="28"/>
          <w:szCs w:val="28"/>
        </w:rPr>
        <w:t>称：</w:t>
      </w:r>
      <w:r>
        <w:rPr>
          <w:rFonts w:eastAsia="楷体_GB2312"/>
          <w:kern w:val="0"/>
          <w:sz w:val="28"/>
          <w:szCs w:val="28"/>
          <w:u w:val="single"/>
        </w:rPr>
        <w:t xml:space="preserve">    </w:t>
      </w:r>
      <w:r>
        <w:rPr>
          <w:rFonts w:eastAsia="楷体_GB2312" w:hint="eastAsia"/>
          <w:kern w:val="0"/>
          <w:sz w:val="28"/>
          <w:szCs w:val="28"/>
          <w:u w:val="single"/>
        </w:rPr>
        <w:t>副教授</w:t>
      </w:r>
      <w:r>
        <w:rPr>
          <w:rFonts w:eastAsia="楷体_GB2312"/>
          <w:kern w:val="0"/>
          <w:sz w:val="28"/>
          <w:szCs w:val="28"/>
          <w:u w:val="single"/>
        </w:rPr>
        <w:t xml:space="preserve">        </w:t>
      </w:r>
    </w:p>
    <w:p w14:paraId="3BB025C4" w14:textId="77777777" w:rsidR="008724BF" w:rsidRDefault="008A7C78">
      <w:pPr>
        <w:snapToGrid w:val="0"/>
        <w:spacing w:beforeLines="50" w:before="156" w:line="360" w:lineRule="auto"/>
        <w:rPr>
          <w:rFonts w:ascii="楷体_GB2312" w:eastAsia="楷体_GB2312"/>
          <w:kern w:val="0"/>
          <w:sz w:val="28"/>
          <w:szCs w:val="28"/>
          <w:u w:val="single"/>
        </w:rPr>
      </w:pPr>
      <w:r>
        <w:rPr>
          <w:rFonts w:ascii="宋体" w:hAnsi="宋体" w:hint="eastAsia"/>
          <w:spacing w:val="12"/>
          <w:kern w:val="0"/>
          <w:sz w:val="28"/>
          <w:szCs w:val="28"/>
        </w:rPr>
        <w:t>校 外 导 师</w:t>
      </w:r>
      <w:r>
        <w:rPr>
          <w:rFonts w:hint="eastAsia"/>
          <w:kern w:val="0"/>
          <w:sz w:val="28"/>
          <w:szCs w:val="28"/>
        </w:rPr>
        <w:t>：</w:t>
      </w:r>
      <w:r>
        <w:rPr>
          <w:rFonts w:ascii="楷体_GB2312" w:eastAsia="楷体_GB2312" w:hint="eastAsia"/>
          <w:kern w:val="0"/>
          <w:sz w:val="28"/>
          <w:szCs w:val="28"/>
          <w:u w:val="single"/>
        </w:rPr>
        <w:t xml:space="preserve">              </w:t>
      </w:r>
      <w:r>
        <w:rPr>
          <w:rFonts w:hint="eastAsia"/>
          <w:kern w:val="0"/>
          <w:sz w:val="28"/>
          <w:szCs w:val="28"/>
        </w:rPr>
        <w:t xml:space="preserve">    </w:t>
      </w:r>
      <w:r>
        <w:rPr>
          <w:kern w:val="0"/>
          <w:sz w:val="28"/>
          <w:szCs w:val="28"/>
        </w:rPr>
        <w:t>职</w:t>
      </w:r>
      <w:r>
        <w:rPr>
          <w:kern w:val="0"/>
          <w:sz w:val="28"/>
          <w:szCs w:val="28"/>
        </w:rPr>
        <w:t xml:space="preserve">  </w:t>
      </w:r>
      <w:r>
        <w:rPr>
          <w:rFonts w:hint="eastAsia"/>
          <w:kern w:val="0"/>
          <w:sz w:val="28"/>
          <w:szCs w:val="28"/>
        </w:rPr>
        <w:t xml:space="preserve">    </w:t>
      </w:r>
      <w:r>
        <w:rPr>
          <w:kern w:val="0"/>
          <w:sz w:val="28"/>
          <w:szCs w:val="28"/>
        </w:rPr>
        <w:t xml:space="preserve">  </w:t>
      </w:r>
      <w:r>
        <w:rPr>
          <w:kern w:val="0"/>
          <w:sz w:val="28"/>
          <w:szCs w:val="28"/>
        </w:rPr>
        <w:t>称：</w:t>
      </w:r>
      <w:r>
        <w:rPr>
          <w:rFonts w:eastAsia="楷体_GB2312"/>
          <w:kern w:val="0"/>
          <w:sz w:val="28"/>
          <w:szCs w:val="28"/>
          <w:u w:val="single"/>
        </w:rPr>
        <w:t xml:space="preserve">              </w:t>
      </w:r>
    </w:p>
    <w:p w14:paraId="6FA5B2E2" w14:textId="77777777" w:rsidR="008724BF" w:rsidRDefault="008A7C78">
      <w:pPr>
        <w:snapToGrid w:val="0"/>
        <w:spacing w:beforeLines="50" w:before="156" w:line="360" w:lineRule="auto"/>
        <w:rPr>
          <w:sz w:val="28"/>
          <w:szCs w:val="28"/>
          <w:u w:val="single"/>
        </w:rPr>
      </w:pPr>
      <w:r>
        <w:rPr>
          <w:rFonts w:hint="eastAsia"/>
          <w:spacing w:val="1"/>
          <w:w w:val="92"/>
          <w:kern w:val="0"/>
          <w:sz w:val="28"/>
          <w:szCs w:val="28"/>
          <w:fitText w:val="1820" w:id="-775223289"/>
        </w:rPr>
        <w:t>论文提交日期</w:t>
      </w:r>
      <w:r>
        <w:rPr>
          <w:rFonts w:hint="eastAsia"/>
          <w:spacing w:val="7"/>
          <w:w w:val="92"/>
          <w:kern w:val="0"/>
          <w:sz w:val="28"/>
          <w:szCs w:val="28"/>
          <w:fitText w:val="1820" w:id="-775223289"/>
        </w:rPr>
        <w:t>：</w:t>
      </w:r>
      <w:r>
        <w:rPr>
          <w:rFonts w:hint="eastAsia"/>
          <w:kern w:val="0"/>
          <w:sz w:val="28"/>
          <w:szCs w:val="28"/>
          <w:u w:val="single"/>
        </w:rPr>
        <w:t>20</w:t>
      </w:r>
      <w:r>
        <w:rPr>
          <w:rFonts w:eastAsia="楷体_GB2312" w:hint="eastAsia"/>
          <w:sz w:val="28"/>
          <w:szCs w:val="28"/>
          <w:u w:val="single"/>
        </w:rPr>
        <w:t>25</w:t>
      </w:r>
      <w:r>
        <w:rPr>
          <w:rFonts w:eastAsia="楷体_GB2312" w:hint="eastAsia"/>
          <w:sz w:val="28"/>
          <w:szCs w:val="28"/>
          <w:u w:val="single"/>
        </w:rPr>
        <w:t>年</w:t>
      </w:r>
      <w:r>
        <w:rPr>
          <w:rFonts w:hint="eastAsia"/>
          <w:kern w:val="0"/>
          <w:sz w:val="28"/>
          <w:szCs w:val="28"/>
          <w:u w:val="single"/>
        </w:rPr>
        <w:t>xx</w:t>
      </w:r>
      <w:r>
        <w:rPr>
          <w:rFonts w:eastAsia="楷体_GB2312" w:hint="eastAsia"/>
          <w:sz w:val="28"/>
          <w:szCs w:val="28"/>
          <w:u w:val="single"/>
        </w:rPr>
        <w:t>月</w:t>
      </w:r>
      <w:r>
        <w:rPr>
          <w:rFonts w:eastAsia="楷体_GB2312" w:hint="eastAsia"/>
          <w:sz w:val="28"/>
          <w:szCs w:val="28"/>
          <w:u w:val="single"/>
        </w:rPr>
        <w:t>xx</w:t>
      </w:r>
      <w:r>
        <w:rPr>
          <w:rFonts w:eastAsia="楷体_GB2312" w:hint="eastAsia"/>
          <w:sz w:val="28"/>
          <w:szCs w:val="28"/>
          <w:u w:val="single"/>
        </w:rPr>
        <w:t>日</w:t>
      </w:r>
      <w:r>
        <w:rPr>
          <w:rFonts w:hint="eastAsia"/>
          <w:kern w:val="0"/>
          <w:sz w:val="28"/>
          <w:szCs w:val="28"/>
        </w:rPr>
        <w:t xml:space="preserve"> </w:t>
      </w:r>
      <w:r>
        <w:rPr>
          <w:rFonts w:hint="eastAsia"/>
          <w:spacing w:val="1"/>
          <w:w w:val="92"/>
          <w:kern w:val="0"/>
          <w:sz w:val="28"/>
          <w:szCs w:val="28"/>
          <w:fitText w:val="1820" w:id="-775223288"/>
        </w:rPr>
        <w:t>论文答辩日期</w:t>
      </w:r>
      <w:r>
        <w:rPr>
          <w:rFonts w:hint="eastAsia"/>
          <w:spacing w:val="7"/>
          <w:w w:val="92"/>
          <w:kern w:val="0"/>
          <w:sz w:val="28"/>
          <w:szCs w:val="28"/>
          <w:fitText w:val="1820" w:id="-775223288"/>
        </w:rPr>
        <w:t>：</w:t>
      </w:r>
      <w:r>
        <w:rPr>
          <w:kern w:val="0"/>
          <w:sz w:val="28"/>
          <w:szCs w:val="28"/>
          <w:u w:val="single"/>
        </w:rPr>
        <w:t>20</w:t>
      </w:r>
      <w:r>
        <w:rPr>
          <w:rFonts w:eastAsia="楷体_GB2312" w:hint="eastAsia"/>
          <w:sz w:val="28"/>
          <w:szCs w:val="28"/>
          <w:u w:val="single"/>
        </w:rPr>
        <w:t>25</w:t>
      </w:r>
      <w:r>
        <w:rPr>
          <w:rFonts w:eastAsia="楷体_GB2312" w:hint="eastAsia"/>
          <w:sz w:val="28"/>
          <w:szCs w:val="28"/>
          <w:u w:val="single"/>
        </w:rPr>
        <w:t>年</w:t>
      </w:r>
      <w:r>
        <w:rPr>
          <w:rFonts w:eastAsia="楷体_GB2312" w:hint="eastAsia"/>
          <w:sz w:val="28"/>
          <w:szCs w:val="28"/>
          <w:u w:val="single"/>
        </w:rPr>
        <w:t>xx</w:t>
      </w:r>
      <w:r>
        <w:rPr>
          <w:rFonts w:eastAsia="楷体_GB2312" w:hint="eastAsia"/>
          <w:sz w:val="28"/>
          <w:szCs w:val="28"/>
          <w:u w:val="single"/>
        </w:rPr>
        <w:t>月</w:t>
      </w:r>
      <w:r>
        <w:rPr>
          <w:rFonts w:eastAsia="楷体_GB2312" w:hint="eastAsia"/>
          <w:sz w:val="28"/>
          <w:szCs w:val="28"/>
          <w:u w:val="single"/>
        </w:rPr>
        <w:t>xx</w:t>
      </w:r>
      <w:r>
        <w:rPr>
          <w:rFonts w:eastAsia="楷体_GB2312" w:hint="eastAsia"/>
          <w:sz w:val="28"/>
          <w:szCs w:val="28"/>
          <w:u w:val="single"/>
        </w:rPr>
        <w:t>日</w:t>
      </w:r>
    </w:p>
    <w:p w14:paraId="371AFD9C" w14:textId="77777777" w:rsidR="008724BF" w:rsidRDefault="008A7C78">
      <w:pPr>
        <w:snapToGrid w:val="0"/>
        <w:spacing w:before="120" w:line="360" w:lineRule="auto"/>
        <w:rPr>
          <w:sz w:val="28"/>
          <w:szCs w:val="28"/>
        </w:rPr>
      </w:pPr>
      <w:r>
        <w:rPr>
          <w:rFonts w:hint="eastAsia"/>
          <w:spacing w:val="1"/>
          <w:w w:val="92"/>
          <w:kern w:val="0"/>
          <w:sz w:val="28"/>
          <w:szCs w:val="28"/>
          <w:fitText w:val="1820" w:id="-775223287"/>
        </w:rPr>
        <w:t>学位授予日期</w:t>
      </w:r>
      <w:r>
        <w:rPr>
          <w:rFonts w:hint="eastAsia"/>
          <w:spacing w:val="7"/>
          <w:w w:val="92"/>
          <w:kern w:val="0"/>
          <w:sz w:val="28"/>
          <w:szCs w:val="28"/>
          <w:fitText w:val="1820" w:id="-775223287"/>
        </w:rPr>
        <w:t>：</w:t>
      </w:r>
      <w:r>
        <w:rPr>
          <w:kern w:val="0"/>
          <w:sz w:val="28"/>
          <w:szCs w:val="28"/>
          <w:u w:val="single"/>
        </w:rPr>
        <w:t>20</w:t>
      </w:r>
      <w:r>
        <w:rPr>
          <w:rFonts w:eastAsia="楷体_GB2312" w:hint="eastAsia"/>
          <w:sz w:val="28"/>
          <w:szCs w:val="28"/>
          <w:u w:val="single"/>
        </w:rPr>
        <w:t>x</w:t>
      </w:r>
      <w:r>
        <w:rPr>
          <w:rFonts w:hint="eastAsia"/>
          <w:kern w:val="0"/>
          <w:sz w:val="28"/>
          <w:szCs w:val="28"/>
          <w:u w:val="single"/>
        </w:rPr>
        <w:t>x</w:t>
      </w:r>
      <w:r>
        <w:rPr>
          <w:rFonts w:eastAsia="楷体_GB2312" w:hint="eastAsia"/>
          <w:sz w:val="28"/>
          <w:szCs w:val="28"/>
          <w:u w:val="single"/>
        </w:rPr>
        <w:t>年</w:t>
      </w:r>
      <w:r>
        <w:rPr>
          <w:rFonts w:eastAsia="楷体_GB2312" w:hint="eastAsia"/>
          <w:sz w:val="28"/>
          <w:szCs w:val="28"/>
          <w:u w:val="single"/>
        </w:rPr>
        <w:t>xx</w:t>
      </w:r>
      <w:r>
        <w:rPr>
          <w:rFonts w:eastAsia="楷体_GB2312" w:hint="eastAsia"/>
          <w:sz w:val="28"/>
          <w:szCs w:val="28"/>
          <w:u w:val="single"/>
        </w:rPr>
        <w:t>月</w:t>
      </w:r>
      <w:r>
        <w:rPr>
          <w:rFonts w:eastAsia="楷体_GB2312" w:hint="eastAsia"/>
          <w:sz w:val="28"/>
          <w:szCs w:val="28"/>
          <w:u w:val="single"/>
        </w:rPr>
        <w:t>xx</w:t>
      </w:r>
      <w:r>
        <w:rPr>
          <w:rFonts w:eastAsia="楷体_GB2312" w:hint="eastAsia"/>
          <w:sz w:val="28"/>
          <w:szCs w:val="28"/>
          <w:u w:val="single"/>
        </w:rPr>
        <w:t>日</w:t>
      </w:r>
    </w:p>
    <w:p w14:paraId="4B01D438" w14:textId="77777777" w:rsidR="008724BF" w:rsidRDefault="008A7C78">
      <w:pPr>
        <w:snapToGrid w:val="0"/>
        <w:jc w:val="center"/>
        <w:rPr>
          <w:rFonts w:eastAsia="黑体"/>
          <w:sz w:val="30"/>
          <w:szCs w:val="30"/>
        </w:rPr>
      </w:pPr>
      <w:commentRangeStart w:id="10"/>
      <w:r>
        <w:rPr>
          <w:rFonts w:eastAsia="黑体"/>
          <w:sz w:val="30"/>
          <w:szCs w:val="30"/>
        </w:rPr>
        <w:t>中国矿业大学（北京）</w:t>
      </w:r>
      <w:commentRangeEnd w:id="10"/>
      <w:r>
        <w:commentReference w:id="10"/>
      </w:r>
    </w:p>
    <w:p w14:paraId="20374C27" w14:textId="77777777" w:rsidR="008724BF" w:rsidRDefault="008A7C78">
      <w:pPr>
        <w:snapToGrid w:val="0"/>
        <w:spacing w:before="240" w:after="120"/>
        <w:jc w:val="center"/>
        <w:rPr>
          <w:rFonts w:eastAsia="黑体"/>
          <w:bCs/>
          <w:sz w:val="32"/>
          <w:szCs w:val="32"/>
        </w:rPr>
      </w:pPr>
      <w:bookmarkStart w:id="11" w:name="_Toc191816664"/>
      <w:r>
        <w:rPr>
          <w:rFonts w:eastAsia="黑体"/>
          <w:bCs/>
          <w:sz w:val="32"/>
          <w:szCs w:val="32"/>
        </w:rPr>
        <w:t>独创性声明</w:t>
      </w:r>
      <w:bookmarkEnd w:id="11"/>
    </w:p>
    <w:p w14:paraId="0471258D" w14:textId="77777777" w:rsidR="008724BF" w:rsidRDefault="008724BF">
      <w:pPr>
        <w:tabs>
          <w:tab w:val="right" w:leader="dot" w:pos="8779"/>
        </w:tabs>
        <w:jc w:val="center"/>
        <w:rPr>
          <w:rFonts w:hAnsi="宋体" w:cs="宋体"/>
          <w:sz w:val="24"/>
          <w:szCs w:val="32"/>
        </w:rPr>
      </w:pPr>
    </w:p>
    <w:p w14:paraId="03BA3A3D" w14:textId="77777777" w:rsidR="008724BF" w:rsidRDefault="008A7C78">
      <w:pPr>
        <w:tabs>
          <w:tab w:val="right" w:leader="dot" w:pos="8779"/>
        </w:tabs>
        <w:snapToGrid w:val="0"/>
        <w:spacing w:line="360" w:lineRule="auto"/>
        <w:ind w:firstLine="480"/>
        <w:rPr>
          <w:rFonts w:hAnsi="宋体" w:cs="宋体"/>
          <w:sz w:val="24"/>
          <w:szCs w:val="32"/>
        </w:rPr>
      </w:pPr>
      <w:r>
        <w:rPr>
          <w:rFonts w:hAnsi="宋体" w:cs="宋体"/>
          <w:sz w:val="24"/>
          <w:szCs w:val="32"/>
        </w:rPr>
        <w:lastRenderedPageBreak/>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8724BF" w:rsidRDefault="008724BF">
      <w:pPr>
        <w:tabs>
          <w:tab w:val="right" w:leader="dot" w:pos="8779"/>
        </w:tabs>
        <w:jc w:val="center"/>
        <w:rPr>
          <w:rFonts w:hAnsi="宋体" w:cs="宋体"/>
          <w:sz w:val="24"/>
          <w:szCs w:val="32"/>
        </w:rPr>
      </w:pPr>
    </w:p>
    <w:p w14:paraId="60022425" w14:textId="77777777" w:rsidR="008724BF" w:rsidRDefault="008724BF">
      <w:pPr>
        <w:tabs>
          <w:tab w:val="right" w:leader="dot" w:pos="8779"/>
        </w:tabs>
        <w:jc w:val="center"/>
        <w:rPr>
          <w:rFonts w:hAnsi="宋体" w:cs="宋体"/>
          <w:sz w:val="24"/>
          <w:szCs w:val="32"/>
        </w:rPr>
      </w:pPr>
    </w:p>
    <w:p w14:paraId="4D318113" w14:textId="77777777" w:rsidR="008724BF" w:rsidRDefault="008A7C78">
      <w:pPr>
        <w:tabs>
          <w:tab w:val="right" w:leader="dot" w:pos="8779"/>
        </w:tabs>
        <w:wordWrap w:val="0"/>
        <w:snapToGrid w:val="0"/>
        <w:spacing w:line="300" w:lineRule="auto"/>
        <w:ind w:firstLine="480"/>
        <w:jc w:val="right"/>
        <w:rPr>
          <w:rFonts w:hAnsi="宋体" w:cs="宋体"/>
          <w:sz w:val="24"/>
          <w:szCs w:val="32"/>
          <w:u w:val="single"/>
        </w:rPr>
      </w:pPr>
      <w:commentRangeStart w:id="12"/>
      <w:r>
        <w:rPr>
          <w:rFonts w:hAnsi="宋体" w:cs="宋体"/>
          <w:sz w:val="24"/>
          <w:szCs w:val="32"/>
        </w:rPr>
        <w:t>作者签名：</w:t>
      </w:r>
      <w:r>
        <w:rPr>
          <w:rFonts w:hAnsi="宋体" w:cs="宋体"/>
          <w:sz w:val="24"/>
          <w:szCs w:val="32"/>
          <w:u w:val="single"/>
        </w:rPr>
        <w:t xml:space="preserve">             </w:t>
      </w:r>
      <w:r>
        <w:rPr>
          <w:rFonts w:hAnsi="宋体" w:cs="宋体"/>
          <w:sz w:val="24"/>
          <w:szCs w:val="32"/>
        </w:rPr>
        <w:t>日期：</w:t>
      </w:r>
      <w:r>
        <w:rPr>
          <w:rFonts w:hAnsi="宋体" w:cs="宋体"/>
          <w:sz w:val="24"/>
          <w:szCs w:val="32"/>
          <w:u w:val="single"/>
        </w:rPr>
        <w:t xml:space="preserve">             </w:t>
      </w:r>
      <w:commentRangeEnd w:id="12"/>
      <w:r>
        <w:rPr>
          <w:rFonts w:hAnsi="宋体" w:cs="宋体"/>
          <w:sz w:val="32"/>
          <w:szCs w:val="32"/>
        </w:rPr>
        <w:commentReference w:id="12"/>
      </w:r>
    </w:p>
    <w:p w14:paraId="7F318360" w14:textId="77777777" w:rsidR="008724BF" w:rsidRDefault="008724BF">
      <w:pPr>
        <w:jc w:val="center"/>
        <w:rPr>
          <w:rFonts w:eastAsia="黑体"/>
          <w:sz w:val="52"/>
        </w:rPr>
      </w:pPr>
    </w:p>
    <w:p w14:paraId="2989F309" w14:textId="77777777" w:rsidR="008724BF" w:rsidRDefault="008724BF">
      <w:pPr>
        <w:jc w:val="center"/>
        <w:rPr>
          <w:rFonts w:eastAsia="黑体"/>
          <w:sz w:val="52"/>
        </w:rPr>
      </w:pPr>
    </w:p>
    <w:p w14:paraId="2C3D6F2C" w14:textId="77777777" w:rsidR="008724BF" w:rsidRDefault="008724BF">
      <w:pPr>
        <w:jc w:val="center"/>
        <w:rPr>
          <w:rFonts w:eastAsia="黑体"/>
          <w:sz w:val="52"/>
        </w:rPr>
      </w:pPr>
    </w:p>
    <w:p w14:paraId="4BDEA8BA" w14:textId="77777777" w:rsidR="008724BF" w:rsidRDefault="008724BF">
      <w:pPr>
        <w:jc w:val="center"/>
        <w:rPr>
          <w:rFonts w:eastAsia="黑体"/>
          <w:sz w:val="52"/>
        </w:rPr>
      </w:pPr>
    </w:p>
    <w:p w14:paraId="37FBB4D2" w14:textId="77777777" w:rsidR="008724BF" w:rsidRDefault="008A7C78">
      <w:pPr>
        <w:snapToGrid w:val="0"/>
        <w:spacing w:before="240" w:after="120"/>
        <w:jc w:val="center"/>
        <w:rPr>
          <w:rFonts w:eastAsia="黑体"/>
          <w:bCs/>
          <w:sz w:val="32"/>
          <w:szCs w:val="32"/>
        </w:rPr>
      </w:pPr>
      <w:r>
        <w:rPr>
          <w:rFonts w:eastAsia="黑体"/>
          <w:bCs/>
          <w:sz w:val="32"/>
          <w:szCs w:val="32"/>
        </w:rPr>
        <w:t>关于论文使用授权的说明</w:t>
      </w:r>
    </w:p>
    <w:p w14:paraId="4E54C08B" w14:textId="77777777" w:rsidR="008724BF" w:rsidRDefault="008724BF">
      <w:pPr>
        <w:tabs>
          <w:tab w:val="right" w:leader="dot" w:pos="8779"/>
        </w:tabs>
        <w:snapToGrid w:val="0"/>
        <w:spacing w:line="360" w:lineRule="auto"/>
        <w:jc w:val="center"/>
        <w:rPr>
          <w:rFonts w:hAnsi="宋体" w:cs="宋体"/>
          <w:sz w:val="24"/>
          <w:szCs w:val="32"/>
        </w:rPr>
      </w:pPr>
    </w:p>
    <w:p w14:paraId="246B6FB0" w14:textId="77777777" w:rsidR="008724BF" w:rsidRDefault="008A7C78">
      <w:pPr>
        <w:tabs>
          <w:tab w:val="right" w:leader="dot" w:pos="8779"/>
        </w:tabs>
        <w:snapToGrid w:val="0"/>
        <w:spacing w:line="360" w:lineRule="auto"/>
        <w:ind w:firstLine="480"/>
        <w:rPr>
          <w:rFonts w:hAnsi="宋体" w:cs="宋体"/>
          <w:sz w:val="32"/>
          <w:szCs w:val="32"/>
        </w:rPr>
      </w:pPr>
      <w:r>
        <w:rPr>
          <w:rFonts w:hAnsi="宋体" w:cs="宋体"/>
          <w:sz w:val="24"/>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8724BF" w:rsidRDefault="008A7C78">
      <w:pPr>
        <w:tabs>
          <w:tab w:val="right" w:leader="dot" w:pos="8779"/>
        </w:tabs>
        <w:snapToGrid w:val="0"/>
        <w:spacing w:line="360" w:lineRule="auto"/>
        <w:ind w:firstLine="480"/>
        <w:rPr>
          <w:rFonts w:hAnsi="宋体" w:cs="宋体"/>
          <w:sz w:val="24"/>
          <w:szCs w:val="32"/>
        </w:rPr>
      </w:pPr>
      <w:r>
        <w:rPr>
          <w:rFonts w:hAnsi="宋体" w:cs="宋体"/>
          <w:sz w:val="24"/>
        </w:rPr>
        <w:t>（保</w:t>
      </w:r>
      <w:r>
        <w:rPr>
          <w:rFonts w:hAnsi="宋体" w:cs="宋体"/>
          <w:sz w:val="24"/>
          <w:szCs w:val="32"/>
        </w:rPr>
        <w:t>密的论文在解密后应遵守此规定）</w:t>
      </w:r>
    </w:p>
    <w:p w14:paraId="7FC11E6D" w14:textId="77777777" w:rsidR="008724BF" w:rsidRDefault="008724BF">
      <w:pPr>
        <w:tabs>
          <w:tab w:val="right" w:leader="dot" w:pos="8779"/>
        </w:tabs>
        <w:snapToGrid w:val="0"/>
        <w:jc w:val="center"/>
        <w:rPr>
          <w:rFonts w:hAnsi="宋体" w:cs="宋体"/>
          <w:sz w:val="24"/>
          <w:szCs w:val="32"/>
        </w:rPr>
      </w:pPr>
    </w:p>
    <w:p w14:paraId="2EB936EE" w14:textId="77777777" w:rsidR="008724BF" w:rsidRDefault="008724BF">
      <w:pPr>
        <w:tabs>
          <w:tab w:val="right" w:leader="dot" w:pos="8779"/>
        </w:tabs>
        <w:snapToGrid w:val="0"/>
        <w:jc w:val="center"/>
        <w:rPr>
          <w:rFonts w:hAnsi="宋体" w:cs="宋体"/>
          <w:sz w:val="24"/>
          <w:szCs w:val="32"/>
        </w:rPr>
      </w:pPr>
    </w:p>
    <w:p w14:paraId="127D218E" w14:textId="77777777" w:rsidR="008724BF" w:rsidRDefault="008A7C78">
      <w:pPr>
        <w:tabs>
          <w:tab w:val="right" w:leader="dot" w:pos="8779"/>
        </w:tabs>
        <w:snapToGrid w:val="0"/>
        <w:spacing w:line="300" w:lineRule="auto"/>
        <w:ind w:firstLine="480"/>
        <w:jc w:val="right"/>
        <w:rPr>
          <w:rFonts w:hAnsi="宋体" w:cs="宋体"/>
          <w:sz w:val="24"/>
          <w:szCs w:val="32"/>
          <w:u w:val="single"/>
        </w:rPr>
        <w:sectPr w:rsidR="008724BF">
          <w:pgSz w:w="11906" w:h="16838"/>
          <w:pgMar w:top="1701" w:right="1701" w:bottom="1701" w:left="1701" w:header="1134" w:footer="1134" w:gutter="0"/>
          <w:pgNumType w:fmt="upperRoman" w:start="1"/>
          <w:cols w:space="720"/>
          <w:docGrid w:type="linesAndChars" w:linePitch="312"/>
        </w:sectPr>
      </w:pPr>
      <w:commentRangeStart w:id="13"/>
      <w:r>
        <w:rPr>
          <w:rFonts w:hAnsi="宋体" w:cs="宋体"/>
          <w:sz w:val="24"/>
          <w:szCs w:val="32"/>
        </w:rPr>
        <w:t>作者签名：</w:t>
      </w:r>
      <w:r>
        <w:rPr>
          <w:rFonts w:hAnsi="宋体" w:cs="宋体"/>
          <w:sz w:val="24"/>
          <w:szCs w:val="32"/>
          <w:u w:val="single"/>
        </w:rPr>
        <w:t xml:space="preserve">             </w:t>
      </w:r>
      <w:r>
        <w:rPr>
          <w:rFonts w:hAnsi="宋体" w:cs="宋体"/>
          <w:sz w:val="24"/>
          <w:szCs w:val="32"/>
        </w:rPr>
        <w:t>导师签名：</w:t>
      </w:r>
      <w:r>
        <w:rPr>
          <w:rFonts w:hAnsi="宋体" w:cs="宋体"/>
          <w:sz w:val="24"/>
          <w:szCs w:val="32"/>
          <w:u w:val="single"/>
        </w:rPr>
        <w:t xml:space="preserve">             </w:t>
      </w:r>
      <w:r>
        <w:rPr>
          <w:rFonts w:hAnsi="宋体" w:cs="宋体"/>
          <w:sz w:val="24"/>
          <w:szCs w:val="32"/>
        </w:rPr>
        <w:t>日期：</w:t>
      </w:r>
      <w:r>
        <w:rPr>
          <w:rFonts w:hAnsi="宋体" w:cs="宋体"/>
          <w:sz w:val="24"/>
          <w:szCs w:val="32"/>
          <w:u w:val="single"/>
        </w:rPr>
        <w:t xml:space="preserve">            </w:t>
      </w:r>
      <w:r>
        <w:rPr>
          <w:rFonts w:hAnsi="宋体" w:cs="宋体"/>
          <w:color w:val="FFFFFF"/>
          <w:sz w:val="24"/>
          <w:szCs w:val="32"/>
          <w:u w:val="single"/>
        </w:rPr>
        <w:t>.</w:t>
      </w:r>
      <w:commentRangeEnd w:id="13"/>
      <w:r>
        <w:rPr>
          <w:rFonts w:hAnsi="宋体" w:cs="宋体"/>
          <w:sz w:val="32"/>
          <w:szCs w:val="32"/>
        </w:rPr>
        <w:commentReference w:id="13"/>
      </w:r>
      <w:commentRangeStart w:id="14"/>
      <w:commentRangeEnd w:id="14"/>
      <w:r>
        <w:rPr>
          <w:rFonts w:hAnsi="宋体" w:cs="宋体"/>
          <w:sz w:val="32"/>
          <w:szCs w:val="32"/>
        </w:rPr>
        <w:commentReference w:id="14"/>
      </w:r>
    </w:p>
    <w:p w14:paraId="1471E01F" w14:textId="77777777" w:rsidR="008724BF" w:rsidRDefault="008A7C78">
      <w:pPr>
        <w:spacing w:beforeLines="50" w:before="156" w:afterLines="100" w:after="312" w:line="360" w:lineRule="auto"/>
        <w:jc w:val="center"/>
        <w:rPr>
          <w:rFonts w:ascii="黑体" w:eastAsia="黑体" w:hAnsi="黑体"/>
          <w:sz w:val="32"/>
          <w:szCs w:val="32"/>
        </w:rPr>
      </w:pPr>
      <w:bookmarkStart w:id="15" w:name="_Toc191816665"/>
      <w:commentRangeStart w:id="16"/>
      <w:r>
        <w:rPr>
          <w:rFonts w:ascii="黑体" w:eastAsia="黑体" w:hAnsi="黑体"/>
          <w:sz w:val="32"/>
          <w:szCs w:val="32"/>
        </w:rPr>
        <w:lastRenderedPageBreak/>
        <w:t>摘  要</w:t>
      </w:r>
      <w:commentRangeEnd w:id="16"/>
      <w:r>
        <w:rPr>
          <w:rFonts w:ascii="黑体" w:eastAsia="黑体" w:hAnsi="黑体"/>
          <w:sz w:val="32"/>
          <w:szCs w:val="32"/>
        </w:rPr>
        <w:commentReference w:id="16"/>
      </w:r>
      <w:bookmarkEnd w:id="15"/>
    </w:p>
    <w:p w14:paraId="061A316E" w14:textId="77777777" w:rsidR="008724BF" w:rsidRDefault="008A7C78">
      <w:pPr>
        <w:snapToGrid w:val="0"/>
        <w:spacing w:line="300" w:lineRule="auto"/>
        <w:ind w:firstLineChars="200" w:firstLine="480"/>
        <w:rPr>
          <w:sz w:val="24"/>
        </w:rPr>
      </w:pPr>
      <w:r>
        <w:rPr>
          <w:rFonts w:hint="eastAsia"/>
          <w:sz w:val="24"/>
        </w:rPr>
        <w:t>本论文研究了基于</w:t>
      </w:r>
      <w:r>
        <w:rPr>
          <w:rFonts w:hint="eastAsia"/>
          <w:sz w:val="24"/>
        </w:rPr>
        <w:t>WebGL</w:t>
      </w:r>
      <w:r>
        <w:rPr>
          <w:rFonts w:hint="eastAsia"/>
          <w:sz w:val="24"/>
        </w:rPr>
        <w:t>的三维地质建模及可视化方法，旨在通过现代</w:t>
      </w:r>
      <w:r>
        <w:rPr>
          <w:rFonts w:hint="eastAsia"/>
          <w:sz w:val="24"/>
        </w:rPr>
        <w:t>Web</w:t>
      </w:r>
      <w:r>
        <w:rPr>
          <w:rFonts w:hint="eastAsia"/>
          <w:sz w:val="24"/>
        </w:rPr>
        <w:t>技术实现复杂地质模型的高效渲染、交互和分析。基于</w:t>
      </w:r>
      <w:r>
        <w:rPr>
          <w:rFonts w:hint="eastAsia"/>
          <w:sz w:val="24"/>
        </w:rPr>
        <w:t>WebGL</w:t>
      </w:r>
      <w:r>
        <w:rPr>
          <w:rFonts w:hint="eastAsia"/>
          <w:sz w:val="24"/>
        </w:rPr>
        <w:t>的三维渲染技术直接调用</w:t>
      </w:r>
      <w:r>
        <w:rPr>
          <w:rFonts w:hint="eastAsia"/>
          <w:sz w:val="24"/>
        </w:rPr>
        <w:t>GPU</w:t>
      </w:r>
      <w:r>
        <w:rPr>
          <w:rFonts w:hint="eastAsia"/>
          <w:sz w:val="24"/>
        </w:rPr>
        <w:t>进行图形绘制，确保了跨平台、高效的运行性能；同时，通过扩展</w:t>
      </w:r>
      <w:r>
        <w:rPr>
          <w:rFonts w:hint="eastAsia"/>
          <w:sz w:val="24"/>
        </w:rPr>
        <w:t>Three.js</w:t>
      </w:r>
      <w:r>
        <w:rPr>
          <w:rFonts w:hint="eastAsia"/>
          <w:sz w:val="24"/>
        </w:rPr>
        <w:t>框架，实现了多种地质特征的可视化，包括由三角网格构成的地层模型和断层模型、圆柱体表示的钻孔模型以及基于</w:t>
      </w:r>
      <w:r>
        <w:rPr>
          <w:rFonts w:hint="eastAsia"/>
          <w:sz w:val="24"/>
        </w:rPr>
        <w:t>OBJ</w:t>
      </w:r>
      <w:r>
        <w:rPr>
          <w:rFonts w:hint="eastAsia"/>
          <w:sz w:val="24"/>
        </w:rPr>
        <w:t>模型的巷道表示。此外，论文还研究了模型纹理的</w:t>
      </w:r>
      <w:r>
        <w:rPr>
          <w:rFonts w:hint="eastAsia"/>
          <w:sz w:val="24"/>
        </w:rPr>
        <w:t>UV</w:t>
      </w:r>
      <w:r>
        <w:rPr>
          <w:rFonts w:hint="eastAsia"/>
          <w:sz w:val="24"/>
        </w:rPr>
        <w:t>映射算法，提出了一种基于包围盒、法向量的</w:t>
      </w:r>
      <w:r>
        <w:rPr>
          <w:rFonts w:hint="eastAsia"/>
          <w:sz w:val="24"/>
        </w:rPr>
        <w:t>UV</w:t>
      </w:r>
      <w:r>
        <w:rPr>
          <w:rFonts w:hint="eastAsia"/>
          <w:sz w:val="24"/>
        </w:rPr>
        <w:t>坐标计算方法，通过几何优化显著提升了模型的渲染性能和可视化效果。</w:t>
      </w:r>
    </w:p>
    <w:p w14:paraId="35E6ED14" w14:textId="77777777" w:rsidR="008724BF" w:rsidRDefault="008A7C78">
      <w:pPr>
        <w:snapToGrid w:val="0"/>
        <w:spacing w:line="300" w:lineRule="auto"/>
        <w:ind w:firstLineChars="200" w:firstLine="480"/>
        <w:rPr>
          <w:sz w:val="24"/>
        </w:rPr>
      </w:pPr>
      <w:r>
        <w:rPr>
          <w:rFonts w:hint="eastAsia"/>
          <w:sz w:val="24"/>
        </w:rPr>
        <w:t>在功能实现方面，开发了三维地质模型的多种交互功能，包括旋转、平移、缩放，基于射线追踪的模型拾取、基于第一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77777777" w:rsidR="008724BF" w:rsidRDefault="008A7C78">
      <w:pPr>
        <w:snapToGrid w:val="0"/>
        <w:spacing w:line="300" w:lineRule="auto"/>
        <w:ind w:firstLineChars="200" w:firstLine="480"/>
        <w:rPr>
          <w:sz w:val="24"/>
        </w:rPr>
      </w:pPr>
      <w:r>
        <w:rPr>
          <w:rFonts w:hint="eastAsia"/>
          <w:sz w:val="24"/>
        </w:rPr>
        <w:t>研究表明，基于</w:t>
      </w:r>
      <w:r>
        <w:rPr>
          <w:rFonts w:hint="eastAsia"/>
          <w:sz w:val="24"/>
        </w:rPr>
        <w:t>WebGL</w:t>
      </w:r>
      <w:r>
        <w:rPr>
          <w:rFonts w:hint="eastAsia"/>
          <w:sz w:val="24"/>
        </w:rPr>
        <w:t>的三维地质建模与可视化方法不仅具有高效的渲染能力和优越的跨平台特性，还能够灵活支持地质分析与工程设计中的多种需求，本文为三维地质建模领域的理论发展和工程实践提供了新的参考和技术支持。</w:t>
      </w:r>
    </w:p>
    <w:p w14:paraId="69BCA539" w14:textId="77777777" w:rsidR="008724BF" w:rsidRDefault="008A7C78">
      <w:pPr>
        <w:snapToGrid w:val="0"/>
        <w:spacing w:beforeLines="50" w:before="156" w:line="300" w:lineRule="auto"/>
        <w:ind w:firstLineChars="200" w:firstLine="480"/>
        <w:rPr>
          <w:sz w:val="24"/>
        </w:rPr>
      </w:pPr>
      <w:commentRangeStart w:id="17"/>
      <w:r>
        <w:rPr>
          <w:rFonts w:eastAsia="黑体" w:hint="eastAsia"/>
          <w:sz w:val="24"/>
        </w:rPr>
        <w:t>关键词</w:t>
      </w:r>
      <w:r>
        <w:rPr>
          <w:rFonts w:hint="eastAsia"/>
          <w:sz w:val="24"/>
        </w:rPr>
        <w:t>：</w:t>
      </w:r>
      <w:r>
        <w:rPr>
          <w:rFonts w:hint="eastAsia"/>
          <w:sz w:val="24"/>
        </w:rPr>
        <w:t>WebGL</w:t>
      </w:r>
      <w:r>
        <w:rPr>
          <w:rFonts w:hint="eastAsia"/>
          <w:sz w:val="24"/>
        </w:rPr>
        <w:t>；</w:t>
      </w:r>
      <w:r>
        <w:rPr>
          <w:rFonts w:hint="eastAsia"/>
          <w:sz w:val="24"/>
        </w:rPr>
        <w:t>Three.js</w:t>
      </w:r>
      <w:r>
        <w:rPr>
          <w:rFonts w:hint="eastAsia"/>
          <w:sz w:val="24"/>
        </w:rPr>
        <w:t>；三维地质建模；纹理映射；射线追踪；地层层间距计算；巷道漫游</w:t>
      </w:r>
    </w:p>
    <w:commentRangeEnd w:id="17"/>
    <w:p w14:paraId="4D8F6AA6" w14:textId="77777777" w:rsidR="008724BF" w:rsidRDefault="008A7C78">
      <w:pPr>
        <w:snapToGrid w:val="0"/>
        <w:spacing w:beforeLines="50" w:before="156" w:line="300" w:lineRule="auto"/>
        <w:ind w:firstLineChars="200" w:firstLine="420"/>
      </w:pPr>
      <w:r>
        <w:commentReference w:id="17"/>
      </w:r>
    </w:p>
    <w:p w14:paraId="42E5B1EB" w14:textId="77777777" w:rsidR="008724BF" w:rsidRDefault="008A7C78">
      <w:pPr>
        <w:widowControl/>
        <w:spacing w:after="160" w:line="278" w:lineRule="auto"/>
        <w:jc w:val="left"/>
      </w:pPr>
      <w:r>
        <w:br w:type="page"/>
      </w:r>
    </w:p>
    <w:p w14:paraId="38FA8FDF" w14:textId="77777777" w:rsidR="008724BF" w:rsidRDefault="008724BF">
      <w:pPr>
        <w:snapToGrid w:val="0"/>
        <w:spacing w:beforeLines="50" w:before="156" w:line="300" w:lineRule="auto"/>
        <w:ind w:firstLineChars="200" w:firstLine="420"/>
      </w:pPr>
    </w:p>
    <w:p w14:paraId="02555187" w14:textId="77777777" w:rsidR="008724BF" w:rsidRDefault="008A7C78">
      <w:pPr>
        <w:snapToGrid w:val="0"/>
        <w:spacing w:beforeLines="50" w:before="156" w:line="300" w:lineRule="auto"/>
        <w:ind w:firstLineChars="200" w:firstLine="420"/>
        <w:sectPr w:rsidR="008724BF">
          <w:headerReference w:type="even" r:id="rId12"/>
          <w:headerReference w:type="default" r:id="rId13"/>
          <w:footerReference w:type="even" r:id="rId14"/>
          <w:footerReference w:type="default" r:id="rId15"/>
          <w:pgSz w:w="11906" w:h="16838"/>
          <w:pgMar w:top="1701" w:right="1701" w:bottom="1701" w:left="1701" w:header="1134" w:footer="1134" w:gutter="0"/>
          <w:pgNumType w:fmt="upperRoman" w:start="1"/>
          <w:cols w:space="720"/>
          <w:docGrid w:type="linesAndChars" w:linePitch="312"/>
        </w:sectPr>
      </w:pPr>
      <w:commentRangeStart w:id="18"/>
      <w:commentRangeEnd w:id="18"/>
      <w:r>
        <w:commentReference w:id="18"/>
      </w:r>
    </w:p>
    <w:p w14:paraId="1E255D65" w14:textId="77777777" w:rsidR="008724BF" w:rsidRDefault="008A7C78">
      <w:pPr>
        <w:spacing w:beforeLines="50" w:before="156" w:afterLines="100" w:after="312" w:line="360" w:lineRule="auto"/>
        <w:jc w:val="center"/>
        <w:rPr>
          <w:b/>
          <w:bCs/>
          <w:sz w:val="32"/>
          <w:szCs w:val="32"/>
        </w:rPr>
      </w:pPr>
      <w:bookmarkStart w:id="19" w:name="_Toc191816666"/>
      <w:commentRangeStart w:id="20"/>
      <w:r>
        <w:rPr>
          <w:b/>
          <w:bCs/>
          <w:sz w:val="32"/>
          <w:szCs w:val="32"/>
        </w:rPr>
        <w:lastRenderedPageBreak/>
        <w:t>Abstract</w:t>
      </w:r>
      <w:commentRangeEnd w:id="20"/>
      <w:r>
        <w:rPr>
          <w:b/>
          <w:bCs/>
          <w:sz w:val="32"/>
          <w:szCs w:val="32"/>
        </w:rPr>
        <w:commentReference w:id="20"/>
      </w:r>
      <w:bookmarkEnd w:id="19"/>
    </w:p>
    <w:p w14:paraId="77CE3FE4" w14:textId="77777777" w:rsidR="008724BF" w:rsidRDefault="008A7C78">
      <w:pPr>
        <w:tabs>
          <w:tab w:val="right" w:leader="dot" w:pos="8779"/>
        </w:tabs>
        <w:snapToGrid w:val="0"/>
        <w:spacing w:line="300" w:lineRule="auto"/>
        <w:ind w:firstLine="480"/>
        <w:rPr>
          <w:rFonts w:hAnsi="宋体" w:cs="宋体"/>
          <w:sz w:val="24"/>
        </w:rPr>
      </w:pPr>
      <w:r>
        <w:rPr>
          <w:rFonts w:hAnsi="宋体" w:cs="宋体"/>
          <w:sz w:val="24"/>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8724BF" w:rsidRDefault="008A7C78">
      <w:pPr>
        <w:tabs>
          <w:tab w:val="right" w:leader="dot" w:pos="8779"/>
        </w:tabs>
        <w:snapToGrid w:val="0"/>
        <w:spacing w:line="300" w:lineRule="auto"/>
        <w:ind w:firstLine="480"/>
        <w:rPr>
          <w:rFonts w:hAnsi="宋体" w:cs="宋体"/>
          <w:sz w:val="24"/>
        </w:rPr>
      </w:pPr>
      <w:r>
        <w:rPr>
          <w:rFonts w:hAnsi="宋体" w:cs="宋体"/>
          <w:sz w:val="24"/>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77777777" w:rsidR="008724BF" w:rsidRDefault="008A7C78">
      <w:pPr>
        <w:tabs>
          <w:tab w:val="right" w:leader="dot" w:pos="8779"/>
        </w:tabs>
        <w:snapToGrid w:val="0"/>
        <w:spacing w:line="300" w:lineRule="auto"/>
        <w:ind w:firstLine="480"/>
        <w:rPr>
          <w:rFonts w:hAnsi="宋体" w:cs="宋体"/>
          <w:sz w:val="24"/>
        </w:rPr>
      </w:pPr>
      <w:r>
        <w:rPr>
          <w:rFonts w:hAnsi="宋体" w:cs="宋体"/>
          <w:sz w:val="24"/>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77777777" w:rsidR="008724BF" w:rsidRDefault="008A7C78">
      <w:pPr>
        <w:tabs>
          <w:tab w:val="right" w:leader="dot" w:pos="8779"/>
        </w:tabs>
        <w:snapToGrid w:val="0"/>
        <w:spacing w:before="120" w:line="300" w:lineRule="auto"/>
        <w:ind w:firstLine="489"/>
        <w:rPr>
          <w:rFonts w:hAnsi="宋体" w:cs="宋体"/>
          <w:b/>
          <w:sz w:val="24"/>
        </w:rPr>
      </w:pPr>
      <w:r>
        <w:rPr>
          <w:rFonts w:hAnsi="宋体" w:cs="宋体"/>
          <w:b/>
          <w:sz w:val="24"/>
        </w:rPr>
        <w:t xml:space="preserve">Key </w:t>
      </w:r>
      <w:r>
        <w:rPr>
          <w:rFonts w:hAnsi="宋体" w:cs="宋体" w:hint="eastAsia"/>
          <w:b/>
          <w:sz w:val="24"/>
        </w:rPr>
        <w:t>W</w:t>
      </w:r>
      <w:r>
        <w:rPr>
          <w:rFonts w:hAnsi="宋体" w:cs="宋体"/>
          <w:b/>
          <w:sz w:val="24"/>
        </w:rPr>
        <w:t>ords</w:t>
      </w:r>
      <w:r>
        <w:rPr>
          <w:rFonts w:hAnsi="宋体" w:cs="宋体"/>
          <w:sz w:val="24"/>
        </w:rPr>
        <w:t>: WebGL</w:t>
      </w:r>
      <w:r>
        <w:rPr>
          <w:rFonts w:hAnsi="宋体" w:cs="宋体" w:hint="eastAsia"/>
          <w:sz w:val="24"/>
        </w:rPr>
        <w:t>;</w:t>
      </w:r>
      <w:r>
        <w:rPr>
          <w:rFonts w:hAnsi="宋体" w:cs="宋体"/>
          <w:sz w:val="24"/>
        </w:rPr>
        <w:t>Three.js</w:t>
      </w:r>
      <w:r>
        <w:rPr>
          <w:rFonts w:hAnsi="宋体" w:cs="宋体" w:hint="eastAsia"/>
          <w:sz w:val="24"/>
        </w:rPr>
        <w:t>;</w:t>
      </w:r>
      <w:r>
        <w:rPr>
          <w:rFonts w:hAnsi="宋体" w:cs="宋体"/>
          <w:sz w:val="24"/>
        </w:rPr>
        <w:t xml:space="preserve"> 3D geological modeling</w:t>
      </w:r>
      <w:r>
        <w:rPr>
          <w:rFonts w:hAnsi="宋体" w:cs="宋体" w:hint="eastAsia"/>
          <w:sz w:val="24"/>
        </w:rPr>
        <w:t>;</w:t>
      </w:r>
      <w:r>
        <w:rPr>
          <w:rFonts w:hAnsi="宋体" w:cs="宋体"/>
          <w:sz w:val="24"/>
        </w:rPr>
        <w:t xml:space="preserve"> texture mapping</w:t>
      </w:r>
      <w:r>
        <w:rPr>
          <w:rFonts w:hAnsi="宋体" w:cs="宋体" w:hint="eastAsia"/>
          <w:sz w:val="24"/>
        </w:rPr>
        <w:t>;</w:t>
      </w:r>
      <w:r>
        <w:rPr>
          <w:rFonts w:hAnsi="宋体" w:cs="宋体"/>
          <w:sz w:val="24"/>
        </w:rPr>
        <w:t xml:space="preserve"> ray tracing</w:t>
      </w:r>
      <w:r>
        <w:rPr>
          <w:rFonts w:hAnsi="宋体" w:cs="宋体" w:hint="eastAsia"/>
          <w:sz w:val="24"/>
        </w:rPr>
        <w:t>;</w:t>
      </w:r>
      <w:r>
        <w:rPr>
          <w:rFonts w:hAnsi="宋体" w:cs="宋体"/>
          <w:sz w:val="24"/>
        </w:rPr>
        <w:t xml:space="preserve"> stratigraphic interlayer distance calculation</w:t>
      </w:r>
      <w:r>
        <w:rPr>
          <w:rFonts w:hAnsi="宋体" w:cs="宋体" w:hint="eastAsia"/>
          <w:sz w:val="24"/>
        </w:rPr>
        <w:t>;</w:t>
      </w:r>
      <w:r>
        <w:rPr>
          <w:rFonts w:hAnsi="宋体" w:cs="宋体"/>
          <w:sz w:val="24"/>
        </w:rPr>
        <w:t xml:space="preserve"> tunnel navigation</w:t>
      </w:r>
    </w:p>
    <w:p w14:paraId="10E8D9AD" w14:textId="77777777" w:rsidR="008724BF" w:rsidRDefault="008724BF">
      <w:pPr>
        <w:jc w:val="center"/>
        <w:rPr>
          <w:rFonts w:eastAsia="黑体"/>
          <w:sz w:val="30"/>
          <w:szCs w:val="30"/>
          <w:lang w:val="en-GB"/>
        </w:rPr>
      </w:pPr>
    </w:p>
    <w:p w14:paraId="6D34E25D" w14:textId="77777777" w:rsidR="008724BF" w:rsidRDefault="008724BF">
      <w:pPr>
        <w:rPr>
          <w:rFonts w:eastAsia="黑体"/>
          <w:sz w:val="30"/>
          <w:szCs w:val="30"/>
          <w:lang w:val="en-GB"/>
        </w:rPr>
      </w:pPr>
    </w:p>
    <w:p w14:paraId="5923A3C6" w14:textId="77777777" w:rsidR="008724BF" w:rsidRDefault="008724BF">
      <w:pPr>
        <w:rPr>
          <w:rFonts w:eastAsia="黑体"/>
          <w:sz w:val="30"/>
          <w:szCs w:val="30"/>
          <w:lang w:val="en-GB"/>
        </w:rPr>
      </w:pPr>
    </w:p>
    <w:p w14:paraId="2980DF07" w14:textId="77777777" w:rsidR="008724BF" w:rsidRDefault="008A7C78">
      <w:pPr>
        <w:widowControl/>
        <w:spacing w:after="160" w:line="278" w:lineRule="auto"/>
        <w:jc w:val="left"/>
        <w:rPr>
          <w:rFonts w:eastAsia="黑体"/>
          <w:sz w:val="30"/>
          <w:szCs w:val="30"/>
          <w:lang w:val="en-GB"/>
        </w:rPr>
      </w:pPr>
      <w:r>
        <w:rPr>
          <w:rFonts w:eastAsia="黑体"/>
          <w:sz w:val="30"/>
          <w:szCs w:val="30"/>
          <w:lang w:val="en-GB"/>
        </w:rPr>
        <w:br w:type="page"/>
      </w:r>
    </w:p>
    <w:p w14:paraId="5ACF40EA" w14:textId="77777777" w:rsidR="008724BF" w:rsidRDefault="008724BF">
      <w:pPr>
        <w:rPr>
          <w:rFonts w:eastAsia="黑体"/>
          <w:sz w:val="30"/>
          <w:szCs w:val="30"/>
          <w:lang w:val="en-GB"/>
        </w:rPr>
        <w:sectPr w:rsidR="008724BF">
          <w:headerReference w:type="default" r:id="rId16"/>
          <w:footerReference w:type="default" r:id="rId17"/>
          <w:pgSz w:w="11906" w:h="16838"/>
          <w:pgMar w:top="1701" w:right="1701" w:bottom="1701" w:left="1701" w:header="1134" w:footer="1134" w:gutter="0"/>
          <w:pgNumType w:fmt="upperRoman"/>
          <w:cols w:space="720"/>
          <w:docGrid w:type="linesAndChars" w:linePitch="312"/>
        </w:sectPr>
      </w:pPr>
    </w:p>
    <w:p w14:paraId="474ED0C6" w14:textId="77777777" w:rsidR="008724BF" w:rsidRDefault="008A7C78">
      <w:pPr>
        <w:widowControl/>
        <w:adjustRightInd w:val="0"/>
        <w:snapToGrid w:val="0"/>
        <w:spacing w:before="240" w:after="120" w:line="360" w:lineRule="auto"/>
        <w:jc w:val="center"/>
        <w:outlineLvl w:val="0"/>
        <w:rPr>
          <w:rFonts w:eastAsia="黑体"/>
          <w:bCs/>
          <w:kern w:val="36"/>
          <w:sz w:val="32"/>
          <w:szCs w:val="36"/>
        </w:rPr>
      </w:pPr>
      <w:bookmarkStart w:id="21" w:name="_Toc191816667"/>
      <w:commentRangeStart w:id="22"/>
      <w:r>
        <w:rPr>
          <w:rFonts w:eastAsia="黑体"/>
          <w:bCs/>
          <w:kern w:val="36"/>
          <w:sz w:val="32"/>
          <w:szCs w:val="36"/>
        </w:rPr>
        <w:lastRenderedPageBreak/>
        <w:t>目</w:t>
      </w:r>
      <w:r>
        <w:rPr>
          <w:rFonts w:eastAsia="黑体"/>
          <w:bCs/>
          <w:kern w:val="36"/>
          <w:sz w:val="32"/>
          <w:szCs w:val="36"/>
        </w:rPr>
        <w:t xml:space="preserve">  </w:t>
      </w:r>
      <w:r>
        <w:rPr>
          <w:rFonts w:eastAsia="黑体"/>
          <w:bCs/>
          <w:kern w:val="36"/>
          <w:sz w:val="32"/>
          <w:szCs w:val="36"/>
        </w:rPr>
        <w:t>录</w:t>
      </w:r>
      <w:commentRangeEnd w:id="22"/>
      <w:r>
        <w:rPr>
          <w:rFonts w:ascii="黑体" w:eastAsia="黑体" w:hAnsi="宋体"/>
          <w:bCs/>
          <w:kern w:val="36"/>
          <w:sz w:val="32"/>
          <w:szCs w:val="36"/>
        </w:rPr>
        <w:commentReference w:id="22"/>
      </w:r>
      <w:bookmarkEnd w:id="21"/>
    </w:p>
    <w:p w14:paraId="2A751C07" w14:textId="77777777" w:rsidR="008724BF" w:rsidRDefault="008A7C78">
      <w:pPr>
        <w:pStyle w:val="TOC1"/>
        <w:tabs>
          <w:tab w:val="right" w:leader="dot" w:pos="8494"/>
        </w:tabs>
        <w:rPr>
          <w:rFonts w:ascii="宋体" w:eastAsia="宋体" w:hAnsi="宋体" w:cstheme="minorBidi"/>
          <w:b w:val="0"/>
          <w:bCs w:val="0"/>
          <w:caps w:val="0"/>
          <w:sz w:val="24"/>
          <w:szCs w:val="24"/>
          <w14:ligatures w14:val="standardContextual"/>
        </w:rPr>
      </w:pPr>
      <w:r>
        <w:rPr>
          <w:rFonts w:ascii="宋体" w:eastAsia="宋体" w:hAnsi="宋体"/>
          <w:sz w:val="44"/>
          <w:szCs w:val="44"/>
          <w:lang w:val="en-GB"/>
        </w:rPr>
        <w:fldChar w:fldCharType="begin"/>
      </w:r>
      <w:r>
        <w:rPr>
          <w:rFonts w:ascii="宋体" w:eastAsia="宋体" w:hAnsi="宋体"/>
          <w:sz w:val="44"/>
          <w:szCs w:val="44"/>
          <w:lang w:val="en-GB"/>
        </w:rPr>
        <w:instrText xml:space="preserve"> TOC \o "1-3" \h \z \u </w:instrText>
      </w:r>
      <w:r>
        <w:rPr>
          <w:rFonts w:ascii="宋体" w:eastAsia="宋体" w:hAnsi="宋体"/>
          <w:sz w:val="44"/>
          <w:szCs w:val="44"/>
          <w:lang w:val="en-GB"/>
        </w:rPr>
        <w:fldChar w:fldCharType="separate"/>
      </w:r>
      <w:hyperlink w:anchor="_Toc191816664" w:history="1">
        <w:r>
          <w:rPr>
            <w:rStyle w:val="aff2"/>
            <w:rFonts w:ascii="宋体" w:eastAsia="宋体" w:hAnsi="宋体"/>
            <w:kern w:val="36"/>
            <w:sz w:val="24"/>
            <w:szCs w:val="24"/>
            <w:lang w:val="en-GB"/>
          </w:rPr>
          <w:t>独创性声明</w:t>
        </w:r>
        <w:r>
          <w:rPr>
            <w:rFonts w:ascii="宋体" w:eastAsia="宋体" w:hAnsi="宋体"/>
            <w:sz w:val="24"/>
            <w:szCs w:val="24"/>
          </w:rPr>
          <w:tab/>
        </w:r>
        <w:r>
          <w:rPr>
            <w:rFonts w:ascii="宋体" w:eastAsia="宋体" w:hAnsi="宋体"/>
            <w:sz w:val="24"/>
            <w:szCs w:val="24"/>
          </w:rPr>
          <w:fldChar w:fldCharType="begin"/>
        </w:r>
        <w:r>
          <w:rPr>
            <w:rFonts w:ascii="宋体" w:eastAsia="宋体" w:hAnsi="宋体"/>
            <w:sz w:val="24"/>
            <w:szCs w:val="24"/>
          </w:rPr>
          <w:instrText xml:space="preserve"> PAGEREF _Toc191816664 \h </w:instrText>
        </w:r>
        <w:r>
          <w:rPr>
            <w:rFonts w:ascii="宋体" w:eastAsia="宋体" w:hAnsi="宋体"/>
            <w:sz w:val="24"/>
            <w:szCs w:val="24"/>
          </w:rPr>
        </w:r>
        <w:r>
          <w:rPr>
            <w:rFonts w:ascii="宋体" w:eastAsia="宋体" w:hAnsi="宋体"/>
            <w:sz w:val="24"/>
            <w:szCs w:val="24"/>
          </w:rPr>
          <w:fldChar w:fldCharType="separate"/>
        </w:r>
        <w:r>
          <w:rPr>
            <w:rFonts w:ascii="宋体" w:eastAsia="宋体" w:hAnsi="宋体"/>
            <w:sz w:val="24"/>
            <w:szCs w:val="24"/>
          </w:rPr>
          <w:t>III</w:t>
        </w:r>
        <w:r>
          <w:rPr>
            <w:rFonts w:ascii="宋体" w:eastAsia="宋体" w:hAnsi="宋体"/>
            <w:sz w:val="24"/>
            <w:szCs w:val="24"/>
          </w:rPr>
          <w:fldChar w:fldCharType="end"/>
        </w:r>
      </w:hyperlink>
    </w:p>
    <w:p w14:paraId="69C10232"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665" w:history="1">
        <w:r w:rsidR="008A7C78">
          <w:rPr>
            <w:rStyle w:val="aff2"/>
            <w:rFonts w:ascii="宋体" w:eastAsia="宋体" w:hAnsi="宋体"/>
            <w:kern w:val="36"/>
            <w:sz w:val="24"/>
            <w:szCs w:val="24"/>
          </w:rPr>
          <w:t>摘  要</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_Toc191816665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I</w:t>
        </w:r>
        <w:r w:rsidR="008A7C78">
          <w:rPr>
            <w:rFonts w:ascii="宋体" w:eastAsia="宋体" w:hAnsi="宋体"/>
            <w:sz w:val="24"/>
            <w:szCs w:val="24"/>
          </w:rPr>
          <w:fldChar w:fldCharType="end"/>
        </w:r>
      </w:hyperlink>
    </w:p>
    <w:p w14:paraId="2C7E2736"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666" w:history="1">
        <w:r w:rsidR="008A7C78">
          <w:rPr>
            <w:rStyle w:val="aff2"/>
            <w:rFonts w:ascii="宋体" w:eastAsia="宋体" w:hAnsi="宋体"/>
            <w:kern w:val="36"/>
            <w:sz w:val="24"/>
            <w:szCs w:val="24"/>
          </w:rPr>
          <w:t>Abstract</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_Toc191816666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III</w:t>
        </w:r>
        <w:r w:rsidR="008A7C78">
          <w:rPr>
            <w:rFonts w:ascii="宋体" w:eastAsia="宋体" w:hAnsi="宋体"/>
            <w:sz w:val="24"/>
            <w:szCs w:val="24"/>
          </w:rPr>
          <w:fldChar w:fldCharType="end"/>
        </w:r>
      </w:hyperlink>
    </w:p>
    <w:p w14:paraId="7EB2FD6F"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667" w:history="1">
        <w:r w:rsidR="008A7C78">
          <w:rPr>
            <w:rStyle w:val="aff2"/>
            <w:rFonts w:ascii="宋体" w:eastAsia="宋体" w:hAnsi="宋体"/>
            <w:kern w:val="36"/>
            <w:sz w:val="24"/>
            <w:szCs w:val="24"/>
          </w:rPr>
          <w:t>目  录</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_Toc191816667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IV</w:t>
        </w:r>
        <w:r w:rsidR="008A7C78">
          <w:rPr>
            <w:rFonts w:ascii="宋体" w:eastAsia="宋体" w:hAnsi="宋体"/>
            <w:sz w:val="24"/>
            <w:szCs w:val="24"/>
          </w:rPr>
          <w:fldChar w:fldCharType="end"/>
        </w:r>
      </w:hyperlink>
    </w:p>
    <w:p w14:paraId="33B17BB8"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668" w:history="1">
        <w:r w:rsidR="008A7C78">
          <w:rPr>
            <w:rStyle w:val="aff2"/>
            <w:rFonts w:ascii="宋体" w:eastAsia="宋体" w:hAnsi="宋体" w:cs="Arial"/>
            <w:kern w:val="36"/>
            <w:sz w:val="24"/>
            <w:szCs w:val="24"/>
          </w:rPr>
          <w:t>1 引言</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_Toc191816668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1</w:t>
        </w:r>
        <w:r w:rsidR="008A7C78">
          <w:rPr>
            <w:rFonts w:ascii="宋体" w:eastAsia="宋体" w:hAnsi="宋体"/>
            <w:sz w:val="24"/>
            <w:szCs w:val="24"/>
          </w:rPr>
          <w:fldChar w:fldCharType="end"/>
        </w:r>
      </w:hyperlink>
    </w:p>
    <w:p w14:paraId="3AE40701"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69" w:history="1">
        <w:r w:rsidR="008A7C78">
          <w:rPr>
            <w:rStyle w:val="aff2"/>
            <w:rFonts w:ascii="宋体" w:eastAsia="宋体" w:hAnsi="宋体"/>
            <w:sz w:val="24"/>
            <w:szCs w:val="24"/>
          </w:rPr>
          <w:t>1.1 研究背景及意义</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_Toc191816669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1</w:t>
        </w:r>
        <w:r w:rsidR="008A7C78">
          <w:rPr>
            <w:rFonts w:ascii="宋体" w:eastAsia="宋体" w:hAnsi="宋体"/>
            <w:sz w:val="24"/>
            <w:szCs w:val="24"/>
          </w:rPr>
          <w:fldChar w:fldCharType="end"/>
        </w:r>
      </w:hyperlink>
    </w:p>
    <w:p w14:paraId="58ED7DF0"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70" w:history="1">
        <w:r w:rsidR="008A7C78">
          <w:rPr>
            <w:rStyle w:val="aff2"/>
            <w:rFonts w:ascii="宋体" w:eastAsia="宋体" w:hAnsi="宋体"/>
            <w:sz w:val="24"/>
            <w:szCs w:val="24"/>
          </w:rPr>
          <w:t xml:space="preserve">1.2 </w:t>
        </w:r>
        <w:r w:rsidR="008A7C78">
          <w:rPr>
            <w:rStyle w:val="aff2"/>
            <w:rFonts w:ascii="宋体" w:eastAsia="宋体" w:hAnsi="宋体" w:cs="黑体"/>
            <w:sz w:val="24"/>
            <w:szCs w:val="24"/>
          </w:rPr>
          <w:t>国内外研究现状</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_Toc191816670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2</w:t>
        </w:r>
        <w:r w:rsidR="008A7C78">
          <w:rPr>
            <w:rFonts w:ascii="宋体" w:eastAsia="宋体" w:hAnsi="宋体"/>
            <w:sz w:val="24"/>
            <w:szCs w:val="24"/>
          </w:rPr>
          <w:fldChar w:fldCharType="end"/>
        </w:r>
      </w:hyperlink>
    </w:p>
    <w:p w14:paraId="2A055274"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71" w:history="1">
        <w:r w:rsidR="008A7C78">
          <w:rPr>
            <w:rStyle w:val="aff2"/>
            <w:rFonts w:ascii="宋体" w:eastAsia="宋体" w:hAnsi="宋体"/>
            <w:bCs/>
            <w:i w:val="0"/>
            <w:iCs w:val="0"/>
            <w:sz w:val="24"/>
            <w:szCs w:val="24"/>
          </w:rPr>
          <w:t xml:space="preserve">1.2.1 </w:t>
        </w:r>
        <w:r w:rsidR="008A7C78">
          <w:rPr>
            <w:rStyle w:val="aff2"/>
            <w:rFonts w:ascii="宋体" w:eastAsia="宋体" w:hAnsi="宋体"/>
            <w:b/>
            <w:bCs/>
            <w:i w:val="0"/>
            <w:iCs w:val="0"/>
            <w:sz w:val="24"/>
            <w:szCs w:val="24"/>
          </w:rPr>
          <w:t>三</w:t>
        </w:r>
        <w:r w:rsidR="008A7C78">
          <w:rPr>
            <w:rStyle w:val="aff2"/>
            <w:rFonts w:ascii="宋体" w:eastAsia="宋体" w:hAnsi="宋体" w:cs="Arial"/>
            <w:bCs/>
            <w:i w:val="0"/>
            <w:iCs w:val="0"/>
            <w:kern w:val="0"/>
            <w:sz w:val="24"/>
            <w:szCs w:val="24"/>
          </w:rPr>
          <w:t>维地质建模技术研究现状</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_Toc191816671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2</w:t>
        </w:r>
        <w:r w:rsidR="008A7C78">
          <w:rPr>
            <w:rFonts w:ascii="宋体" w:eastAsia="宋体" w:hAnsi="宋体"/>
            <w:i w:val="0"/>
            <w:iCs w:val="0"/>
            <w:sz w:val="24"/>
            <w:szCs w:val="24"/>
          </w:rPr>
          <w:fldChar w:fldCharType="end"/>
        </w:r>
      </w:hyperlink>
    </w:p>
    <w:p w14:paraId="2939060E"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72" w:history="1">
        <w:r w:rsidR="008A7C78">
          <w:rPr>
            <w:rStyle w:val="aff2"/>
            <w:rFonts w:ascii="宋体" w:eastAsia="宋体" w:hAnsi="宋体"/>
            <w:bCs/>
            <w:i w:val="0"/>
            <w:iCs w:val="0"/>
            <w:sz w:val="24"/>
            <w:szCs w:val="24"/>
          </w:rPr>
          <w:t xml:space="preserve">1.2.2 </w:t>
        </w:r>
        <w:r w:rsidR="008A7C78">
          <w:rPr>
            <w:rStyle w:val="aff2"/>
            <w:rFonts w:ascii="宋体" w:eastAsia="宋体" w:hAnsi="宋体" w:cs="Arial"/>
            <w:bCs/>
            <w:i w:val="0"/>
            <w:iCs w:val="0"/>
            <w:kern w:val="0"/>
            <w:sz w:val="24"/>
            <w:szCs w:val="24"/>
          </w:rPr>
          <w:t>三维地质可视化技术研究现状</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_Toc191816672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w:t>
        </w:r>
        <w:r w:rsidR="008A7C78">
          <w:rPr>
            <w:rFonts w:ascii="宋体" w:eastAsia="宋体" w:hAnsi="宋体"/>
            <w:i w:val="0"/>
            <w:iCs w:val="0"/>
            <w:sz w:val="24"/>
            <w:szCs w:val="24"/>
          </w:rPr>
          <w:fldChar w:fldCharType="end"/>
        </w:r>
      </w:hyperlink>
    </w:p>
    <w:p w14:paraId="0BAA1FBB"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73" w:history="1">
        <w:r w:rsidR="008A7C78">
          <w:rPr>
            <w:rStyle w:val="aff2"/>
            <w:rFonts w:ascii="宋体" w:eastAsia="宋体" w:hAnsi="宋体"/>
            <w:sz w:val="24"/>
            <w:szCs w:val="24"/>
          </w:rPr>
          <w:t xml:space="preserve">1.3 </w:t>
        </w:r>
        <w:r w:rsidR="008A7C78">
          <w:rPr>
            <w:rStyle w:val="aff2"/>
            <w:rFonts w:ascii="宋体" w:eastAsia="宋体" w:hAnsi="宋体" w:cs="黑体"/>
            <w:sz w:val="24"/>
            <w:szCs w:val="24"/>
          </w:rPr>
          <w:t>研究内容与技术路线</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_Toc191816673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3</w:t>
        </w:r>
        <w:r w:rsidR="008A7C78">
          <w:rPr>
            <w:rFonts w:ascii="宋体" w:eastAsia="宋体" w:hAnsi="宋体"/>
            <w:sz w:val="24"/>
            <w:szCs w:val="24"/>
          </w:rPr>
          <w:fldChar w:fldCharType="end"/>
        </w:r>
      </w:hyperlink>
    </w:p>
    <w:p w14:paraId="188FF7D7"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74" w:history="1">
        <w:r w:rsidR="008A7C78">
          <w:rPr>
            <w:rStyle w:val="aff2"/>
            <w:rFonts w:ascii="宋体" w:eastAsia="宋体" w:hAnsi="宋体"/>
            <w:i w:val="0"/>
            <w:iCs w:val="0"/>
            <w:sz w:val="24"/>
            <w:szCs w:val="24"/>
          </w:rPr>
          <w:t>1.3.1 研究内容</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_Toc191816674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w:t>
        </w:r>
        <w:r w:rsidR="008A7C78">
          <w:rPr>
            <w:rFonts w:ascii="宋体" w:eastAsia="宋体" w:hAnsi="宋体"/>
            <w:i w:val="0"/>
            <w:iCs w:val="0"/>
            <w:sz w:val="24"/>
            <w:szCs w:val="24"/>
          </w:rPr>
          <w:fldChar w:fldCharType="end"/>
        </w:r>
      </w:hyperlink>
    </w:p>
    <w:p w14:paraId="6623C1B4"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75" w:history="1">
        <w:r w:rsidR="008A7C78">
          <w:rPr>
            <w:rStyle w:val="aff2"/>
            <w:rFonts w:ascii="宋体" w:eastAsia="宋体" w:hAnsi="宋体"/>
            <w:i w:val="0"/>
            <w:iCs w:val="0"/>
            <w:sz w:val="24"/>
            <w:szCs w:val="24"/>
          </w:rPr>
          <w:t>1.3.2 技术路线</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_Toc191816675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4</w:t>
        </w:r>
        <w:r w:rsidR="008A7C78">
          <w:rPr>
            <w:rFonts w:ascii="宋体" w:eastAsia="宋体" w:hAnsi="宋体"/>
            <w:i w:val="0"/>
            <w:iCs w:val="0"/>
            <w:sz w:val="24"/>
            <w:szCs w:val="24"/>
          </w:rPr>
          <w:fldChar w:fldCharType="end"/>
        </w:r>
      </w:hyperlink>
    </w:p>
    <w:p w14:paraId="04CB04FD"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76" w:history="1">
        <w:r w:rsidR="008A7C78">
          <w:rPr>
            <w:rStyle w:val="aff2"/>
            <w:rFonts w:ascii="宋体" w:eastAsia="宋体" w:hAnsi="宋体"/>
            <w:sz w:val="24"/>
            <w:szCs w:val="24"/>
          </w:rPr>
          <w:t>1.4 创新点</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_Toc191816676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5</w:t>
        </w:r>
        <w:r w:rsidR="008A7C78">
          <w:rPr>
            <w:rFonts w:ascii="宋体" w:eastAsia="宋体" w:hAnsi="宋体"/>
            <w:sz w:val="24"/>
            <w:szCs w:val="24"/>
          </w:rPr>
          <w:fldChar w:fldCharType="end"/>
        </w:r>
      </w:hyperlink>
    </w:p>
    <w:p w14:paraId="7B8B1547"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77" w:history="1">
        <w:r w:rsidR="008A7C78">
          <w:rPr>
            <w:rStyle w:val="aff2"/>
            <w:rFonts w:ascii="宋体" w:eastAsia="宋体" w:hAnsi="宋体"/>
            <w:sz w:val="24"/>
            <w:szCs w:val="24"/>
          </w:rPr>
          <w:t>1.5 本章小结</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_Toc191816677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6</w:t>
        </w:r>
        <w:r w:rsidR="008A7C78">
          <w:rPr>
            <w:rFonts w:ascii="宋体" w:eastAsia="宋体" w:hAnsi="宋体"/>
            <w:sz w:val="24"/>
            <w:szCs w:val="24"/>
          </w:rPr>
          <w:fldChar w:fldCharType="end"/>
        </w:r>
      </w:hyperlink>
    </w:p>
    <w:p w14:paraId="21BC4DEA"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678" w:history="1">
        <w:r w:rsidR="008A7C78">
          <w:rPr>
            <w:rStyle w:val="aff2"/>
            <w:rFonts w:ascii="宋体" w:eastAsia="宋体" w:hAnsi="宋体" w:cs="Arial"/>
            <w:kern w:val="36"/>
            <w:sz w:val="24"/>
            <w:szCs w:val="24"/>
          </w:rPr>
          <w:t>2三维地质模型构建</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_Toc191816678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7</w:t>
        </w:r>
        <w:r w:rsidR="008A7C78">
          <w:rPr>
            <w:rFonts w:ascii="宋体" w:eastAsia="宋体" w:hAnsi="宋体"/>
            <w:sz w:val="24"/>
            <w:szCs w:val="24"/>
          </w:rPr>
          <w:fldChar w:fldCharType="end"/>
        </w:r>
      </w:hyperlink>
    </w:p>
    <w:p w14:paraId="5005CCEB"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79" w:history="1">
        <w:r w:rsidR="008A7C78">
          <w:rPr>
            <w:rStyle w:val="aff2"/>
            <w:rFonts w:ascii="宋体" w:eastAsia="宋体" w:hAnsi="宋体"/>
            <w:sz w:val="24"/>
            <w:szCs w:val="24"/>
          </w:rPr>
          <w:t xml:space="preserve">2.1 </w:t>
        </w:r>
        <w:r w:rsidR="008A7C78">
          <w:rPr>
            <w:rStyle w:val="aff2"/>
            <w:rFonts w:ascii="Times New Roman" w:eastAsia="宋体"/>
            <w:sz w:val="24"/>
            <w:szCs w:val="24"/>
          </w:rPr>
          <w:t>Delaunay</w:t>
        </w:r>
        <w:r w:rsidR="008A7C78">
          <w:rPr>
            <w:rStyle w:val="aff2"/>
            <w:rFonts w:ascii="宋体" w:eastAsia="宋体" w:hAnsi="宋体"/>
            <w:sz w:val="24"/>
            <w:szCs w:val="24"/>
          </w:rPr>
          <w:t xml:space="preserve"> 三角剖分方法</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_Toc191816679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7</w:t>
        </w:r>
        <w:r w:rsidR="008A7C78">
          <w:rPr>
            <w:rFonts w:ascii="宋体" w:eastAsia="宋体" w:hAnsi="宋体"/>
            <w:sz w:val="24"/>
            <w:szCs w:val="24"/>
          </w:rPr>
          <w:fldChar w:fldCharType="end"/>
        </w:r>
      </w:hyperlink>
    </w:p>
    <w:p w14:paraId="09933515"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80" w:history="1">
        <w:r w:rsidR="008A7C78">
          <w:rPr>
            <w:rStyle w:val="aff2"/>
            <w:rFonts w:ascii="宋体" w:eastAsia="宋体" w:hAnsi="宋体"/>
            <w:bCs/>
            <w:i w:val="0"/>
            <w:iCs w:val="0"/>
            <w:sz w:val="24"/>
            <w:szCs w:val="24"/>
          </w:rPr>
          <w:t>2.1.1 遵循Delaunay准则的约束三角剖分</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_Toc191816680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7</w:t>
        </w:r>
        <w:r w:rsidR="008A7C78">
          <w:rPr>
            <w:rFonts w:ascii="宋体" w:eastAsia="宋体" w:hAnsi="宋体"/>
            <w:i w:val="0"/>
            <w:iCs w:val="0"/>
            <w:sz w:val="24"/>
            <w:szCs w:val="24"/>
          </w:rPr>
          <w:fldChar w:fldCharType="end"/>
        </w:r>
      </w:hyperlink>
    </w:p>
    <w:p w14:paraId="6F6814B5"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81" w:history="1">
        <w:r w:rsidR="008A7C78">
          <w:rPr>
            <w:rStyle w:val="aff2"/>
            <w:rFonts w:ascii="宋体" w:eastAsia="宋体" w:hAnsi="宋体"/>
            <w:bCs/>
            <w:i w:val="0"/>
            <w:iCs w:val="0"/>
            <w:sz w:val="24"/>
            <w:szCs w:val="24"/>
          </w:rPr>
          <w:t>2.1.2 三维地质模型数据结构</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_Toc191816681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13</w:t>
        </w:r>
        <w:r w:rsidR="008A7C78">
          <w:rPr>
            <w:rFonts w:ascii="宋体" w:eastAsia="宋体" w:hAnsi="宋体"/>
            <w:i w:val="0"/>
            <w:iCs w:val="0"/>
            <w:sz w:val="24"/>
            <w:szCs w:val="24"/>
          </w:rPr>
          <w:fldChar w:fldCharType="end"/>
        </w:r>
      </w:hyperlink>
    </w:p>
    <w:p w14:paraId="06EF58CC"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82" w:history="1">
        <w:r w:rsidR="008A7C78">
          <w:rPr>
            <w:rStyle w:val="aff2"/>
            <w:rFonts w:ascii="宋体" w:eastAsia="宋体" w:hAnsi="宋体"/>
            <w:sz w:val="24"/>
            <w:szCs w:val="24"/>
          </w:rPr>
          <w:t>2.2 钻孔模型构建</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_Toc191816682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15</w:t>
        </w:r>
        <w:r w:rsidR="008A7C78">
          <w:rPr>
            <w:rFonts w:ascii="宋体" w:eastAsia="宋体" w:hAnsi="宋体"/>
            <w:sz w:val="24"/>
            <w:szCs w:val="24"/>
          </w:rPr>
          <w:fldChar w:fldCharType="end"/>
        </w:r>
      </w:hyperlink>
    </w:p>
    <w:p w14:paraId="272E32F2"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83" w:history="1">
        <w:r w:rsidR="008A7C78">
          <w:rPr>
            <w:rStyle w:val="aff2"/>
            <w:rFonts w:ascii="宋体" w:eastAsia="宋体" w:hAnsi="宋体"/>
            <w:sz w:val="24"/>
            <w:szCs w:val="24"/>
          </w:rPr>
          <w:t>2.3 断层模型构建</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_Toc191816683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17</w:t>
        </w:r>
        <w:r w:rsidR="008A7C78">
          <w:rPr>
            <w:rFonts w:ascii="宋体" w:eastAsia="宋体" w:hAnsi="宋体"/>
            <w:sz w:val="24"/>
            <w:szCs w:val="24"/>
          </w:rPr>
          <w:fldChar w:fldCharType="end"/>
        </w:r>
      </w:hyperlink>
    </w:p>
    <w:p w14:paraId="32654788"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84" w:history="1">
        <w:r w:rsidR="008A7C78">
          <w:rPr>
            <w:rStyle w:val="aff2"/>
            <w:rFonts w:ascii="宋体" w:eastAsia="宋体" w:hAnsi="宋体"/>
            <w:bCs/>
            <w:i w:val="0"/>
            <w:iCs w:val="0"/>
            <w:sz w:val="24"/>
            <w:szCs w:val="24"/>
          </w:rPr>
          <w:t>2.3.1 相交断层模型构建方法</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_Toc191816684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17</w:t>
        </w:r>
        <w:r w:rsidR="008A7C78">
          <w:rPr>
            <w:rFonts w:ascii="宋体" w:eastAsia="宋体" w:hAnsi="宋体"/>
            <w:i w:val="0"/>
            <w:iCs w:val="0"/>
            <w:sz w:val="24"/>
            <w:szCs w:val="24"/>
          </w:rPr>
          <w:fldChar w:fldCharType="end"/>
        </w:r>
      </w:hyperlink>
    </w:p>
    <w:p w14:paraId="7275E92C"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85" w:history="1">
        <w:r w:rsidR="008A7C78">
          <w:rPr>
            <w:rStyle w:val="aff2"/>
            <w:rFonts w:ascii="宋体" w:eastAsia="宋体" w:hAnsi="宋体"/>
            <w:bCs/>
            <w:i w:val="0"/>
            <w:iCs w:val="0"/>
            <w:sz w:val="24"/>
            <w:szCs w:val="24"/>
          </w:rPr>
          <w:t>2.3.2 断层模型网格化</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_Toc191816685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20</w:t>
        </w:r>
        <w:r w:rsidR="008A7C78">
          <w:rPr>
            <w:rFonts w:ascii="宋体" w:eastAsia="宋体" w:hAnsi="宋体"/>
            <w:i w:val="0"/>
            <w:iCs w:val="0"/>
            <w:sz w:val="24"/>
            <w:szCs w:val="24"/>
          </w:rPr>
          <w:fldChar w:fldCharType="end"/>
        </w:r>
      </w:hyperlink>
    </w:p>
    <w:p w14:paraId="307F22BD"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86" w:history="1">
        <w:r w:rsidR="008A7C78">
          <w:rPr>
            <w:rStyle w:val="aff2"/>
            <w:rFonts w:ascii="宋体" w:eastAsia="宋体" w:hAnsi="宋体"/>
            <w:sz w:val="24"/>
            <w:szCs w:val="24"/>
          </w:rPr>
          <w:t>2.4 地层模型构建</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_Toc191816686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21</w:t>
        </w:r>
        <w:r w:rsidR="008A7C78">
          <w:rPr>
            <w:rFonts w:ascii="宋体" w:eastAsia="宋体" w:hAnsi="宋体"/>
            <w:sz w:val="24"/>
            <w:szCs w:val="24"/>
          </w:rPr>
          <w:fldChar w:fldCharType="end"/>
        </w:r>
      </w:hyperlink>
    </w:p>
    <w:p w14:paraId="186479C4"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87" w:history="1">
        <w:r w:rsidR="008A7C78">
          <w:rPr>
            <w:rStyle w:val="aff2"/>
            <w:rFonts w:ascii="宋体" w:eastAsia="宋体" w:hAnsi="宋体"/>
            <w:bCs/>
            <w:i w:val="0"/>
            <w:iCs w:val="0"/>
            <w:sz w:val="24"/>
            <w:szCs w:val="24"/>
          </w:rPr>
          <w:t>2.4.1 CDT剖分数据源提取</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_Toc191816687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21</w:t>
        </w:r>
        <w:r w:rsidR="008A7C78">
          <w:rPr>
            <w:rFonts w:ascii="宋体" w:eastAsia="宋体" w:hAnsi="宋体"/>
            <w:i w:val="0"/>
            <w:iCs w:val="0"/>
            <w:sz w:val="24"/>
            <w:szCs w:val="24"/>
          </w:rPr>
          <w:fldChar w:fldCharType="end"/>
        </w:r>
      </w:hyperlink>
    </w:p>
    <w:p w14:paraId="61A00428"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88" w:history="1">
        <w:r w:rsidR="008A7C78">
          <w:rPr>
            <w:rStyle w:val="aff2"/>
            <w:rFonts w:ascii="宋体" w:eastAsia="宋体" w:hAnsi="宋体"/>
            <w:bCs/>
            <w:i w:val="0"/>
            <w:iCs w:val="0"/>
            <w:sz w:val="24"/>
            <w:szCs w:val="24"/>
          </w:rPr>
          <w:t>2.4.2 地层数据网格化</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_Toc191816688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22</w:t>
        </w:r>
        <w:r w:rsidR="008A7C78">
          <w:rPr>
            <w:rFonts w:ascii="宋体" w:eastAsia="宋体" w:hAnsi="宋体"/>
            <w:i w:val="0"/>
            <w:iCs w:val="0"/>
            <w:sz w:val="24"/>
            <w:szCs w:val="24"/>
          </w:rPr>
          <w:fldChar w:fldCharType="end"/>
        </w:r>
      </w:hyperlink>
    </w:p>
    <w:p w14:paraId="52CC55F6"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89" w:history="1">
        <w:r w:rsidR="008A7C78">
          <w:rPr>
            <w:rStyle w:val="aff2"/>
            <w:rFonts w:ascii="宋体" w:eastAsia="宋体" w:hAnsi="宋体"/>
            <w:sz w:val="24"/>
            <w:szCs w:val="24"/>
          </w:rPr>
          <w:t>2.5 本章小结</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_Toc191816689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25</w:t>
        </w:r>
        <w:r w:rsidR="008A7C78">
          <w:rPr>
            <w:rFonts w:ascii="宋体" w:eastAsia="宋体" w:hAnsi="宋体"/>
            <w:sz w:val="24"/>
            <w:szCs w:val="24"/>
          </w:rPr>
          <w:fldChar w:fldCharType="end"/>
        </w:r>
      </w:hyperlink>
    </w:p>
    <w:p w14:paraId="040A99A2"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690" w:history="1">
        <w:r w:rsidR="008A7C78">
          <w:rPr>
            <w:rStyle w:val="aff2"/>
            <w:rFonts w:ascii="宋体" w:eastAsia="宋体" w:hAnsi="宋体" w:cs="Arial"/>
            <w:kern w:val="36"/>
            <w:sz w:val="24"/>
            <w:szCs w:val="24"/>
          </w:rPr>
          <w:t>3</w:t>
        </w:r>
        <w:r w:rsidR="008A7C78">
          <w:rPr>
            <w:rStyle w:val="aff2"/>
            <w:rFonts w:ascii="宋体" w:eastAsia="宋体" w:hAnsi="宋体"/>
            <w:kern w:val="36"/>
            <w:sz w:val="24"/>
            <w:szCs w:val="24"/>
          </w:rPr>
          <w:t>基于WebGL可视化方法</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_Toc191816690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26</w:t>
        </w:r>
        <w:r w:rsidR="008A7C78">
          <w:rPr>
            <w:rFonts w:ascii="宋体" w:eastAsia="宋体" w:hAnsi="宋体"/>
            <w:sz w:val="24"/>
            <w:szCs w:val="24"/>
          </w:rPr>
          <w:fldChar w:fldCharType="end"/>
        </w:r>
      </w:hyperlink>
    </w:p>
    <w:p w14:paraId="25B49878"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91" w:history="1">
        <w:r w:rsidR="008A7C78">
          <w:rPr>
            <w:rStyle w:val="aff2"/>
            <w:rFonts w:ascii="宋体" w:eastAsia="宋体" w:hAnsi="宋体"/>
            <w:sz w:val="24"/>
            <w:szCs w:val="24"/>
          </w:rPr>
          <w:t>3.1 WebGL 可视化技术</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_Toc191816691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26</w:t>
        </w:r>
        <w:r w:rsidR="008A7C78">
          <w:rPr>
            <w:rFonts w:ascii="宋体" w:eastAsia="宋体" w:hAnsi="宋体"/>
            <w:sz w:val="24"/>
            <w:szCs w:val="24"/>
          </w:rPr>
          <w:fldChar w:fldCharType="end"/>
        </w:r>
      </w:hyperlink>
    </w:p>
    <w:p w14:paraId="1C4A0B6A"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92" w:history="1">
        <w:r w:rsidR="008A7C78">
          <w:rPr>
            <w:rStyle w:val="aff2"/>
            <w:rFonts w:ascii="宋体" w:eastAsia="宋体" w:hAnsi="宋体"/>
            <w:sz w:val="24"/>
            <w:szCs w:val="24"/>
          </w:rPr>
          <w:t>3.2 构建三维可视化场景</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_Toc191816692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27</w:t>
        </w:r>
        <w:r w:rsidR="008A7C78">
          <w:rPr>
            <w:rFonts w:ascii="宋体" w:eastAsia="宋体" w:hAnsi="宋体"/>
            <w:sz w:val="24"/>
            <w:szCs w:val="24"/>
          </w:rPr>
          <w:fldChar w:fldCharType="end"/>
        </w:r>
      </w:hyperlink>
    </w:p>
    <w:p w14:paraId="5FA4907C"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93" w:history="1">
        <w:r w:rsidR="008A7C78">
          <w:rPr>
            <w:rStyle w:val="aff2"/>
            <w:rFonts w:ascii="宋体" w:eastAsia="宋体" w:hAnsi="宋体"/>
            <w:sz w:val="24"/>
            <w:szCs w:val="24"/>
          </w:rPr>
          <w:t xml:space="preserve">3.3 </w:t>
        </w:r>
        <w:r w:rsidR="008A7C78">
          <w:rPr>
            <w:rStyle w:val="aff2"/>
            <w:rFonts w:ascii="宋体" w:eastAsia="宋体" w:hAnsi="宋体"/>
            <w:bCs/>
            <w:sz w:val="24"/>
            <w:szCs w:val="24"/>
          </w:rPr>
          <w:t>地质模型纹理方法（创新点）</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_Toc191816693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30</w:t>
        </w:r>
        <w:r w:rsidR="008A7C78">
          <w:rPr>
            <w:rFonts w:ascii="宋体" w:eastAsia="宋体" w:hAnsi="宋体"/>
            <w:sz w:val="24"/>
            <w:szCs w:val="24"/>
          </w:rPr>
          <w:fldChar w:fldCharType="end"/>
        </w:r>
      </w:hyperlink>
    </w:p>
    <w:p w14:paraId="4747E0FA"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94" w:history="1">
        <w:r w:rsidR="008A7C78">
          <w:rPr>
            <w:rStyle w:val="aff2"/>
            <w:rFonts w:ascii="宋体" w:eastAsia="宋体" w:hAnsi="宋体"/>
            <w:bCs/>
            <w:i w:val="0"/>
            <w:iCs w:val="0"/>
            <w:sz w:val="24"/>
            <w:szCs w:val="24"/>
          </w:rPr>
          <w:t>3.3.1 模型表面法向量计算与方向判断</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_Toc191816694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30</w:t>
        </w:r>
        <w:r w:rsidR="008A7C78">
          <w:rPr>
            <w:rFonts w:ascii="宋体" w:eastAsia="宋体" w:hAnsi="宋体"/>
            <w:i w:val="0"/>
            <w:iCs w:val="0"/>
            <w:sz w:val="24"/>
            <w:szCs w:val="24"/>
          </w:rPr>
          <w:fldChar w:fldCharType="end"/>
        </w:r>
      </w:hyperlink>
    </w:p>
    <w:p w14:paraId="2B8EC14C"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95" w:history="1">
        <w:r w:rsidR="008A7C78">
          <w:rPr>
            <w:rStyle w:val="aff2"/>
            <w:rFonts w:ascii="宋体" w:eastAsia="宋体" w:hAnsi="宋体"/>
            <w:bCs/>
            <w:i w:val="0"/>
            <w:iCs w:val="0"/>
            <w:sz w:val="24"/>
            <w:szCs w:val="24"/>
          </w:rPr>
          <w:t>3.3.2 纹理包围盒计算</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_Toc191816695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32</w:t>
        </w:r>
        <w:r w:rsidR="008A7C78">
          <w:rPr>
            <w:rFonts w:ascii="宋体" w:eastAsia="宋体" w:hAnsi="宋体"/>
            <w:i w:val="0"/>
            <w:iCs w:val="0"/>
            <w:sz w:val="24"/>
            <w:szCs w:val="24"/>
          </w:rPr>
          <w:fldChar w:fldCharType="end"/>
        </w:r>
      </w:hyperlink>
    </w:p>
    <w:p w14:paraId="1E9A385C"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96" w:history="1">
        <w:r w:rsidR="008A7C78">
          <w:rPr>
            <w:rStyle w:val="aff2"/>
            <w:rFonts w:ascii="宋体" w:eastAsia="宋体" w:hAnsi="宋体"/>
            <w:bCs/>
            <w:i w:val="0"/>
            <w:iCs w:val="0"/>
            <w:sz w:val="24"/>
            <w:szCs w:val="24"/>
          </w:rPr>
          <w:t>3.3.3 模型纹理 UV 计算方法</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_Toc191816696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33</w:t>
        </w:r>
        <w:r w:rsidR="008A7C78">
          <w:rPr>
            <w:rFonts w:ascii="宋体" w:eastAsia="宋体" w:hAnsi="宋体"/>
            <w:i w:val="0"/>
            <w:iCs w:val="0"/>
            <w:sz w:val="24"/>
            <w:szCs w:val="24"/>
          </w:rPr>
          <w:fldChar w:fldCharType="end"/>
        </w:r>
      </w:hyperlink>
    </w:p>
    <w:p w14:paraId="1D70DA4B"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97" w:history="1">
        <w:r w:rsidR="008A7C78">
          <w:rPr>
            <w:rStyle w:val="aff2"/>
            <w:rFonts w:ascii="宋体" w:eastAsia="宋体" w:hAnsi="宋体"/>
            <w:bCs/>
            <w:i w:val="0"/>
            <w:iCs w:val="0"/>
            <w:sz w:val="24"/>
            <w:szCs w:val="24"/>
          </w:rPr>
          <w:t>3.3.4 纹理分析</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_Toc191816697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35</w:t>
        </w:r>
        <w:r w:rsidR="008A7C78">
          <w:rPr>
            <w:rFonts w:ascii="宋体" w:eastAsia="宋体" w:hAnsi="宋体"/>
            <w:i w:val="0"/>
            <w:iCs w:val="0"/>
            <w:sz w:val="24"/>
            <w:szCs w:val="24"/>
          </w:rPr>
          <w:fldChar w:fldCharType="end"/>
        </w:r>
      </w:hyperlink>
    </w:p>
    <w:p w14:paraId="0D7343EB"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698" w:history="1">
        <w:r w:rsidR="008A7C78">
          <w:rPr>
            <w:rStyle w:val="aff2"/>
            <w:rFonts w:ascii="宋体" w:eastAsia="宋体" w:hAnsi="宋体"/>
            <w:sz w:val="24"/>
            <w:szCs w:val="24"/>
          </w:rPr>
          <w:t>3.4 交互功能</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_Toc191816698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36</w:t>
        </w:r>
        <w:r w:rsidR="008A7C78">
          <w:rPr>
            <w:rFonts w:ascii="宋体" w:eastAsia="宋体" w:hAnsi="宋体"/>
            <w:sz w:val="24"/>
            <w:szCs w:val="24"/>
          </w:rPr>
          <w:fldChar w:fldCharType="end"/>
        </w:r>
      </w:hyperlink>
    </w:p>
    <w:p w14:paraId="1A014B97"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699" w:history="1">
        <w:r w:rsidR="008A7C78">
          <w:rPr>
            <w:rStyle w:val="aff2"/>
            <w:rFonts w:ascii="宋体" w:eastAsia="宋体" w:hAnsi="宋体"/>
            <w:bCs/>
            <w:i w:val="0"/>
            <w:iCs w:val="0"/>
            <w:sz w:val="24"/>
            <w:szCs w:val="24"/>
          </w:rPr>
          <w:t>3.4.1 射线追踪</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_Toc191816699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36</w:t>
        </w:r>
        <w:r w:rsidR="008A7C78">
          <w:rPr>
            <w:rFonts w:ascii="宋体" w:eastAsia="宋体" w:hAnsi="宋体"/>
            <w:i w:val="0"/>
            <w:iCs w:val="0"/>
            <w:sz w:val="24"/>
            <w:szCs w:val="24"/>
          </w:rPr>
          <w:fldChar w:fldCharType="end"/>
        </w:r>
      </w:hyperlink>
    </w:p>
    <w:p w14:paraId="3EBDA2B1"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700" w:history="1">
        <w:r w:rsidR="008A7C78">
          <w:rPr>
            <w:rStyle w:val="aff2"/>
            <w:rFonts w:ascii="宋体" w:eastAsia="宋体" w:hAnsi="宋体"/>
            <w:bCs/>
            <w:i w:val="0"/>
            <w:iCs w:val="0"/>
            <w:sz w:val="24"/>
            <w:szCs w:val="24"/>
          </w:rPr>
          <w:t>3.4.2 模型观测</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_Toc191816700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37</w:t>
        </w:r>
        <w:r w:rsidR="008A7C78">
          <w:rPr>
            <w:rFonts w:ascii="宋体" w:eastAsia="宋体" w:hAnsi="宋体"/>
            <w:i w:val="0"/>
            <w:iCs w:val="0"/>
            <w:sz w:val="24"/>
            <w:szCs w:val="24"/>
          </w:rPr>
          <w:fldChar w:fldCharType="end"/>
        </w:r>
      </w:hyperlink>
    </w:p>
    <w:p w14:paraId="0C173B0B"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701" w:history="1">
        <w:r w:rsidR="008A7C78">
          <w:rPr>
            <w:rStyle w:val="aff2"/>
            <w:rFonts w:ascii="宋体" w:eastAsia="宋体" w:hAnsi="宋体"/>
            <w:bCs/>
            <w:i w:val="0"/>
            <w:iCs w:val="0"/>
            <w:sz w:val="24"/>
            <w:szCs w:val="24"/>
          </w:rPr>
          <w:t>3.4.3巷道漫游</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_Toc191816701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37</w:t>
        </w:r>
        <w:r w:rsidR="008A7C78">
          <w:rPr>
            <w:rFonts w:ascii="宋体" w:eastAsia="宋体" w:hAnsi="宋体"/>
            <w:i w:val="0"/>
            <w:iCs w:val="0"/>
            <w:sz w:val="24"/>
            <w:szCs w:val="24"/>
          </w:rPr>
          <w:fldChar w:fldCharType="end"/>
        </w:r>
      </w:hyperlink>
    </w:p>
    <w:p w14:paraId="7240C732"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702" w:history="1">
        <w:r w:rsidR="008A7C78">
          <w:rPr>
            <w:rStyle w:val="aff2"/>
            <w:rFonts w:ascii="宋体" w:eastAsia="宋体" w:hAnsi="宋体"/>
            <w:bCs/>
            <w:i w:val="0"/>
            <w:iCs w:val="0"/>
            <w:sz w:val="24"/>
            <w:szCs w:val="24"/>
          </w:rPr>
          <w:t>3.4.4 坐标转换</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_Toc191816702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38</w:t>
        </w:r>
        <w:r w:rsidR="008A7C78">
          <w:rPr>
            <w:rFonts w:ascii="宋体" w:eastAsia="宋体" w:hAnsi="宋体"/>
            <w:i w:val="0"/>
            <w:iCs w:val="0"/>
            <w:sz w:val="24"/>
            <w:szCs w:val="24"/>
          </w:rPr>
          <w:fldChar w:fldCharType="end"/>
        </w:r>
      </w:hyperlink>
    </w:p>
    <w:p w14:paraId="3A26BDD4"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703" w:history="1">
        <w:r w:rsidR="008A7C78">
          <w:rPr>
            <w:rStyle w:val="aff2"/>
            <w:rFonts w:ascii="宋体" w:eastAsia="宋体" w:hAnsi="宋体"/>
            <w:sz w:val="24"/>
            <w:szCs w:val="24"/>
          </w:rPr>
          <w:t>3.5 本章小结</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_Toc191816703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39</w:t>
        </w:r>
        <w:r w:rsidR="008A7C78">
          <w:rPr>
            <w:rFonts w:ascii="宋体" w:eastAsia="宋体" w:hAnsi="宋体"/>
            <w:sz w:val="24"/>
            <w:szCs w:val="24"/>
          </w:rPr>
          <w:fldChar w:fldCharType="end"/>
        </w:r>
      </w:hyperlink>
    </w:p>
    <w:p w14:paraId="7B4D40CF"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704" w:history="1">
        <w:r w:rsidR="008A7C78">
          <w:rPr>
            <w:rStyle w:val="aff2"/>
            <w:rFonts w:ascii="宋体" w:eastAsia="宋体" w:hAnsi="宋体" w:cs="Arial"/>
            <w:kern w:val="36"/>
            <w:sz w:val="24"/>
            <w:szCs w:val="24"/>
          </w:rPr>
          <w:t>4三维地质模型可视化系统开发</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_Toc191816704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40</w:t>
        </w:r>
        <w:r w:rsidR="008A7C78">
          <w:rPr>
            <w:rFonts w:ascii="宋体" w:eastAsia="宋体" w:hAnsi="宋体"/>
            <w:sz w:val="24"/>
            <w:szCs w:val="24"/>
          </w:rPr>
          <w:fldChar w:fldCharType="end"/>
        </w:r>
      </w:hyperlink>
    </w:p>
    <w:p w14:paraId="5DBC3A63"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705" w:history="1">
        <w:r w:rsidR="008A7C78">
          <w:rPr>
            <w:rStyle w:val="aff2"/>
            <w:rFonts w:ascii="宋体" w:eastAsia="宋体" w:hAnsi="宋体"/>
            <w:sz w:val="24"/>
            <w:szCs w:val="24"/>
          </w:rPr>
          <w:t>4.1 系统结构及功能</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_Toc191816705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40</w:t>
        </w:r>
        <w:r w:rsidR="008A7C78">
          <w:rPr>
            <w:rFonts w:ascii="宋体" w:eastAsia="宋体" w:hAnsi="宋体"/>
            <w:sz w:val="24"/>
            <w:szCs w:val="24"/>
          </w:rPr>
          <w:fldChar w:fldCharType="end"/>
        </w:r>
      </w:hyperlink>
    </w:p>
    <w:p w14:paraId="1918C51A"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706" w:history="1">
        <w:r w:rsidR="008A7C78">
          <w:rPr>
            <w:rStyle w:val="aff2"/>
            <w:rFonts w:ascii="宋体" w:eastAsia="宋体" w:hAnsi="宋体"/>
            <w:sz w:val="24"/>
            <w:szCs w:val="24"/>
          </w:rPr>
          <w:t>4.2</w:t>
        </w:r>
        <w:r w:rsidR="008A7C78">
          <w:rPr>
            <w:rStyle w:val="aff2"/>
            <w:rFonts w:ascii="宋体" w:eastAsia="宋体" w:hAnsi="宋体"/>
            <w:bCs/>
            <w:sz w:val="24"/>
            <w:szCs w:val="24"/>
          </w:rPr>
          <w:t>模型可视化及优化</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_Toc191816706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41</w:t>
        </w:r>
        <w:r w:rsidR="008A7C78">
          <w:rPr>
            <w:rFonts w:ascii="宋体" w:eastAsia="宋体" w:hAnsi="宋体"/>
            <w:sz w:val="24"/>
            <w:szCs w:val="24"/>
          </w:rPr>
          <w:fldChar w:fldCharType="end"/>
        </w:r>
      </w:hyperlink>
    </w:p>
    <w:p w14:paraId="664E47D1"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707" w:history="1">
        <w:r w:rsidR="008A7C78">
          <w:rPr>
            <w:rStyle w:val="aff2"/>
            <w:rFonts w:ascii="宋体" w:eastAsia="宋体" w:hAnsi="宋体"/>
            <w:bCs/>
            <w:i w:val="0"/>
            <w:iCs w:val="0"/>
            <w:sz w:val="24"/>
            <w:szCs w:val="24"/>
          </w:rPr>
          <w:t>4.2.1模型可视化方法</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_Toc191816707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41</w:t>
        </w:r>
        <w:r w:rsidR="008A7C78">
          <w:rPr>
            <w:rFonts w:ascii="宋体" w:eastAsia="宋体" w:hAnsi="宋体"/>
            <w:i w:val="0"/>
            <w:iCs w:val="0"/>
            <w:sz w:val="24"/>
            <w:szCs w:val="24"/>
          </w:rPr>
          <w:fldChar w:fldCharType="end"/>
        </w:r>
      </w:hyperlink>
    </w:p>
    <w:p w14:paraId="642600CE"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708" w:history="1">
        <w:r w:rsidR="008A7C78">
          <w:rPr>
            <w:rStyle w:val="aff2"/>
            <w:rFonts w:ascii="宋体" w:eastAsia="宋体" w:hAnsi="宋体"/>
            <w:bCs/>
            <w:i w:val="0"/>
            <w:iCs w:val="0"/>
            <w:sz w:val="24"/>
            <w:szCs w:val="24"/>
          </w:rPr>
          <w:t>4.2.2地层模型可视化优化方法</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_Toc191816708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42</w:t>
        </w:r>
        <w:r w:rsidR="008A7C78">
          <w:rPr>
            <w:rFonts w:ascii="宋体" w:eastAsia="宋体" w:hAnsi="宋体"/>
            <w:i w:val="0"/>
            <w:iCs w:val="0"/>
            <w:sz w:val="24"/>
            <w:szCs w:val="24"/>
          </w:rPr>
          <w:fldChar w:fldCharType="end"/>
        </w:r>
      </w:hyperlink>
    </w:p>
    <w:p w14:paraId="20F9BD8C"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709" w:history="1">
        <w:r w:rsidR="008A7C78">
          <w:rPr>
            <w:rStyle w:val="aff2"/>
            <w:rFonts w:ascii="宋体" w:eastAsia="宋体" w:hAnsi="宋体"/>
            <w:bCs/>
            <w:i w:val="0"/>
            <w:iCs w:val="0"/>
            <w:sz w:val="24"/>
            <w:szCs w:val="24"/>
          </w:rPr>
          <w:t>4.2.3基于VUE3框架开发方法</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_Toc191816709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44</w:t>
        </w:r>
        <w:r w:rsidR="008A7C78">
          <w:rPr>
            <w:rFonts w:ascii="宋体" w:eastAsia="宋体" w:hAnsi="宋体"/>
            <w:i w:val="0"/>
            <w:iCs w:val="0"/>
            <w:sz w:val="24"/>
            <w:szCs w:val="24"/>
          </w:rPr>
          <w:fldChar w:fldCharType="end"/>
        </w:r>
      </w:hyperlink>
    </w:p>
    <w:p w14:paraId="27E96E1D" w14:textId="77777777" w:rsidR="008724BF" w:rsidRDefault="00F119E4">
      <w:pPr>
        <w:pStyle w:val="TOC3"/>
        <w:tabs>
          <w:tab w:val="right" w:leader="dot" w:pos="8494"/>
        </w:tabs>
        <w:rPr>
          <w:rFonts w:ascii="宋体" w:eastAsia="宋体" w:hAnsi="宋体" w:cstheme="minorBidi"/>
          <w:i w:val="0"/>
          <w:iCs w:val="0"/>
          <w:sz w:val="24"/>
          <w:szCs w:val="24"/>
          <w14:ligatures w14:val="standardContextual"/>
        </w:rPr>
      </w:pPr>
      <w:hyperlink w:anchor="_Toc191816710" w:history="1">
        <w:r w:rsidR="008A7C78">
          <w:rPr>
            <w:rStyle w:val="aff2"/>
            <w:rFonts w:ascii="宋体" w:eastAsia="宋体" w:hAnsi="宋体"/>
            <w:bCs/>
            <w:i w:val="0"/>
            <w:iCs w:val="0"/>
            <w:sz w:val="24"/>
            <w:szCs w:val="24"/>
          </w:rPr>
          <w:t>4.2.4 系统性能优化及分析</w:t>
        </w:r>
        <w:r w:rsidR="008A7C78">
          <w:rPr>
            <w:rFonts w:ascii="宋体" w:eastAsia="宋体" w:hAnsi="宋体"/>
            <w:i w:val="0"/>
            <w:iCs w:val="0"/>
            <w:sz w:val="24"/>
            <w:szCs w:val="24"/>
          </w:rPr>
          <w:tab/>
        </w:r>
        <w:r w:rsidR="008A7C78">
          <w:rPr>
            <w:rFonts w:ascii="宋体" w:eastAsia="宋体" w:hAnsi="宋体"/>
            <w:i w:val="0"/>
            <w:iCs w:val="0"/>
            <w:sz w:val="24"/>
            <w:szCs w:val="24"/>
          </w:rPr>
          <w:fldChar w:fldCharType="begin"/>
        </w:r>
        <w:r w:rsidR="008A7C78">
          <w:rPr>
            <w:rFonts w:ascii="宋体" w:eastAsia="宋体" w:hAnsi="宋体"/>
            <w:i w:val="0"/>
            <w:iCs w:val="0"/>
            <w:sz w:val="24"/>
            <w:szCs w:val="24"/>
          </w:rPr>
          <w:instrText xml:space="preserve"> PAGEREF _Toc191816710 \h </w:instrText>
        </w:r>
        <w:r w:rsidR="008A7C78">
          <w:rPr>
            <w:rFonts w:ascii="宋体" w:eastAsia="宋体" w:hAnsi="宋体"/>
            <w:i w:val="0"/>
            <w:iCs w:val="0"/>
            <w:sz w:val="24"/>
            <w:szCs w:val="24"/>
          </w:rPr>
        </w:r>
        <w:r w:rsidR="008A7C78">
          <w:rPr>
            <w:rFonts w:ascii="宋体" w:eastAsia="宋体" w:hAnsi="宋体"/>
            <w:i w:val="0"/>
            <w:iCs w:val="0"/>
            <w:sz w:val="24"/>
            <w:szCs w:val="24"/>
          </w:rPr>
          <w:fldChar w:fldCharType="separate"/>
        </w:r>
        <w:r w:rsidR="008A7C78">
          <w:rPr>
            <w:rFonts w:ascii="宋体" w:eastAsia="宋体" w:hAnsi="宋体"/>
            <w:i w:val="0"/>
            <w:iCs w:val="0"/>
            <w:sz w:val="24"/>
            <w:szCs w:val="24"/>
          </w:rPr>
          <w:t>46</w:t>
        </w:r>
        <w:r w:rsidR="008A7C78">
          <w:rPr>
            <w:rFonts w:ascii="宋体" w:eastAsia="宋体" w:hAnsi="宋体"/>
            <w:i w:val="0"/>
            <w:iCs w:val="0"/>
            <w:sz w:val="24"/>
            <w:szCs w:val="24"/>
          </w:rPr>
          <w:fldChar w:fldCharType="end"/>
        </w:r>
      </w:hyperlink>
    </w:p>
    <w:p w14:paraId="41322899"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711" w:history="1">
        <w:r w:rsidR="008A7C78">
          <w:rPr>
            <w:rStyle w:val="aff2"/>
            <w:rFonts w:ascii="宋体" w:eastAsia="宋体" w:hAnsi="宋体"/>
            <w:sz w:val="24"/>
            <w:szCs w:val="24"/>
          </w:rPr>
          <w:t>4.3</w:t>
        </w:r>
        <w:r w:rsidR="008A7C78">
          <w:rPr>
            <w:rStyle w:val="aff2"/>
            <w:rFonts w:ascii="宋体" w:eastAsia="宋体" w:hAnsi="宋体"/>
            <w:bCs/>
            <w:sz w:val="24"/>
            <w:szCs w:val="24"/>
          </w:rPr>
          <w:t>地层层间距计算</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_Toc191816711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51</w:t>
        </w:r>
        <w:r w:rsidR="008A7C78">
          <w:rPr>
            <w:rFonts w:ascii="宋体" w:eastAsia="宋体" w:hAnsi="宋体"/>
            <w:sz w:val="24"/>
            <w:szCs w:val="24"/>
          </w:rPr>
          <w:fldChar w:fldCharType="end"/>
        </w:r>
      </w:hyperlink>
    </w:p>
    <w:p w14:paraId="3C4C5C29"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712" w:history="1">
        <w:r w:rsidR="008A7C78">
          <w:rPr>
            <w:rStyle w:val="aff2"/>
            <w:rFonts w:ascii="宋体" w:eastAsia="宋体" w:hAnsi="宋体"/>
            <w:sz w:val="24"/>
            <w:szCs w:val="24"/>
          </w:rPr>
          <w:t>4.4本章小结</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_Toc191816712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52</w:t>
        </w:r>
        <w:r w:rsidR="008A7C78">
          <w:rPr>
            <w:rFonts w:ascii="宋体" w:eastAsia="宋体" w:hAnsi="宋体"/>
            <w:sz w:val="24"/>
            <w:szCs w:val="24"/>
          </w:rPr>
          <w:fldChar w:fldCharType="end"/>
        </w:r>
      </w:hyperlink>
    </w:p>
    <w:p w14:paraId="58785DEB"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713" w:history="1">
        <w:r w:rsidR="008A7C78">
          <w:rPr>
            <w:rStyle w:val="aff2"/>
            <w:rFonts w:ascii="宋体" w:eastAsia="宋体" w:hAnsi="宋体" w:cs="Arial"/>
            <w:kern w:val="36"/>
            <w:sz w:val="24"/>
            <w:szCs w:val="24"/>
          </w:rPr>
          <w:t>5应用实例</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_Toc191816713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54</w:t>
        </w:r>
        <w:r w:rsidR="008A7C78">
          <w:rPr>
            <w:rFonts w:ascii="宋体" w:eastAsia="宋体" w:hAnsi="宋体"/>
            <w:sz w:val="24"/>
            <w:szCs w:val="24"/>
          </w:rPr>
          <w:fldChar w:fldCharType="end"/>
        </w:r>
      </w:hyperlink>
    </w:p>
    <w:p w14:paraId="1CB7F616"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714" w:history="1">
        <w:r w:rsidR="008A7C78">
          <w:rPr>
            <w:rStyle w:val="aff2"/>
            <w:rFonts w:ascii="宋体" w:eastAsia="宋体" w:hAnsi="宋体"/>
            <w:sz w:val="24"/>
            <w:szCs w:val="24"/>
          </w:rPr>
          <w:t>5.1 研究区概况</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_Toc191816714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54</w:t>
        </w:r>
        <w:r w:rsidR="008A7C78">
          <w:rPr>
            <w:rFonts w:ascii="宋体" w:eastAsia="宋体" w:hAnsi="宋体"/>
            <w:sz w:val="24"/>
            <w:szCs w:val="24"/>
          </w:rPr>
          <w:fldChar w:fldCharType="end"/>
        </w:r>
      </w:hyperlink>
    </w:p>
    <w:p w14:paraId="58686B2E"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715" w:history="1">
        <w:r w:rsidR="008A7C78">
          <w:rPr>
            <w:rStyle w:val="aff2"/>
            <w:rFonts w:ascii="宋体" w:eastAsia="宋体" w:hAnsi="宋体"/>
            <w:sz w:val="24"/>
            <w:szCs w:val="24"/>
          </w:rPr>
          <w:t>5.2三维地质模型</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_Toc191816715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56</w:t>
        </w:r>
        <w:r w:rsidR="008A7C78">
          <w:rPr>
            <w:rFonts w:ascii="宋体" w:eastAsia="宋体" w:hAnsi="宋体"/>
            <w:sz w:val="24"/>
            <w:szCs w:val="24"/>
          </w:rPr>
          <w:fldChar w:fldCharType="end"/>
        </w:r>
      </w:hyperlink>
    </w:p>
    <w:p w14:paraId="38E49E9A"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716" w:history="1">
        <w:r w:rsidR="008A7C78">
          <w:rPr>
            <w:rStyle w:val="aff2"/>
            <w:rFonts w:ascii="宋体" w:eastAsia="宋体" w:hAnsi="宋体"/>
            <w:sz w:val="24"/>
            <w:szCs w:val="24"/>
          </w:rPr>
          <w:t>5.3 应用实例</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_Toc191816716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61</w:t>
        </w:r>
        <w:r w:rsidR="008A7C78">
          <w:rPr>
            <w:rFonts w:ascii="宋体" w:eastAsia="宋体" w:hAnsi="宋体"/>
            <w:sz w:val="24"/>
            <w:szCs w:val="24"/>
          </w:rPr>
          <w:fldChar w:fldCharType="end"/>
        </w:r>
      </w:hyperlink>
    </w:p>
    <w:p w14:paraId="35A53A16" w14:textId="77777777" w:rsidR="008724BF" w:rsidRDefault="00F119E4">
      <w:pPr>
        <w:pStyle w:val="TOC2"/>
        <w:tabs>
          <w:tab w:val="right" w:leader="dot" w:pos="8494"/>
        </w:tabs>
        <w:rPr>
          <w:rFonts w:ascii="宋体" w:eastAsia="宋体" w:hAnsi="宋体" w:cstheme="minorBidi"/>
          <w:smallCaps w:val="0"/>
          <w:sz w:val="24"/>
          <w:szCs w:val="24"/>
          <w14:ligatures w14:val="standardContextual"/>
        </w:rPr>
      </w:pPr>
      <w:hyperlink w:anchor="_Toc191816717" w:history="1">
        <w:r w:rsidR="008A7C78">
          <w:rPr>
            <w:rStyle w:val="aff2"/>
            <w:rFonts w:ascii="宋体" w:eastAsia="宋体" w:hAnsi="宋体"/>
            <w:sz w:val="24"/>
            <w:szCs w:val="24"/>
          </w:rPr>
          <w:t>5.4本章小结</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_Toc191816717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63</w:t>
        </w:r>
        <w:r w:rsidR="008A7C78">
          <w:rPr>
            <w:rFonts w:ascii="宋体" w:eastAsia="宋体" w:hAnsi="宋体"/>
            <w:sz w:val="24"/>
            <w:szCs w:val="24"/>
          </w:rPr>
          <w:fldChar w:fldCharType="end"/>
        </w:r>
      </w:hyperlink>
    </w:p>
    <w:p w14:paraId="1EB2240D"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718" w:history="1">
        <w:r w:rsidR="008A7C78">
          <w:rPr>
            <w:rStyle w:val="aff2"/>
            <w:rFonts w:ascii="宋体" w:eastAsia="宋体" w:hAnsi="宋体" w:cs="Arial"/>
            <w:kern w:val="36"/>
            <w:sz w:val="24"/>
            <w:szCs w:val="24"/>
          </w:rPr>
          <w:t>6 结论与展望</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_Toc191816718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65</w:t>
        </w:r>
        <w:r w:rsidR="008A7C78">
          <w:rPr>
            <w:rFonts w:ascii="宋体" w:eastAsia="宋体" w:hAnsi="宋体"/>
            <w:sz w:val="24"/>
            <w:szCs w:val="24"/>
          </w:rPr>
          <w:fldChar w:fldCharType="end"/>
        </w:r>
      </w:hyperlink>
    </w:p>
    <w:p w14:paraId="331DDA32"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719" w:history="1">
        <w:r w:rsidR="008A7C78">
          <w:rPr>
            <w:rStyle w:val="aff2"/>
            <w:rFonts w:ascii="宋体" w:eastAsia="宋体" w:hAnsi="宋体"/>
            <w:kern w:val="36"/>
            <w:sz w:val="24"/>
            <w:szCs w:val="24"/>
          </w:rPr>
          <w:t>参考文献</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_Toc191816719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67</w:t>
        </w:r>
        <w:r w:rsidR="008A7C78">
          <w:rPr>
            <w:rFonts w:ascii="宋体" w:eastAsia="宋体" w:hAnsi="宋体"/>
            <w:sz w:val="24"/>
            <w:szCs w:val="24"/>
          </w:rPr>
          <w:fldChar w:fldCharType="end"/>
        </w:r>
      </w:hyperlink>
    </w:p>
    <w:p w14:paraId="1B4870FB" w14:textId="77777777" w:rsidR="008724BF" w:rsidRDefault="00F119E4">
      <w:pPr>
        <w:pStyle w:val="TOC1"/>
        <w:tabs>
          <w:tab w:val="right" w:leader="dot" w:pos="8494"/>
        </w:tabs>
        <w:rPr>
          <w:rFonts w:ascii="宋体" w:eastAsia="宋体" w:hAnsi="宋体" w:cstheme="minorBidi"/>
          <w:b w:val="0"/>
          <w:bCs w:val="0"/>
          <w:caps w:val="0"/>
          <w:sz w:val="24"/>
          <w:szCs w:val="24"/>
          <w14:ligatures w14:val="standardContextual"/>
        </w:rPr>
      </w:pPr>
      <w:hyperlink w:anchor="_Toc191816720" w:history="1">
        <w:r w:rsidR="008A7C78">
          <w:rPr>
            <w:rStyle w:val="aff2"/>
            <w:rFonts w:ascii="宋体" w:eastAsia="宋体" w:hAnsi="宋体"/>
            <w:kern w:val="36"/>
            <w:sz w:val="24"/>
            <w:szCs w:val="24"/>
          </w:rPr>
          <w:t>致  谢</w:t>
        </w:r>
        <w:r w:rsidR="008A7C78">
          <w:rPr>
            <w:rFonts w:ascii="宋体" w:eastAsia="宋体" w:hAnsi="宋体"/>
            <w:sz w:val="24"/>
            <w:szCs w:val="24"/>
          </w:rPr>
          <w:tab/>
        </w:r>
        <w:r w:rsidR="008A7C78">
          <w:rPr>
            <w:rFonts w:ascii="宋体" w:eastAsia="宋体" w:hAnsi="宋体"/>
            <w:sz w:val="24"/>
            <w:szCs w:val="24"/>
          </w:rPr>
          <w:fldChar w:fldCharType="begin"/>
        </w:r>
        <w:r w:rsidR="008A7C78">
          <w:rPr>
            <w:rFonts w:ascii="宋体" w:eastAsia="宋体" w:hAnsi="宋体"/>
            <w:sz w:val="24"/>
            <w:szCs w:val="24"/>
          </w:rPr>
          <w:instrText xml:space="preserve"> PAGEREF _Toc191816720 \h </w:instrText>
        </w:r>
        <w:r w:rsidR="008A7C78">
          <w:rPr>
            <w:rFonts w:ascii="宋体" w:eastAsia="宋体" w:hAnsi="宋体"/>
            <w:sz w:val="24"/>
            <w:szCs w:val="24"/>
          </w:rPr>
        </w:r>
        <w:r w:rsidR="008A7C78">
          <w:rPr>
            <w:rFonts w:ascii="宋体" w:eastAsia="宋体" w:hAnsi="宋体"/>
            <w:sz w:val="24"/>
            <w:szCs w:val="24"/>
          </w:rPr>
          <w:fldChar w:fldCharType="separate"/>
        </w:r>
        <w:r w:rsidR="008A7C78">
          <w:rPr>
            <w:rFonts w:ascii="宋体" w:eastAsia="宋体" w:hAnsi="宋体"/>
            <w:sz w:val="24"/>
            <w:szCs w:val="24"/>
          </w:rPr>
          <w:t>75</w:t>
        </w:r>
        <w:r w:rsidR="008A7C78">
          <w:rPr>
            <w:rFonts w:ascii="宋体" w:eastAsia="宋体" w:hAnsi="宋体"/>
            <w:sz w:val="24"/>
            <w:szCs w:val="24"/>
          </w:rPr>
          <w:fldChar w:fldCharType="end"/>
        </w:r>
      </w:hyperlink>
    </w:p>
    <w:p w14:paraId="4523053B" w14:textId="77777777" w:rsidR="008724BF" w:rsidRDefault="00F119E4">
      <w:pPr>
        <w:pStyle w:val="TOC1"/>
        <w:tabs>
          <w:tab w:val="right" w:leader="dot" w:pos="8494"/>
        </w:tabs>
        <w:rPr>
          <w:rFonts w:ascii="宋体" w:eastAsia="宋体" w:hAnsi="宋体" w:cstheme="minorBidi"/>
          <w:b w:val="0"/>
          <w:bCs w:val="0"/>
          <w:caps w:val="0"/>
          <w:sz w:val="36"/>
          <w:szCs w:val="40"/>
          <w14:ligatures w14:val="standardContextual"/>
        </w:rPr>
      </w:pPr>
      <w:hyperlink w:anchor="_Toc191816721" w:history="1">
        <w:r w:rsidR="008A7C78">
          <w:rPr>
            <w:rStyle w:val="aff2"/>
            <w:rFonts w:ascii="宋体" w:eastAsia="宋体" w:hAnsi="宋体"/>
            <w:kern w:val="36"/>
            <w:sz w:val="28"/>
            <w:szCs w:val="28"/>
          </w:rPr>
          <w:t>作者简介</w:t>
        </w:r>
        <w:r w:rsidR="008A7C78">
          <w:rPr>
            <w:rFonts w:ascii="宋体" w:eastAsia="宋体" w:hAnsi="宋体"/>
            <w:sz w:val="28"/>
            <w:szCs w:val="28"/>
          </w:rPr>
          <w:tab/>
        </w:r>
        <w:r w:rsidR="008A7C78">
          <w:rPr>
            <w:rFonts w:ascii="宋体" w:eastAsia="宋体" w:hAnsi="宋体"/>
            <w:sz w:val="28"/>
            <w:szCs w:val="28"/>
          </w:rPr>
          <w:fldChar w:fldCharType="begin"/>
        </w:r>
        <w:r w:rsidR="008A7C78">
          <w:rPr>
            <w:rFonts w:ascii="宋体" w:eastAsia="宋体" w:hAnsi="宋体"/>
            <w:sz w:val="28"/>
            <w:szCs w:val="28"/>
          </w:rPr>
          <w:instrText xml:space="preserve"> PAGEREF _Toc191816721 \h </w:instrText>
        </w:r>
        <w:r w:rsidR="008A7C78">
          <w:rPr>
            <w:rFonts w:ascii="宋体" w:eastAsia="宋体" w:hAnsi="宋体"/>
            <w:sz w:val="28"/>
            <w:szCs w:val="28"/>
          </w:rPr>
        </w:r>
        <w:r w:rsidR="008A7C78">
          <w:rPr>
            <w:rFonts w:ascii="宋体" w:eastAsia="宋体" w:hAnsi="宋体"/>
            <w:sz w:val="28"/>
            <w:szCs w:val="28"/>
          </w:rPr>
          <w:fldChar w:fldCharType="separate"/>
        </w:r>
        <w:r w:rsidR="008A7C78">
          <w:rPr>
            <w:rFonts w:ascii="宋体" w:eastAsia="宋体" w:hAnsi="宋体"/>
            <w:sz w:val="28"/>
            <w:szCs w:val="28"/>
          </w:rPr>
          <w:t>76</w:t>
        </w:r>
        <w:r w:rsidR="008A7C78">
          <w:rPr>
            <w:rFonts w:ascii="宋体" w:eastAsia="宋体" w:hAnsi="宋体"/>
            <w:sz w:val="28"/>
            <w:szCs w:val="28"/>
          </w:rPr>
          <w:fldChar w:fldCharType="end"/>
        </w:r>
      </w:hyperlink>
    </w:p>
    <w:p w14:paraId="0403D7DE" w14:textId="77777777" w:rsidR="008724BF" w:rsidRDefault="008A7C78">
      <w:pPr>
        <w:ind w:firstLine="300"/>
        <w:jc w:val="center"/>
        <w:rPr>
          <w:rFonts w:eastAsia="黑体"/>
          <w:sz w:val="44"/>
          <w:szCs w:val="44"/>
          <w:lang w:val="en-GB"/>
        </w:rPr>
      </w:pPr>
      <w:r>
        <w:rPr>
          <w:rFonts w:ascii="宋体" w:hAnsi="宋体"/>
          <w:sz w:val="44"/>
          <w:szCs w:val="44"/>
          <w:lang w:val="en-GB"/>
        </w:rPr>
        <w:fldChar w:fldCharType="end"/>
      </w:r>
    </w:p>
    <w:p w14:paraId="227D13CD" w14:textId="77777777" w:rsidR="008724BF" w:rsidRDefault="008724BF">
      <w:pPr>
        <w:ind w:firstLine="300"/>
        <w:jc w:val="center"/>
        <w:rPr>
          <w:rFonts w:eastAsia="黑体"/>
          <w:sz w:val="30"/>
          <w:szCs w:val="30"/>
          <w:lang w:val="en-GB"/>
        </w:rPr>
      </w:pPr>
    </w:p>
    <w:p w14:paraId="336D6322" w14:textId="77777777" w:rsidR="008724BF" w:rsidRDefault="008724BF">
      <w:pPr>
        <w:ind w:firstLine="300"/>
        <w:jc w:val="center"/>
        <w:rPr>
          <w:rFonts w:eastAsia="黑体"/>
          <w:sz w:val="30"/>
          <w:szCs w:val="30"/>
          <w:lang w:val="en-GB"/>
        </w:rPr>
      </w:pPr>
    </w:p>
    <w:p w14:paraId="0680EA05" w14:textId="77777777" w:rsidR="008724BF" w:rsidRDefault="008724BF">
      <w:pPr>
        <w:ind w:firstLine="300"/>
        <w:jc w:val="center"/>
        <w:rPr>
          <w:rFonts w:eastAsia="黑体"/>
          <w:sz w:val="30"/>
          <w:szCs w:val="30"/>
          <w:lang w:val="en-GB"/>
        </w:rPr>
      </w:pPr>
    </w:p>
    <w:p w14:paraId="1A9E6D0D" w14:textId="77777777" w:rsidR="008724BF" w:rsidRDefault="008724BF">
      <w:pPr>
        <w:ind w:firstLine="300"/>
        <w:jc w:val="center"/>
        <w:rPr>
          <w:rFonts w:eastAsia="黑体"/>
          <w:sz w:val="30"/>
          <w:szCs w:val="30"/>
          <w:lang w:val="en-GB"/>
        </w:rPr>
      </w:pPr>
    </w:p>
    <w:p w14:paraId="4ACA5E25" w14:textId="77777777" w:rsidR="008724BF" w:rsidRDefault="008724BF">
      <w:pPr>
        <w:ind w:firstLine="300"/>
        <w:jc w:val="center"/>
        <w:rPr>
          <w:rFonts w:eastAsia="黑体"/>
          <w:sz w:val="30"/>
          <w:szCs w:val="30"/>
          <w:lang w:val="en-GB"/>
        </w:rPr>
      </w:pPr>
    </w:p>
    <w:p w14:paraId="1AA6B357" w14:textId="77777777" w:rsidR="008724BF" w:rsidRDefault="008724BF">
      <w:pPr>
        <w:rPr>
          <w:rFonts w:eastAsia="黑体"/>
          <w:sz w:val="30"/>
          <w:szCs w:val="30"/>
          <w:lang w:val="en-GB"/>
        </w:rPr>
        <w:sectPr w:rsidR="008724BF">
          <w:headerReference w:type="default" r:id="rId18"/>
          <w:footerReference w:type="even" r:id="rId19"/>
          <w:pgSz w:w="11906" w:h="16838"/>
          <w:pgMar w:top="1701" w:right="1701" w:bottom="1701" w:left="1701" w:header="1134" w:footer="1134" w:gutter="0"/>
          <w:pgNumType w:fmt="upperRoman"/>
          <w:cols w:space="720"/>
          <w:docGrid w:type="linesAndChars" w:linePitch="312"/>
        </w:sectPr>
      </w:pPr>
    </w:p>
    <w:p w14:paraId="195ECDA9" w14:textId="77777777" w:rsidR="008724BF" w:rsidRDefault="008724BF">
      <w:pPr>
        <w:rPr>
          <w:rFonts w:eastAsia="黑体"/>
          <w:sz w:val="30"/>
          <w:szCs w:val="30"/>
          <w:lang w:val="en-GB"/>
        </w:rPr>
        <w:sectPr w:rsidR="008724BF">
          <w:headerReference w:type="default" r:id="rId20"/>
          <w:pgSz w:w="11906" w:h="16838"/>
          <w:pgMar w:top="1701" w:right="1701" w:bottom="1701" w:left="1701" w:header="1134" w:footer="1134" w:gutter="0"/>
          <w:pgNumType w:fmt="upperRoman"/>
          <w:cols w:space="720"/>
          <w:docGrid w:type="linesAndChars" w:linePitch="312"/>
        </w:sectPr>
      </w:pPr>
    </w:p>
    <w:p w14:paraId="7327D8D8" w14:textId="77777777" w:rsidR="008724BF" w:rsidRDefault="008724BF">
      <w:pPr>
        <w:ind w:firstLine="300"/>
        <w:rPr>
          <w:rFonts w:eastAsia="黑体"/>
          <w:sz w:val="30"/>
          <w:szCs w:val="30"/>
          <w:lang w:val="en-GB"/>
        </w:rPr>
        <w:sectPr w:rsidR="008724BF">
          <w:headerReference w:type="default" r:id="rId21"/>
          <w:pgSz w:w="11906" w:h="16838"/>
          <w:pgMar w:top="1701" w:right="1701" w:bottom="1701" w:left="1701" w:header="1134" w:footer="1134" w:gutter="0"/>
          <w:pgNumType w:fmt="upperRoman"/>
          <w:cols w:space="720"/>
          <w:docGrid w:type="linesAndChars" w:linePitch="312"/>
        </w:sectPr>
      </w:pPr>
    </w:p>
    <w:p w14:paraId="72939559" w14:textId="77777777" w:rsidR="008724BF" w:rsidRDefault="008A7C78">
      <w:pPr>
        <w:widowControl/>
        <w:adjustRightInd w:val="0"/>
        <w:snapToGrid w:val="0"/>
        <w:spacing w:before="240" w:after="120" w:line="360" w:lineRule="auto"/>
        <w:jc w:val="center"/>
        <w:outlineLvl w:val="0"/>
        <w:rPr>
          <w:rFonts w:eastAsia="黑体"/>
          <w:bCs/>
          <w:kern w:val="36"/>
          <w:sz w:val="32"/>
          <w:szCs w:val="36"/>
        </w:rPr>
      </w:pPr>
      <w:bookmarkStart w:id="23" w:name="_Toc191816668"/>
      <w:r>
        <w:rPr>
          <w:rFonts w:ascii="Arial" w:eastAsia="黑体" w:hAnsi="Arial" w:cs="Arial"/>
          <w:bCs/>
          <w:kern w:val="36"/>
          <w:sz w:val="32"/>
          <w:szCs w:val="36"/>
        </w:rPr>
        <w:lastRenderedPageBreak/>
        <w:t xml:space="preserve">1 </w:t>
      </w:r>
      <w:r>
        <w:rPr>
          <w:rFonts w:ascii="Arial" w:eastAsia="黑体" w:hAnsi="Arial" w:cs="Arial"/>
          <w:bCs/>
          <w:kern w:val="36"/>
          <w:sz w:val="32"/>
          <w:szCs w:val="36"/>
        </w:rPr>
        <w:t>引言</w:t>
      </w:r>
      <w:commentRangeStart w:id="24"/>
      <w:commentRangeEnd w:id="24"/>
      <w:r>
        <w:rPr>
          <w:rFonts w:ascii="黑体" w:eastAsia="黑体" w:hAnsi="宋体"/>
          <w:bCs/>
          <w:kern w:val="36"/>
          <w:sz w:val="32"/>
          <w:szCs w:val="36"/>
        </w:rPr>
        <w:commentReference w:id="24"/>
      </w:r>
      <w:bookmarkEnd w:id="23"/>
    </w:p>
    <w:p w14:paraId="22D5742A" w14:textId="77777777" w:rsidR="008724BF" w:rsidRDefault="008A7C78">
      <w:pPr>
        <w:pStyle w:val="23"/>
        <w:autoSpaceDE w:val="0"/>
        <w:autoSpaceDN w:val="0"/>
        <w:adjustRightInd/>
        <w:spacing w:line="300" w:lineRule="auto"/>
        <w:ind w:firstLineChars="200" w:firstLine="480"/>
        <w:jc w:val="both"/>
        <w:textAlignment w:val="bottom"/>
        <w:rPr>
          <w:rFonts w:ascii="Times New Roman"/>
          <w:kern w:val="2"/>
          <w:szCs w:val="24"/>
        </w:rPr>
      </w:pPr>
      <w:r>
        <w:rPr>
          <w:rFonts w:ascii="Times New Roman" w:hint="eastAsia"/>
          <w:kern w:val="2"/>
          <w:szCs w:val="24"/>
        </w:rPr>
        <w:t>近年来，</w:t>
      </w:r>
      <w:r>
        <w:rPr>
          <w:rFonts w:ascii="Times New Roman"/>
          <w:kern w:val="2"/>
          <w:szCs w:val="24"/>
        </w:rPr>
        <w:t>随着地质勘探技术的不断进步，人类对地质结构的理解逐步深入，地下空间地质结构的三维建模与可视化成为工程地质学和地质信息科学中的重要研究方向</w:t>
      </w:r>
      <w:r>
        <w:rPr>
          <w:rFonts w:ascii="Times New Roman" w:hint="eastAsia"/>
          <w:kern w:val="2"/>
          <w:szCs w:val="24"/>
        </w:rPr>
        <w:t>。尤其在矿产资源丰富但地质条件复杂的地区，三维地质模型的建立能够提供更直观和科学的决策依据，有助于提升资源利用效率并降低工程风险。</w:t>
      </w:r>
    </w:p>
    <w:p w14:paraId="4285EF5C" w14:textId="77777777" w:rsidR="008724BF" w:rsidRDefault="008A7C78">
      <w:pPr>
        <w:pStyle w:val="23"/>
        <w:autoSpaceDE w:val="0"/>
        <w:autoSpaceDN w:val="0"/>
        <w:adjustRightInd/>
        <w:spacing w:line="300" w:lineRule="auto"/>
        <w:ind w:firstLineChars="200" w:firstLine="480"/>
        <w:jc w:val="both"/>
        <w:textAlignment w:val="bottom"/>
        <w:rPr>
          <w:rFonts w:ascii="Times New Roman"/>
          <w:kern w:val="2"/>
          <w:szCs w:val="24"/>
        </w:rPr>
      </w:pPr>
      <w:r>
        <w:rPr>
          <w:rFonts w:ascii="Times New Roman" w:hint="eastAsia"/>
          <w:kern w:val="2"/>
          <w:szCs w:val="24"/>
        </w:rPr>
        <w:t>传统的三维地质模型可视化技术多依赖于高性能计算设备和商业软件，存在成本高、操作复杂、平台依赖性强等问题，难以满足跨平台、实时渲染和广泛共享的需求。在此背景下，基于</w:t>
      </w:r>
      <w:r>
        <w:rPr>
          <w:rFonts w:ascii="Times New Roman" w:hint="eastAsia"/>
          <w:kern w:val="2"/>
          <w:szCs w:val="24"/>
        </w:rPr>
        <w:t>B</w:t>
      </w:r>
      <w:r>
        <w:rPr>
          <w:rFonts w:ascii="Times New Roman"/>
          <w:kern w:val="2"/>
          <w:szCs w:val="24"/>
        </w:rPr>
        <w:t>/S</w:t>
      </w:r>
      <w:r>
        <w:rPr>
          <w:rFonts w:ascii="Times New Roman" w:hint="eastAsia"/>
          <w:kern w:val="2"/>
          <w:szCs w:val="24"/>
        </w:rPr>
        <w:t>架构并依托于</w:t>
      </w:r>
      <w:r>
        <w:rPr>
          <w:rFonts w:ascii="Times New Roman" w:hint="eastAsia"/>
          <w:kern w:val="2"/>
          <w:szCs w:val="24"/>
        </w:rPr>
        <w:t xml:space="preserve"> WebGL</w:t>
      </w:r>
      <w:r>
        <w:rPr>
          <w:rFonts w:ascii="Times New Roman" w:hint="eastAsia"/>
          <w:kern w:val="2"/>
          <w:szCs w:val="24"/>
        </w:rPr>
        <w:t>技术的三维地质建模技术以其跨平台性和高效性脱颖而出。</w:t>
      </w:r>
      <w:r>
        <w:rPr>
          <w:rFonts w:ascii="Times New Roman" w:hint="eastAsia"/>
          <w:kern w:val="2"/>
          <w:szCs w:val="24"/>
        </w:rPr>
        <w:t>WebGL</w:t>
      </w:r>
      <w:r>
        <w:rPr>
          <w:rFonts w:ascii="Times New Roman" w:hint="eastAsia"/>
          <w:kern w:val="2"/>
          <w:szCs w:val="24"/>
        </w:rPr>
        <w:t>依赖浏览器内核直接调用</w:t>
      </w:r>
      <w:r>
        <w:rPr>
          <w:rFonts w:ascii="Times New Roman" w:hint="eastAsia"/>
          <w:kern w:val="2"/>
          <w:szCs w:val="24"/>
        </w:rPr>
        <w:t xml:space="preserve"> GPU</w:t>
      </w:r>
      <w:r>
        <w:rPr>
          <w:rFonts w:ascii="Times New Roman" w:hint="eastAsia"/>
          <w:kern w:val="2"/>
          <w:szCs w:val="24"/>
        </w:rPr>
        <w:t>，实现高效的三维图形渲染，</w:t>
      </w:r>
      <w:r>
        <w:rPr>
          <w:rFonts w:ascii="Times New Roman" w:hint="eastAsia"/>
          <w:kern w:val="2"/>
          <w:szCs w:val="24"/>
        </w:rPr>
        <w:t xml:space="preserve">Three.js </w:t>
      </w:r>
      <w:r>
        <w:rPr>
          <w:rFonts w:ascii="Times New Roman" w:hint="eastAsia"/>
          <w:kern w:val="2"/>
          <w:szCs w:val="24"/>
        </w:rPr>
        <w:t>作为其高层框架，进一步降低了开发门槛，进而实现复杂的三维场景构建、动态交互和数据可视化，为三维地质建模提供了一种经济实用的技术解决方案。为地质建模与可视化提供了技术手段，也为资源开发与工程建设中的地质问题提供了一定的决策依据。</w:t>
      </w:r>
    </w:p>
    <w:p w14:paraId="273C8027" w14:textId="77777777" w:rsidR="008724BF" w:rsidRDefault="008A7C78">
      <w:pPr>
        <w:keepNext/>
        <w:keepLines/>
        <w:snapToGrid w:val="0"/>
        <w:spacing w:before="240" w:after="120" w:line="360" w:lineRule="auto"/>
        <w:outlineLvl w:val="1"/>
        <w:rPr>
          <w:rFonts w:eastAsia="黑体"/>
          <w:sz w:val="28"/>
          <w:szCs w:val="32"/>
        </w:rPr>
      </w:pPr>
      <w:bookmarkStart w:id="25" w:name="_Toc191816669"/>
      <w:r>
        <w:rPr>
          <w:rFonts w:eastAsia="黑体"/>
          <w:sz w:val="28"/>
          <w:szCs w:val="32"/>
        </w:rPr>
        <w:t xml:space="preserve">1.1 </w:t>
      </w:r>
      <w:r>
        <w:rPr>
          <w:rFonts w:eastAsia="黑体" w:hint="eastAsia"/>
          <w:sz w:val="28"/>
          <w:szCs w:val="32"/>
        </w:rPr>
        <w:t>研究背景及意义</w:t>
      </w:r>
      <w:bookmarkEnd w:id="25"/>
    </w:p>
    <w:p w14:paraId="570D28F1" w14:textId="77777777" w:rsidR="008724BF" w:rsidRDefault="008A7C78">
      <w:pPr>
        <w:snapToGrid w:val="0"/>
        <w:spacing w:after="120" w:line="300" w:lineRule="auto"/>
        <w:ind w:firstLineChars="200" w:firstLine="480"/>
        <w:rPr>
          <w:sz w:val="24"/>
        </w:rPr>
      </w:pPr>
      <w:r>
        <w:rPr>
          <w:sz w:val="24"/>
        </w:rPr>
        <w:t>随着地质勘探、工程地质和地下资源开发等领域对精确模型的需求日益增加</w:t>
      </w:r>
      <w:r>
        <w:rPr>
          <w:rFonts w:hint="eastAsia"/>
          <w:sz w:val="24"/>
        </w:rPr>
        <w:t>，传统的二维地质图已难以满足复杂地质体的精确表达和分析需求，三维地质建模能够更加直观、准确地呈现地质体的空间形态，还可以提供更丰富的地质信息，这对于提升地质工程设计的精度和支持科学决策具有重要作用</w:t>
      </w:r>
      <w:r>
        <w:rPr>
          <w:sz w:val="24"/>
        </w:rPr>
        <w:fldChar w:fldCharType="begin"/>
      </w:r>
      <w:r>
        <w:rPr>
          <w:sz w:val="24"/>
        </w:rPr>
        <w:instrText xml:space="preserve"> ADDIN ZOTERO_ITEM CSL_CITATION {"citationID":"ZTGM7SmY","properties":{"formattedCitation":"\\super [1]\\nosupersub{}","plainCitation":"[1]","noteIndex":0},"citationItems":[{"id":26,"uris":["http://zotero.org/users/local/8clMLtyf/items/FPJDVPJ5"],"itemDat</w:instrText>
      </w:r>
      <w:r>
        <w:rPr>
          <w:rFonts w:hint="eastAsia"/>
          <w:sz w:val="24"/>
        </w:rPr>
        <w:instrText>a":{"id":26,"type":"article-journal","abstract":"</w:instrText>
      </w:r>
      <w:r>
        <w:rPr>
          <w:rFonts w:hint="eastAsia"/>
          <w:sz w:val="24"/>
        </w:rPr>
        <w:instrText>文章论述了三维地质建模技术的用途、现状、存在问题、发展趋势和几点建议。笔者认为三维地质建模的用途是</w:instrText>
      </w:r>
      <w:r>
        <w:rPr>
          <w:rFonts w:hint="eastAsia"/>
          <w:sz w:val="24"/>
        </w:rPr>
        <w:instrText>:1</w:instrText>
      </w:r>
      <w:r>
        <w:rPr>
          <w:rFonts w:hint="eastAsia"/>
          <w:sz w:val="24"/>
        </w:rPr>
        <w:instrText>真三维的立体场景</w:instrText>
      </w:r>
      <w:r>
        <w:rPr>
          <w:rFonts w:hint="eastAsia"/>
          <w:sz w:val="24"/>
        </w:rPr>
        <w:instrText>;2</w:instrText>
      </w:r>
      <w:r>
        <w:rPr>
          <w:rFonts w:hint="eastAsia"/>
          <w:sz w:val="24"/>
        </w:rPr>
        <w:instrText>精准的储量计算</w:instrText>
      </w:r>
      <w:r>
        <w:rPr>
          <w:rFonts w:hint="eastAsia"/>
          <w:sz w:val="24"/>
        </w:rPr>
        <w:instrText>;3</w:instrText>
      </w:r>
      <w:r>
        <w:rPr>
          <w:rFonts w:hint="eastAsia"/>
          <w:sz w:val="24"/>
        </w:rPr>
        <w:instrText>平、剖面构造形态相容并联动编辑</w:instrText>
      </w:r>
      <w:r>
        <w:rPr>
          <w:rFonts w:hint="eastAsia"/>
          <w:sz w:val="24"/>
        </w:rPr>
        <w:instrText>;4</w:instrText>
      </w:r>
      <w:r>
        <w:rPr>
          <w:rFonts w:hint="eastAsia"/>
          <w:sz w:val="24"/>
        </w:rPr>
        <w:instrText>多源、异构数据的集成与同化</w:instrText>
      </w:r>
      <w:r>
        <w:rPr>
          <w:rFonts w:hint="eastAsia"/>
          <w:sz w:val="24"/>
        </w:rPr>
        <w:instrText>;5</w:instrText>
      </w:r>
      <w:r>
        <w:rPr>
          <w:rFonts w:hint="eastAsia"/>
          <w:sz w:val="24"/>
        </w:rPr>
        <w:instrText>各种三维空间分析与过程模拟</w:instrText>
      </w:r>
      <w:r>
        <w:rPr>
          <w:rFonts w:hint="eastAsia"/>
          <w:sz w:val="24"/>
        </w:rPr>
        <w:instrText>;6</w:instrText>
      </w:r>
      <w:r>
        <w:rPr>
          <w:rFonts w:hint="eastAsia"/>
          <w:sz w:val="24"/>
        </w:rPr>
        <w:instrText>便于向客户与领导介绍复杂的地质条件。从行业应用和国内软件发展两个方面论述了当前三维地质建模的应用现状</w:instrText>
      </w:r>
      <w:r>
        <w:rPr>
          <w:rFonts w:hint="eastAsia"/>
          <w:sz w:val="24"/>
        </w:rPr>
        <w:instrText>,</w:instrText>
      </w:r>
      <w:r>
        <w:rPr>
          <w:rFonts w:hint="eastAsia"/>
          <w:sz w:val="24"/>
        </w:rPr>
        <w:instrText>该技术应用中存在的问题</w:instrText>
      </w:r>
      <w:r>
        <w:rPr>
          <w:rFonts w:hint="eastAsia"/>
          <w:sz w:val="24"/>
        </w:rPr>
        <w:instrText>:1</w:instrText>
      </w:r>
      <w:r>
        <w:rPr>
          <w:rFonts w:hint="eastAsia"/>
          <w:sz w:val="24"/>
        </w:rPr>
        <w:instrText>软件操作太复杂</w:instrText>
      </w:r>
      <w:r>
        <w:rPr>
          <w:rFonts w:hint="eastAsia"/>
          <w:sz w:val="24"/>
        </w:rPr>
        <w:instrText>,</w:instrText>
      </w:r>
      <w:r>
        <w:rPr>
          <w:rFonts w:hint="eastAsia"/>
          <w:sz w:val="24"/>
        </w:rPr>
        <w:instrText>难以为基层广大地质作图人员所掌握</w:instrText>
      </w:r>
      <w:r>
        <w:rPr>
          <w:rFonts w:hint="eastAsia"/>
          <w:sz w:val="24"/>
        </w:rPr>
        <w:instrText>;2</w:instrText>
      </w:r>
      <w:r>
        <w:rPr>
          <w:rFonts w:hint="eastAsia"/>
          <w:sz w:val="24"/>
        </w:rPr>
        <w:instrText>三维建模约束条件太严苛</w:instrText>
      </w:r>
      <w:r>
        <w:rPr>
          <w:rFonts w:hint="eastAsia"/>
          <w:sz w:val="24"/>
        </w:rPr>
        <w:instrText>,</w:instrText>
      </w:r>
      <w:r>
        <w:rPr>
          <w:rFonts w:hint="eastAsia"/>
          <w:sz w:val="24"/>
        </w:rPr>
        <w:instrText>编辑工作量巨大</w:instrText>
      </w:r>
      <w:r>
        <w:rPr>
          <w:rFonts w:hint="eastAsia"/>
          <w:sz w:val="24"/>
        </w:rPr>
        <w:instrText>;3</w:instrText>
      </w:r>
      <w:r>
        <w:rPr>
          <w:rFonts w:hint="eastAsia"/>
          <w:sz w:val="24"/>
        </w:rPr>
        <w:instrText>没有三维地质模型数据标准</w:instrText>
      </w:r>
      <w:r>
        <w:rPr>
          <w:rFonts w:hint="eastAsia"/>
          <w:sz w:val="24"/>
        </w:rPr>
        <w:instrText>,</w:instrText>
      </w:r>
      <w:r>
        <w:rPr>
          <w:rFonts w:hint="eastAsia"/>
          <w:sz w:val="24"/>
        </w:rPr>
        <w:instrText>模型数据难以交换与共享</w:instrText>
      </w:r>
      <w:r>
        <w:rPr>
          <w:rFonts w:hint="eastAsia"/>
          <w:sz w:val="24"/>
        </w:rPr>
        <w:instrText>;4</w:instrText>
      </w:r>
      <w:r>
        <w:rPr>
          <w:rFonts w:hint="eastAsia"/>
          <w:sz w:val="24"/>
        </w:rPr>
        <w:instrText>勘探规范没有要求</w:instrText>
      </w:r>
      <w:r>
        <w:rPr>
          <w:rFonts w:hint="eastAsia"/>
          <w:sz w:val="24"/>
        </w:rPr>
        <w:instrText>,</w:instrText>
      </w:r>
      <w:r>
        <w:rPr>
          <w:rFonts w:hint="eastAsia"/>
          <w:sz w:val="24"/>
        </w:rPr>
        <w:instrText>地质队积极性不高</w:instrText>
      </w:r>
      <w:r>
        <w:rPr>
          <w:rFonts w:hint="eastAsia"/>
          <w:sz w:val="24"/>
        </w:rPr>
        <w:instrText>;5</w:instrText>
      </w:r>
      <w:r>
        <w:rPr>
          <w:rFonts w:hint="eastAsia"/>
          <w:sz w:val="24"/>
        </w:rPr>
        <w:instrText>三维地质模型的建模成本由谁支付。三维地质建模的发展趋势</w:instrText>
      </w:r>
      <w:r>
        <w:rPr>
          <w:rFonts w:hint="eastAsia"/>
          <w:sz w:val="24"/>
        </w:rPr>
        <w:instrText>:1</w:instrText>
      </w:r>
      <w:r>
        <w:rPr>
          <w:rFonts w:hint="eastAsia"/>
          <w:sz w:val="24"/>
        </w:rPr>
        <w:instrText>软件将更加成熟、稳定、易用</w:instrText>
      </w:r>
      <w:r>
        <w:rPr>
          <w:rFonts w:hint="eastAsia"/>
          <w:sz w:val="24"/>
        </w:rPr>
        <w:instrText>;2</w:instrText>
      </w:r>
      <w:r>
        <w:rPr>
          <w:rFonts w:hint="eastAsia"/>
          <w:sz w:val="24"/>
        </w:rPr>
        <w:instrText>由早期的注重形态建模向形态与属性建模并重的方向发展</w:instrText>
      </w:r>
      <w:r>
        <w:rPr>
          <w:rFonts w:hint="eastAsia"/>
          <w:sz w:val="24"/>
        </w:rPr>
        <w:instrText>;3</w:instrText>
      </w:r>
      <w:r>
        <w:rPr>
          <w:rFonts w:hint="eastAsia"/>
          <w:sz w:val="24"/>
        </w:rPr>
        <w:instrText>与地震、测井等物探数据结合更加紧密</w:instrText>
      </w:r>
      <w:r>
        <w:rPr>
          <w:rFonts w:hint="eastAsia"/>
          <w:sz w:val="24"/>
        </w:rPr>
        <w:instrText>;4</w:instrText>
      </w:r>
      <w:r>
        <w:rPr>
          <w:rFonts w:hint="eastAsia"/>
          <w:sz w:val="24"/>
        </w:rPr>
        <w:instrText>与矿藏描述、成藏模拟、沉积环境分析、构造演化分析、构造演化模拟等专业应用结合更加紧密</w:instrText>
      </w:r>
      <w:r>
        <w:rPr>
          <w:rFonts w:hint="eastAsia"/>
          <w:sz w:val="24"/>
        </w:rPr>
        <w:instrText>;5</w:instrText>
      </w:r>
      <w:r>
        <w:rPr>
          <w:rFonts w:hint="eastAsia"/>
          <w:sz w:val="24"/>
        </w:rPr>
        <w:instrText>融入大数据、云计算、物联网等</w:instrText>
      </w:r>
      <w:r>
        <w:rPr>
          <w:rFonts w:hint="eastAsia"/>
          <w:sz w:val="24"/>
        </w:rPr>
        <w:instrText>IT</w:instrText>
      </w:r>
      <w:r>
        <w:rPr>
          <w:rFonts w:hint="eastAsia"/>
          <w:sz w:val="24"/>
        </w:rPr>
        <w:instrText>主流技术。向国家相关主管部门、企业用户和软件开发商提出了几点建议</w:instrText>
      </w:r>
      <w:r>
        <w:rPr>
          <w:rFonts w:hint="eastAsia"/>
          <w:sz w:val="24"/>
        </w:rPr>
        <w:instrText>:1</w:instrText>
      </w:r>
      <w:r>
        <w:rPr>
          <w:rFonts w:hint="eastAsia"/>
          <w:sz w:val="24"/>
        </w:rPr>
        <w:instrText>国家应继续支持三维地质建模领域</w:instrText>
      </w:r>
      <w:r>
        <w:rPr>
          <w:rFonts w:hint="eastAsia"/>
          <w:sz w:val="24"/>
        </w:rPr>
        <w:instrText>;2</w:instrText>
      </w:r>
      <w:r>
        <w:rPr>
          <w:rFonts w:hint="eastAsia"/>
          <w:sz w:val="24"/>
        </w:rPr>
        <w:instrText>三维地质建模要与专业应用紧密结合</w:instrText>
      </w:r>
      <w:r>
        <w:rPr>
          <w:rFonts w:hint="eastAsia"/>
          <w:sz w:val="24"/>
        </w:rPr>
        <w:instrText>;3</w:instrText>
      </w:r>
      <w:r>
        <w:rPr>
          <w:rFonts w:hint="eastAsia"/>
          <w:sz w:val="24"/>
        </w:rPr>
        <w:instrText>加强相关标准的制定与维护</w:instrText>
      </w:r>
      <w:r>
        <w:rPr>
          <w:rFonts w:hint="eastAsia"/>
          <w:sz w:val="24"/>
        </w:rPr>
        <w:instrText>;4</w:instrText>
      </w:r>
      <w:r>
        <w:rPr>
          <w:rFonts w:hint="eastAsia"/>
          <w:sz w:val="24"/>
        </w:rPr>
        <w:instrText>逐步在勘探规范中增加对三维建模的要求</w:instrText>
      </w:r>
      <w:r>
        <w:rPr>
          <w:rFonts w:hint="eastAsia"/>
          <w:sz w:val="24"/>
        </w:rPr>
        <w:instrText>;5</w:instrText>
      </w:r>
      <w:r>
        <w:rPr>
          <w:rFonts w:hint="eastAsia"/>
          <w:sz w:val="24"/>
        </w:rPr>
        <w:instrText>软件开发者设法降低软件的操作复杂度</w:instrText>
      </w:r>
      <w:r>
        <w:rPr>
          <w:rFonts w:hint="eastAsia"/>
          <w:sz w:val="24"/>
        </w:rPr>
        <w:instrText>,</w:instrText>
      </w:r>
      <w:r>
        <w:rPr>
          <w:rFonts w:hint="eastAsia"/>
          <w:sz w:val="24"/>
        </w:rPr>
        <w:instrText>提高容错能力。</w:instrText>
      </w:r>
      <w:r>
        <w:rPr>
          <w:rFonts w:hint="eastAsia"/>
          <w:sz w:val="24"/>
        </w:rPr>
        <w:instrText>","container-title":"</w:instrText>
      </w:r>
      <w:r>
        <w:rPr>
          <w:rFonts w:hint="eastAsia"/>
          <w:sz w:val="24"/>
        </w:rPr>
        <w:instrText>地质与勘探</w:instrText>
      </w:r>
      <w:r>
        <w:rPr>
          <w:rFonts w:hint="eastAsia"/>
          <w:sz w:val="24"/>
        </w:rPr>
        <w:instrText xml:space="preserve">","DOI":"10.13712/j.cnki.dzykt.2016.04.018","issue":"4","language":"zh-CN","note":"foundation: </w:instrText>
      </w:r>
      <w:r>
        <w:rPr>
          <w:rFonts w:hint="eastAsia"/>
          <w:sz w:val="24"/>
        </w:rPr>
        <w:instrText>国家自然科学基金项目</w:instrText>
      </w:r>
      <w:r>
        <w:rPr>
          <w:rFonts w:hint="eastAsia"/>
          <w:sz w:val="24"/>
        </w:rPr>
        <w:instrText>(41272367,41572141)</w:instrText>
      </w:r>
      <w:r>
        <w:rPr>
          <w:rFonts w:hint="eastAsia"/>
          <w:sz w:val="24"/>
        </w:rPr>
        <w:instrText>资助；</w:instrText>
      </w:r>
      <w:r>
        <w:rPr>
          <w:rFonts w:hint="eastAsia"/>
          <w:sz w:val="24"/>
        </w:rPr>
        <w:instrText xml:space="preserve">\ndownload: 4186\nalbum: </w:instrText>
      </w:r>
      <w:r>
        <w:rPr>
          <w:rFonts w:hint="eastAsia"/>
          <w:sz w:val="24"/>
        </w:rPr>
        <w:instrText>基础科学</w:instrText>
      </w:r>
      <w:r>
        <w:rPr>
          <w:rFonts w:hint="eastAsia"/>
          <w:sz w:val="24"/>
        </w:rPr>
        <w:instrText>\nCLC: P628\ndbcode: CJFQ\ndbname: CJFDLAST2016\nfilename: DZKT201604018","page":"759-767","source":"CNKI","title":"</w:instrText>
      </w:r>
      <w:r>
        <w:rPr>
          <w:rFonts w:hint="eastAsia"/>
          <w:sz w:val="24"/>
        </w:rPr>
        <w:instrText>三维地质建模的用途、现状、问题、趋势与建议</w:instrText>
      </w:r>
      <w:r>
        <w:rPr>
          <w:rFonts w:hint="eastAsia"/>
          <w:sz w:val="24"/>
        </w:rPr>
        <w:instrText>","volume":"52","author":[{"literal":"</w:instrText>
      </w:r>
      <w:r>
        <w:rPr>
          <w:rFonts w:hint="eastAsia"/>
          <w:sz w:val="24"/>
        </w:rPr>
        <w:instrText>李青元</w:instrText>
      </w:r>
      <w:r>
        <w:rPr>
          <w:rFonts w:hint="eastAsia"/>
          <w:sz w:val="24"/>
        </w:rPr>
        <w:instrText>"},{"literal":"</w:instrText>
      </w:r>
      <w:r>
        <w:rPr>
          <w:rFonts w:hint="eastAsia"/>
          <w:sz w:val="24"/>
        </w:rPr>
        <w:instrText>张洛宜</w:instrText>
      </w:r>
      <w:r>
        <w:rPr>
          <w:rFonts w:hint="eastAsia"/>
          <w:sz w:val="24"/>
        </w:rPr>
        <w:instrText>"},{"literal":"</w:instrText>
      </w:r>
      <w:r>
        <w:rPr>
          <w:rFonts w:hint="eastAsia"/>
          <w:sz w:val="24"/>
        </w:rPr>
        <w:instrText>曹代勇</w:instrText>
      </w:r>
      <w:r>
        <w:rPr>
          <w:rFonts w:hint="eastAsia"/>
          <w:sz w:val="24"/>
        </w:rPr>
        <w:instrText>"},{"literal":"</w:instrText>
      </w:r>
      <w:r>
        <w:rPr>
          <w:rFonts w:hint="eastAsia"/>
          <w:sz w:val="24"/>
        </w:rPr>
        <w:instrText>董前林</w:instrText>
      </w:r>
      <w:r>
        <w:rPr>
          <w:rFonts w:hint="eastAsia"/>
          <w:sz w:val="24"/>
        </w:rPr>
        <w:instrText>"},{"literal":"</w:instrText>
      </w:r>
      <w:r>
        <w:rPr>
          <w:rFonts w:hint="eastAsia"/>
          <w:sz w:val="24"/>
        </w:rPr>
        <w:instrText>崔扬</w:instrText>
      </w:r>
      <w:r>
        <w:rPr>
          <w:rFonts w:hint="eastAsia"/>
          <w:sz w:val="24"/>
        </w:rPr>
        <w:instrText>"},{"literal":"</w:instrText>
      </w:r>
      <w:r>
        <w:rPr>
          <w:rFonts w:hint="eastAsia"/>
          <w:sz w:val="24"/>
        </w:rPr>
        <w:instrText>陈春梅</w:instrText>
      </w:r>
      <w:r>
        <w:rPr>
          <w:rFonts w:hint="eastAsia"/>
          <w:sz w:val="24"/>
        </w:rPr>
        <w:instrText xml:space="preserve">"}],"issued":{"date-parts":[["2016"]]}}}],"schema":"https://github.com/citation-style-language/schema/raw/master/csl-citation.json"}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[1]</w:t>
      </w:r>
      <w:r>
        <w:rPr>
          <w:sz w:val="24"/>
        </w:rPr>
        <w:fldChar w:fldCharType="end"/>
      </w:r>
      <w:r>
        <w:rPr>
          <w:rFonts w:hint="eastAsia"/>
          <w:sz w:val="24"/>
        </w:rPr>
        <w:t>。</w:t>
      </w:r>
    </w:p>
    <w:p w14:paraId="27523DAD" w14:textId="77777777" w:rsidR="008724BF" w:rsidRDefault="008A7C78">
      <w:pPr>
        <w:snapToGrid w:val="0"/>
        <w:spacing w:after="120" w:line="300" w:lineRule="auto"/>
        <w:ind w:firstLineChars="200" w:firstLine="480"/>
        <w:rPr>
          <w:sz w:val="24"/>
        </w:rPr>
      </w:pPr>
      <w:r>
        <w:rPr>
          <w:rFonts w:hint="eastAsia"/>
          <w:sz w:val="24"/>
        </w:rPr>
        <w:t>基于</w:t>
      </w:r>
      <w:r>
        <w:rPr>
          <w:rFonts w:hint="eastAsia"/>
          <w:sz w:val="24"/>
        </w:rPr>
        <w:t>WebGL</w:t>
      </w:r>
      <w:r>
        <w:rPr>
          <w:rFonts w:hint="eastAsia"/>
          <w:sz w:val="24"/>
        </w:rPr>
        <w:t>的三维地质模型可视化方法是当前地质模型可视化方式的一个热门趋势。作为一种基于浏览器的图形标准，</w:t>
      </w:r>
      <w:r>
        <w:rPr>
          <w:rFonts w:hint="eastAsia"/>
          <w:sz w:val="24"/>
        </w:rPr>
        <w:t xml:space="preserve">WebGL </w:t>
      </w:r>
      <w:r>
        <w:rPr>
          <w:rFonts w:hint="eastAsia"/>
          <w:sz w:val="24"/>
        </w:rPr>
        <w:t>利用</w:t>
      </w:r>
      <w:r>
        <w:rPr>
          <w:rFonts w:hint="eastAsia"/>
          <w:sz w:val="24"/>
        </w:rPr>
        <w:t xml:space="preserve"> GPU </w:t>
      </w:r>
      <w:r>
        <w:rPr>
          <w:rFonts w:hint="eastAsia"/>
          <w:sz w:val="24"/>
        </w:rPr>
        <w:t>加速渲染，使用户无需安装插件即可实时查看复杂的三维地质模型。相比传统的</w:t>
      </w:r>
      <w:r>
        <w:rPr>
          <w:rFonts w:hint="eastAsia"/>
          <w:sz w:val="24"/>
        </w:rPr>
        <w:t xml:space="preserve"> C/S</w:t>
      </w:r>
      <w:r>
        <w:rPr>
          <w:rFonts w:hint="eastAsia"/>
          <w:sz w:val="24"/>
        </w:rPr>
        <w:t>（客户端</w:t>
      </w:r>
      <w:r>
        <w:rPr>
          <w:rFonts w:hint="eastAsia"/>
          <w:sz w:val="24"/>
        </w:rPr>
        <w:t>-</w:t>
      </w:r>
      <w:r>
        <w:rPr>
          <w:rFonts w:hint="eastAsia"/>
          <w:sz w:val="24"/>
        </w:rPr>
        <w:t>服务器）架构，依托于浏览器的</w:t>
      </w:r>
      <w:r>
        <w:rPr>
          <w:rFonts w:hint="eastAsia"/>
          <w:sz w:val="24"/>
        </w:rPr>
        <w:t>B/S</w:t>
      </w:r>
      <w:r>
        <w:rPr>
          <w:rFonts w:hint="eastAsia"/>
          <w:sz w:val="24"/>
        </w:rPr>
        <w:t>（浏览器</w:t>
      </w:r>
      <w:r>
        <w:rPr>
          <w:rFonts w:hint="eastAsia"/>
          <w:sz w:val="24"/>
        </w:rPr>
        <w:t>-</w:t>
      </w:r>
      <w:r>
        <w:rPr>
          <w:rFonts w:hint="eastAsia"/>
          <w:sz w:val="24"/>
        </w:rPr>
        <w:t>服务器）架构在地质建模系统中的应用具有明显的优势。</w:t>
      </w:r>
      <w:r>
        <w:rPr>
          <w:rFonts w:hint="eastAsia"/>
          <w:sz w:val="24"/>
        </w:rPr>
        <w:t xml:space="preserve">B/S </w:t>
      </w:r>
      <w:r>
        <w:rPr>
          <w:rFonts w:hint="eastAsia"/>
          <w:sz w:val="24"/>
        </w:rPr>
        <w:t>架构避免了客户端安装与维护的复杂性，极大地降低了软件维护成本，并且用户在较为轻量的客户端设备上，也可以顺畅地加载大规模的三维地质模型，此外，还可以通过互联网实现地质信息的即时共享与交流，这在大型地质项目的协作中尤为重要</w:t>
      </w:r>
      <w:r>
        <w:rPr>
          <w:sz w:val="24"/>
        </w:rPr>
        <w:fldChar w:fldCharType="begin"/>
      </w:r>
      <w:r>
        <w:rPr>
          <w:sz w:val="24"/>
        </w:rPr>
        <w:instrText xml:space="preserve"> ADDIN ZOTERO_ITEM CSL_CITATION {"citationID":"YPSZqtnX","properties":{"formattedCitation":"\\super [2,3]\\nosupersub{}","plainCitation":"[2,3]","noteIndex":0},"citationItems":[{"id":28,"uris":["http://zotero.org/users/local/8clMLtyf/items/MXTZ9ZMM"],"ite</w:instrText>
      </w:r>
      <w:r>
        <w:rPr>
          <w:rFonts w:hint="eastAsia"/>
          <w:sz w:val="24"/>
        </w:rPr>
        <w:instrText>mData":{"id":28,"type":"thesis","abstract":"</w:instrText>
      </w:r>
      <w:r>
        <w:rPr>
          <w:rFonts w:hint="eastAsia"/>
          <w:sz w:val="24"/>
        </w:rPr>
        <w:instrText>工程地质三维建模及可视化技术借助于计算机和科学计算可视化技术</w:instrText>
      </w:r>
      <w:r>
        <w:rPr>
          <w:rFonts w:hint="eastAsia"/>
          <w:sz w:val="24"/>
        </w:rPr>
        <w:instrText>,</w:instrText>
      </w:r>
      <w:r>
        <w:rPr>
          <w:rFonts w:hint="eastAsia"/>
          <w:sz w:val="24"/>
        </w:rPr>
        <w:instrText>直接从</w:instrText>
      </w:r>
      <w:r>
        <w:rPr>
          <w:rFonts w:hint="eastAsia"/>
          <w:sz w:val="24"/>
        </w:rPr>
        <w:instrText>3D</w:instrText>
      </w:r>
      <w:r>
        <w:rPr>
          <w:rFonts w:hint="eastAsia"/>
          <w:sz w:val="24"/>
        </w:rPr>
        <w:instrText>空间角度去理解和表达地质对象的几何形态、拓扑信息和物性信息</w:instrText>
      </w:r>
      <w:r>
        <w:rPr>
          <w:rFonts w:hint="eastAsia"/>
          <w:sz w:val="24"/>
        </w:rPr>
        <w:instrText>,</w:instrText>
      </w:r>
      <w:r>
        <w:rPr>
          <w:rFonts w:hint="eastAsia"/>
          <w:sz w:val="24"/>
        </w:rPr>
        <w:instrText>这对工程决策和灾害防治意义重大</w:instrText>
      </w:r>
      <w:r>
        <w:rPr>
          <w:rFonts w:hint="eastAsia"/>
          <w:sz w:val="24"/>
        </w:rPr>
        <w:instrText>,</w:instrText>
      </w:r>
      <w:r>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Pr>
          <w:rFonts w:hint="eastAsia"/>
          <w:sz w:val="24"/>
        </w:rPr>
        <w:instrText>,</w:instrText>
      </w:r>
      <w:r>
        <w:rPr>
          <w:rFonts w:hint="eastAsia"/>
          <w:sz w:val="24"/>
        </w:rPr>
        <w:instrText>主要体现在以下几个方面</w:instrText>
      </w:r>
      <w:r>
        <w:rPr>
          <w:rFonts w:hint="eastAsia"/>
          <w:sz w:val="24"/>
        </w:rPr>
        <w:instrText>:\n\n\n\n\n\n\n\n\n\n\t(1)</w:instrText>
      </w:r>
      <w:r>
        <w:rPr>
          <w:rFonts w:hint="eastAsia"/>
          <w:sz w:val="24"/>
        </w:rPr>
        <w:instrText>建立了一个适宜进行三维地质建模的三维数据结构</w:instrText>
      </w:r>
      <w:r>
        <w:rPr>
          <w:rFonts w:hint="eastAsia"/>
          <w:sz w:val="24"/>
        </w:rPr>
        <w:instrText>\n\n\n\n\n\n\n\n\n\n\t</w:instrText>
      </w:r>
      <w:r>
        <w:rPr>
          <w:rFonts w:hint="eastAsia"/>
          <w:sz w:val="24"/>
        </w:rPr>
        <w:instrText>通过对常见三维数据结构的对比分析</w:instrText>
      </w:r>
      <w:r>
        <w:rPr>
          <w:rFonts w:hint="eastAsia"/>
          <w:sz w:val="24"/>
        </w:rPr>
        <w:instrText>,</w:instrText>
      </w:r>
      <w:r>
        <w:rPr>
          <w:rFonts w:hint="eastAsia"/>
          <w:sz w:val="24"/>
        </w:rPr>
        <w:instrText>及它们对工程地质三维建模的适宜性评价</w:instrText>
      </w:r>
      <w:r>
        <w:rPr>
          <w:rFonts w:hint="eastAsia"/>
          <w:sz w:val="24"/>
        </w:rPr>
        <w:instrText>,</w:instrText>
      </w:r>
      <w:r>
        <w:rPr>
          <w:rFonts w:hint="eastAsia"/>
          <w:sz w:val="24"/>
        </w:rPr>
        <w:instrText>表明边界表示结构</w:instrText>
      </w:r>
      <w:r>
        <w:rPr>
          <w:rFonts w:hint="eastAsia"/>
          <w:sz w:val="24"/>
        </w:rPr>
        <w:instrText>(Boundary Representation, BRep)</w:instrText>
      </w:r>
      <w:r>
        <w:rPr>
          <w:rFonts w:hint="eastAsia"/>
          <w:sz w:val="24"/>
        </w:rPr>
        <w:instrText>是表达三维地质对象的有效方式</w:instrText>
      </w:r>
      <w:r>
        <w:rPr>
          <w:rFonts w:hint="eastAsia"/>
          <w:sz w:val="24"/>
        </w:rPr>
        <w:instrText>,</w:instrText>
      </w:r>
      <w:r>
        <w:rPr>
          <w:rFonts w:hint="eastAsia"/>
          <w:sz w:val="24"/>
        </w:rPr>
        <w:instrText>是进行三维地质建模的主流。</w:instrText>
      </w:r>
      <w:r>
        <w:rPr>
          <w:rFonts w:hint="eastAsia"/>
          <w:sz w:val="24"/>
        </w:rPr>
        <w:instrText>\n\n\n\n\n\n\n\n\n\n\t3GMap</w:instrText>
      </w:r>
      <w:r>
        <w:rPr>
          <w:rFonts w:hint="eastAsia"/>
          <w:sz w:val="24"/>
        </w:rPr>
        <w:instrText>拓扑模型是基于组合拓扑理论发展而来的一种健壮</w:instrText>
      </w:r>
      <w:r>
        <w:rPr>
          <w:rFonts w:hint="eastAsia"/>
          <w:sz w:val="24"/>
        </w:rPr>
        <w:instrText>(robust)</w:instrText>
      </w:r>
      <w:r>
        <w:rPr>
          <w:rFonts w:hint="eastAsia"/>
          <w:sz w:val="24"/>
        </w:rPr>
        <w:instrText>、严谨的</w:instrText>
      </w:r>
      <w:r>
        <w:rPr>
          <w:rFonts w:hint="eastAsia"/>
          <w:sz w:val="24"/>
        </w:rPr>
        <w:instrText>BRep</w:instrText>
      </w:r>
      <w:r>
        <w:rPr>
          <w:rFonts w:hint="eastAsia"/>
          <w:sz w:val="24"/>
        </w:rPr>
        <w:instrText>新型数据结构</w:instrText>
      </w:r>
      <w:r>
        <w:rPr>
          <w:rFonts w:hint="eastAsia"/>
          <w:sz w:val="24"/>
        </w:rPr>
        <w:instrText>,</w:instrText>
      </w:r>
      <w:r>
        <w:rPr>
          <w:rFonts w:hint="eastAsia"/>
          <w:sz w:val="24"/>
        </w:rPr>
        <w:instrText>在表达非流形体拓扑结构上有突出的优点</w:instrText>
      </w:r>
      <w:r>
        <w:rPr>
          <w:rFonts w:hint="eastAsia"/>
          <w:sz w:val="24"/>
        </w:rPr>
        <w:instrText>,</w:instrText>
      </w:r>
      <w:r>
        <w:rPr>
          <w:rFonts w:hint="eastAsia"/>
          <w:sz w:val="24"/>
        </w:rPr>
        <w:instrText>本文深入研究</w:instrText>
      </w:r>
      <w:r>
        <w:rPr>
          <w:rFonts w:hint="eastAsia"/>
          <w:sz w:val="24"/>
        </w:rPr>
        <w:instrText>3GMap</w:instrText>
      </w:r>
      <w:r>
        <w:rPr>
          <w:rFonts w:hint="eastAsia"/>
          <w:sz w:val="24"/>
        </w:rPr>
        <w:instrText>模型的基础理论</w:instrText>
      </w:r>
      <w:r>
        <w:rPr>
          <w:rFonts w:hint="eastAsia"/>
          <w:sz w:val="24"/>
        </w:rPr>
        <w:instrText>,</w:instrText>
      </w:r>
      <w:r>
        <w:rPr>
          <w:rFonts w:hint="eastAsia"/>
          <w:sz w:val="24"/>
        </w:rPr>
        <w:instrText>并根据工程地质三维建模的特点将其进行了扩展</w:instrText>
      </w:r>
      <w:r>
        <w:rPr>
          <w:rFonts w:hint="eastAsia"/>
          <w:sz w:val="24"/>
        </w:rPr>
        <w:instrText>,</w:instrText>
      </w:r>
      <w:r>
        <w:rPr>
          <w:rFonts w:hint="eastAsia"/>
          <w:sz w:val="24"/>
        </w:rPr>
        <w:instrText>建立了适合于进行三维地质建模的数据模型</w:instrText>
      </w:r>
      <w:r>
        <w:rPr>
          <w:rFonts w:hint="eastAsia"/>
          <w:sz w:val="24"/>
        </w:rPr>
        <w:instrText>3GGMap,</w:instrText>
      </w:r>
      <w:r>
        <w:rPr>
          <w:rFonts w:hint="eastAsia"/>
          <w:sz w:val="24"/>
        </w:rPr>
        <w:instrText>其主要优点体现在</w:instrText>
      </w:r>
      <w:r>
        <w:rPr>
          <w:rFonts w:hint="eastAsia"/>
          <w:sz w:val="24"/>
        </w:rPr>
        <w:instrText>:</w:instrText>
      </w:r>
      <w:r>
        <w:rPr>
          <w:rFonts w:hint="eastAsia"/>
          <w:sz w:val="24"/>
        </w:rPr>
        <w:instrText>①该数据结构仅仅依赖一种拓扑元素和一类拓扑操作算子</w:instrText>
      </w:r>
      <w:r>
        <w:rPr>
          <w:rFonts w:hint="eastAsia"/>
          <w:sz w:val="24"/>
        </w:rPr>
        <w:instrText>,</w:instrText>
      </w:r>
      <w:r>
        <w:rPr>
          <w:rFonts w:hint="eastAsia"/>
          <w:sz w:val="24"/>
        </w:rPr>
        <w:instrText>概念简单</w:instrText>
      </w:r>
      <w:r>
        <w:rPr>
          <w:rFonts w:hint="eastAsia"/>
          <w:sz w:val="24"/>
        </w:rPr>
        <w:instrText>,</w:instrText>
      </w:r>
      <w:r>
        <w:rPr>
          <w:rFonts w:hint="eastAsia"/>
          <w:sz w:val="24"/>
        </w:rPr>
        <w:instrText>结构紧密</w:instrText>
      </w:r>
      <w:r>
        <w:rPr>
          <w:rFonts w:hint="eastAsia"/>
          <w:sz w:val="24"/>
        </w:rPr>
        <w:instrText>,</w:instrText>
      </w:r>
      <w:r>
        <w:rPr>
          <w:rFonts w:hint="eastAsia"/>
          <w:sz w:val="24"/>
        </w:rPr>
        <w:instrText>容易开发实现</w:instrText>
      </w:r>
      <w:r>
        <w:rPr>
          <w:rFonts w:hint="eastAsia"/>
          <w:sz w:val="24"/>
        </w:rPr>
        <w:instrText>;</w:instrText>
      </w:r>
      <w:r>
        <w:rPr>
          <w:rFonts w:hint="eastAsia"/>
          <w:sz w:val="24"/>
        </w:rPr>
        <w:instrText>②该模型用同一拓扑结构表达宏观和微观拓扑结构</w:instrText>
      </w:r>
      <w:r>
        <w:rPr>
          <w:rFonts w:hint="eastAsia"/>
          <w:sz w:val="24"/>
        </w:rPr>
        <w:instrText>;</w:instrText>
      </w:r>
      <w:r>
        <w:rPr>
          <w:rFonts w:hint="eastAsia"/>
          <w:sz w:val="24"/>
        </w:rPr>
        <w:instrText>③实现拓扑结构和几何模型的分离。</w:instrText>
      </w:r>
      <w:r>
        <w:rPr>
          <w:rFonts w:hint="eastAsia"/>
          <w:sz w:val="24"/>
        </w:rPr>
        <w:instrText>\n\n\n\n\n\n\n\n\n\n\t(2)</w:instrText>
      </w:r>
      <w:r>
        <w:rPr>
          <w:rFonts w:hint="eastAsia"/>
          <w:sz w:val="24"/>
        </w:rPr>
        <w:instrText>地质曲面的构造</w:instrText>
      </w:r>
      <w:r>
        <w:rPr>
          <w:rFonts w:hint="eastAsia"/>
          <w:sz w:val="24"/>
        </w:rPr>
        <w:instrText>\n\n\n\n\n\n\n\n\n\n\t</w:instrText>
      </w:r>
      <w:r>
        <w:rPr>
          <w:rFonts w:hint="eastAsia"/>
          <w:sz w:val="24"/>
        </w:rPr>
        <w:instrText>采用不规则三角网来构造地层分界面、断层面、地形面、风化层面等地质曲面</w:instrText>
      </w:r>
      <w:r>
        <w:rPr>
          <w:rFonts w:hint="eastAsia"/>
          <w:sz w:val="24"/>
        </w:rPr>
        <w:instrText>,</w:instrText>
      </w:r>
      <w:r>
        <w:rPr>
          <w:rFonts w:hint="eastAsia"/>
          <w:sz w:val="24"/>
        </w:rPr>
        <w:instrText>并以</w:instrText>
      </w:r>
      <w:r>
        <w:rPr>
          <w:rFonts w:hint="eastAsia"/>
          <w:sz w:val="24"/>
        </w:rPr>
        <w:instrText>Delaunay</w:instrText>
      </w:r>
      <w:r>
        <w:rPr>
          <w:rFonts w:hint="eastAsia"/>
          <w:sz w:val="24"/>
        </w:rPr>
        <w:instrText>三角剖分算法</w:instrText>
      </w:r>
      <w:r>
        <w:rPr>
          <w:rFonts w:hint="eastAsia"/>
          <w:sz w:val="24"/>
        </w:rPr>
        <w:instrText>(</w:instrText>
      </w:r>
      <w:r>
        <w:rPr>
          <w:rFonts w:hint="eastAsia"/>
          <w:sz w:val="24"/>
        </w:rPr>
        <w:instrText>逐点插入法</w:instrText>
      </w:r>
      <w:r>
        <w:rPr>
          <w:rFonts w:hint="eastAsia"/>
          <w:sz w:val="24"/>
        </w:rPr>
        <w:instrText>)</w:instrText>
      </w:r>
      <w:r>
        <w:rPr>
          <w:rFonts w:hint="eastAsia"/>
          <w:sz w:val="24"/>
        </w:rPr>
        <w:instrText>为基础</w:instrText>
      </w:r>
      <w:r>
        <w:rPr>
          <w:rFonts w:hint="eastAsia"/>
          <w:sz w:val="24"/>
        </w:rPr>
        <w:instrText>,</w:instrText>
      </w:r>
      <w:r>
        <w:rPr>
          <w:rFonts w:hint="eastAsia"/>
          <w:sz w:val="24"/>
        </w:rPr>
        <w:instrText>根据数据源的不同采用不同的途径实现</w:instrText>
      </w:r>
      <w:r>
        <w:rPr>
          <w:rFonts w:hint="eastAsia"/>
          <w:sz w:val="24"/>
        </w:rPr>
        <w:instrText>,</w:instrText>
      </w:r>
      <w:r>
        <w:rPr>
          <w:rFonts w:hint="eastAsia"/>
          <w:sz w:val="24"/>
        </w:rPr>
        <w:instrText>可以充分的利用原始勘探数据构造精确、光滑的地质曲面。</w:instrText>
      </w:r>
      <w:r>
        <w:rPr>
          <w:rFonts w:hint="eastAsia"/>
          <w:sz w:val="24"/>
        </w:rPr>
        <w:instrText>\n\n\n\n\n\n\n\n\n\n\t(3)</w:instrText>
      </w:r>
      <w:r>
        <w:rPr>
          <w:rFonts w:hint="eastAsia"/>
          <w:sz w:val="24"/>
        </w:rPr>
        <w:instrText>引入碰撞检测技术快速实现地质曲面求交和裁剪引入碰撞检测技术</w:instrText>
      </w:r>
      <w:r>
        <w:rPr>
          <w:rFonts w:hint="eastAsia"/>
          <w:sz w:val="24"/>
        </w:rPr>
        <w:instrText>,</w:instrText>
      </w:r>
      <w:r>
        <w:rPr>
          <w:rFonts w:hint="eastAsia"/>
          <w:sz w:val="24"/>
        </w:rPr>
        <w:instrText>实现了不规则三角网表达的地质曲面之间高效、健壮地求交和裁剪。</w:instrText>
      </w:r>
      <w:r>
        <w:rPr>
          <w:rFonts w:hint="eastAsia"/>
          <w:sz w:val="24"/>
        </w:rPr>
        <w:instrText>\n\n\n\n\n\n\n\n\n\n\t(4)</w:instrText>
      </w:r>
      <w:r>
        <w:rPr>
          <w:rFonts w:hint="eastAsia"/>
          <w:sz w:val="24"/>
        </w:rPr>
        <w:instrText>自动建模技术</w:instrText>
      </w:r>
      <w:r>
        <w:rPr>
          <w:rFonts w:hint="eastAsia"/>
          <w:sz w:val="24"/>
        </w:rPr>
        <w:instrText>\n\n\n\n\n\n\n\n\n\n\t</w:instrText>
      </w:r>
      <w:r>
        <w:rPr>
          <w:rFonts w:hint="eastAsia"/>
          <w:sz w:val="24"/>
        </w:rPr>
        <w:instrText>为了实现工程地质三维建模的自动化</w:instrText>
      </w:r>
      <w:r>
        <w:rPr>
          <w:rFonts w:hint="eastAsia"/>
          <w:sz w:val="24"/>
        </w:rPr>
        <w:instrText>,</w:instrText>
      </w:r>
      <w:r>
        <w:rPr>
          <w:rFonts w:hint="eastAsia"/>
          <w:sz w:val="24"/>
        </w:rPr>
        <w:instrText>本文从两个方面入手进行探讨。首先建立区域地质演化图</w:instrText>
      </w:r>
      <w:r>
        <w:rPr>
          <w:rFonts w:hint="eastAsia"/>
          <w:sz w:val="24"/>
        </w:rPr>
        <w:instrText>,</w:instrText>
      </w:r>
      <w:r>
        <w:rPr>
          <w:rFonts w:hint="eastAsia"/>
          <w:sz w:val="24"/>
        </w:rPr>
        <w:instrText>为三维地质建模过程提供“向导”</w:instrText>
      </w:r>
      <w:r>
        <w:rPr>
          <w:rFonts w:hint="eastAsia"/>
          <w:sz w:val="24"/>
        </w:rPr>
        <w:instrText>,</w:instrText>
      </w:r>
      <w:r>
        <w:rPr>
          <w:rFonts w:hint="eastAsia"/>
          <w:sz w:val="24"/>
        </w:rPr>
        <w:instrText>实现地质曲面的拟合和裁剪自动化</w:instrText>
      </w:r>
      <w:r>
        <w:rPr>
          <w:rFonts w:hint="eastAsia"/>
          <w:sz w:val="24"/>
        </w:rPr>
        <w:instrText>,</w:instrText>
      </w:r>
      <w:r>
        <w:rPr>
          <w:rFonts w:hint="eastAsia"/>
          <w:sz w:val="24"/>
        </w:rPr>
        <w:instrText>同时也使三维地质模型反映了区域地质的演化规律</w:instrText>
      </w:r>
      <w:r>
        <w:rPr>
          <w:rFonts w:hint="eastAsia"/>
          <w:sz w:val="24"/>
        </w:rPr>
        <w:instrText>;</w:instrText>
      </w:r>
      <w:r>
        <w:rPr>
          <w:rFonts w:hint="eastAsia"/>
          <w:sz w:val="24"/>
        </w:rPr>
        <w:instrText>此外</w:instrText>
      </w:r>
      <w:r>
        <w:rPr>
          <w:rFonts w:hint="eastAsia"/>
          <w:sz w:val="24"/>
        </w:rPr>
        <w:instrText>,</w:instrText>
      </w:r>
      <w:r>
        <w:rPr>
          <w:rFonts w:hint="eastAsia"/>
          <w:sz w:val="24"/>
        </w:rPr>
        <w:instrText>根据地层的接触关系</w:instrText>
      </w:r>
      <w:r>
        <w:rPr>
          <w:rFonts w:hint="eastAsia"/>
          <w:sz w:val="24"/>
        </w:rPr>
        <w:instrText>,</w:instrText>
      </w:r>
      <w:r>
        <w:rPr>
          <w:rFonts w:hint="eastAsia"/>
          <w:sz w:val="24"/>
        </w:rPr>
        <w:instrText>建立地质曲面的裁剪规则</w:instrText>
      </w:r>
      <w:r>
        <w:rPr>
          <w:rFonts w:hint="eastAsia"/>
          <w:sz w:val="24"/>
        </w:rPr>
        <w:instrText>,</w:instrText>
      </w:r>
      <w:r>
        <w:rPr>
          <w:rFonts w:hint="eastAsia"/>
          <w:sz w:val="24"/>
        </w:rPr>
        <w:instrText>实现地质曲面之间裁剪关系的自动判断。</w:instrText>
      </w:r>
      <w:r>
        <w:rPr>
          <w:rFonts w:hint="eastAsia"/>
          <w:sz w:val="24"/>
        </w:rPr>
        <w:instrText>\n\n\n\n\n\n\n\n\n\n\t(5)</w:instrText>
      </w:r>
      <w:r>
        <w:rPr>
          <w:rFonts w:hint="eastAsia"/>
          <w:sz w:val="24"/>
        </w:rPr>
        <w:instrText>工程地质三维建模及可视化系统的开发与应用</w:instrText>
      </w:r>
      <w:r>
        <w:rPr>
          <w:rFonts w:hint="eastAsia"/>
          <w:sz w:val="24"/>
        </w:rPr>
        <w:instrText>\n\n\n\n\n\n\n\n\n\n\t</w:instrText>
      </w:r>
      <w:r>
        <w:rPr>
          <w:rFonts w:hint="eastAsia"/>
          <w:sz w:val="24"/>
        </w:rPr>
        <w:instrText>根据本文确立的工程地质三维建模及可视化方法体系</w:instrText>
      </w:r>
      <w:r>
        <w:rPr>
          <w:rFonts w:hint="eastAsia"/>
          <w:sz w:val="24"/>
        </w:rPr>
        <w:instrText>,</w:instrText>
      </w:r>
      <w:r>
        <w:rPr>
          <w:rFonts w:hint="eastAsia"/>
          <w:sz w:val="24"/>
        </w:rPr>
        <w:instrText>借助</w:instrText>
      </w:r>
      <w:r>
        <w:rPr>
          <w:rFonts w:hint="eastAsia"/>
          <w:sz w:val="24"/>
        </w:rPr>
        <w:instrText>Visual C++6.0</w:instrText>
      </w:r>
      <w:r>
        <w:rPr>
          <w:rFonts w:hint="eastAsia"/>
          <w:sz w:val="24"/>
        </w:rPr>
        <w:instrText>高级编程语言和面向对象的可视化开发接口</w:instrText>
      </w:r>
      <w:r>
        <w:rPr>
          <w:rFonts w:hint="eastAsia"/>
          <w:sz w:val="24"/>
        </w:rPr>
        <w:instrText>VTK,</w:instrText>
      </w:r>
      <w:r>
        <w:rPr>
          <w:rFonts w:hint="eastAsia"/>
          <w:sz w:val="24"/>
        </w:rPr>
        <w:instrText>研制开发了一个工程地质三维建模及可视化基础平台——</w:instrText>
      </w:r>
      <w:r>
        <w:rPr>
          <w:rFonts w:hint="eastAsia"/>
          <w:sz w:val="24"/>
        </w:rPr>
        <w:instrText>3DGeoModeller</w:instrText>
      </w:r>
      <w:r>
        <w:rPr>
          <w:rFonts w:hint="eastAsia"/>
          <w:sz w:val="24"/>
        </w:rPr>
        <w:instrText>系统。该系统实现了区域地质资料管理、三维建模、三维地质信息的可视化</w:instrText>
      </w:r>
      <w:r>
        <w:rPr>
          <w:rFonts w:hint="eastAsia"/>
          <w:sz w:val="24"/>
        </w:rPr>
        <w:instrText>,</w:instrText>
      </w:r>
      <w:r>
        <w:rPr>
          <w:rFonts w:hint="eastAsia"/>
          <w:sz w:val="24"/>
        </w:rPr>
        <w:instrText>以及基于三维地质模型的基本分析等功能。</w:instrText>
      </w:r>
      <w:r>
        <w:rPr>
          <w:rFonts w:hint="eastAsia"/>
          <w:sz w:val="24"/>
        </w:rPr>
        <w:instrText>\n\n\n\n\n\n\n\n\n\n\t</w:instrText>
      </w:r>
      <w:r>
        <w:rPr>
          <w:rFonts w:hint="eastAsia"/>
          <w:sz w:val="24"/>
        </w:rPr>
        <w:instrText>将系统应用于沪蓉高速公路滑坡、龙滩水电站、锦屏水电站等三维地质建模与分析当中</w:instrText>
      </w:r>
      <w:r>
        <w:rPr>
          <w:rFonts w:hint="eastAsia"/>
          <w:sz w:val="24"/>
        </w:rPr>
        <w:instrText>,</w:instrText>
      </w:r>
      <w:r>
        <w:rPr>
          <w:rFonts w:hint="eastAsia"/>
          <w:sz w:val="24"/>
        </w:rPr>
        <w:instrText>实践验证了基础理论的可行性</w:instrText>
      </w:r>
      <w:r>
        <w:rPr>
          <w:rFonts w:hint="eastAsia"/>
          <w:sz w:val="24"/>
        </w:rPr>
        <w:instrText>,</w:instrText>
      </w:r>
      <w:r>
        <w:rPr>
          <w:rFonts w:hint="eastAsia"/>
          <w:sz w:val="24"/>
        </w:rPr>
        <w:instrText>并在实践中进一步完善了基础理论。</w:instrText>
      </w:r>
      <w:r>
        <w:rPr>
          <w:rFonts w:hint="eastAsia"/>
          <w:sz w:val="24"/>
        </w:rPr>
        <w:instrText>","genre":"</w:instrText>
      </w:r>
      <w:r>
        <w:rPr>
          <w:rFonts w:hint="eastAsia"/>
          <w:sz w:val="24"/>
        </w:rPr>
        <w:instrText>博士学位论文</w:instrText>
      </w:r>
      <w:r>
        <w:rPr>
          <w:rFonts w:hint="eastAsia"/>
          <w:sz w:val="24"/>
        </w:rPr>
        <w:instrText xml:space="preserve">","language":"zh-CN","note":"major: </w:instrText>
      </w:r>
      <w:r>
        <w:rPr>
          <w:rFonts w:hint="eastAsia"/>
          <w:sz w:val="24"/>
        </w:rPr>
        <w:instrText>岩土工程</w:instrText>
      </w:r>
      <w:r>
        <w:rPr>
          <w:rFonts w:hint="eastAsia"/>
          <w:sz w:val="24"/>
        </w:rPr>
        <w:instrText xml:space="preserve">\ndownload: 5447\nalbum: </w:instrText>
      </w:r>
      <w:r>
        <w:rPr>
          <w:rFonts w:hint="eastAsia"/>
          <w:sz w:val="24"/>
        </w:rPr>
        <w:instrText>基础科学</w:instrText>
      </w:r>
      <w:r>
        <w:rPr>
          <w:rFonts w:hint="eastAsia"/>
          <w:sz w:val="24"/>
        </w:rPr>
        <w:instrText>;</w:instrText>
      </w:r>
      <w:r>
        <w:rPr>
          <w:rFonts w:hint="eastAsia"/>
          <w:sz w:val="24"/>
        </w:rPr>
        <w:instrText>工程科技Ⅱ辑</w:instrText>
      </w:r>
      <w:r>
        <w:rPr>
          <w:rFonts w:hint="eastAsia"/>
          <w:sz w:val="24"/>
        </w:rPr>
        <w:instrText>\nCLC: P642\ndbcode: CDFD\ndbname: CDFD9908\nfilename: 2007128248.nh","number-of-pages":"150","publisher":"</w:instrText>
      </w:r>
      <w:r>
        <w:rPr>
          <w:rFonts w:hint="eastAsia"/>
          <w:sz w:val="24"/>
        </w:rPr>
        <w:instrText>中国科学院研究生院（武汉岩土力学研究所）</w:instrText>
      </w:r>
      <w:r>
        <w:rPr>
          <w:rFonts w:hint="eastAsia"/>
          <w:sz w:val="24"/>
        </w:rPr>
        <w:instrText>","source":"CNKI","title":"</w:instrText>
      </w:r>
      <w:r>
        <w:rPr>
          <w:rFonts w:hint="eastAsia"/>
          <w:sz w:val="24"/>
        </w:rPr>
        <w:instrText>工程地质三维建模及可视化技术研究</w:instrText>
      </w:r>
      <w:r>
        <w:rPr>
          <w:rFonts w:hint="eastAsia"/>
          <w:sz w:val="24"/>
        </w:rPr>
        <w:instrText>","URL":"https://kns.cnki.net/KCMS/detail/detail.aspx?dbcode=CDFD&amp;dbname=CDFD9908&amp;filename=2007128248.nh","author":[{"literal":"</w:instrText>
      </w:r>
      <w:r>
        <w:rPr>
          <w:rFonts w:hint="eastAsia"/>
          <w:sz w:val="24"/>
        </w:rPr>
        <w:instrText>熊祖强</w:instrText>
      </w:r>
      <w:r>
        <w:rPr>
          <w:rFonts w:hint="eastAsia"/>
          <w:sz w:val="24"/>
        </w:rPr>
        <w:instrText>"}],"contributor":[{"literal":"</w:instrText>
      </w:r>
      <w:r>
        <w:rPr>
          <w:rFonts w:hint="eastAsia"/>
          <w:sz w:val="24"/>
        </w:rPr>
        <w:instrText>贺怀建</w:instrText>
      </w:r>
      <w:r>
        <w:rPr>
          <w:rFonts w:hint="eastAsia"/>
          <w:sz w:val="24"/>
        </w:rPr>
        <w:instrText>"}],"accessed":{"date-parts":[["2025",2,25]]},"issued":{"date-parts":[["2007"]]}}},{"id":27,"uris":["http://zotero.org/users/local/8clMLtyf/items/3ZGVR7JL"],"itemData":{"id":27,"type":"article-journal","abstract":"</w:instrText>
      </w:r>
      <w:r>
        <w:rPr>
          <w:rFonts w:hint="eastAsia"/>
          <w:sz w:val="24"/>
        </w:rPr>
        <w:instrText>对三维地质建模概念的提出</w:instrText>
      </w:r>
      <w:r>
        <w:rPr>
          <w:rFonts w:hint="eastAsia"/>
          <w:sz w:val="24"/>
        </w:rPr>
        <w:instrText>,</w:instrText>
      </w:r>
      <w:r>
        <w:rPr>
          <w:rFonts w:hint="eastAsia"/>
          <w:sz w:val="24"/>
        </w:rPr>
        <w:instrText>三维地质建模数据模型、结构、方法及软件开发等方面的进展情况进行了总结</w:instrText>
      </w:r>
      <w:r>
        <w:rPr>
          <w:rFonts w:hint="eastAsia"/>
          <w:sz w:val="24"/>
        </w:rPr>
        <w:instrText>;</w:instrText>
      </w:r>
      <w:r>
        <w:rPr>
          <w:rFonts w:hint="eastAsia"/>
          <w:sz w:val="24"/>
        </w:rPr>
        <w:instrText>并介绍了三维地质建模技术在矿山开采、工程地质、油田基础地质研究三个方面的应用实例</w:instrText>
      </w:r>
      <w:r>
        <w:rPr>
          <w:rFonts w:hint="eastAsia"/>
          <w:sz w:val="24"/>
        </w:rPr>
        <w:instrText>,</w:instrText>
      </w:r>
      <w:r>
        <w:rPr>
          <w:rFonts w:hint="eastAsia"/>
          <w:sz w:val="24"/>
        </w:rPr>
        <w:instrText>既介绍了三维地质建模在实际地质工作中的一般建模流程和适用范围</w:instrText>
      </w:r>
      <w:r>
        <w:rPr>
          <w:rFonts w:hint="eastAsia"/>
          <w:sz w:val="24"/>
        </w:rPr>
        <w:instrText>,</w:instrText>
      </w:r>
      <w:r>
        <w:rPr>
          <w:rFonts w:hint="eastAsia"/>
          <w:sz w:val="24"/>
        </w:rPr>
        <w:instrText>也展示了三维地质建模在数据可视化、三维动态显示、数据统计和空间变化上的优越性</w:instrText>
      </w:r>
      <w:r>
        <w:rPr>
          <w:rFonts w:hint="eastAsia"/>
          <w:sz w:val="24"/>
        </w:rPr>
        <w:instrText>;</w:instrText>
      </w:r>
      <w:r>
        <w:rPr>
          <w:rFonts w:hint="eastAsia"/>
          <w:sz w:val="24"/>
        </w:rPr>
        <w:instrText>同时指出了三维地质建模技术面临的困难和有待突破的瓶颈</w:instrText>
      </w:r>
      <w:r>
        <w:rPr>
          <w:rFonts w:hint="eastAsia"/>
          <w:sz w:val="24"/>
        </w:rPr>
        <w:instrText>,</w:instrText>
      </w:r>
      <w:r>
        <w:rPr>
          <w:rFonts w:hint="eastAsia"/>
          <w:sz w:val="24"/>
        </w:rPr>
        <w:instrText>以及建模技术未来发展的大体方向。</w:instrText>
      </w:r>
      <w:r>
        <w:rPr>
          <w:rFonts w:hint="eastAsia"/>
          <w:sz w:val="24"/>
        </w:rPr>
        <w:instrText>","container-title":"</w:instrText>
      </w:r>
      <w:r>
        <w:rPr>
          <w:rFonts w:hint="eastAsia"/>
          <w:sz w:val="24"/>
        </w:rPr>
        <w:instrText>东华理工大学学报（社会科学版）</w:instrText>
      </w:r>
      <w:r>
        <w:rPr>
          <w:rFonts w:hint="eastAsia"/>
          <w:sz w:val="24"/>
        </w:rPr>
        <w:instrText xml:space="preserve">","issue":"3","language":"zh-CN","note":"foundation: </w:instrText>
      </w:r>
      <w:r>
        <w:rPr>
          <w:rFonts w:hint="eastAsia"/>
          <w:sz w:val="24"/>
        </w:rPr>
        <w:instrText>中国地质调查局工作项目</w:instrText>
      </w:r>
      <w:r>
        <w:rPr>
          <w:rFonts w:hint="eastAsia"/>
          <w:sz w:val="24"/>
        </w:rPr>
        <w:instrText>(1212011220248)</w:instrText>
      </w:r>
      <w:r>
        <w:rPr>
          <w:rFonts w:hint="eastAsia"/>
          <w:sz w:val="24"/>
        </w:rPr>
        <w:instrText>；</w:instrText>
      </w:r>
      <w:r>
        <w:rPr>
          <w:rFonts w:hint="eastAsia"/>
          <w:sz w:val="24"/>
        </w:rPr>
        <w:instrText xml:space="preserve">\ndownload: 4912\nalbum: </w:instrText>
      </w:r>
      <w:r>
        <w:rPr>
          <w:rFonts w:hint="eastAsia"/>
          <w:sz w:val="24"/>
        </w:rPr>
        <w:instrText>社会科学Ⅱ辑</w:instrText>
      </w:r>
      <w:r>
        <w:rPr>
          <w:rFonts w:hint="eastAsia"/>
          <w:sz w:val="24"/>
        </w:rPr>
        <w:instrText>;</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\nCLC: P623\ndbcode: CJFQ\ndbname: CJFDHIS2\nfilename: FZSZ201303040","page":"403-409","source":"CNKI","title":"</w:instrText>
      </w:r>
      <w:r>
        <w:rPr>
          <w:rFonts w:hint="eastAsia"/>
          <w:sz w:val="24"/>
        </w:rPr>
        <w:instrText>三维地质建模技术发展现状及建模实例</w:instrText>
      </w:r>
      <w:r>
        <w:rPr>
          <w:rFonts w:hint="eastAsia"/>
          <w:sz w:val="24"/>
        </w:rPr>
        <w:instrText>","volume":"32","author":[{"literal":"</w:instrText>
      </w:r>
      <w:r>
        <w:rPr>
          <w:rFonts w:hint="eastAsia"/>
          <w:sz w:val="24"/>
        </w:rPr>
        <w:instrText>张洋洋</w:instrText>
      </w:r>
      <w:r>
        <w:rPr>
          <w:rFonts w:hint="eastAsia"/>
          <w:sz w:val="24"/>
        </w:rPr>
        <w:instrText>"},{"literal":"</w:instrText>
      </w:r>
      <w:r>
        <w:rPr>
          <w:rFonts w:hint="eastAsia"/>
          <w:sz w:val="24"/>
        </w:rPr>
        <w:instrText>周万蓬</w:instrText>
      </w:r>
      <w:r>
        <w:rPr>
          <w:rFonts w:hint="eastAsia"/>
          <w:sz w:val="24"/>
        </w:rPr>
        <w:instrText>"},{"literal":"</w:instrText>
      </w:r>
      <w:r>
        <w:rPr>
          <w:rFonts w:hint="eastAsia"/>
          <w:sz w:val="24"/>
        </w:rPr>
        <w:instrText>吴志春</w:instrText>
      </w:r>
      <w:r>
        <w:rPr>
          <w:rFonts w:hint="eastAsia"/>
          <w:sz w:val="24"/>
        </w:rPr>
        <w:instrText>"},{"literal":"</w:instrText>
      </w:r>
      <w:r>
        <w:rPr>
          <w:rFonts w:hint="eastAsia"/>
          <w:sz w:val="24"/>
        </w:rPr>
        <w:instrText>郭福生</w:instrText>
      </w:r>
      <w:r>
        <w:rPr>
          <w:rFonts w:hint="eastAsia"/>
          <w:sz w:val="24"/>
        </w:rPr>
        <w:instrText>"},{"literal":"</w:instrText>
      </w:r>
      <w:r>
        <w:rPr>
          <w:rFonts w:hint="eastAsia"/>
          <w:sz w:val="24"/>
        </w:rPr>
        <w:instrText>郑翔</w:instrText>
      </w:r>
      <w:r>
        <w:rPr>
          <w:rFonts w:hint="eastAsia"/>
          <w:sz w:val="24"/>
        </w:rPr>
        <w:instrText xml:space="preserve">"}],"issued":{"date-parts":[["2013"]]}}}],"schema":"https://github.com/citation-style-language/schema/raw/master/csl-citation.json"}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[2,3]</w:t>
      </w:r>
      <w:r>
        <w:rPr>
          <w:sz w:val="24"/>
        </w:rPr>
        <w:fldChar w:fldCharType="end"/>
      </w:r>
      <w:r>
        <w:rPr>
          <w:rFonts w:hint="eastAsia"/>
          <w:sz w:val="24"/>
        </w:rPr>
        <w:t>。</w:t>
      </w:r>
    </w:p>
    <w:p w14:paraId="1914DD1B" w14:textId="77777777" w:rsidR="008724BF" w:rsidRDefault="008A7C78">
      <w:pPr>
        <w:snapToGrid w:val="0"/>
        <w:spacing w:after="120" w:line="300" w:lineRule="auto"/>
        <w:ind w:firstLineChars="200" w:firstLine="480"/>
        <w:rPr>
          <w:sz w:val="24"/>
        </w:rPr>
      </w:pPr>
      <w:r>
        <w:rPr>
          <w:rFonts w:hint="eastAsia"/>
          <w:sz w:val="24"/>
        </w:rPr>
        <w:t>本研究的意义不仅体现在技术层面上，还具备一定的学术与应用价值。从学术角度来看，本文探索了基于</w:t>
      </w:r>
      <w:r>
        <w:rPr>
          <w:rFonts w:hint="eastAsia"/>
          <w:sz w:val="24"/>
        </w:rPr>
        <w:t xml:space="preserve"> WebGL </w:t>
      </w:r>
      <w:r>
        <w:rPr>
          <w:rFonts w:hint="eastAsia"/>
          <w:sz w:val="24"/>
        </w:rPr>
        <w:t>和</w:t>
      </w:r>
      <w:r>
        <w:rPr>
          <w:rFonts w:hint="eastAsia"/>
          <w:sz w:val="24"/>
        </w:rPr>
        <w:t xml:space="preserve"> B/S </w:t>
      </w:r>
      <w:r>
        <w:rPr>
          <w:rFonts w:hint="eastAsia"/>
          <w:sz w:val="24"/>
        </w:rPr>
        <w:t>架构的三维地质建模与可视化方法，提供了完整的三维地质模型可视化技术路径。从实际应用角度来看，本研究能够有效应用于地质工程、矿山开发等领域，突破了传统软件在安装、升级以及跨平台使用中的局限性，提升了系统的应用效率与用户体验。</w:t>
      </w:r>
    </w:p>
    <w:p w14:paraId="2BF34A21" w14:textId="77777777" w:rsidR="008724BF" w:rsidRDefault="008A7C78">
      <w:pPr>
        <w:keepNext/>
        <w:keepLines/>
        <w:snapToGrid w:val="0"/>
        <w:spacing w:before="240" w:after="120" w:line="360" w:lineRule="auto"/>
        <w:outlineLvl w:val="1"/>
        <w:rPr>
          <w:rFonts w:ascii="黑体" w:eastAsia="黑体" w:hAnsi="黑体" w:cs="黑体"/>
          <w:sz w:val="28"/>
          <w:szCs w:val="28"/>
        </w:rPr>
      </w:pPr>
      <w:bookmarkStart w:id="26" w:name="_Toc191816670"/>
      <w:r>
        <w:rPr>
          <w:rFonts w:eastAsia="黑体"/>
          <w:sz w:val="28"/>
          <w:szCs w:val="32"/>
        </w:rPr>
        <w:lastRenderedPageBreak/>
        <w:t xml:space="preserve">1.2 </w:t>
      </w:r>
      <w:r>
        <w:rPr>
          <w:rFonts w:ascii="黑体" w:eastAsia="黑体" w:hAnsi="黑体" w:cs="黑体" w:hint="eastAsia"/>
          <w:sz w:val="28"/>
          <w:szCs w:val="28"/>
        </w:rPr>
        <w:t>国内外研究现状</w:t>
      </w:r>
      <w:bookmarkEnd w:id="26"/>
    </w:p>
    <w:p w14:paraId="2F6FA1FD" w14:textId="77777777" w:rsidR="008724BF" w:rsidRDefault="008A7C78">
      <w:pPr>
        <w:snapToGrid w:val="0"/>
        <w:spacing w:after="120" w:line="300" w:lineRule="auto"/>
        <w:ind w:firstLineChars="200" w:firstLine="480"/>
        <w:rPr>
          <w:sz w:val="24"/>
        </w:rPr>
      </w:pPr>
      <w:r>
        <w:rPr>
          <w:rFonts w:hint="eastAsia"/>
          <w:sz w:val="24"/>
        </w:rPr>
        <w:t>随着计算机信息技术的快速发展，三维地质建模及可视化与计算机技术结合已成为地质领域的重要研究方向。地下地质结构可视化技术在地质勘探、地下资源开发、工程建设等领域发挥着关键作用</w:t>
      </w:r>
      <w:r>
        <w:rPr>
          <w:sz w:val="24"/>
        </w:rPr>
        <w:fldChar w:fldCharType="begin"/>
      </w:r>
      <w:r>
        <w:rPr>
          <w:sz w:val="24"/>
        </w:rPr>
        <w:instrText xml:space="preserve"> ADDIN ZOTERO_ITEM CSL_CITATION {"citationID":"k9y2JGuF","properties":{"formattedCitation":"\\super [4]\\nosupersub{}","plainCitation":"[4]","noteIndex":0},"citationItems":[{"id":59,"uris":["http://zotero.org/users/local/8clMLtyf/items/JXR6A36V"],"itemDat</w:instrText>
      </w:r>
      <w:r>
        <w:rPr>
          <w:rFonts w:hint="eastAsia"/>
          <w:sz w:val="24"/>
        </w:rPr>
        <w:instrText>a":{"id":59,"type":"article-journal","abstract":"</w:instrText>
      </w:r>
      <w:r>
        <w:rPr>
          <w:rFonts w:hint="eastAsia"/>
          <w:sz w:val="24"/>
        </w:rPr>
        <w:instrText>三维地质建模是实现数字矿山建设的前提和核心基础</w:instrText>
      </w:r>
      <w:r>
        <w:rPr>
          <w:rFonts w:hint="eastAsia"/>
          <w:sz w:val="24"/>
        </w:rPr>
        <w:instrText>,</w:instrText>
      </w:r>
      <w:r>
        <w:rPr>
          <w:rFonts w:hint="eastAsia"/>
          <w:sz w:val="24"/>
        </w:rPr>
        <w:instrText>为矿业开发带来了新的机遇和动力</w:instrText>
      </w:r>
      <w:r>
        <w:rPr>
          <w:rFonts w:hint="eastAsia"/>
          <w:sz w:val="24"/>
        </w:rPr>
        <w:instrText>,</w:instrText>
      </w:r>
      <w:r>
        <w:rPr>
          <w:rFonts w:hint="eastAsia"/>
          <w:sz w:val="24"/>
        </w:rPr>
        <w:instrText>也面临着许多亟待解决的难题</w:instrText>
      </w:r>
      <w:r>
        <w:rPr>
          <w:rFonts w:hint="eastAsia"/>
          <w:sz w:val="24"/>
        </w:rPr>
        <w:instrText>.</w:instrText>
      </w:r>
      <w:r>
        <w:rPr>
          <w:rFonts w:hint="eastAsia"/>
          <w:sz w:val="24"/>
        </w:rPr>
        <w:instrText>结合矿山数据特点及数字矿山建设目标</w:instrText>
      </w:r>
      <w:r>
        <w:rPr>
          <w:rFonts w:hint="eastAsia"/>
          <w:sz w:val="24"/>
        </w:rPr>
        <w:instrText>,</w:instrText>
      </w:r>
      <w:r>
        <w:rPr>
          <w:rFonts w:hint="eastAsia"/>
          <w:sz w:val="24"/>
        </w:rPr>
        <w:instrText>本文提出了多源数据耦合、多种构模方法集成、多分辨率可视化与检测以及多维数据分析与应用的理论体系</w:instrText>
      </w:r>
      <w:r>
        <w:rPr>
          <w:rFonts w:hint="eastAsia"/>
          <w:sz w:val="24"/>
        </w:rPr>
        <w:instrText>.</w:instrText>
      </w:r>
      <w:r>
        <w:rPr>
          <w:rFonts w:hint="eastAsia"/>
          <w:sz w:val="24"/>
        </w:rPr>
        <w:instrText>针对建模流程各环节中不确定性等问题进行了分析</w:instrText>
      </w:r>
      <w:r>
        <w:rPr>
          <w:rFonts w:hint="eastAsia"/>
          <w:sz w:val="24"/>
        </w:rPr>
        <w:instrText>,</w:instrText>
      </w:r>
      <w:r>
        <w:rPr>
          <w:rFonts w:hint="eastAsia"/>
          <w:sz w:val="24"/>
        </w:rPr>
        <w:instrText>实现了复杂地质构模、资源储量模拟评价和采掘工程开挖等关键技术方法</w:instrText>
      </w:r>
      <w:r>
        <w:rPr>
          <w:rFonts w:hint="eastAsia"/>
          <w:sz w:val="24"/>
        </w:rPr>
        <w:instrText>,</w:instrText>
      </w:r>
      <w:r>
        <w:rPr>
          <w:rFonts w:hint="eastAsia"/>
          <w:sz w:val="24"/>
        </w:rPr>
        <w:instrText>随着矿山勘探、开发和复垦等进程的推进</w:instrText>
      </w:r>
      <w:r>
        <w:rPr>
          <w:rFonts w:hint="eastAsia"/>
          <w:sz w:val="24"/>
        </w:rPr>
        <w:instrText>,</w:instrText>
      </w:r>
      <w:r>
        <w:rPr>
          <w:rFonts w:hint="eastAsia"/>
          <w:sz w:val="24"/>
        </w:rPr>
        <w:instrText>三维地质建模历经</w:instrText>
      </w:r>
      <w:r>
        <w:rPr>
          <w:rFonts w:hint="eastAsia"/>
          <w:sz w:val="24"/>
        </w:rPr>
        <w:instrText>\"</w:instrText>
      </w:r>
      <w:r>
        <w:rPr>
          <w:rFonts w:hint="eastAsia"/>
          <w:sz w:val="24"/>
        </w:rPr>
        <w:instrText>构建</w:instrText>
      </w:r>
      <w:r>
        <w:rPr>
          <w:rFonts w:hint="eastAsia"/>
          <w:sz w:val="24"/>
        </w:rPr>
        <w:instrText>-</w:instrText>
      </w:r>
      <w:r>
        <w:rPr>
          <w:rFonts w:hint="eastAsia"/>
          <w:sz w:val="24"/>
        </w:rPr>
        <w:instrText>模拟</w:instrText>
      </w:r>
      <w:r>
        <w:rPr>
          <w:rFonts w:hint="eastAsia"/>
          <w:sz w:val="24"/>
        </w:rPr>
        <w:instrText>-</w:instrText>
      </w:r>
      <w:r>
        <w:rPr>
          <w:rFonts w:hint="eastAsia"/>
          <w:sz w:val="24"/>
        </w:rPr>
        <w:instrText>修正</w:instrText>
      </w:r>
      <w:r>
        <w:rPr>
          <w:rFonts w:hint="eastAsia"/>
          <w:sz w:val="24"/>
        </w:rPr>
        <w:instrText>\"</w:instrText>
      </w:r>
      <w:r>
        <w:rPr>
          <w:rFonts w:hint="eastAsia"/>
          <w:sz w:val="24"/>
        </w:rPr>
        <w:instrText>的动态更新与完善过程</w:instrText>
      </w:r>
      <w:r>
        <w:rPr>
          <w:rFonts w:hint="eastAsia"/>
          <w:sz w:val="24"/>
        </w:rPr>
        <w:instrText>.</w:instrText>
      </w:r>
      <w:r>
        <w:rPr>
          <w:rFonts w:hint="eastAsia"/>
          <w:sz w:val="24"/>
        </w:rPr>
        <w:instrText>实例表明</w:instrText>
      </w:r>
      <w:r>
        <w:rPr>
          <w:rFonts w:hint="eastAsia"/>
          <w:sz w:val="24"/>
        </w:rPr>
        <w:instrText>,</w:instrText>
      </w:r>
      <w:r>
        <w:rPr>
          <w:rFonts w:hint="eastAsia"/>
          <w:sz w:val="24"/>
        </w:rPr>
        <w:instrText>本文提出的方法能够充分利用矿山数据</w:instrText>
      </w:r>
      <w:r>
        <w:rPr>
          <w:rFonts w:hint="eastAsia"/>
          <w:sz w:val="24"/>
        </w:rPr>
        <w:instrText>,</w:instrText>
      </w:r>
      <w:r>
        <w:rPr>
          <w:rFonts w:hint="eastAsia"/>
          <w:sz w:val="24"/>
        </w:rPr>
        <w:instrText>在空间信息质量检测控制下</w:instrText>
      </w:r>
      <w:r>
        <w:rPr>
          <w:rFonts w:hint="eastAsia"/>
          <w:sz w:val="24"/>
        </w:rPr>
        <w:instrText>,</w:instrText>
      </w:r>
      <w:r>
        <w:rPr>
          <w:rFonts w:hint="eastAsia"/>
          <w:sz w:val="24"/>
        </w:rPr>
        <w:instrText>通过虚拟现实技术构建有效的三维模型</w:instrText>
      </w:r>
      <w:r>
        <w:rPr>
          <w:rFonts w:hint="eastAsia"/>
          <w:sz w:val="24"/>
        </w:rPr>
        <w:instrText>,</w:instrText>
      </w:r>
      <w:r>
        <w:rPr>
          <w:rFonts w:hint="eastAsia"/>
          <w:sz w:val="24"/>
        </w:rPr>
        <w:instrText>并对矿产资源进行评价预测</w:instrText>
      </w:r>
      <w:r>
        <w:rPr>
          <w:rFonts w:hint="eastAsia"/>
          <w:sz w:val="24"/>
        </w:rPr>
        <w:instrText>,</w:instrText>
      </w:r>
      <w:r>
        <w:rPr>
          <w:rFonts w:hint="eastAsia"/>
          <w:sz w:val="24"/>
        </w:rPr>
        <w:instrText>为矿山建设在不同阶段的各项工作提供科学依据</w:instrText>
      </w:r>
      <w:r>
        <w:rPr>
          <w:rFonts w:hint="eastAsia"/>
          <w:sz w:val="24"/>
        </w:rPr>
        <w:instrText>,</w:instrText>
      </w:r>
      <w:r>
        <w:rPr>
          <w:rFonts w:hint="eastAsia"/>
          <w:sz w:val="24"/>
        </w:rPr>
        <w:instrText>降低开采风险和采矿成本</w:instrText>
      </w:r>
      <w:r>
        <w:rPr>
          <w:rFonts w:hint="eastAsia"/>
          <w:sz w:val="24"/>
        </w:rPr>
        <w:instrText>,</w:instrText>
      </w:r>
      <w:r>
        <w:rPr>
          <w:rFonts w:hint="eastAsia"/>
          <w:sz w:val="24"/>
        </w:rPr>
        <w:instrText>提高矿山开采效率</w:instrText>
      </w:r>
      <w:r>
        <w:rPr>
          <w:rFonts w:hint="eastAsia"/>
          <w:sz w:val="24"/>
        </w:rPr>
        <w:instrText>.","container-title":"</w:instrText>
      </w:r>
      <w:r>
        <w:rPr>
          <w:rFonts w:hint="eastAsia"/>
          <w:sz w:val="24"/>
        </w:rPr>
        <w:instrText>中国科学</w:instrText>
      </w:r>
      <w:r>
        <w:rPr>
          <w:rFonts w:hint="eastAsia"/>
          <w:sz w:val="24"/>
        </w:rPr>
        <w:instrText>:</w:instrText>
      </w:r>
      <w:r>
        <w:rPr>
          <w:rFonts w:hint="eastAsia"/>
          <w:sz w:val="24"/>
        </w:rPr>
        <w:instrText>地球科学</w:instrText>
      </w:r>
      <w:r>
        <w:rPr>
          <w:rFonts w:hint="eastAsia"/>
          <w:sz w:val="24"/>
        </w:rPr>
        <w:instrText xml:space="preserve">","issue":"12","language":"zh-CN","note":"foundation: </w:instrText>
      </w:r>
      <w:r>
        <w:rPr>
          <w:rFonts w:hint="eastAsia"/>
          <w:sz w:val="24"/>
        </w:rPr>
        <w:instrText>国家自然科学基金项目</w:instrText>
      </w:r>
      <w:r>
        <w:rPr>
          <w:rFonts w:hint="eastAsia"/>
          <w:sz w:val="24"/>
        </w:rPr>
        <w:instrText>(</w:instrText>
      </w:r>
      <w:r>
        <w:rPr>
          <w:rFonts w:hint="eastAsia"/>
          <w:sz w:val="24"/>
        </w:rPr>
        <w:instrText>批准号</w:instrText>
      </w:r>
      <w:r>
        <w:rPr>
          <w:rFonts w:hint="eastAsia"/>
          <w:sz w:val="24"/>
        </w:rPr>
        <w:instrText>:41272276,51174289,41102180</w:instrText>
      </w:r>
      <w:r>
        <w:rPr>
          <w:rFonts w:hint="eastAsia"/>
          <w:sz w:val="24"/>
        </w:rPr>
        <w:instrText>和</w:instrText>
      </w:r>
      <w:r>
        <w:rPr>
          <w:rFonts w:hint="eastAsia"/>
          <w:sz w:val="24"/>
        </w:rPr>
        <w:instrText>40742013)</w:instrText>
      </w:r>
      <w:r>
        <w:rPr>
          <w:rFonts w:hint="eastAsia"/>
          <w:sz w:val="24"/>
        </w:rPr>
        <w:instrText>；</w:instrText>
      </w:r>
      <w:r>
        <w:rPr>
          <w:rFonts w:hint="eastAsia"/>
          <w:sz w:val="24"/>
        </w:rPr>
        <w:instrText xml:space="preserve"> </w:instrText>
      </w:r>
      <w:r>
        <w:rPr>
          <w:rFonts w:hint="eastAsia"/>
          <w:sz w:val="24"/>
        </w:rPr>
        <w:instrText>教育部创新团队</w:instrText>
      </w:r>
      <w:r>
        <w:rPr>
          <w:rFonts w:hint="eastAsia"/>
          <w:sz w:val="24"/>
        </w:rPr>
        <w:instrText>(</w:instrText>
      </w:r>
      <w:r>
        <w:rPr>
          <w:rFonts w:hint="eastAsia"/>
          <w:sz w:val="24"/>
        </w:rPr>
        <w:instrText>编号</w:instrText>
      </w:r>
      <w:r>
        <w:rPr>
          <w:rFonts w:hint="eastAsia"/>
          <w:sz w:val="24"/>
        </w:rPr>
        <w:instrText>:IRT1085)</w:instrText>
      </w:r>
      <w:r>
        <w:rPr>
          <w:rFonts w:hint="eastAsia"/>
          <w:sz w:val="24"/>
        </w:rPr>
        <w:instrText>；</w:instrText>
      </w:r>
      <w:r>
        <w:rPr>
          <w:rFonts w:hint="eastAsia"/>
          <w:sz w:val="24"/>
        </w:rPr>
        <w:instrText xml:space="preserve"> </w:instrText>
      </w:r>
      <w:r>
        <w:rPr>
          <w:rFonts w:hint="eastAsia"/>
          <w:sz w:val="24"/>
        </w:rPr>
        <w:instrText>国土资源大调查项目</w:instrText>
      </w:r>
      <w:r>
        <w:rPr>
          <w:rFonts w:hint="eastAsia"/>
          <w:sz w:val="24"/>
        </w:rPr>
        <w:instrText>(</w:instrText>
      </w:r>
      <w:r>
        <w:rPr>
          <w:rFonts w:hint="eastAsia"/>
          <w:sz w:val="24"/>
        </w:rPr>
        <w:instrText>编号</w:instrText>
      </w:r>
      <w:r>
        <w:rPr>
          <w:rFonts w:hint="eastAsia"/>
          <w:sz w:val="24"/>
        </w:rPr>
        <w:instrText>:</w:instrText>
      </w:r>
      <w:r>
        <w:rPr>
          <w:rFonts w:hint="eastAsia"/>
          <w:sz w:val="24"/>
        </w:rPr>
        <w:instrText>水</w:instrText>
      </w:r>
      <w:r>
        <w:rPr>
          <w:rFonts w:hint="eastAsia"/>
          <w:sz w:val="24"/>
        </w:rPr>
        <w:instrText>[2012]-01-035-036)</w:instrText>
      </w:r>
      <w:r>
        <w:rPr>
          <w:rFonts w:hint="eastAsia"/>
          <w:sz w:val="24"/>
        </w:rPr>
        <w:instrText>；</w:instrText>
      </w:r>
      <w:r>
        <w:rPr>
          <w:rFonts w:hint="eastAsia"/>
          <w:sz w:val="24"/>
        </w:rPr>
        <w:instrText xml:space="preserve"> </w:instrText>
      </w:r>
      <w:r>
        <w:rPr>
          <w:rFonts w:hint="eastAsia"/>
          <w:sz w:val="24"/>
        </w:rPr>
        <w:instrText>煤炭资源与安全开采国家重点实验室自主研究课题；</w:instrText>
      </w:r>
      <w:r>
        <w:rPr>
          <w:rFonts w:hint="eastAsia"/>
          <w:sz w:val="24"/>
        </w:rPr>
        <w:instrText xml:space="preserve"> </w:instrText>
      </w:r>
      <w:r>
        <w:rPr>
          <w:rFonts w:hint="eastAsia"/>
          <w:sz w:val="24"/>
        </w:rPr>
        <w:instrText>中央高校基本科研业务费资助项目</w:instrText>
      </w:r>
      <w:r>
        <w:rPr>
          <w:rFonts w:hint="eastAsia"/>
          <w:sz w:val="24"/>
        </w:rPr>
        <w:instrText>(</w:instrText>
      </w:r>
      <w:r>
        <w:rPr>
          <w:rFonts w:hint="eastAsia"/>
          <w:sz w:val="24"/>
        </w:rPr>
        <w:instrText>编号</w:instrText>
      </w:r>
      <w:r>
        <w:rPr>
          <w:rFonts w:hint="eastAsia"/>
          <w:sz w:val="24"/>
        </w:rPr>
        <w:instrText>:2010YD02)</w:instrText>
      </w:r>
      <w:r>
        <w:rPr>
          <w:rFonts w:hint="eastAsia"/>
          <w:sz w:val="24"/>
        </w:rPr>
        <w:instrText>；</w:instrText>
      </w:r>
      <w:r>
        <w:rPr>
          <w:rFonts w:hint="eastAsia"/>
          <w:sz w:val="24"/>
        </w:rPr>
        <w:instrText xml:space="preserve"> </w:instrText>
      </w:r>
      <w:r>
        <w:rPr>
          <w:rFonts w:hint="eastAsia"/>
          <w:sz w:val="24"/>
        </w:rPr>
        <w:instrText>“十二五”国家科技重大专项</w:instrText>
      </w:r>
      <w:r>
        <w:rPr>
          <w:rFonts w:hint="eastAsia"/>
          <w:sz w:val="24"/>
        </w:rPr>
        <w:instrText>(</w:instrText>
      </w:r>
      <w:r>
        <w:rPr>
          <w:rFonts w:hint="eastAsia"/>
          <w:sz w:val="24"/>
        </w:rPr>
        <w:instrText>编号</w:instrText>
      </w:r>
      <w:r>
        <w:rPr>
          <w:rFonts w:hint="eastAsia"/>
          <w:sz w:val="24"/>
        </w:rPr>
        <w:instrText>:201105060-06,2012BAB12B03)</w:instrText>
      </w:r>
      <w:r>
        <w:rPr>
          <w:rFonts w:hint="eastAsia"/>
          <w:sz w:val="24"/>
        </w:rPr>
        <w:instrText>资助；</w:instrText>
      </w:r>
      <w:r>
        <w:rPr>
          <w:rFonts w:hint="eastAsia"/>
          <w:sz w:val="24"/>
        </w:rPr>
        <w:instrText xml:space="preserve">\ndownload: 2109\nalbum: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w:instrText>
      </w:r>
      <w:r>
        <w:rPr>
          <w:rFonts w:hint="eastAsia"/>
          <w:sz w:val="24"/>
        </w:rPr>
        <w:instrText>信息科技</w:instrText>
      </w:r>
      <w:r>
        <w:rPr>
          <w:rFonts w:hint="eastAsia"/>
          <w:sz w:val="24"/>
        </w:rPr>
        <w:instrText>\nCLC: TP391.41;TD166\ndbcode: CJFQ\ndbname: CJFDHIS2\nfilename: JDXK201312010","page":"1996-2006","source":"CNKI","title":"</w:instrText>
      </w:r>
      <w:r>
        <w:rPr>
          <w:rFonts w:hint="eastAsia"/>
          <w:sz w:val="24"/>
        </w:rPr>
        <w:instrText>数字矿山中三维地质建模方法与应用</w:instrText>
      </w:r>
      <w:r>
        <w:rPr>
          <w:rFonts w:hint="eastAsia"/>
          <w:sz w:val="24"/>
        </w:rPr>
        <w:instrText>","volume":"43","author":[{"literal":"</w:instrText>
      </w:r>
      <w:r>
        <w:rPr>
          <w:rFonts w:hint="eastAsia"/>
          <w:sz w:val="24"/>
        </w:rPr>
        <w:instrText>武强</w:instrText>
      </w:r>
      <w:r>
        <w:rPr>
          <w:rFonts w:hint="eastAsia"/>
          <w:sz w:val="24"/>
        </w:rPr>
        <w:instrText>"},{"literal":"</w:instrText>
      </w:r>
      <w:r>
        <w:rPr>
          <w:rFonts w:hint="eastAsia"/>
          <w:sz w:val="24"/>
        </w:rPr>
        <w:instrText>徐华</w:instrText>
      </w:r>
      <w:r>
        <w:rPr>
          <w:rFonts w:hint="eastAsia"/>
          <w:sz w:val="24"/>
        </w:rPr>
        <w:instrText>"}],"issued":{"date-parts":[["2013"]]}}}],"schema":"https://github.com/citation-style-language/schema/raw</w:instrText>
      </w:r>
      <w:r>
        <w:rPr>
          <w:sz w:val="24"/>
        </w:rPr>
        <w:instrText xml:space="preserve">/master/csl-citation.json"} </w:instrText>
      </w:r>
      <w:r>
        <w:rPr>
          <w:sz w:val="24"/>
        </w:rPr>
        <w:fldChar w:fldCharType="separate"/>
      </w:r>
      <w:r>
        <w:rPr>
          <w:rFonts w:eastAsiaTheme="minorEastAsia"/>
          <w:kern w:val="0"/>
          <w:sz w:val="24"/>
          <w:vertAlign w:val="superscript"/>
          <w14:ligatures w14:val="standardContextual"/>
        </w:rPr>
        <w:t>[4]</w:t>
      </w:r>
      <w:r>
        <w:rPr>
          <w:sz w:val="24"/>
        </w:rPr>
        <w:fldChar w:fldCharType="end"/>
      </w:r>
      <w:r>
        <w:rPr>
          <w:rFonts w:hint="eastAsia"/>
          <w:sz w:val="24"/>
        </w:rPr>
        <w:t>。然而，由于技术水平、研究重点和应用需求的不同，各国和地区在三维地质建模及可视化技术的研究与实践上存在一定差异。以下将分别对三维地质建模技术和三维地质可视化技术的国内外研究现状进行综述。</w:t>
      </w:r>
    </w:p>
    <w:p w14:paraId="68A6441E" w14:textId="77777777" w:rsidR="008724BF" w:rsidRDefault="008A7C78">
      <w:pPr>
        <w:keepNext/>
        <w:keepLines/>
        <w:snapToGrid w:val="0"/>
        <w:spacing w:before="120" w:after="120" w:line="360" w:lineRule="auto"/>
        <w:outlineLvl w:val="2"/>
        <w:rPr>
          <w:rFonts w:ascii="Arial" w:eastAsia="黑体" w:hAnsi="Arial" w:cs="Arial"/>
          <w:bCs/>
          <w:kern w:val="0"/>
          <w:sz w:val="24"/>
        </w:rPr>
      </w:pPr>
      <w:bookmarkStart w:id="27" w:name="_Toc191816671"/>
      <w:r>
        <w:rPr>
          <w:rFonts w:eastAsia="黑体"/>
          <w:bCs/>
          <w:sz w:val="24"/>
        </w:rPr>
        <w:t xml:space="preserve">1.2.1 </w:t>
      </w:r>
      <w:r>
        <w:rPr>
          <w:b/>
          <w:bCs/>
          <w:sz w:val="24"/>
        </w:rPr>
        <w:t>三</w:t>
      </w:r>
      <w:r>
        <w:rPr>
          <w:rFonts w:ascii="Arial" w:eastAsia="黑体" w:hAnsi="Arial" w:cs="Arial"/>
          <w:bCs/>
          <w:kern w:val="0"/>
          <w:sz w:val="24"/>
        </w:rPr>
        <w:t>维地质建模技术研究现状</w:t>
      </w:r>
      <w:bookmarkEnd w:id="27"/>
    </w:p>
    <w:p w14:paraId="4D90319A" w14:textId="77777777" w:rsidR="008724BF" w:rsidRDefault="008A7C78">
      <w:pPr>
        <w:snapToGrid w:val="0"/>
        <w:spacing w:after="120" w:line="300" w:lineRule="auto"/>
        <w:ind w:firstLineChars="200" w:firstLine="480"/>
        <w:rPr>
          <w:sz w:val="24"/>
        </w:rPr>
      </w:pPr>
      <w:r>
        <w:rPr>
          <w:rFonts w:hint="eastAsia"/>
          <w:sz w:val="24"/>
        </w:rPr>
        <w:t>三维地质建模技术是地质信息化的重要组成部分</w:t>
      </w:r>
      <w:r>
        <w:rPr>
          <w:sz w:val="24"/>
        </w:rPr>
        <w:fldChar w:fldCharType="begin"/>
      </w:r>
      <w:r>
        <w:rPr>
          <w:sz w:val="24"/>
        </w:rPr>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[5]</w:t>
      </w:r>
      <w:r>
        <w:rPr>
          <w:sz w:val="24"/>
        </w:rPr>
        <w:fldChar w:fldCharType="end"/>
      </w:r>
      <w:r>
        <w:rPr>
          <w:rFonts w:hint="eastAsia"/>
          <w:sz w:val="24"/>
        </w:rPr>
        <w:t>，经过多年的发展，国内外学者围绕建模方法、数据处理和系统实现等方面进行了广泛研究。在国内，三维地质建模技术主要聚焦于结合钻孔、地质剖面和地震反射等数据的建模方法</w:t>
      </w:r>
      <w:r>
        <w:rPr>
          <w:sz w:val="24"/>
        </w:rPr>
        <w:fldChar w:fldCharType="begin"/>
      </w:r>
      <w:r>
        <w:rPr>
          <w:sz w:val="24"/>
        </w:rPr>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[6]</w:t>
      </w:r>
      <w:r>
        <w:rPr>
          <w:sz w:val="24"/>
        </w:rPr>
        <w:fldChar w:fldCharType="end"/>
      </w:r>
      <w:r>
        <w:rPr>
          <w:rFonts w:hint="eastAsia"/>
          <w:sz w:val="24"/>
        </w:rPr>
        <w:t>。基于三角网（</w:t>
      </w:r>
      <w:r>
        <w:rPr>
          <w:rFonts w:hint="eastAsia"/>
          <w:sz w:val="24"/>
        </w:rPr>
        <w:t>TIN</w:t>
      </w:r>
      <w:r>
        <w:rPr>
          <w:rFonts w:hint="eastAsia"/>
          <w:sz w:val="24"/>
        </w:rPr>
        <w:t>）和规则网格的建模方法被广泛应用，具有较好的建模效率和可操作性</w:t>
      </w:r>
      <w:r>
        <w:rPr>
          <w:sz w:val="24"/>
        </w:rPr>
        <w:fldChar w:fldCharType="begin"/>
      </w:r>
      <w:r>
        <w:rPr>
          <w:sz w:val="24"/>
        </w:rPr>
        <w:instrText xml:space="preserve"> ADDIN ZOTERO_ITEM CSL_CITATION {"citationID":"TtD02IPE","properties":{"formattedCitation":"\\super [7]\\nosupersub{}","plainCitation":"[7]","noteIndex":0},"citationItems":[{"id":29,"uris":["http://zotero.org/users/local/8clMLtyf/items/N6GDLYEQ"],"itemDat</w:instrText>
      </w:r>
      <w:r>
        <w:rPr>
          <w:rFonts w:hint="eastAsia"/>
          <w:sz w:val="24"/>
        </w:rPr>
        <w:instrText>a":{"id":29,"type":"thesis","abstract":"</w:instrText>
      </w:r>
      <w:r>
        <w:rPr>
          <w:rFonts w:hint="eastAsia"/>
          <w:sz w:val="24"/>
        </w:rPr>
        <w:instrText>本论文在对国内外三维地质建模发展现状分析的基础上</w:instrText>
      </w:r>
      <w:r>
        <w:rPr>
          <w:rFonts w:hint="eastAsia"/>
          <w:sz w:val="24"/>
        </w:rPr>
        <w:instrText>,</w:instrText>
      </w:r>
      <w:r>
        <w:rPr>
          <w:rFonts w:hint="eastAsia"/>
          <w:sz w:val="24"/>
        </w:rPr>
        <w:instrText>系统研究了三维地质建模理论</w:instrText>
      </w:r>
      <w:r>
        <w:rPr>
          <w:rFonts w:hint="eastAsia"/>
          <w:sz w:val="24"/>
        </w:rPr>
        <w:instrText>,</w:instrText>
      </w:r>
      <w:r>
        <w:rPr>
          <w:rFonts w:hint="eastAsia"/>
          <w:sz w:val="24"/>
        </w:rPr>
        <w:instrText>提出了一种有效的基于四面体体元构建地质体模型的方法和利用插值理论确定虚拟钻孔的方法</w:instrText>
      </w:r>
      <w:r>
        <w:rPr>
          <w:rFonts w:hint="eastAsia"/>
          <w:sz w:val="24"/>
        </w:rPr>
        <w:instrText>,</w:instrText>
      </w:r>
      <w:r>
        <w:rPr>
          <w:rFonts w:hint="eastAsia"/>
          <w:sz w:val="24"/>
        </w:rPr>
        <w:instrText>并在建模过程中用不同的插值方法对地质数据进行处理。根据这一地质建模方法设计了一套可行的实验方案。全文主要内容如下</w:instrText>
      </w:r>
      <w:r>
        <w:rPr>
          <w:rFonts w:hint="eastAsia"/>
          <w:sz w:val="24"/>
        </w:rPr>
        <w:instrText>:\n\n\n\t(1)</w:instrText>
      </w:r>
      <w:r>
        <w:rPr>
          <w:rFonts w:hint="eastAsia"/>
          <w:sz w:val="24"/>
        </w:rPr>
        <w:instrText>详细介绍了三维地质建模的研究背景和国内外研究现状</w:instrText>
      </w:r>
      <w:r>
        <w:rPr>
          <w:rFonts w:hint="eastAsia"/>
          <w:sz w:val="24"/>
        </w:rPr>
        <w:instrText>,</w:instrText>
      </w:r>
      <w:r>
        <w:rPr>
          <w:rFonts w:hint="eastAsia"/>
          <w:sz w:val="24"/>
        </w:rPr>
        <w:instrText>说明了本论文的主要研究内容和三维地质建模及其可视化的研究目标。</w:instrText>
      </w:r>
      <w:r>
        <w:rPr>
          <w:rFonts w:hint="eastAsia"/>
          <w:sz w:val="24"/>
        </w:rPr>
        <w:instrText>\n\n\n\t(2)</w:instrText>
      </w:r>
      <w:r>
        <w:rPr>
          <w:rFonts w:hint="eastAsia"/>
          <w:sz w:val="24"/>
        </w:rPr>
        <w:instrText>介绍了三维地质建模和实际钻孔数据的基本概念</w:instrText>
      </w:r>
      <w:r>
        <w:rPr>
          <w:rFonts w:hint="eastAsia"/>
          <w:sz w:val="24"/>
        </w:rPr>
        <w:instrText>,</w:instrText>
      </w:r>
      <w:r>
        <w:rPr>
          <w:rFonts w:hint="eastAsia"/>
          <w:sz w:val="24"/>
        </w:rPr>
        <w:instrText>系统研究了三维地质建模的各种模型——基于面、体的模型和面向对象的模型</w:instrText>
      </w:r>
      <w:r>
        <w:rPr>
          <w:rFonts w:hint="eastAsia"/>
          <w:sz w:val="24"/>
        </w:rPr>
        <w:instrText>,</w:instrText>
      </w:r>
      <w:r>
        <w:rPr>
          <w:rFonts w:hint="eastAsia"/>
          <w:sz w:val="24"/>
        </w:rPr>
        <w:instrText>分析了不同模型的优缺点。</w:instrText>
      </w:r>
      <w:r>
        <w:rPr>
          <w:rFonts w:hint="eastAsia"/>
          <w:sz w:val="24"/>
        </w:rPr>
        <w:instrText>\n\n\n\t(3)</w:instrText>
      </w:r>
      <w:r>
        <w:rPr>
          <w:rFonts w:hint="eastAsia"/>
          <w:sz w:val="24"/>
        </w:rPr>
        <w:instrText>说明了三维地质模型的选取原则</w:instrText>
      </w:r>
      <w:r>
        <w:rPr>
          <w:rFonts w:hint="eastAsia"/>
          <w:sz w:val="24"/>
        </w:rPr>
        <w:instrText>,</w:instrText>
      </w:r>
      <w:r>
        <w:rPr>
          <w:rFonts w:hint="eastAsia"/>
          <w:sz w:val="24"/>
        </w:rPr>
        <w:instrText>并详细阐述了本论文三维地质建模的设计思想。利用已知勘探的具有多层地质信息的钻孔数据</w:instrText>
      </w:r>
      <w:r>
        <w:rPr>
          <w:rFonts w:hint="eastAsia"/>
          <w:sz w:val="24"/>
        </w:rPr>
        <w:instrText>,</w:instrText>
      </w:r>
      <w:r>
        <w:rPr>
          <w:rFonts w:hint="eastAsia"/>
          <w:sz w:val="24"/>
        </w:rPr>
        <w:instrText>通过插值方法生成规则网格的插值数据</w:instrText>
      </w:r>
      <w:r>
        <w:rPr>
          <w:rFonts w:hint="eastAsia"/>
          <w:sz w:val="24"/>
        </w:rPr>
        <w:instrText>;</w:instrText>
      </w:r>
      <w:r>
        <w:rPr>
          <w:rFonts w:hint="eastAsia"/>
          <w:sz w:val="24"/>
        </w:rPr>
        <w:instrText>在形成的规则网格模型中</w:instrText>
      </w:r>
      <w:r>
        <w:rPr>
          <w:rFonts w:hint="eastAsia"/>
          <w:sz w:val="24"/>
        </w:rPr>
        <w:instrText>,</w:instrText>
      </w:r>
      <w:r>
        <w:rPr>
          <w:rFonts w:hint="eastAsia"/>
          <w:sz w:val="24"/>
        </w:rPr>
        <w:instrText>将相同相对坐标的不同层数据相连就构成由四棱柱体所组合的地质模型</w:instrText>
      </w:r>
      <w:r>
        <w:rPr>
          <w:rFonts w:hint="eastAsia"/>
          <w:sz w:val="24"/>
        </w:rPr>
        <w:instrText>,</w:instrText>
      </w:r>
      <w:r>
        <w:rPr>
          <w:rFonts w:hint="eastAsia"/>
          <w:sz w:val="24"/>
        </w:rPr>
        <w:instrText>再将四棱柱按照一定规则分解成容易处理的四面体体元</w:instrText>
      </w:r>
      <w:r>
        <w:rPr>
          <w:rFonts w:hint="eastAsia"/>
          <w:sz w:val="24"/>
        </w:rPr>
        <w:instrText>,</w:instrText>
      </w:r>
      <w:r>
        <w:rPr>
          <w:rFonts w:hint="eastAsia"/>
          <w:sz w:val="24"/>
        </w:rPr>
        <w:instrText>把四面体体元作为基本体元进行处理操作。在确定虚拟钻孔的过程中</w:instrText>
      </w:r>
      <w:r>
        <w:rPr>
          <w:rFonts w:hint="eastAsia"/>
          <w:sz w:val="24"/>
        </w:rPr>
        <w:instrText>,</w:instrText>
      </w:r>
      <w:r>
        <w:rPr>
          <w:rFonts w:hint="eastAsia"/>
          <w:sz w:val="24"/>
        </w:rPr>
        <w:instrText>本文直接采用插值方法进行确定</w:instrText>
      </w:r>
      <w:r>
        <w:rPr>
          <w:rFonts w:hint="eastAsia"/>
          <w:sz w:val="24"/>
        </w:rPr>
        <w:instrText>,</w:instrText>
      </w:r>
      <w:r>
        <w:rPr>
          <w:rFonts w:hint="eastAsia"/>
          <w:sz w:val="24"/>
        </w:rPr>
        <w:instrText>避免了体元模型确定虚拟钻孔的复杂性。由于论文中大量使用插值方法</w:instrText>
      </w:r>
      <w:r>
        <w:rPr>
          <w:rFonts w:hint="eastAsia"/>
          <w:sz w:val="24"/>
        </w:rPr>
        <w:instrText>,</w:instrText>
      </w:r>
      <w:r>
        <w:rPr>
          <w:rFonts w:hint="eastAsia"/>
          <w:sz w:val="24"/>
        </w:rPr>
        <w:instrText>文中对两种插值方法——距离反比加权插值法和</w:instrText>
      </w:r>
      <w:r>
        <w:rPr>
          <w:rFonts w:hint="eastAsia"/>
          <w:sz w:val="24"/>
        </w:rPr>
        <w:instrText>Kriging</w:instrText>
      </w:r>
      <w:r>
        <w:rPr>
          <w:rFonts w:hint="eastAsia"/>
          <w:sz w:val="24"/>
        </w:rPr>
        <w:instrText>插值方法做了详细的研究。</w:instrText>
      </w:r>
      <w:r>
        <w:rPr>
          <w:rFonts w:hint="eastAsia"/>
          <w:sz w:val="24"/>
        </w:rPr>
        <w:instrText>\n\n\n\t(4)</w:instrText>
      </w:r>
      <w:r>
        <w:rPr>
          <w:rFonts w:hint="eastAsia"/>
          <w:sz w:val="24"/>
        </w:rPr>
        <w:instrText>介绍了可视化的基础理论</w:instrText>
      </w:r>
      <w:r>
        <w:rPr>
          <w:rFonts w:hint="eastAsia"/>
          <w:sz w:val="24"/>
        </w:rPr>
        <w:instrText>,</w:instrText>
      </w:r>
      <w:r>
        <w:rPr>
          <w:rFonts w:hint="eastAsia"/>
          <w:sz w:val="24"/>
        </w:rPr>
        <w:instrText>对计算机图形学和</w:instrText>
      </w:r>
      <w:r>
        <w:rPr>
          <w:rFonts w:hint="eastAsia"/>
          <w:sz w:val="24"/>
        </w:rPr>
        <w:instrText>OpenGL</w:instrText>
      </w:r>
      <w:r>
        <w:rPr>
          <w:rFonts w:hint="eastAsia"/>
          <w:sz w:val="24"/>
        </w:rPr>
        <w:instrText>做了简要的阐述。说明了基于</w:instrText>
      </w:r>
      <w:r>
        <w:rPr>
          <w:rFonts w:hint="eastAsia"/>
          <w:sz w:val="24"/>
        </w:rPr>
        <w:instrText>OpenGL</w:instrText>
      </w:r>
      <w:r>
        <w:rPr>
          <w:rFonts w:hint="eastAsia"/>
          <w:sz w:val="24"/>
        </w:rPr>
        <w:instrText>的地质体可视化过程</w:instrText>
      </w:r>
      <w:r>
        <w:rPr>
          <w:rFonts w:hint="eastAsia"/>
          <w:sz w:val="24"/>
        </w:rPr>
        <w:instrText>,</w:instrText>
      </w:r>
      <w:r>
        <w:rPr>
          <w:rFonts w:hint="eastAsia"/>
          <w:sz w:val="24"/>
        </w:rPr>
        <w:instrText>设计了地质模型的可视化方案</w:instrText>
      </w:r>
      <w:r>
        <w:rPr>
          <w:rFonts w:hint="eastAsia"/>
          <w:sz w:val="24"/>
        </w:rPr>
        <w:instrText>,</w:instrText>
      </w:r>
      <w:r>
        <w:rPr>
          <w:rFonts w:hint="eastAsia"/>
          <w:sz w:val="24"/>
        </w:rPr>
        <w:instrText>实现了对三维地质模型的多模式显示。</w:instrText>
      </w:r>
      <w:r>
        <w:rPr>
          <w:rFonts w:hint="eastAsia"/>
          <w:sz w:val="24"/>
        </w:rPr>
        <w:instrText>","genre":"</w:instrText>
      </w:r>
      <w:r>
        <w:rPr>
          <w:rFonts w:hint="eastAsia"/>
          <w:sz w:val="24"/>
        </w:rPr>
        <w:instrText>硕士学位论文</w:instrText>
      </w:r>
      <w:r>
        <w:rPr>
          <w:rFonts w:hint="eastAsia"/>
          <w:sz w:val="24"/>
        </w:rPr>
        <w:instrText xml:space="preserve">","language":"zh-CN","note":"major: </w:instrText>
      </w:r>
      <w:r>
        <w:rPr>
          <w:rFonts w:hint="eastAsia"/>
          <w:sz w:val="24"/>
        </w:rPr>
        <w:instrText>计算机应用技术</w:instrText>
      </w:r>
      <w:r>
        <w:rPr>
          <w:rFonts w:hint="eastAsia"/>
          <w:sz w:val="24"/>
        </w:rPr>
        <w:instrText xml:space="preserve">\ndownload: 2159\nalbum: </w:instrText>
      </w:r>
      <w:r>
        <w:rPr>
          <w:rFonts w:hint="eastAsia"/>
          <w:sz w:val="24"/>
        </w:rPr>
        <w:instrText>信息科技</w:instrText>
      </w:r>
      <w:r>
        <w:rPr>
          <w:rFonts w:hint="eastAsia"/>
          <w:sz w:val="24"/>
        </w:rPr>
        <w:instrText>\nCLC: TP391.41\ndbcode: CMFD\ndbname: CMFD2008\nfilename: 2008143119.nh","number-of-pages":"55","publisher":"</w:instrText>
      </w:r>
      <w:r>
        <w:rPr>
          <w:rFonts w:hint="eastAsia"/>
          <w:sz w:val="24"/>
        </w:rPr>
        <w:instrText>合肥工业大学</w:instrText>
      </w:r>
      <w:r>
        <w:rPr>
          <w:rFonts w:hint="eastAsia"/>
          <w:sz w:val="24"/>
        </w:rPr>
        <w:instrText>","source":"CNKI","title":"</w:instrText>
      </w:r>
      <w:r>
        <w:rPr>
          <w:rFonts w:hint="eastAsia"/>
          <w:sz w:val="24"/>
        </w:rPr>
        <w:instrText>三维地质建模技术的研究</w:instrText>
      </w:r>
      <w:r>
        <w:rPr>
          <w:rFonts w:hint="eastAsia"/>
          <w:sz w:val="24"/>
        </w:rPr>
        <w:instrText>","URL":"https://kns.cnki.net/KCMS/detail/detail.aspx?dbcode=CMFD&amp;dbname=CMFD2008&amp;filename=2008143119.nh","author":[{"literal":"</w:instrText>
      </w:r>
      <w:r>
        <w:rPr>
          <w:rFonts w:hint="eastAsia"/>
          <w:sz w:val="24"/>
        </w:rPr>
        <w:instrText>李响</w:instrText>
      </w:r>
      <w:r>
        <w:rPr>
          <w:rFonts w:hint="eastAsia"/>
          <w:sz w:val="24"/>
        </w:rPr>
        <w:instrText>"}],"contributor":[{"literal":"</w:instrText>
      </w:r>
      <w:r>
        <w:rPr>
          <w:rFonts w:hint="eastAsia"/>
          <w:sz w:val="24"/>
        </w:rPr>
        <w:instrText>胡敏</w:instrText>
      </w:r>
      <w:r>
        <w:rPr>
          <w:rFonts w:hint="eastAsia"/>
          <w:sz w:val="24"/>
        </w:rPr>
        <w:instrText>"}],"accessed":{"date-parts":[["2025",2,25]]},"issued":{"date-parts":[["2008"]]}}}],"schema":"https://github.com/citation-style-language/schema/raw/master/csl-citation.json"}</w:instrText>
      </w:r>
      <w:r>
        <w:rPr>
          <w:sz w:val="24"/>
        </w:rPr>
        <w:instrText xml:space="preserve"> </w:instrText>
      </w:r>
      <w:r>
        <w:rPr>
          <w:sz w:val="24"/>
        </w:rPr>
        <w:fldChar w:fldCharType="separate"/>
      </w:r>
      <w:r>
        <w:rPr>
          <w:rFonts w:eastAsiaTheme="minorEastAsia"/>
          <w:kern w:val="0"/>
          <w:sz w:val="24"/>
          <w:vertAlign w:val="superscript"/>
          <w14:ligatures w14:val="standardContextual"/>
        </w:rPr>
        <w:t>[7]</w:t>
      </w:r>
      <w:r>
        <w:rPr>
          <w:sz w:val="24"/>
        </w:rPr>
        <w:fldChar w:fldCharType="end"/>
      </w:r>
      <w:r>
        <w:rPr>
          <w:rFonts w:hint="eastAsia"/>
          <w:sz w:val="24"/>
        </w:rPr>
        <w:t>。然而，面对复杂地质结构，模型的精度和动态调整能力仍存在较大挑战。近年来，国内开发了一些具有自主知识产权的地质建模软件，例如三维地质体建模系统（</w:t>
      </w:r>
      <w:bookmarkStart w:id="28" w:name="_Hlk191409869"/>
      <w:r>
        <w:rPr>
          <w:rFonts w:hint="eastAsia"/>
          <w:sz w:val="24"/>
        </w:rPr>
        <w:t>3DGIS</w:t>
      </w:r>
      <w:bookmarkEnd w:id="28"/>
      <w:r>
        <w:rPr>
          <w:rFonts w:hint="eastAsia"/>
          <w:sz w:val="24"/>
        </w:rPr>
        <w:t>）</w:t>
      </w:r>
      <w:r>
        <w:rPr>
          <w:sz w:val="24"/>
        </w:rPr>
        <w:fldChar w:fldCharType="begin"/>
      </w:r>
      <w:r>
        <w:rPr>
          <w:sz w:val="24"/>
        </w:rPr>
        <w:instrText xml:space="preserve"> ADDIN ZOTERO_ITEM CSL_CITATION {"citationID":"8EiKn4p4","properties":{"formattedCitation":"\\super [8]\\nosupersub{}","plainCitation":"[8]","noteIndex":0},"citationItems":[{"id":117,"uris":["http://zotero.org/users/local/8clMLtyf/items/A2DFH8JD"],"itemDa</w:instrText>
      </w:r>
      <w:r>
        <w:rPr>
          <w:rFonts w:hint="eastAsia"/>
          <w:sz w:val="24"/>
        </w:rPr>
        <w:instrText>ta":{"id":117,"type":"thesis","abstract":"</w:instrText>
      </w:r>
      <w:r>
        <w:rPr>
          <w:rFonts w:hint="eastAsia"/>
          <w:sz w:val="24"/>
        </w:rPr>
        <w:instrText>工程地质三维建模及可视化技术借助于计算机和科学计算可视化技术</w:instrText>
      </w:r>
      <w:r>
        <w:rPr>
          <w:rFonts w:hint="eastAsia"/>
          <w:sz w:val="24"/>
        </w:rPr>
        <w:instrText>,</w:instrText>
      </w:r>
      <w:r>
        <w:rPr>
          <w:rFonts w:hint="eastAsia"/>
          <w:sz w:val="24"/>
        </w:rPr>
        <w:instrText>直接从</w:instrText>
      </w:r>
      <w:r>
        <w:rPr>
          <w:rFonts w:hint="eastAsia"/>
          <w:sz w:val="24"/>
        </w:rPr>
        <w:instrText>3D</w:instrText>
      </w:r>
      <w:r>
        <w:rPr>
          <w:rFonts w:hint="eastAsia"/>
          <w:sz w:val="24"/>
        </w:rPr>
        <w:instrText>空间角度去理解和表达地质对象的几何形态、拓扑信息和物性信息</w:instrText>
      </w:r>
      <w:r>
        <w:rPr>
          <w:rFonts w:hint="eastAsia"/>
          <w:sz w:val="24"/>
        </w:rPr>
        <w:instrText>,</w:instrText>
      </w:r>
      <w:r>
        <w:rPr>
          <w:rFonts w:hint="eastAsia"/>
          <w:sz w:val="24"/>
        </w:rPr>
        <w:instrText>这对工程决策和灾害防治意义重大</w:instrText>
      </w:r>
      <w:r>
        <w:rPr>
          <w:rFonts w:hint="eastAsia"/>
          <w:sz w:val="24"/>
        </w:rPr>
        <w:instrText>,</w:instrText>
      </w:r>
      <w:r>
        <w:rPr>
          <w:rFonts w:hint="eastAsia"/>
          <w:sz w:val="24"/>
        </w:rPr>
        <w:instrText>已经成为岩土工程科学、工程地质学、数学地质学和计算机科学等多学科交叉领域研究的前沿和热点。本文就工程地质三维建模及可视化技术中的关键问题进行了深入的研究</w:instrText>
      </w:r>
      <w:r>
        <w:rPr>
          <w:rFonts w:hint="eastAsia"/>
          <w:sz w:val="24"/>
        </w:rPr>
        <w:instrText>,</w:instrText>
      </w:r>
      <w:r>
        <w:rPr>
          <w:rFonts w:hint="eastAsia"/>
          <w:sz w:val="24"/>
        </w:rPr>
        <w:instrText>主要体现在以下几个方面</w:instrText>
      </w:r>
      <w:r>
        <w:rPr>
          <w:rFonts w:hint="eastAsia"/>
          <w:sz w:val="24"/>
        </w:rPr>
        <w:instrText>:\n\n\n\n\n\n\n\n\n\n\t(1)</w:instrText>
      </w:r>
      <w:r>
        <w:rPr>
          <w:rFonts w:hint="eastAsia"/>
          <w:sz w:val="24"/>
        </w:rPr>
        <w:instrText>建立了一个适宜进行三维地质建模的三维数据结构</w:instrText>
      </w:r>
      <w:r>
        <w:rPr>
          <w:rFonts w:hint="eastAsia"/>
          <w:sz w:val="24"/>
        </w:rPr>
        <w:instrText>\n\n\n\n\n\n\n\n\n\n\t</w:instrText>
      </w:r>
      <w:r>
        <w:rPr>
          <w:rFonts w:hint="eastAsia"/>
          <w:sz w:val="24"/>
        </w:rPr>
        <w:instrText>通过对常见三维数据结构的对比分析</w:instrText>
      </w:r>
      <w:r>
        <w:rPr>
          <w:rFonts w:hint="eastAsia"/>
          <w:sz w:val="24"/>
        </w:rPr>
        <w:instrText>,</w:instrText>
      </w:r>
      <w:r>
        <w:rPr>
          <w:rFonts w:hint="eastAsia"/>
          <w:sz w:val="24"/>
        </w:rPr>
        <w:instrText>及它们对工程地质三维建模的适宜性评价</w:instrText>
      </w:r>
      <w:r>
        <w:rPr>
          <w:rFonts w:hint="eastAsia"/>
          <w:sz w:val="24"/>
        </w:rPr>
        <w:instrText>,</w:instrText>
      </w:r>
      <w:r>
        <w:rPr>
          <w:rFonts w:hint="eastAsia"/>
          <w:sz w:val="24"/>
        </w:rPr>
        <w:instrText>表明边界表示结构</w:instrText>
      </w:r>
      <w:r>
        <w:rPr>
          <w:rFonts w:hint="eastAsia"/>
          <w:sz w:val="24"/>
        </w:rPr>
        <w:instrText>(Boundary Representation, BRep)</w:instrText>
      </w:r>
      <w:r>
        <w:rPr>
          <w:rFonts w:hint="eastAsia"/>
          <w:sz w:val="24"/>
        </w:rPr>
        <w:instrText>是表达三维地质对象的有效方式</w:instrText>
      </w:r>
      <w:r>
        <w:rPr>
          <w:rFonts w:hint="eastAsia"/>
          <w:sz w:val="24"/>
        </w:rPr>
        <w:instrText>,</w:instrText>
      </w:r>
      <w:r>
        <w:rPr>
          <w:rFonts w:hint="eastAsia"/>
          <w:sz w:val="24"/>
        </w:rPr>
        <w:instrText>是进行三维地质建模的主流。</w:instrText>
      </w:r>
      <w:r>
        <w:rPr>
          <w:rFonts w:hint="eastAsia"/>
          <w:sz w:val="24"/>
        </w:rPr>
        <w:instrText>\n\n\n\n\n\n\n\n\n\n\t3GMap</w:instrText>
      </w:r>
      <w:r>
        <w:rPr>
          <w:rFonts w:hint="eastAsia"/>
          <w:sz w:val="24"/>
        </w:rPr>
        <w:instrText>拓扑模型是基于组合拓扑理论发展而来的一种健壮</w:instrText>
      </w:r>
      <w:r>
        <w:rPr>
          <w:rFonts w:hint="eastAsia"/>
          <w:sz w:val="24"/>
        </w:rPr>
        <w:instrText>(robust)</w:instrText>
      </w:r>
      <w:r>
        <w:rPr>
          <w:rFonts w:hint="eastAsia"/>
          <w:sz w:val="24"/>
        </w:rPr>
        <w:instrText>、严谨的</w:instrText>
      </w:r>
      <w:r>
        <w:rPr>
          <w:rFonts w:hint="eastAsia"/>
          <w:sz w:val="24"/>
        </w:rPr>
        <w:instrText>BRep</w:instrText>
      </w:r>
      <w:r>
        <w:rPr>
          <w:rFonts w:hint="eastAsia"/>
          <w:sz w:val="24"/>
        </w:rPr>
        <w:instrText>新型数据结构</w:instrText>
      </w:r>
      <w:r>
        <w:rPr>
          <w:rFonts w:hint="eastAsia"/>
          <w:sz w:val="24"/>
        </w:rPr>
        <w:instrText>,</w:instrText>
      </w:r>
      <w:r>
        <w:rPr>
          <w:rFonts w:hint="eastAsia"/>
          <w:sz w:val="24"/>
        </w:rPr>
        <w:instrText>在表达非流形体拓扑结构上有突出的优点</w:instrText>
      </w:r>
      <w:r>
        <w:rPr>
          <w:rFonts w:hint="eastAsia"/>
          <w:sz w:val="24"/>
        </w:rPr>
        <w:instrText>,</w:instrText>
      </w:r>
      <w:r>
        <w:rPr>
          <w:rFonts w:hint="eastAsia"/>
          <w:sz w:val="24"/>
        </w:rPr>
        <w:instrText>本文深入研究</w:instrText>
      </w:r>
      <w:r>
        <w:rPr>
          <w:rFonts w:hint="eastAsia"/>
          <w:sz w:val="24"/>
        </w:rPr>
        <w:instrText>3GMap</w:instrText>
      </w:r>
      <w:r>
        <w:rPr>
          <w:rFonts w:hint="eastAsia"/>
          <w:sz w:val="24"/>
        </w:rPr>
        <w:instrText>模型的基础理论</w:instrText>
      </w:r>
      <w:r>
        <w:rPr>
          <w:rFonts w:hint="eastAsia"/>
          <w:sz w:val="24"/>
        </w:rPr>
        <w:instrText>,</w:instrText>
      </w:r>
      <w:r>
        <w:rPr>
          <w:rFonts w:hint="eastAsia"/>
          <w:sz w:val="24"/>
        </w:rPr>
        <w:instrText>并根据工程地质三维建模的特点将其进行了扩展</w:instrText>
      </w:r>
      <w:r>
        <w:rPr>
          <w:rFonts w:hint="eastAsia"/>
          <w:sz w:val="24"/>
        </w:rPr>
        <w:instrText>,</w:instrText>
      </w:r>
      <w:r>
        <w:rPr>
          <w:rFonts w:hint="eastAsia"/>
          <w:sz w:val="24"/>
        </w:rPr>
        <w:instrText>建立了适合于进行三维地质建模的数据模型</w:instrText>
      </w:r>
      <w:r>
        <w:rPr>
          <w:rFonts w:hint="eastAsia"/>
          <w:sz w:val="24"/>
        </w:rPr>
        <w:instrText>3GGMap,</w:instrText>
      </w:r>
      <w:r>
        <w:rPr>
          <w:rFonts w:hint="eastAsia"/>
          <w:sz w:val="24"/>
        </w:rPr>
        <w:instrText>其主要优点体现在</w:instrText>
      </w:r>
      <w:r>
        <w:rPr>
          <w:rFonts w:hint="eastAsia"/>
          <w:sz w:val="24"/>
        </w:rPr>
        <w:instrText>:</w:instrText>
      </w:r>
      <w:r>
        <w:rPr>
          <w:rFonts w:hint="eastAsia"/>
          <w:sz w:val="24"/>
        </w:rPr>
        <w:instrText>①该数据结构仅仅依赖一种拓扑元素和一类拓扑操作算子</w:instrText>
      </w:r>
      <w:r>
        <w:rPr>
          <w:rFonts w:hint="eastAsia"/>
          <w:sz w:val="24"/>
        </w:rPr>
        <w:instrText>,</w:instrText>
      </w:r>
      <w:r>
        <w:rPr>
          <w:rFonts w:hint="eastAsia"/>
          <w:sz w:val="24"/>
        </w:rPr>
        <w:instrText>概念简单</w:instrText>
      </w:r>
      <w:r>
        <w:rPr>
          <w:rFonts w:hint="eastAsia"/>
          <w:sz w:val="24"/>
        </w:rPr>
        <w:instrText>,</w:instrText>
      </w:r>
      <w:r>
        <w:rPr>
          <w:rFonts w:hint="eastAsia"/>
          <w:sz w:val="24"/>
        </w:rPr>
        <w:instrText>结构紧密</w:instrText>
      </w:r>
      <w:r>
        <w:rPr>
          <w:rFonts w:hint="eastAsia"/>
          <w:sz w:val="24"/>
        </w:rPr>
        <w:instrText>,</w:instrText>
      </w:r>
      <w:r>
        <w:rPr>
          <w:rFonts w:hint="eastAsia"/>
          <w:sz w:val="24"/>
        </w:rPr>
        <w:instrText>容易开发实现</w:instrText>
      </w:r>
      <w:r>
        <w:rPr>
          <w:rFonts w:hint="eastAsia"/>
          <w:sz w:val="24"/>
        </w:rPr>
        <w:instrText>;</w:instrText>
      </w:r>
      <w:r>
        <w:rPr>
          <w:rFonts w:hint="eastAsia"/>
          <w:sz w:val="24"/>
        </w:rPr>
        <w:instrText>②该模型用同一拓扑结构表达宏观和微观拓扑结构</w:instrText>
      </w:r>
      <w:r>
        <w:rPr>
          <w:rFonts w:hint="eastAsia"/>
          <w:sz w:val="24"/>
        </w:rPr>
        <w:instrText>;</w:instrText>
      </w:r>
      <w:r>
        <w:rPr>
          <w:rFonts w:hint="eastAsia"/>
          <w:sz w:val="24"/>
        </w:rPr>
        <w:instrText>③实现拓扑结构和几何模型的分离。</w:instrText>
      </w:r>
      <w:r>
        <w:rPr>
          <w:rFonts w:hint="eastAsia"/>
          <w:sz w:val="24"/>
        </w:rPr>
        <w:instrText>\n\n\n\n\n\n\n\n\n\n\t(2)</w:instrText>
      </w:r>
      <w:r>
        <w:rPr>
          <w:rFonts w:hint="eastAsia"/>
          <w:sz w:val="24"/>
        </w:rPr>
        <w:instrText>地质曲面的构造</w:instrText>
      </w:r>
      <w:r>
        <w:rPr>
          <w:rFonts w:hint="eastAsia"/>
          <w:sz w:val="24"/>
        </w:rPr>
        <w:instrText>\n\n\n\n\n\n\n\n\n\n\t</w:instrText>
      </w:r>
      <w:r>
        <w:rPr>
          <w:rFonts w:hint="eastAsia"/>
          <w:sz w:val="24"/>
        </w:rPr>
        <w:instrText>采用不规则三角网来构造地层分界面、断层面、地形面、风化层面等地质曲面</w:instrText>
      </w:r>
      <w:r>
        <w:rPr>
          <w:rFonts w:hint="eastAsia"/>
          <w:sz w:val="24"/>
        </w:rPr>
        <w:instrText>,</w:instrText>
      </w:r>
      <w:r>
        <w:rPr>
          <w:rFonts w:hint="eastAsia"/>
          <w:sz w:val="24"/>
        </w:rPr>
        <w:instrText>并以</w:instrText>
      </w:r>
      <w:r>
        <w:rPr>
          <w:rFonts w:hint="eastAsia"/>
          <w:sz w:val="24"/>
        </w:rPr>
        <w:instrText>Delaunay</w:instrText>
      </w:r>
      <w:r>
        <w:rPr>
          <w:rFonts w:hint="eastAsia"/>
          <w:sz w:val="24"/>
        </w:rPr>
        <w:instrText>三角剖分算法</w:instrText>
      </w:r>
      <w:r>
        <w:rPr>
          <w:rFonts w:hint="eastAsia"/>
          <w:sz w:val="24"/>
        </w:rPr>
        <w:instrText>(</w:instrText>
      </w:r>
      <w:r>
        <w:rPr>
          <w:rFonts w:hint="eastAsia"/>
          <w:sz w:val="24"/>
        </w:rPr>
        <w:instrText>逐点插入法</w:instrText>
      </w:r>
      <w:r>
        <w:rPr>
          <w:rFonts w:hint="eastAsia"/>
          <w:sz w:val="24"/>
        </w:rPr>
        <w:instrText>)</w:instrText>
      </w:r>
      <w:r>
        <w:rPr>
          <w:rFonts w:hint="eastAsia"/>
          <w:sz w:val="24"/>
        </w:rPr>
        <w:instrText>为基础</w:instrText>
      </w:r>
      <w:r>
        <w:rPr>
          <w:rFonts w:hint="eastAsia"/>
          <w:sz w:val="24"/>
        </w:rPr>
        <w:instrText>,</w:instrText>
      </w:r>
      <w:r>
        <w:rPr>
          <w:rFonts w:hint="eastAsia"/>
          <w:sz w:val="24"/>
        </w:rPr>
        <w:instrText>根据数据源的不同采用不同的途径实现</w:instrText>
      </w:r>
      <w:r>
        <w:rPr>
          <w:rFonts w:hint="eastAsia"/>
          <w:sz w:val="24"/>
        </w:rPr>
        <w:instrText>,</w:instrText>
      </w:r>
      <w:r>
        <w:rPr>
          <w:rFonts w:hint="eastAsia"/>
          <w:sz w:val="24"/>
        </w:rPr>
        <w:instrText>可以充分的利用原始勘探数据构造精确、光滑的地质曲面。</w:instrText>
      </w:r>
      <w:r>
        <w:rPr>
          <w:rFonts w:hint="eastAsia"/>
          <w:sz w:val="24"/>
        </w:rPr>
        <w:instrText>\n\n\n\n\n\n\n\n\n\n\t(3)</w:instrText>
      </w:r>
      <w:r>
        <w:rPr>
          <w:rFonts w:hint="eastAsia"/>
          <w:sz w:val="24"/>
        </w:rPr>
        <w:instrText>引入碰撞检测技术快速实现地质曲面求交和裁剪引入碰撞检测技术</w:instrText>
      </w:r>
      <w:r>
        <w:rPr>
          <w:rFonts w:hint="eastAsia"/>
          <w:sz w:val="24"/>
        </w:rPr>
        <w:instrText>,</w:instrText>
      </w:r>
      <w:r>
        <w:rPr>
          <w:rFonts w:hint="eastAsia"/>
          <w:sz w:val="24"/>
        </w:rPr>
        <w:instrText>实现了不规则三角网表达的地质曲面之间高效、健壮地求交和裁剪。</w:instrText>
      </w:r>
      <w:r>
        <w:rPr>
          <w:rFonts w:hint="eastAsia"/>
          <w:sz w:val="24"/>
        </w:rPr>
        <w:instrText>\n\n\n\n\n\n\n\n\n\n\t(4)</w:instrText>
      </w:r>
      <w:r>
        <w:rPr>
          <w:rFonts w:hint="eastAsia"/>
          <w:sz w:val="24"/>
        </w:rPr>
        <w:instrText>自动建模技术</w:instrText>
      </w:r>
      <w:r>
        <w:rPr>
          <w:rFonts w:hint="eastAsia"/>
          <w:sz w:val="24"/>
        </w:rPr>
        <w:instrText>\n\n\n\n\n\n\n\n\n\n\t</w:instrText>
      </w:r>
      <w:r>
        <w:rPr>
          <w:rFonts w:hint="eastAsia"/>
          <w:sz w:val="24"/>
        </w:rPr>
        <w:instrText>为了实现工程地质三维建模的自动化</w:instrText>
      </w:r>
      <w:r>
        <w:rPr>
          <w:rFonts w:hint="eastAsia"/>
          <w:sz w:val="24"/>
        </w:rPr>
        <w:instrText>,</w:instrText>
      </w:r>
      <w:r>
        <w:rPr>
          <w:rFonts w:hint="eastAsia"/>
          <w:sz w:val="24"/>
        </w:rPr>
        <w:instrText>本文从两个方面入手进行探讨。首先建立区域地质演化图</w:instrText>
      </w:r>
      <w:r>
        <w:rPr>
          <w:rFonts w:hint="eastAsia"/>
          <w:sz w:val="24"/>
        </w:rPr>
        <w:instrText>,</w:instrText>
      </w:r>
      <w:r>
        <w:rPr>
          <w:rFonts w:hint="eastAsia"/>
          <w:sz w:val="24"/>
        </w:rPr>
        <w:instrText>为三维地质建模过程提供“向导”</w:instrText>
      </w:r>
      <w:r>
        <w:rPr>
          <w:rFonts w:hint="eastAsia"/>
          <w:sz w:val="24"/>
        </w:rPr>
        <w:instrText>,</w:instrText>
      </w:r>
      <w:r>
        <w:rPr>
          <w:rFonts w:hint="eastAsia"/>
          <w:sz w:val="24"/>
        </w:rPr>
        <w:instrText>实现地质曲面的拟合和裁剪自动化</w:instrText>
      </w:r>
      <w:r>
        <w:rPr>
          <w:rFonts w:hint="eastAsia"/>
          <w:sz w:val="24"/>
        </w:rPr>
        <w:instrText>,</w:instrText>
      </w:r>
      <w:r>
        <w:rPr>
          <w:rFonts w:hint="eastAsia"/>
          <w:sz w:val="24"/>
        </w:rPr>
        <w:instrText>同时也使三维地质模型反映了区域地质的演化规律</w:instrText>
      </w:r>
      <w:r>
        <w:rPr>
          <w:rFonts w:hint="eastAsia"/>
          <w:sz w:val="24"/>
        </w:rPr>
        <w:instrText>;</w:instrText>
      </w:r>
      <w:r>
        <w:rPr>
          <w:rFonts w:hint="eastAsia"/>
          <w:sz w:val="24"/>
        </w:rPr>
        <w:instrText>此外</w:instrText>
      </w:r>
      <w:r>
        <w:rPr>
          <w:rFonts w:hint="eastAsia"/>
          <w:sz w:val="24"/>
        </w:rPr>
        <w:instrText>,</w:instrText>
      </w:r>
      <w:r>
        <w:rPr>
          <w:rFonts w:hint="eastAsia"/>
          <w:sz w:val="24"/>
        </w:rPr>
        <w:instrText>根据地层的接触关系</w:instrText>
      </w:r>
      <w:r>
        <w:rPr>
          <w:rFonts w:hint="eastAsia"/>
          <w:sz w:val="24"/>
        </w:rPr>
        <w:instrText>,</w:instrText>
      </w:r>
      <w:r>
        <w:rPr>
          <w:rFonts w:hint="eastAsia"/>
          <w:sz w:val="24"/>
        </w:rPr>
        <w:instrText>建立地质曲面的裁剪规则</w:instrText>
      </w:r>
      <w:r>
        <w:rPr>
          <w:rFonts w:hint="eastAsia"/>
          <w:sz w:val="24"/>
        </w:rPr>
        <w:instrText>,</w:instrText>
      </w:r>
      <w:r>
        <w:rPr>
          <w:rFonts w:hint="eastAsia"/>
          <w:sz w:val="24"/>
        </w:rPr>
        <w:instrText>实现地质曲面之间裁剪关系的自动判断。</w:instrText>
      </w:r>
      <w:r>
        <w:rPr>
          <w:rFonts w:hint="eastAsia"/>
          <w:sz w:val="24"/>
        </w:rPr>
        <w:instrText>\n\n\n\n\n\n\n\n\n\n\t(5)</w:instrText>
      </w:r>
      <w:r>
        <w:rPr>
          <w:rFonts w:hint="eastAsia"/>
          <w:sz w:val="24"/>
        </w:rPr>
        <w:instrText>工程地质三维建模及可视化系统的开发与应用</w:instrText>
      </w:r>
      <w:r>
        <w:rPr>
          <w:rFonts w:hint="eastAsia"/>
          <w:sz w:val="24"/>
        </w:rPr>
        <w:instrText>\n\n\n\n\n\n\n\n\n\n\t</w:instrText>
      </w:r>
      <w:r>
        <w:rPr>
          <w:rFonts w:hint="eastAsia"/>
          <w:sz w:val="24"/>
        </w:rPr>
        <w:instrText>根据本文确立的工程地质三维建模及可视化方法体系</w:instrText>
      </w:r>
      <w:r>
        <w:rPr>
          <w:rFonts w:hint="eastAsia"/>
          <w:sz w:val="24"/>
        </w:rPr>
        <w:instrText>,</w:instrText>
      </w:r>
      <w:r>
        <w:rPr>
          <w:rFonts w:hint="eastAsia"/>
          <w:sz w:val="24"/>
        </w:rPr>
        <w:instrText>借助</w:instrText>
      </w:r>
      <w:r>
        <w:rPr>
          <w:rFonts w:hint="eastAsia"/>
          <w:sz w:val="24"/>
        </w:rPr>
        <w:instrText>Visual C++6.0</w:instrText>
      </w:r>
      <w:r>
        <w:rPr>
          <w:rFonts w:hint="eastAsia"/>
          <w:sz w:val="24"/>
        </w:rPr>
        <w:instrText>高级编程语言和面向对象的可视化开发接口</w:instrText>
      </w:r>
      <w:r>
        <w:rPr>
          <w:rFonts w:hint="eastAsia"/>
          <w:sz w:val="24"/>
        </w:rPr>
        <w:instrText>VTK,</w:instrText>
      </w:r>
      <w:r>
        <w:rPr>
          <w:rFonts w:hint="eastAsia"/>
          <w:sz w:val="24"/>
        </w:rPr>
        <w:instrText>研制开发了一个工程地质三维建模及可视化基础平台——</w:instrText>
      </w:r>
      <w:r>
        <w:rPr>
          <w:rFonts w:hint="eastAsia"/>
          <w:sz w:val="24"/>
        </w:rPr>
        <w:instrText>3DGeoModeller</w:instrText>
      </w:r>
      <w:r>
        <w:rPr>
          <w:rFonts w:hint="eastAsia"/>
          <w:sz w:val="24"/>
        </w:rPr>
        <w:instrText>系统。该系统实现了区域地质资料管理、三维建模、三维地质信息的可视化</w:instrText>
      </w:r>
      <w:r>
        <w:rPr>
          <w:rFonts w:hint="eastAsia"/>
          <w:sz w:val="24"/>
        </w:rPr>
        <w:instrText>,</w:instrText>
      </w:r>
      <w:r>
        <w:rPr>
          <w:rFonts w:hint="eastAsia"/>
          <w:sz w:val="24"/>
        </w:rPr>
        <w:instrText>以及基于三维地质模型的基本分析等功能。</w:instrText>
      </w:r>
      <w:r>
        <w:rPr>
          <w:rFonts w:hint="eastAsia"/>
          <w:sz w:val="24"/>
        </w:rPr>
        <w:instrText>\n\n\n\n\n\n\n\n\n\n\t</w:instrText>
      </w:r>
      <w:r>
        <w:rPr>
          <w:rFonts w:hint="eastAsia"/>
          <w:sz w:val="24"/>
        </w:rPr>
        <w:instrText>将系统应用于沪蓉高速公路滑坡、龙滩水电站、锦屏水电站等三维地质建模与分析当中</w:instrText>
      </w:r>
      <w:r>
        <w:rPr>
          <w:rFonts w:hint="eastAsia"/>
          <w:sz w:val="24"/>
        </w:rPr>
        <w:instrText>,</w:instrText>
      </w:r>
      <w:r>
        <w:rPr>
          <w:rFonts w:hint="eastAsia"/>
          <w:sz w:val="24"/>
        </w:rPr>
        <w:instrText>实践验证了基础理论的可行性</w:instrText>
      </w:r>
      <w:r>
        <w:rPr>
          <w:rFonts w:hint="eastAsia"/>
          <w:sz w:val="24"/>
        </w:rPr>
        <w:instrText>,</w:instrText>
      </w:r>
      <w:r>
        <w:rPr>
          <w:rFonts w:hint="eastAsia"/>
          <w:sz w:val="24"/>
        </w:rPr>
        <w:instrText>并在实践中进一步完善了基础理论。</w:instrText>
      </w:r>
      <w:r>
        <w:rPr>
          <w:rFonts w:hint="eastAsia"/>
          <w:sz w:val="24"/>
        </w:rPr>
        <w:instrText>","genre":"</w:instrText>
      </w:r>
      <w:r>
        <w:rPr>
          <w:rFonts w:hint="eastAsia"/>
          <w:sz w:val="24"/>
        </w:rPr>
        <w:instrText>博士学位论文</w:instrText>
      </w:r>
      <w:r>
        <w:rPr>
          <w:rFonts w:hint="eastAsia"/>
          <w:sz w:val="24"/>
        </w:rPr>
        <w:instrText xml:space="preserve">","language":"zh-CN","note":"major: </w:instrText>
      </w:r>
      <w:r>
        <w:rPr>
          <w:rFonts w:hint="eastAsia"/>
          <w:sz w:val="24"/>
        </w:rPr>
        <w:instrText>岩土工程</w:instrText>
      </w:r>
      <w:r>
        <w:rPr>
          <w:rFonts w:hint="eastAsia"/>
          <w:sz w:val="24"/>
        </w:rPr>
        <w:instrText xml:space="preserve">\ndownload: 5447\nalbum: </w:instrText>
      </w:r>
      <w:r>
        <w:rPr>
          <w:rFonts w:hint="eastAsia"/>
          <w:sz w:val="24"/>
        </w:rPr>
        <w:instrText>基础科学</w:instrText>
      </w:r>
      <w:r>
        <w:rPr>
          <w:rFonts w:hint="eastAsia"/>
          <w:sz w:val="24"/>
        </w:rPr>
        <w:instrText>;</w:instrText>
      </w:r>
      <w:r>
        <w:rPr>
          <w:rFonts w:hint="eastAsia"/>
          <w:sz w:val="24"/>
        </w:rPr>
        <w:instrText>工程科技Ⅱ辑</w:instrText>
      </w:r>
      <w:r>
        <w:rPr>
          <w:rFonts w:hint="eastAsia"/>
          <w:sz w:val="24"/>
        </w:rPr>
        <w:instrText>\nCLC: P642\ndbcode: CDFD\ndbname: CDFD9908\nfilename: 2007128248.nh","number-of-pages":"150","publisher":"</w:instrText>
      </w:r>
      <w:r>
        <w:rPr>
          <w:rFonts w:hint="eastAsia"/>
          <w:sz w:val="24"/>
        </w:rPr>
        <w:instrText>中国科学院研究生院（武汉岩土力学研究所）</w:instrText>
      </w:r>
      <w:r>
        <w:rPr>
          <w:rFonts w:hint="eastAsia"/>
          <w:sz w:val="24"/>
        </w:rPr>
        <w:instrText>","source":"CNKI","title":"</w:instrText>
      </w:r>
      <w:r>
        <w:rPr>
          <w:rFonts w:hint="eastAsia"/>
          <w:sz w:val="24"/>
        </w:rPr>
        <w:instrText>工程地质三维建模及可视化技术研究</w:instrText>
      </w:r>
      <w:r>
        <w:rPr>
          <w:rFonts w:hint="eastAsia"/>
          <w:sz w:val="24"/>
        </w:rPr>
        <w:instrText>","URL":"https://kns.cnki.net/KCMS/detail/detail.aspx?dbcode=CDFD&amp;dbname=CDFD9908&amp;filename=2007128248.nh","author":[{"literal":"</w:instrText>
      </w:r>
      <w:r>
        <w:rPr>
          <w:rFonts w:hint="eastAsia"/>
          <w:sz w:val="24"/>
        </w:rPr>
        <w:instrText>熊祖强</w:instrText>
      </w:r>
      <w:r>
        <w:rPr>
          <w:rFonts w:hint="eastAsia"/>
          <w:sz w:val="24"/>
        </w:rPr>
        <w:instrText>"}],"contributor":[{"literal":"</w:instrText>
      </w:r>
      <w:r>
        <w:rPr>
          <w:rFonts w:hint="eastAsia"/>
          <w:sz w:val="24"/>
        </w:rPr>
        <w:instrText>贺怀建</w:instrText>
      </w:r>
      <w:r>
        <w:rPr>
          <w:rFonts w:hint="eastAsia"/>
          <w:sz w:val="24"/>
        </w:rPr>
        <w:instrText xml:space="preserve">"}],"accessed":{"date-parts":[["2025",2,25]]},"issued":{"date-parts":[["2007"]]}}}],"schema":"https://github.com/citation-style-language/schema/raw/master/csl-citation.json"}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[8]</w:t>
      </w:r>
      <w:r>
        <w:rPr>
          <w:sz w:val="24"/>
        </w:rPr>
        <w:fldChar w:fldCharType="end"/>
      </w:r>
      <w:r>
        <w:rPr>
          <w:rFonts w:hint="eastAsia"/>
          <w:sz w:val="24"/>
        </w:rPr>
        <w:t>，已在矿产资源评估和工程地质等领域中取得了一定的应用成果。然而，与国际先进技术相比，国内建模工具在大规模数据处理、用户交互设计和智能化程度方面仍显不足</w:t>
      </w:r>
      <w:r>
        <w:rPr>
          <w:sz w:val="24"/>
        </w:rPr>
        <w:fldChar w:fldCharType="begin"/>
      </w:r>
      <w:r>
        <w:rPr>
          <w:sz w:val="24"/>
        </w:rPr>
        <w:instrText xml:space="preserve"> ADDIN ZOTERO_ITEM CSL_CITATION {"citationID":"y3cN82nk","properties":{"formattedCitation":"\\super [9]\\nosupersub{}","plainCitation":"[9]","noteIndex":0},"citationItems":[{"id":30,"uris":["http://zotero.org/users/local/8clMLtyf/items/J3XWTYHL"],"itemDat</w:instrText>
      </w:r>
      <w:r>
        <w:rPr>
          <w:rFonts w:hint="eastAsia"/>
          <w:sz w:val="24"/>
        </w:rPr>
        <w:instrText>a":{"id":30,"type":"article-journal","abstract":"</w:instrText>
      </w:r>
      <w:r>
        <w:rPr>
          <w:rFonts w:hint="eastAsia"/>
          <w:sz w:val="24"/>
        </w:rPr>
        <w:instrText>随着石油勘探开发技术不断向安全、效率、低成本的方向发展</w:instrText>
      </w:r>
      <w:r>
        <w:rPr>
          <w:rFonts w:hint="eastAsia"/>
          <w:sz w:val="24"/>
        </w:rPr>
        <w:instrText>,</w:instrText>
      </w:r>
      <w:r>
        <w:rPr>
          <w:rFonts w:hint="eastAsia"/>
          <w:sz w:val="24"/>
        </w:rPr>
        <w:instrText>三维地质模型显得越来越重要。就目前国内外三维地质建模方法和数据模型进行梳理分类</w:instrText>
      </w:r>
      <w:r>
        <w:rPr>
          <w:rFonts w:hint="eastAsia"/>
          <w:sz w:val="24"/>
        </w:rPr>
        <w:instrText>,</w:instrText>
      </w:r>
      <w:r>
        <w:rPr>
          <w:rFonts w:hint="eastAsia"/>
          <w:sz w:val="24"/>
        </w:rPr>
        <w:instrText>对建模流程进行阐述</w:instrText>
      </w:r>
      <w:r>
        <w:rPr>
          <w:rFonts w:hint="eastAsia"/>
          <w:sz w:val="24"/>
        </w:rPr>
        <w:instrText>,</w:instrText>
      </w:r>
      <w:r>
        <w:rPr>
          <w:rFonts w:hint="eastAsia"/>
          <w:sz w:val="24"/>
        </w:rPr>
        <w:instrText>并对建模软件的优势和不足进行了分析。</w:instrText>
      </w:r>
      <w:r>
        <w:rPr>
          <w:rFonts w:hint="eastAsia"/>
          <w:sz w:val="24"/>
        </w:rPr>
        <w:instrText>","container-title":"</w:instrText>
      </w:r>
      <w:r>
        <w:rPr>
          <w:rFonts w:hint="eastAsia"/>
          <w:sz w:val="24"/>
        </w:rPr>
        <w:instrText>化工设计通讯</w:instrText>
      </w:r>
      <w:r>
        <w:rPr>
          <w:rFonts w:hint="eastAsia"/>
          <w:sz w:val="24"/>
        </w:rPr>
        <w:instrText xml:space="preserve">","issue":"8","language":"zh-CN","note":"download: 1746\nalbum: </w:instrText>
      </w:r>
      <w:r>
        <w:rPr>
          <w:rFonts w:hint="eastAsia"/>
          <w:sz w:val="24"/>
        </w:rPr>
        <w:instrText>工程科技Ⅰ辑</w:instrText>
      </w:r>
      <w:r>
        <w:rPr>
          <w:rFonts w:hint="eastAsia"/>
          <w:sz w:val="24"/>
        </w:rPr>
        <w:instrText>;</w:instrText>
      </w:r>
      <w:r>
        <w:rPr>
          <w:rFonts w:hint="eastAsia"/>
          <w:sz w:val="24"/>
        </w:rPr>
        <w:instrText>基础科学</w:instrText>
      </w:r>
      <w:r>
        <w:rPr>
          <w:rFonts w:hint="eastAsia"/>
          <w:sz w:val="24"/>
        </w:rPr>
        <w:instrText>\nCLC: P628\ndbcode: CJFQ\ndbname: CJFDLAST2019\nfilename: WGTX201908160","page":"243-244","source":"CNKI","title":"</w:instrText>
      </w:r>
      <w:r>
        <w:rPr>
          <w:rFonts w:hint="eastAsia"/>
          <w:sz w:val="24"/>
        </w:rPr>
        <w:instrText>三维地质建模技术的发展现状</w:instrText>
      </w:r>
      <w:r>
        <w:rPr>
          <w:rFonts w:hint="eastAsia"/>
          <w:sz w:val="24"/>
        </w:rPr>
        <w:instrText>","volume":"45","author":[{"literal":"</w:instrText>
      </w:r>
      <w:r>
        <w:rPr>
          <w:rFonts w:hint="eastAsia"/>
          <w:sz w:val="24"/>
        </w:rPr>
        <w:instrText>王洋</w:instrText>
      </w:r>
      <w:r>
        <w:rPr>
          <w:rFonts w:hint="eastAsia"/>
          <w:sz w:val="24"/>
        </w:rPr>
        <w:instrText>"},{"literal":"</w:instrText>
      </w:r>
      <w:r>
        <w:rPr>
          <w:rFonts w:hint="eastAsia"/>
          <w:sz w:val="24"/>
        </w:rPr>
        <w:instrText>赵雅诗</w:instrText>
      </w:r>
      <w:r>
        <w:rPr>
          <w:rFonts w:hint="eastAsia"/>
          <w:sz w:val="24"/>
        </w:rPr>
        <w:instrText>"},{"literal":"</w:instrText>
      </w:r>
      <w:r>
        <w:rPr>
          <w:rFonts w:hint="eastAsia"/>
          <w:sz w:val="24"/>
        </w:rPr>
        <w:instrText>王锐柯</w:instrText>
      </w:r>
      <w:r>
        <w:rPr>
          <w:rFonts w:hint="eastAsia"/>
          <w:sz w:val="24"/>
        </w:rPr>
        <w:instrText>"},{"literal":"</w:instrText>
      </w:r>
      <w:r>
        <w:rPr>
          <w:rFonts w:hint="eastAsia"/>
          <w:sz w:val="24"/>
        </w:rPr>
        <w:instrText>阮扬</w:instrText>
      </w:r>
      <w:r>
        <w:rPr>
          <w:rFonts w:hint="eastAsia"/>
          <w:sz w:val="24"/>
        </w:rPr>
        <w:instrText>"},{"literal":"</w:instrText>
      </w:r>
      <w:r>
        <w:rPr>
          <w:rFonts w:hint="eastAsia"/>
          <w:sz w:val="24"/>
        </w:rPr>
        <w:instrText>杨明合</w:instrText>
      </w:r>
      <w:r>
        <w:rPr>
          <w:rFonts w:hint="eastAsia"/>
          <w:sz w:val="24"/>
        </w:rPr>
        <w:instrText>"}],"issued":{"date-par</w:instrText>
      </w:r>
      <w:r>
        <w:rPr>
          <w:sz w:val="24"/>
        </w:rPr>
        <w:instrText xml:space="preserve">ts":[["2019"]]}}}],"schema":"https://github.com/citation-style-language/schema/raw/master/csl-citation.json"}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[9]</w:t>
      </w:r>
      <w:r>
        <w:rPr>
          <w:sz w:val="24"/>
        </w:rPr>
        <w:fldChar w:fldCharType="end"/>
      </w:r>
      <w:r>
        <w:rPr>
          <w:rFonts w:hint="eastAsia"/>
          <w:sz w:val="24"/>
        </w:rPr>
        <w:t>。</w:t>
      </w:r>
    </w:p>
    <w:p w14:paraId="2FCBC0B4" w14:textId="77777777" w:rsidR="008724BF" w:rsidRDefault="008A7C78">
      <w:pPr>
        <w:snapToGrid w:val="0"/>
        <w:spacing w:after="120" w:line="300" w:lineRule="auto"/>
        <w:ind w:firstLineChars="200" w:firstLine="480"/>
        <w:rPr>
          <w:sz w:val="24"/>
        </w:rPr>
      </w:pPr>
      <w:r>
        <w:rPr>
          <w:rFonts w:hint="eastAsia"/>
          <w:sz w:val="24"/>
        </w:rPr>
        <w:t>相比之下，国外在三维地质建模领域起步较早，研究更加系统且深入。欧美发达国家开发了诸如</w:t>
      </w:r>
      <w:r>
        <w:rPr>
          <w:rFonts w:hint="eastAsia"/>
          <w:sz w:val="24"/>
        </w:rPr>
        <w:t>GOCAD</w:t>
      </w:r>
      <w:r>
        <w:rPr>
          <w:rFonts w:hint="eastAsia"/>
          <w:sz w:val="24"/>
        </w:rPr>
        <w:t>、</w:t>
      </w:r>
      <w:r>
        <w:rPr>
          <w:rFonts w:hint="eastAsia"/>
          <w:sz w:val="24"/>
        </w:rPr>
        <w:t>Petrel</w:t>
      </w:r>
      <w:r>
        <w:rPr>
          <w:rFonts w:hint="eastAsia"/>
          <w:sz w:val="24"/>
        </w:rPr>
        <w:t>和</w:t>
      </w:r>
      <w:bookmarkStart w:id="29" w:name="_Hlk191409820"/>
      <w:r>
        <w:rPr>
          <w:rFonts w:hint="eastAsia"/>
          <w:sz w:val="24"/>
        </w:rPr>
        <w:t>Leapfrog</w:t>
      </w:r>
      <w:bookmarkEnd w:id="29"/>
      <w:r>
        <w:rPr>
          <w:rFonts w:hint="eastAsia"/>
          <w:sz w:val="24"/>
        </w:rPr>
        <w:t>等成熟的地质建模软件</w:t>
      </w:r>
      <w:r>
        <w:rPr>
          <w:sz w:val="24"/>
        </w:rPr>
        <w:fldChar w:fldCharType="begin"/>
      </w:r>
      <w:r>
        <w:rPr>
          <w:sz w:val="24"/>
        </w:rPr>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[10-13]</w:t>
      </w:r>
      <w:r>
        <w:rPr>
          <w:sz w:val="24"/>
        </w:rPr>
        <w:fldChar w:fldCharType="end"/>
      </w:r>
      <w:r>
        <w:rPr>
          <w:rFonts w:hint="eastAsia"/>
          <w:sz w:val="24"/>
        </w:rPr>
        <w:t>，这些工具集成了多种先进算法，如隐函数法、基于多分辨率的建模技术和智能化的模型优化方法，在处理复杂地质构造和大数据方面表现突出。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8724BF" w:rsidRDefault="008A7C78">
      <w:pPr>
        <w:keepNext/>
        <w:keepLines/>
        <w:snapToGrid w:val="0"/>
        <w:spacing w:before="120" w:after="120" w:line="360" w:lineRule="auto"/>
        <w:outlineLvl w:val="2"/>
        <w:rPr>
          <w:rFonts w:eastAsia="黑体"/>
          <w:bCs/>
          <w:sz w:val="24"/>
        </w:rPr>
      </w:pPr>
      <w:bookmarkStart w:id="30" w:name="_Toc191816672"/>
      <w:bookmarkStart w:id="31" w:name="_Toc440666521"/>
      <w:commentRangeStart w:id="32"/>
      <w:r>
        <w:rPr>
          <w:rFonts w:eastAsia="黑体"/>
          <w:bCs/>
          <w:sz w:val="24"/>
        </w:rPr>
        <w:t>1.2.</w:t>
      </w:r>
      <w:r>
        <w:rPr>
          <w:rFonts w:eastAsia="黑体" w:hint="eastAsia"/>
          <w:bCs/>
          <w:sz w:val="24"/>
        </w:rPr>
        <w:t>2</w:t>
      </w:r>
      <w:r>
        <w:rPr>
          <w:rFonts w:eastAsia="黑体"/>
          <w:bCs/>
          <w:sz w:val="24"/>
        </w:rPr>
        <w:t xml:space="preserve"> </w:t>
      </w:r>
      <w:r>
        <w:rPr>
          <w:rFonts w:ascii="Arial" w:eastAsia="黑体" w:hAnsi="Arial" w:cs="Arial"/>
          <w:bCs/>
          <w:kern w:val="0"/>
          <w:sz w:val="24"/>
        </w:rPr>
        <w:t>三维地质可视化技术研究现状</w:t>
      </w:r>
      <w:commentRangeEnd w:id="32"/>
      <w:r>
        <w:rPr>
          <w:rFonts w:ascii="Arial" w:eastAsia="黑体" w:hAnsi="Arial" w:cs="Arial"/>
          <w:bCs/>
          <w:kern w:val="0"/>
          <w:sz w:val="24"/>
        </w:rPr>
        <w:commentReference w:id="32"/>
      </w:r>
      <w:bookmarkEnd w:id="30"/>
    </w:p>
    <w:p w14:paraId="34C954EE" w14:textId="77777777" w:rsidR="008724BF" w:rsidRDefault="008A7C78">
      <w:pPr>
        <w:snapToGrid w:val="0"/>
        <w:spacing w:after="120" w:line="300" w:lineRule="auto"/>
        <w:ind w:firstLineChars="200" w:firstLine="480"/>
        <w:rPr>
          <w:sz w:val="24"/>
        </w:rPr>
      </w:pPr>
      <w:r>
        <w:rPr>
          <w:sz w:val="24"/>
        </w:rPr>
        <w:t>三维地质可视化技术作为地质信息表达的核心手段，为地质数据的展示与交互提供了重要支持。在国内，三维地质可视化技术的研究起步相对较晚，但近年来随着</w:t>
      </w:r>
      <w:r>
        <w:rPr>
          <w:sz w:val="24"/>
        </w:rPr>
        <w:t>WebGL</w:t>
      </w:r>
      <w:r>
        <w:rPr>
          <w:sz w:val="24"/>
        </w:rPr>
        <w:t>等新技术的引入，相关研究</w:t>
      </w:r>
      <w:r>
        <w:rPr>
          <w:rFonts w:hint="eastAsia"/>
          <w:sz w:val="24"/>
        </w:rPr>
        <w:t>也取</w:t>
      </w:r>
      <w:r>
        <w:rPr>
          <w:sz w:val="24"/>
        </w:rPr>
        <w:t>得了显著进展。基于</w:t>
      </w:r>
      <w:r>
        <w:rPr>
          <w:sz w:val="24"/>
        </w:rPr>
        <w:t>WebGL</w:t>
      </w:r>
      <w:r>
        <w:rPr>
          <w:sz w:val="24"/>
        </w:rPr>
        <w:t>的三维地质信息系统已逐步应用于在线地质展示与分析，通过实时渲染和多源数据融合，实现了地质模型的动态交互与可视化</w:t>
      </w:r>
      <w:r>
        <w:rPr>
          <w:sz w:val="24"/>
        </w:rPr>
        <w:fldChar w:fldCharType="begin"/>
      </w:r>
      <w:r>
        <w:rPr>
          <w:sz w:val="24"/>
        </w:rPr>
        <w:instrText xml:space="preserve"> ADDIN ZOTERO_ITEM CSL_CITATION {"citationID":"KKXneAj8","properties":{"formattedCitation":"\\super [14,15]\\nosupersub{}","plainCitation":"[14,15]","noteIndex":0},"citationItems":[{"id":37,"uris":["http://zotero.org/users/local/8clMLtyf/items/5IZZ46JV"],</w:instrText>
      </w:r>
      <w:r>
        <w:rPr>
          <w:rFonts w:hint="eastAsia"/>
          <w:sz w:val="24"/>
        </w:rPr>
        <w:instrText>"itemData":{"id":37,"type":"thesis","abstract":"</w:instrText>
      </w:r>
      <w:r>
        <w:rPr>
          <w:rFonts w:hint="eastAsia"/>
          <w:sz w:val="24"/>
        </w:rPr>
        <w:instrText>互联网技术经过数十年飞速的发展</w:instrText>
      </w:r>
      <w:r>
        <w:rPr>
          <w:rFonts w:hint="eastAsia"/>
          <w:sz w:val="24"/>
        </w:rPr>
        <w:instrText>,</w:instrText>
      </w:r>
      <w:r>
        <w:rPr>
          <w:rFonts w:hint="eastAsia"/>
          <w:sz w:val="24"/>
        </w:rPr>
        <w:instrText>目前已经进入到了一个全新的万物互联的时代阶段</w:instrText>
      </w:r>
      <w:r>
        <w:rPr>
          <w:rFonts w:hint="eastAsia"/>
          <w:sz w:val="24"/>
        </w:rPr>
        <w:instrText>,</w:instrText>
      </w:r>
      <w:r>
        <w:rPr>
          <w:rFonts w:hint="eastAsia"/>
          <w:sz w:val="24"/>
        </w:rPr>
        <w:instrText>原先许多传统行业都开始积极寻求与计算机网络信息技术进行有机的结合</w:instrText>
      </w:r>
      <w:r>
        <w:rPr>
          <w:rFonts w:hint="eastAsia"/>
          <w:sz w:val="24"/>
        </w:rPr>
        <w:instrText>,</w:instrText>
      </w:r>
      <w:r>
        <w:rPr>
          <w:rFonts w:hint="eastAsia"/>
          <w:sz w:val="24"/>
        </w:rPr>
        <w:instrText>从而使自身行业的发展与当今时代的整体发展方向相契合。以计算机技术服务和通讯技术服务为主</w:instrText>
      </w:r>
      <w:r>
        <w:rPr>
          <w:rFonts w:hint="eastAsia"/>
          <w:sz w:val="24"/>
        </w:rPr>
        <w:instrText>,</w:instrText>
      </w:r>
      <w:r>
        <w:rPr>
          <w:rFonts w:hint="eastAsia"/>
          <w:sz w:val="24"/>
        </w:rPr>
        <w:instrText>是实现“数字地球”</w:instrText>
      </w:r>
      <w:r>
        <w:rPr>
          <w:rFonts w:hint="eastAsia"/>
          <w:sz w:val="24"/>
        </w:rPr>
        <w:instrText>,</w:instrText>
      </w:r>
      <w:r>
        <w:rPr>
          <w:rFonts w:hint="eastAsia"/>
          <w:sz w:val="24"/>
        </w:rPr>
        <w:instrText>“透明地下”的主要支撑服务技术之一。地球空间信息科学技术就是由三维地质模型与可视化技术及其它相关学科共同组成的。随着</w:instrText>
      </w:r>
      <w:r>
        <w:rPr>
          <w:rFonts w:hint="eastAsia"/>
          <w:sz w:val="24"/>
        </w:rPr>
        <w:instrText>21</w:instrText>
      </w:r>
      <w:r>
        <w:rPr>
          <w:rFonts w:hint="eastAsia"/>
          <w:sz w:val="24"/>
        </w:rPr>
        <w:instrText>世纪互联网技术的不断普及</w:instrText>
      </w:r>
      <w:r>
        <w:rPr>
          <w:rFonts w:hint="eastAsia"/>
          <w:sz w:val="24"/>
        </w:rPr>
        <w:instrText>Web</w:instrText>
      </w:r>
      <w:r>
        <w:rPr>
          <w:rFonts w:hint="eastAsia"/>
          <w:sz w:val="24"/>
        </w:rPr>
        <w:instrText>技术的应用越来越广泛</w:instrText>
      </w:r>
      <w:r>
        <w:rPr>
          <w:rFonts w:hint="eastAsia"/>
          <w:sz w:val="24"/>
        </w:rPr>
        <w:instrText>,</w:instrText>
      </w:r>
      <w:r>
        <w:rPr>
          <w:rFonts w:hint="eastAsia"/>
          <w:sz w:val="24"/>
        </w:rPr>
        <w:instrText>应用的规模也随之不断的提升</w:instrText>
      </w:r>
      <w:r>
        <w:rPr>
          <w:rFonts w:hint="eastAsia"/>
          <w:sz w:val="24"/>
        </w:rPr>
        <w:instrText>,</w:instrText>
      </w:r>
      <w:r>
        <w:rPr>
          <w:rFonts w:hint="eastAsia"/>
          <w:sz w:val="24"/>
        </w:rPr>
        <w:instrText>其技术手段也越来越趋向于高度的复杂化。本文借助基于</w:instrText>
      </w:r>
      <w:r>
        <w:rPr>
          <w:rFonts w:hint="eastAsia"/>
          <w:sz w:val="24"/>
        </w:rPr>
        <w:instrText>Web</w:instrText>
      </w:r>
      <w:r>
        <w:rPr>
          <w:rFonts w:hint="eastAsia"/>
          <w:sz w:val="24"/>
        </w:rPr>
        <w:instrText>的三维模型与可视化技术</w:instrText>
      </w:r>
      <w:r>
        <w:rPr>
          <w:rFonts w:hint="eastAsia"/>
          <w:sz w:val="24"/>
        </w:rPr>
        <w:instrText>,</w:instrText>
      </w:r>
      <w:r>
        <w:rPr>
          <w:rFonts w:hint="eastAsia"/>
          <w:sz w:val="24"/>
        </w:rPr>
        <w:instrText>开发了一套在</w:instrText>
      </w:r>
      <w:r>
        <w:rPr>
          <w:rFonts w:hint="eastAsia"/>
          <w:sz w:val="24"/>
        </w:rPr>
        <w:instrText>Web</w:instrText>
      </w:r>
      <w:r>
        <w:rPr>
          <w:rFonts w:hint="eastAsia"/>
          <w:sz w:val="24"/>
        </w:rPr>
        <w:instrText>平台可以交互操作的三维地质模型系统</w:instrText>
      </w:r>
      <w:r>
        <w:rPr>
          <w:rFonts w:hint="eastAsia"/>
          <w:sz w:val="24"/>
        </w:rPr>
        <w:instrText>,</w:instrText>
      </w:r>
      <w:r>
        <w:rPr>
          <w:rFonts w:hint="eastAsia"/>
          <w:sz w:val="24"/>
        </w:rPr>
        <w:instrText>为解决城市规划</w:instrText>
      </w:r>
      <w:r>
        <w:rPr>
          <w:rFonts w:hint="eastAsia"/>
          <w:sz w:val="24"/>
        </w:rPr>
        <w:instrText>,</w:instrText>
      </w:r>
      <w:r>
        <w:rPr>
          <w:rFonts w:hint="eastAsia"/>
          <w:sz w:val="24"/>
        </w:rPr>
        <w:instrText>环境保护</w:instrText>
      </w:r>
      <w:r>
        <w:rPr>
          <w:rFonts w:hint="eastAsia"/>
          <w:sz w:val="24"/>
        </w:rPr>
        <w:instrText>,</w:instrText>
      </w:r>
      <w:r>
        <w:rPr>
          <w:rFonts w:hint="eastAsia"/>
          <w:sz w:val="24"/>
        </w:rPr>
        <w:instrText>科学研究</w:instrText>
      </w:r>
      <w:r>
        <w:rPr>
          <w:rFonts w:hint="eastAsia"/>
          <w:sz w:val="24"/>
        </w:rPr>
        <w:instrText>,</w:instrText>
      </w:r>
      <w:r>
        <w:rPr>
          <w:rFonts w:hint="eastAsia"/>
          <w:sz w:val="24"/>
        </w:rPr>
        <w:instrText>科普教育将提供优质的三维模型展示</w:instrText>
      </w:r>
      <w:r>
        <w:rPr>
          <w:rFonts w:hint="eastAsia"/>
          <w:sz w:val="24"/>
        </w:rPr>
        <w:instrText>,</w:instrText>
      </w:r>
      <w:r>
        <w:rPr>
          <w:rFonts w:hint="eastAsia"/>
          <w:sz w:val="24"/>
        </w:rPr>
        <w:instrText>预测</w:instrText>
      </w:r>
      <w:r>
        <w:rPr>
          <w:rFonts w:hint="eastAsia"/>
          <w:sz w:val="24"/>
        </w:rPr>
        <w:instrText>,</w:instrText>
      </w:r>
      <w:r>
        <w:rPr>
          <w:rFonts w:hint="eastAsia"/>
          <w:sz w:val="24"/>
        </w:rPr>
        <w:instrText>学习等功能。在以往学者对于基于</w:instrText>
      </w:r>
      <w:r>
        <w:rPr>
          <w:rFonts w:hint="eastAsia"/>
          <w:sz w:val="24"/>
        </w:rPr>
        <w:instrText>Web</w:instrText>
      </w:r>
      <w:r>
        <w:rPr>
          <w:rFonts w:hint="eastAsia"/>
          <w:sz w:val="24"/>
        </w:rPr>
        <w:instrText>的三维地质模型可视化相关理论知识的基础上</w:instrText>
      </w:r>
      <w:r>
        <w:rPr>
          <w:rFonts w:hint="eastAsia"/>
          <w:sz w:val="24"/>
        </w:rPr>
        <w:instrText>,</w:instrText>
      </w:r>
      <w:r>
        <w:rPr>
          <w:rFonts w:hint="eastAsia"/>
          <w:sz w:val="24"/>
        </w:rPr>
        <w:instrText>本文对</w:instrText>
      </w:r>
      <w:r>
        <w:rPr>
          <w:rFonts w:hint="eastAsia"/>
          <w:sz w:val="24"/>
        </w:rPr>
        <w:instrText>Web</w:instrText>
      </w:r>
      <w:r>
        <w:rPr>
          <w:rFonts w:hint="eastAsia"/>
          <w:sz w:val="24"/>
        </w:rPr>
        <w:instrText>的三维地质模型的国内外发展现状</w:instrText>
      </w:r>
      <w:r>
        <w:rPr>
          <w:rFonts w:hint="eastAsia"/>
          <w:sz w:val="24"/>
        </w:rPr>
        <w:instrText>,Web</w:instrText>
      </w:r>
      <w:r>
        <w:rPr>
          <w:rFonts w:hint="eastAsia"/>
          <w:sz w:val="24"/>
        </w:rPr>
        <w:instrText>端的三维模型的可视化技术方法进行了汇总与进一步的研究</w:instrText>
      </w:r>
      <w:r>
        <w:rPr>
          <w:rFonts w:hint="eastAsia"/>
          <w:sz w:val="24"/>
        </w:rPr>
        <w:instrText>,</w:instrText>
      </w:r>
      <w:r>
        <w:rPr>
          <w:rFonts w:hint="eastAsia"/>
          <w:sz w:val="24"/>
        </w:rPr>
        <w:instrText>并在</w:instrText>
      </w:r>
      <w:r>
        <w:rPr>
          <w:rFonts w:hint="eastAsia"/>
          <w:sz w:val="24"/>
        </w:rPr>
        <w:instrText>Web</w:instrText>
      </w:r>
      <w:r>
        <w:rPr>
          <w:rFonts w:hint="eastAsia"/>
          <w:sz w:val="24"/>
        </w:rPr>
        <w:instrText>端实现了三维地质模型的可视化成果。首先前端页面采用了</w:instrText>
      </w:r>
      <w:r>
        <w:rPr>
          <w:rFonts w:hint="eastAsia"/>
          <w:sz w:val="24"/>
        </w:rPr>
        <w:instrText>HTML5</w:instrText>
      </w:r>
      <w:r>
        <w:rPr>
          <w:rFonts w:hint="eastAsia"/>
          <w:sz w:val="24"/>
        </w:rPr>
        <w:instrText>技术搭建了基本的登录页面</w:instrText>
      </w:r>
      <w:r>
        <w:rPr>
          <w:rFonts w:hint="eastAsia"/>
          <w:sz w:val="24"/>
        </w:rPr>
        <w:instrText>,</w:instrText>
      </w:r>
      <w:r>
        <w:rPr>
          <w:rFonts w:hint="eastAsia"/>
          <w:sz w:val="24"/>
        </w:rPr>
        <w:instrText>和网站首页。然后采用了在</w:instrText>
      </w:r>
      <w:r>
        <w:rPr>
          <w:rFonts w:hint="eastAsia"/>
          <w:sz w:val="24"/>
        </w:rPr>
        <w:instrText>Three.js</w:instrText>
      </w:r>
      <w:r>
        <w:rPr>
          <w:rFonts w:hint="eastAsia"/>
          <w:sz w:val="24"/>
        </w:rPr>
        <w:instrText>架构下的</w:instrText>
      </w:r>
      <w:r>
        <w:rPr>
          <w:rFonts w:hint="eastAsia"/>
          <w:sz w:val="24"/>
        </w:rPr>
        <w:instrText>WebGL</w:instrText>
      </w:r>
      <w:r>
        <w:rPr>
          <w:rFonts w:hint="eastAsia"/>
          <w:sz w:val="24"/>
        </w:rPr>
        <w:instrText>技术实现了三维地质模型的可视化</w:instrText>
      </w:r>
      <w:r>
        <w:rPr>
          <w:rFonts w:hint="eastAsia"/>
          <w:sz w:val="24"/>
        </w:rPr>
        <w:instrText>,</w:instrText>
      </w:r>
      <w:r>
        <w:rPr>
          <w:rFonts w:hint="eastAsia"/>
          <w:sz w:val="24"/>
        </w:rPr>
        <w:instrText>可以在</w:instrText>
      </w:r>
      <w:r>
        <w:rPr>
          <w:rFonts w:hint="eastAsia"/>
          <w:sz w:val="24"/>
        </w:rPr>
        <w:instrText>Web</w:instrText>
      </w:r>
      <w:r>
        <w:rPr>
          <w:rFonts w:hint="eastAsia"/>
          <w:sz w:val="24"/>
        </w:rPr>
        <w:instrText>页面基本的实现三维地质模型的旋转、大小变换、剖切等不同的功能。最后利用了百度地图的</w:instrText>
      </w:r>
      <w:r>
        <w:rPr>
          <w:rFonts w:hint="eastAsia"/>
          <w:sz w:val="24"/>
        </w:rPr>
        <w:instrText>API</w:instrText>
      </w:r>
      <w:r>
        <w:rPr>
          <w:rFonts w:hint="eastAsia"/>
          <w:sz w:val="24"/>
        </w:rPr>
        <w:instrText>接口</w:instrText>
      </w:r>
      <w:r>
        <w:rPr>
          <w:rFonts w:hint="eastAsia"/>
          <w:sz w:val="24"/>
        </w:rPr>
        <w:instrText>,</w:instrText>
      </w:r>
      <w:r>
        <w:rPr>
          <w:rFonts w:hint="eastAsia"/>
          <w:sz w:val="24"/>
        </w:rPr>
        <w:instrText>实现了二维数据展示的基础底图</w:instrText>
      </w:r>
      <w:r>
        <w:rPr>
          <w:rFonts w:hint="eastAsia"/>
          <w:sz w:val="24"/>
        </w:rPr>
        <w:instrText>,</w:instrText>
      </w:r>
      <w:r>
        <w:rPr>
          <w:rFonts w:hint="eastAsia"/>
          <w:sz w:val="24"/>
        </w:rPr>
        <w:instrText>使二维地质数据也便于使用者查看与浏览。</w:instrText>
      </w:r>
      <w:r>
        <w:rPr>
          <w:rFonts w:hint="eastAsia"/>
          <w:sz w:val="24"/>
        </w:rPr>
        <w:instrText>","genre":"</w:instrText>
      </w:r>
      <w:r>
        <w:rPr>
          <w:rFonts w:hint="eastAsia"/>
          <w:sz w:val="24"/>
        </w:rPr>
        <w:instrText>硕士学位论文</w:instrText>
      </w:r>
      <w:r>
        <w:rPr>
          <w:rFonts w:hint="eastAsia"/>
          <w:sz w:val="24"/>
        </w:rPr>
        <w:instrText xml:space="preserve">","language":"zh-CN","note":"DOI: 10.27493/d.cnki.gzdzy.2021.000747\nmajor: </w:instrText>
      </w:r>
      <w:r>
        <w:rPr>
          <w:rFonts w:hint="eastAsia"/>
          <w:sz w:val="24"/>
        </w:rPr>
        <w:instrText>软件工程（专业学位）</w:instrText>
      </w:r>
      <w:r>
        <w:rPr>
          <w:rFonts w:hint="eastAsia"/>
          <w:sz w:val="24"/>
        </w:rPr>
        <w:instrText xml:space="preserve">\ndownload: 574\nalbum: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w:instrText>
      </w:r>
      <w:r>
        <w:rPr>
          <w:rFonts w:hint="eastAsia"/>
          <w:sz w:val="24"/>
        </w:rPr>
        <w:instrText>信息科技</w:instrText>
      </w:r>
      <w:r>
        <w:rPr>
          <w:rFonts w:hint="eastAsia"/>
          <w:sz w:val="24"/>
        </w:rPr>
        <w:instrText>\nCLC: P628;TP393.09\ndbcode: CMFD\ndbname: CMFD202201\nfilename: 1021168344.nh","number-of-pages":"55","publisher":"</w:instrText>
      </w:r>
      <w:r>
        <w:rPr>
          <w:rFonts w:hint="eastAsia"/>
          <w:sz w:val="24"/>
        </w:rPr>
        <w:instrText>中国地质大学（北京）</w:instrText>
      </w:r>
      <w:r>
        <w:rPr>
          <w:rFonts w:hint="eastAsia"/>
          <w:sz w:val="24"/>
        </w:rPr>
        <w:instrText>","source":"CNKI","title":"</w:instrText>
      </w:r>
      <w:r>
        <w:rPr>
          <w:rFonts w:hint="eastAsia"/>
          <w:sz w:val="24"/>
        </w:rPr>
        <w:instrText>基于</w:instrText>
      </w:r>
      <w:r>
        <w:rPr>
          <w:rFonts w:hint="eastAsia"/>
          <w:sz w:val="24"/>
        </w:rPr>
        <w:instrText>Web</w:instrText>
      </w:r>
      <w:r>
        <w:rPr>
          <w:rFonts w:hint="eastAsia"/>
          <w:sz w:val="24"/>
        </w:rPr>
        <w:instrText>的三维地质模型可视化系统设计与实现</w:instrText>
      </w:r>
      <w:r>
        <w:rPr>
          <w:rFonts w:hint="eastAsia"/>
          <w:sz w:val="24"/>
        </w:rPr>
        <w:instrText>","URL":"https://doi.org/10.27493/d.cnki.gzdzy.2021.000747","author":[{"literal":"</w:instrText>
      </w:r>
      <w:r>
        <w:rPr>
          <w:rFonts w:hint="eastAsia"/>
          <w:sz w:val="24"/>
        </w:rPr>
        <w:instrText>赫毅勃</w:instrText>
      </w:r>
      <w:r>
        <w:rPr>
          <w:rFonts w:hint="eastAsia"/>
          <w:sz w:val="24"/>
        </w:rPr>
        <w:instrText>"}],"contributor":[{"literal":"</w:instrText>
      </w:r>
      <w:r>
        <w:rPr>
          <w:rFonts w:hint="eastAsia"/>
          <w:sz w:val="24"/>
        </w:rPr>
        <w:instrText>郑新奇</w:instrText>
      </w:r>
      <w:r>
        <w:rPr>
          <w:rFonts w:hint="eastAsia"/>
          <w:sz w:val="24"/>
        </w:rPr>
        <w:instrText>"},{"literal":"</w:instrText>
      </w:r>
      <w:r>
        <w:rPr>
          <w:rFonts w:hint="eastAsia"/>
          <w:sz w:val="24"/>
        </w:rPr>
        <w:instrText>宋越</w:instrText>
      </w:r>
      <w:r>
        <w:rPr>
          <w:rFonts w:hint="eastAsia"/>
          <w:sz w:val="24"/>
        </w:rPr>
        <w:instrText>"}],"accessed":{"date-parts":[["2025",2,25]]},"issued":{"date-parts":[["2022"]]}}},{"id":36,"uris":["http://zotero.org/users/local/8clMLtyf/items/IJ5HQPE4"],"itemData":{"id":36,"type":"thesis","abstract":"</w:instrText>
      </w:r>
      <w:r>
        <w:rPr>
          <w:rFonts w:hint="eastAsia"/>
          <w:sz w:val="24"/>
        </w:rPr>
        <w:instrText>数字化、信息化、网络化是当今时代发展的大趋势</w:instrText>
      </w:r>
      <w:r>
        <w:rPr>
          <w:rFonts w:hint="eastAsia"/>
          <w:sz w:val="24"/>
        </w:rPr>
        <w:instrText>,</w:instrText>
      </w:r>
      <w:r>
        <w:rPr>
          <w:rFonts w:hint="eastAsia"/>
          <w:sz w:val="24"/>
        </w:rPr>
        <w:instrText>地质体可视化逐渐成为地质领域的研究热点。“数字矿山”越来越受到矿产采集行业的关注</w:instrText>
      </w:r>
      <w:r>
        <w:rPr>
          <w:rFonts w:hint="eastAsia"/>
          <w:sz w:val="24"/>
        </w:rPr>
        <w:instrText>,</w:instrText>
      </w:r>
      <w:r>
        <w:rPr>
          <w:rFonts w:hint="eastAsia"/>
          <w:sz w:val="24"/>
        </w:rPr>
        <w:instrText>数字化地质数据也越来越受到城市规划者的重视。传统的三维地质数据可视化软件大多停留在</w:instrText>
      </w:r>
      <w:r>
        <w:rPr>
          <w:rFonts w:hint="eastAsia"/>
          <w:sz w:val="24"/>
        </w:rPr>
        <w:instrText>C/S(</w:instrText>
      </w:r>
      <w:r>
        <w:rPr>
          <w:rFonts w:hint="eastAsia"/>
          <w:sz w:val="24"/>
        </w:rPr>
        <w:instrText>客户机</w:instrText>
      </w:r>
      <w:r>
        <w:rPr>
          <w:rFonts w:hint="eastAsia"/>
          <w:sz w:val="24"/>
        </w:rPr>
        <w:instrText>/</w:instrText>
      </w:r>
      <w:r>
        <w:rPr>
          <w:rFonts w:hint="eastAsia"/>
          <w:sz w:val="24"/>
        </w:rPr>
        <w:instrText>服务器</w:instrText>
      </w:r>
      <w:r>
        <w:rPr>
          <w:rFonts w:hint="eastAsia"/>
          <w:sz w:val="24"/>
        </w:rPr>
        <w:instrText>)</w:instrText>
      </w:r>
      <w:r>
        <w:rPr>
          <w:rFonts w:hint="eastAsia"/>
          <w:sz w:val="24"/>
        </w:rPr>
        <w:instrText>模式</w:instrText>
      </w:r>
      <w:r>
        <w:rPr>
          <w:rFonts w:hint="eastAsia"/>
          <w:sz w:val="24"/>
        </w:rPr>
        <w:instrText>,</w:instrText>
      </w:r>
      <w:r>
        <w:rPr>
          <w:rFonts w:hint="eastAsia"/>
          <w:sz w:val="24"/>
        </w:rPr>
        <w:instrText>一般需要下载插件</w:instrText>
      </w:r>
      <w:r>
        <w:rPr>
          <w:rFonts w:hint="eastAsia"/>
          <w:sz w:val="24"/>
        </w:rPr>
        <w:instrText>,</w:instrText>
      </w:r>
      <w:r>
        <w:rPr>
          <w:rFonts w:hint="eastAsia"/>
          <w:sz w:val="24"/>
        </w:rPr>
        <w:instrText>费时费力且兼容性差</w:instrText>
      </w:r>
      <w:r>
        <w:rPr>
          <w:rFonts w:hint="eastAsia"/>
          <w:sz w:val="24"/>
        </w:rPr>
        <w:instrText>,</w:instrText>
      </w:r>
      <w:r>
        <w:rPr>
          <w:rFonts w:hint="eastAsia"/>
          <w:sz w:val="24"/>
        </w:rPr>
        <w:instrText>难以满足地质信息便捷快速传递的要求。随着</w:instrText>
      </w:r>
      <w:r>
        <w:rPr>
          <w:rFonts w:hint="eastAsia"/>
          <w:sz w:val="24"/>
        </w:rPr>
        <w:instrText>WebGL</w:instrText>
      </w:r>
      <w:r>
        <w:rPr>
          <w:rFonts w:hint="eastAsia"/>
          <w:sz w:val="24"/>
        </w:rPr>
        <w:instrText>技术的成熟与完善</w:instrText>
      </w:r>
      <w:r>
        <w:rPr>
          <w:rFonts w:hint="eastAsia"/>
          <w:sz w:val="24"/>
        </w:rPr>
        <w:instrText>,</w:instrText>
      </w:r>
      <w:r>
        <w:rPr>
          <w:rFonts w:hint="eastAsia"/>
          <w:sz w:val="24"/>
        </w:rPr>
        <w:instrText>基于</w:instrText>
      </w:r>
      <w:r>
        <w:rPr>
          <w:rFonts w:hint="eastAsia"/>
          <w:sz w:val="24"/>
        </w:rPr>
        <w:instrText>B/S(</w:instrText>
      </w:r>
      <w:r>
        <w:rPr>
          <w:rFonts w:hint="eastAsia"/>
          <w:sz w:val="24"/>
        </w:rPr>
        <w:instrText>浏览器</w:instrText>
      </w:r>
      <w:r>
        <w:rPr>
          <w:rFonts w:hint="eastAsia"/>
          <w:sz w:val="24"/>
        </w:rPr>
        <w:instrText>/</w:instrText>
      </w:r>
      <w:r>
        <w:rPr>
          <w:rFonts w:hint="eastAsia"/>
          <w:sz w:val="24"/>
        </w:rPr>
        <w:instrText>服务器</w:instrText>
      </w:r>
      <w:r>
        <w:rPr>
          <w:rFonts w:hint="eastAsia"/>
          <w:sz w:val="24"/>
        </w:rPr>
        <w:instrText>)</w:instrText>
      </w:r>
      <w:r>
        <w:rPr>
          <w:rFonts w:hint="eastAsia"/>
          <w:sz w:val="24"/>
        </w:rPr>
        <w:instrText>模式的</w:instrText>
      </w:r>
      <w:r>
        <w:rPr>
          <w:rFonts w:hint="eastAsia"/>
          <w:sz w:val="24"/>
        </w:rPr>
        <w:instrText>Web</w:instrText>
      </w:r>
      <w:r>
        <w:rPr>
          <w:rFonts w:hint="eastAsia"/>
          <w:sz w:val="24"/>
        </w:rPr>
        <w:instrText>端三维地质可视化成为可能</w:instrText>
      </w:r>
      <w:r>
        <w:rPr>
          <w:rFonts w:hint="eastAsia"/>
          <w:sz w:val="24"/>
        </w:rPr>
        <w:instrText>,B/S</w:instrText>
      </w:r>
      <w:r>
        <w:rPr>
          <w:rFonts w:hint="eastAsia"/>
          <w:sz w:val="24"/>
        </w:rPr>
        <w:instrText>用户在客户机上无需安装任何软件就可以轻松在浏览器中使用</w:instrText>
      </w:r>
      <w:r>
        <w:rPr>
          <w:rFonts w:hint="eastAsia"/>
          <w:sz w:val="24"/>
        </w:rPr>
        <w:instrText>,</w:instrText>
      </w:r>
      <w:r>
        <w:rPr>
          <w:rFonts w:hint="eastAsia"/>
          <w:sz w:val="24"/>
        </w:rPr>
        <w:instrText>这对地质信息的快速传递使用具有重要意义。本文在已有的研究基础上分析总结了三维地质模型、三维可视化平台和三维模型切割算法的发展现状</w:instrText>
      </w:r>
      <w:r>
        <w:rPr>
          <w:rFonts w:hint="eastAsia"/>
          <w:sz w:val="24"/>
        </w:rPr>
        <w:instrText>,</w:instrText>
      </w:r>
      <w:r>
        <w:rPr>
          <w:rFonts w:hint="eastAsia"/>
          <w:sz w:val="24"/>
        </w:rPr>
        <w:instrText>对三维模型构建、三维模型切割方法等关键技术进行了研究</w:instrText>
      </w:r>
      <w:r>
        <w:rPr>
          <w:rFonts w:hint="eastAsia"/>
          <w:sz w:val="24"/>
        </w:rPr>
        <w:instrText>,</w:instrText>
      </w:r>
      <w:r>
        <w:rPr>
          <w:rFonts w:hint="eastAsia"/>
          <w:sz w:val="24"/>
        </w:rPr>
        <w:instrText>并通过</w:instrText>
      </w:r>
      <w:r>
        <w:rPr>
          <w:rFonts w:hint="eastAsia"/>
          <w:sz w:val="24"/>
        </w:rPr>
        <w:instrText>Java Script</w:instrText>
      </w:r>
      <w:r>
        <w:rPr>
          <w:rFonts w:hint="eastAsia"/>
          <w:sz w:val="24"/>
        </w:rPr>
        <w:instrText>技术和</w:instrText>
      </w:r>
      <w:r>
        <w:rPr>
          <w:rFonts w:hint="eastAsia"/>
          <w:sz w:val="24"/>
        </w:rPr>
        <w:instrText>WebGL</w:instrText>
      </w:r>
      <w:r>
        <w:rPr>
          <w:rFonts w:hint="eastAsia"/>
          <w:sz w:val="24"/>
        </w:rPr>
        <w:instrText>技术完成可视化表达。针对</w:instrText>
      </w:r>
      <w:r>
        <w:rPr>
          <w:rFonts w:hint="eastAsia"/>
          <w:sz w:val="24"/>
        </w:rPr>
        <w:instrText>WebGL</w:instrText>
      </w:r>
      <w:r>
        <w:rPr>
          <w:rFonts w:hint="eastAsia"/>
          <w:sz w:val="24"/>
        </w:rPr>
        <w:instrText>的技术特点</w:instrText>
      </w:r>
      <w:r>
        <w:rPr>
          <w:rFonts w:hint="eastAsia"/>
          <w:sz w:val="24"/>
        </w:rPr>
        <w:instrText>,</w:instrText>
      </w:r>
      <w:r>
        <w:rPr>
          <w:rFonts w:hint="eastAsia"/>
          <w:sz w:val="24"/>
        </w:rPr>
        <w:instrText>本文使用三维空间钻孔数据设计了一种非规则块体三维模型构建方法</w:instrText>
      </w:r>
      <w:r>
        <w:rPr>
          <w:rFonts w:hint="eastAsia"/>
          <w:sz w:val="24"/>
        </w:rPr>
        <w:instrText>,</w:instrText>
      </w:r>
      <w:r>
        <w:rPr>
          <w:rFonts w:hint="eastAsia"/>
          <w:sz w:val="24"/>
        </w:rPr>
        <w:instrText>首先将钻孔数据离散化处理</w:instrText>
      </w:r>
      <w:r>
        <w:rPr>
          <w:rFonts w:hint="eastAsia"/>
          <w:sz w:val="24"/>
        </w:rPr>
        <w:instrText>,</w:instrText>
      </w:r>
      <w:r>
        <w:rPr>
          <w:rFonts w:hint="eastAsia"/>
          <w:sz w:val="24"/>
        </w:rPr>
        <w:instrText>将离散后的数据进行四格点三次</w:instrText>
      </w:r>
      <w:r>
        <w:rPr>
          <w:rFonts w:hint="eastAsia"/>
          <w:sz w:val="24"/>
        </w:rPr>
        <w:instrText>B</w:instrText>
      </w:r>
      <w:r>
        <w:rPr>
          <w:rFonts w:hint="eastAsia"/>
          <w:sz w:val="24"/>
        </w:rPr>
        <w:instrText>样条插值得到块体顶点数据</w:instrText>
      </w:r>
      <w:r>
        <w:rPr>
          <w:rFonts w:hint="eastAsia"/>
          <w:sz w:val="24"/>
        </w:rPr>
        <w:instrText>,</w:instrText>
      </w:r>
      <w:r>
        <w:rPr>
          <w:rFonts w:hint="eastAsia"/>
          <w:sz w:val="24"/>
        </w:rPr>
        <w:instrText>进行非规则块体模型的构建</w:instrText>
      </w:r>
      <w:r>
        <w:rPr>
          <w:rFonts w:hint="eastAsia"/>
          <w:sz w:val="24"/>
        </w:rPr>
        <w:instrText>,</w:instrText>
      </w:r>
      <w:r>
        <w:rPr>
          <w:rFonts w:hint="eastAsia"/>
          <w:sz w:val="24"/>
        </w:rPr>
        <w:instrText>然后借助</w:instrText>
      </w:r>
      <w:r>
        <w:rPr>
          <w:rFonts w:hint="eastAsia"/>
          <w:sz w:val="24"/>
        </w:rPr>
        <w:instrText>WebGL</w:instrText>
      </w:r>
      <w:r>
        <w:rPr>
          <w:rFonts w:hint="eastAsia"/>
          <w:sz w:val="24"/>
        </w:rPr>
        <w:instrText>技术在浏览器对非规则块体模型进行可视化渲染</w:instrText>
      </w:r>
      <w:r>
        <w:rPr>
          <w:rFonts w:hint="eastAsia"/>
          <w:sz w:val="24"/>
        </w:rPr>
        <w:instrText>,</w:instrText>
      </w:r>
      <w:r>
        <w:rPr>
          <w:rFonts w:hint="eastAsia"/>
          <w:sz w:val="24"/>
        </w:rPr>
        <w:instrText>无插件实现了地质体三维可视化。在三维地质可视化平台中实现了多种交互功能</w:instrText>
      </w:r>
      <w:r>
        <w:rPr>
          <w:rFonts w:hint="eastAsia"/>
          <w:sz w:val="24"/>
        </w:rPr>
        <w:instrText>,</w:instrText>
      </w:r>
      <w:r>
        <w:rPr>
          <w:rFonts w:hint="eastAsia"/>
          <w:sz w:val="24"/>
        </w:rPr>
        <w:instrText>包括平移、旋转、属性显示、剖面探查等功能。针对三维模型切割问题</w:instrText>
      </w:r>
      <w:r>
        <w:rPr>
          <w:rFonts w:hint="eastAsia"/>
          <w:sz w:val="24"/>
        </w:rPr>
        <w:instrText>,</w:instrText>
      </w:r>
      <w:r>
        <w:rPr>
          <w:rFonts w:hint="eastAsia"/>
          <w:sz w:val="24"/>
        </w:rPr>
        <w:instrText>本文基于</w:instrText>
      </w:r>
      <w:r>
        <w:rPr>
          <w:rFonts w:hint="eastAsia"/>
          <w:sz w:val="24"/>
        </w:rPr>
        <w:instrText>Weiler-Atherton</w:instrText>
      </w:r>
      <w:r>
        <w:rPr>
          <w:rFonts w:hint="eastAsia"/>
          <w:sz w:val="24"/>
        </w:rPr>
        <w:instrText>裁剪算法思想设计了一种适用于</w:instrText>
      </w:r>
      <w:r>
        <w:rPr>
          <w:rFonts w:hint="eastAsia"/>
          <w:sz w:val="24"/>
        </w:rPr>
        <w:instrText>WebGL</w:instrText>
      </w:r>
      <w:r>
        <w:rPr>
          <w:rFonts w:hint="eastAsia"/>
          <w:sz w:val="24"/>
        </w:rPr>
        <w:instrText>中非规则块体三维模型的切割方法</w:instrText>
      </w:r>
      <w:r>
        <w:rPr>
          <w:rFonts w:hint="eastAsia"/>
          <w:sz w:val="24"/>
        </w:rPr>
        <w:instrText>,</w:instrText>
      </w:r>
      <w:r>
        <w:rPr>
          <w:rFonts w:hint="eastAsia"/>
          <w:sz w:val="24"/>
        </w:rPr>
        <w:instrText>并通过可视化平台实现。本文基于</w:instrText>
      </w:r>
      <w:r>
        <w:rPr>
          <w:rFonts w:hint="eastAsia"/>
          <w:sz w:val="24"/>
        </w:rPr>
        <w:instrText>WebGL</w:instrText>
      </w:r>
      <w:r>
        <w:rPr>
          <w:rFonts w:hint="eastAsia"/>
          <w:sz w:val="24"/>
        </w:rPr>
        <w:instrText>技术进行了非规则块体模型的三维可视化平台的研发</w:instrText>
      </w:r>
      <w:r>
        <w:rPr>
          <w:rFonts w:hint="eastAsia"/>
          <w:sz w:val="24"/>
        </w:rPr>
        <w:instrText>,</w:instrText>
      </w:r>
      <w:r>
        <w:rPr>
          <w:rFonts w:hint="eastAsia"/>
          <w:sz w:val="24"/>
        </w:rPr>
        <w:instrText>并实现剖面探查等交互功能。三维可视化系统中地质体三维模型显示效果优越</w:instrText>
      </w:r>
      <w:r>
        <w:rPr>
          <w:rFonts w:hint="eastAsia"/>
          <w:sz w:val="24"/>
        </w:rPr>
        <w:instrText>,</w:instrText>
      </w:r>
      <w:r>
        <w:rPr>
          <w:rFonts w:hint="eastAsia"/>
          <w:sz w:val="24"/>
        </w:rPr>
        <w:instrText>三维可视化系统跨平台性能良好</w:instrText>
      </w:r>
      <w:r>
        <w:rPr>
          <w:rFonts w:hint="eastAsia"/>
          <w:sz w:val="24"/>
        </w:rPr>
        <w:instrText>,</w:instrText>
      </w:r>
      <w:r>
        <w:rPr>
          <w:rFonts w:hint="eastAsia"/>
          <w:sz w:val="24"/>
        </w:rPr>
        <w:instrText>运行性能良好</w:instrText>
      </w:r>
      <w:r>
        <w:rPr>
          <w:rFonts w:hint="eastAsia"/>
          <w:sz w:val="24"/>
        </w:rPr>
        <w:instrText>,</w:instrText>
      </w:r>
      <w:r>
        <w:rPr>
          <w:rFonts w:hint="eastAsia"/>
          <w:sz w:val="24"/>
        </w:rPr>
        <w:instrText>对</w:instrText>
      </w:r>
      <w:r>
        <w:rPr>
          <w:rFonts w:hint="eastAsia"/>
          <w:sz w:val="24"/>
        </w:rPr>
        <w:instrText>3DGIS</w:instrText>
      </w:r>
      <w:r>
        <w:rPr>
          <w:rFonts w:hint="eastAsia"/>
          <w:sz w:val="24"/>
        </w:rPr>
        <w:instrText>、</w:instrText>
      </w:r>
      <w:r>
        <w:rPr>
          <w:rFonts w:hint="eastAsia"/>
          <w:sz w:val="24"/>
        </w:rPr>
        <w:instrText>Web GIS</w:instrText>
      </w:r>
      <w:r>
        <w:rPr>
          <w:rFonts w:hint="eastAsia"/>
          <w:sz w:val="24"/>
        </w:rPr>
        <w:instrText>系统的开发具有一定借鉴意义。</w:instrText>
      </w:r>
      <w:r>
        <w:rPr>
          <w:rFonts w:hint="eastAsia"/>
          <w:sz w:val="24"/>
        </w:rPr>
        <w:instrText>","genre":"</w:instrText>
      </w:r>
      <w:r>
        <w:rPr>
          <w:rFonts w:hint="eastAsia"/>
          <w:sz w:val="24"/>
        </w:rPr>
        <w:instrText>硕士学位论文</w:instrText>
      </w:r>
      <w:r>
        <w:rPr>
          <w:rFonts w:hint="eastAsia"/>
          <w:sz w:val="24"/>
        </w:rPr>
        <w:instrText xml:space="preserve">","language":"zh-CN","note":"DOI: 10.27493/d.cnki.gzdzy.2020.001656\nmajor: </w:instrText>
      </w:r>
      <w:r>
        <w:rPr>
          <w:rFonts w:hint="eastAsia"/>
          <w:sz w:val="24"/>
        </w:rPr>
        <w:instrText>工程硕士（专业学位）</w:instrText>
      </w:r>
      <w:r>
        <w:rPr>
          <w:rFonts w:hint="eastAsia"/>
          <w:sz w:val="24"/>
        </w:rPr>
        <w:instrText xml:space="preserve">\ndownload: 817\nalbum: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w:instrText>
      </w:r>
      <w:r>
        <w:rPr>
          <w:rFonts w:hint="eastAsia"/>
          <w:sz w:val="24"/>
        </w:rPr>
        <w:instrText>信息科技</w:instrText>
      </w:r>
      <w:r>
        <w:rPr>
          <w:rFonts w:hint="eastAsia"/>
          <w:sz w:val="24"/>
        </w:rPr>
        <w:instrText>\nCLC: P628;TP393.09\ndbcode: CMFD\ndbname: CMFD202101\nfilename: 1021001592.nh","number-of-pages":"65","publisher":"</w:instrText>
      </w:r>
      <w:r>
        <w:rPr>
          <w:rFonts w:hint="eastAsia"/>
          <w:sz w:val="24"/>
        </w:rPr>
        <w:instrText>中国地质大学（北京）</w:instrText>
      </w:r>
      <w:r>
        <w:rPr>
          <w:rFonts w:hint="eastAsia"/>
          <w:sz w:val="24"/>
        </w:rPr>
        <w:instrText>","source":"CNKI","title":"</w:instrText>
      </w:r>
      <w:r>
        <w:rPr>
          <w:rFonts w:hint="eastAsia"/>
          <w:sz w:val="24"/>
        </w:rPr>
        <w:instrText>基于</w:instrText>
      </w:r>
      <w:r>
        <w:rPr>
          <w:rFonts w:hint="eastAsia"/>
          <w:sz w:val="24"/>
        </w:rPr>
        <w:instrText>WebGL</w:instrText>
      </w:r>
      <w:r>
        <w:rPr>
          <w:rFonts w:hint="eastAsia"/>
          <w:sz w:val="24"/>
        </w:rPr>
        <w:instrText>的地质三维模型构建及可视化方法研究</w:instrText>
      </w:r>
      <w:r>
        <w:rPr>
          <w:rFonts w:hint="eastAsia"/>
          <w:sz w:val="24"/>
        </w:rPr>
        <w:instrText>","URL":"https://doi.org/10.27493/d.cnki.gzdzy.2020.001656","author":[{"literal":"</w:instrText>
      </w:r>
      <w:r>
        <w:rPr>
          <w:rFonts w:hint="eastAsia"/>
          <w:sz w:val="24"/>
        </w:rPr>
        <w:instrText>程泽华</w:instrText>
      </w:r>
      <w:r>
        <w:rPr>
          <w:rFonts w:hint="eastAsia"/>
          <w:sz w:val="24"/>
        </w:rPr>
        <w:instrText>"}],"contributor":[{"literal":"</w:instrText>
      </w:r>
      <w:r>
        <w:rPr>
          <w:rFonts w:hint="eastAsia"/>
          <w:sz w:val="24"/>
        </w:rPr>
        <w:instrText>郑新奇</w:instrText>
      </w:r>
      <w:r>
        <w:rPr>
          <w:rFonts w:hint="eastAsia"/>
          <w:sz w:val="24"/>
        </w:rPr>
        <w:instrText>"},{"literal":"</w:instrText>
      </w:r>
      <w:r>
        <w:rPr>
          <w:rFonts w:hint="eastAsia"/>
          <w:sz w:val="24"/>
        </w:rPr>
        <w:instrText>宋越</w:instrText>
      </w:r>
      <w:r>
        <w:rPr>
          <w:rFonts w:hint="eastAsia"/>
          <w:sz w:val="24"/>
        </w:rPr>
        <w:instrText>"}],"accessed":{"date-parts":[["2025",2,2</w:instrText>
      </w:r>
      <w:r>
        <w:rPr>
          <w:sz w:val="24"/>
        </w:rPr>
        <w:instrText xml:space="preserve">5]]},"issued":{"date-parts":[["2021"]]}}}],"schema":"https://github.com/citation-style-language/schema/raw/master/csl-citation.json"}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[14,15]</w:t>
      </w:r>
      <w:r>
        <w:rPr>
          <w:sz w:val="24"/>
        </w:rPr>
        <w:fldChar w:fldCharType="end"/>
      </w:r>
      <w:r>
        <w:rPr>
          <w:sz w:val="24"/>
        </w:rPr>
        <w:t>。与此同时，国内学者在提升可视化效率和图像质量方面也做了大量工作，例如采用基于</w:t>
      </w:r>
      <w:bookmarkStart w:id="33" w:name="_Hlk191412173"/>
      <w:r>
        <w:rPr>
          <w:sz w:val="24"/>
        </w:rPr>
        <w:t>体绘制</w:t>
      </w:r>
      <w:bookmarkEnd w:id="33"/>
      <w:r>
        <w:rPr>
          <w:sz w:val="24"/>
        </w:rPr>
        <w:fldChar w:fldCharType="begin"/>
      </w:r>
      <w:r>
        <w:rPr>
          <w:sz w:val="24"/>
        </w:rPr>
        <w:instrText xml:space="preserve"> ADDIN ZOTERO_ITEM CSL_CITATION {"citationID":"DkfEXhTl","properties":{"formattedCitation":"\\super [16]\\nosupersub{}","plainCitation":"[16]","noteIndex":0},"citationItems":[{"id":143,"uris":["http://zotero.org/users/local/8clMLtyf/items/8T59PAH7"],"item</w:instrText>
      </w:r>
      <w:r>
        <w:rPr>
          <w:rFonts w:hint="eastAsia"/>
          <w:sz w:val="24"/>
        </w:rPr>
        <w:instrText>Data":{"id":143,"type":"thesis","abstract":"</w:instrText>
      </w:r>
      <w:r>
        <w:rPr>
          <w:rFonts w:hint="eastAsia"/>
          <w:sz w:val="24"/>
        </w:rPr>
        <w:instrText>三维地质建模与可视化是</w:instrText>
      </w:r>
      <w:r>
        <w:rPr>
          <w:rFonts w:hint="eastAsia"/>
          <w:sz w:val="24"/>
        </w:rPr>
        <w:instrText>20</w:instrText>
      </w:r>
      <w:r>
        <w:rPr>
          <w:rFonts w:hint="eastAsia"/>
          <w:sz w:val="24"/>
        </w:rPr>
        <w:instrText>世纪八十年代由地质学、统计学、</w:instrText>
      </w:r>
      <w:r>
        <w:rPr>
          <w:rFonts w:hint="eastAsia"/>
          <w:sz w:val="24"/>
        </w:rPr>
        <w:instrText>GIS</w:instrText>
      </w:r>
      <w:r>
        <w:rPr>
          <w:rFonts w:hint="eastAsia"/>
          <w:sz w:val="24"/>
        </w:rPr>
        <w:instrText>、遥感、几何拓扑等多学科、多领域交叉形成的新的研究方向。针对地质体结构复杂、成因多样的特点</w:instrText>
      </w:r>
      <w:r>
        <w:rPr>
          <w:rFonts w:hint="eastAsia"/>
          <w:sz w:val="24"/>
        </w:rPr>
        <w:instrText>,</w:instrText>
      </w:r>
      <w:r>
        <w:rPr>
          <w:rFonts w:hint="eastAsia"/>
          <w:sz w:val="24"/>
        </w:rPr>
        <w:instrText>三维模型相较与传统的二维图件具有更加直观、空间立体性强、易接受、内容丰富等方面的优势。随着计算机软硬件的更新、数据库的普及应用、图形可视化水平的提高以及传统地质在定量化、数字化方向的演进</w:instrText>
      </w:r>
      <w:r>
        <w:rPr>
          <w:rFonts w:hint="eastAsia"/>
          <w:sz w:val="24"/>
        </w:rPr>
        <w:instrText>,</w:instrText>
      </w:r>
      <w:r>
        <w:rPr>
          <w:rFonts w:hint="eastAsia"/>
          <w:sz w:val="24"/>
        </w:rPr>
        <w:instrText>当前以具备较为成熟的探索及发展三维模型的建模环境。此外</w:instrText>
      </w:r>
      <w:r>
        <w:rPr>
          <w:rFonts w:hint="eastAsia"/>
          <w:sz w:val="24"/>
        </w:rPr>
        <w:instrText>,</w:instrText>
      </w:r>
      <w:r>
        <w:rPr>
          <w:rFonts w:hint="eastAsia"/>
          <w:sz w:val="24"/>
        </w:rPr>
        <w:instrText>频繁提及的“智慧城市”这一概念与“地质大数据”发展方向相契合</w:instrText>
      </w:r>
      <w:r>
        <w:rPr>
          <w:rFonts w:hint="eastAsia"/>
          <w:sz w:val="24"/>
        </w:rPr>
        <w:instrText>,</w:instrText>
      </w:r>
      <w:r>
        <w:rPr>
          <w:rFonts w:hint="eastAsia"/>
          <w:sz w:val="24"/>
        </w:rPr>
        <w:instrText>城市网格化与精细化管理也需要构建动态、实时的地上地下一体化的三维空间可视化系统</w:instrText>
      </w:r>
      <w:r>
        <w:rPr>
          <w:rFonts w:hint="eastAsia"/>
          <w:sz w:val="24"/>
        </w:rPr>
        <w:instrText>,</w:instrText>
      </w:r>
      <w:r>
        <w:rPr>
          <w:rFonts w:hint="eastAsia"/>
          <w:sz w:val="24"/>
        </w:rPr>
        <w:instrText>建立三维地质模型</w:instrText>
      </w:r>
      <w:r>
        <w:rPr>
          <w:rFonts w:hint="eastAsia"/>
          <w:sz w:val="24"/>
        </w:rPr>
        <w:instrText>,</w:instrText>
      </w:r>
      <w:r>
        <w:rPr>
          <w:rFonts w:hint="eastAsia"/>
          <w:sz w:val="24"/>
        </w:rPr>
        <w:instrText>有利于城市地下空间开发、利用与管理。本文首先介绍了国内外三维地质建模的研究现状、主流建模软件等最新研究成果</w:instrText>
      </w:r>
      <w:r>
        <w:rPr>
          <w:rFonts w:hint="eastAsia"/>
          <w:sz w:val="24"/>
        </w:rPr>
        <w:instrText>,</w:instrText>
      </w:r>
      <w:r>
        <w:rPr>
          <w:rFonts w:hint="eastAsia"/>
          <w:sz w:val="24"/>
        </w:rPr>
        <w:instrText>归纳总结了研究区的自然地理特征、地形地貌特征、基底地层与地质构造、第四系沉积物特征及分布等内容。其次</w:instrText>
      </w:r>
      <w:r>
        <w:rPr>
          <w:rFonts w:hint="eastAsia"/>
          <w:sz w:val="24"/>
        </w:rPr>
        <w:instrText>,</w:instrText>
      </w:r>
      <w:r>
        <w:rPr>
          <w:rFonts w:hint="eastAsia"/>
          <w:sz w:val="24"/>
        </w:rPr>
        <w:instrText>对于建模原理和方法中的空间数据结构模型、空间数据插值方法、常见地质建模方法以及模型检验等内容进行简单梳理</w:instrText>
      </w:r>
      <w:r>
        <w:rPr>
          <w:rFonts w:hint="eastAsia"/>
          <w:sz w:val="24"/>
        </w:rPr>
        <w:instrText>;</w:instrText>
      </w:r>
      <w:r>
        <w:rPr>
          <w:rFonts w:hint="eastAsia"/>
          <w:sz w:val="24"/>
        </w:rPr>
        <w:instrText>整理、分析钻孔、剖面数据的地层岩性</w:instrText>
      </w:r>
      <w:r>
        <w:rPr>
          <w:rFonts w:hint="eastAsia"/>
          <w:sz w:val="24"/>
        </w:rPr>
        <w:instrText>,</w:instrText>
      </w:r>
      <w:r>
        <w:rPr>
          <w:rFonts w:hint="eastAsia"/>
          <w:sz w:val="24"/>
        </w:rPr>
        <w:instrText>并依据标准地层厘清断层与地层之间的切割关系、新老地层的接触关系、沉积层序</w:instrText>
      </w:r>
      <w:r>
        <w:rPr>
          <w:rFonts w:hint="eastAsia"/>
          <w:sz w:val="24"/>
        </w:rPr>
        <w:instrText>;</w:instrText>
      </w:r>
      <w:r>
        <w:rPr>
          <w:rFonts w:hint="eastAsia"/>
          <w:sz w:val="24"/>
        </w:rPr>
        <w:instrText>解译、处理遥感、物探、钻孔及剖面数据</w:instrText>
      </w:r>
      <w:r>
        <w:rPr>
          <w:rFonts w:hint="eastAsia"/>
          <w:sz w:val="24"/>
        </w:rPr>
        <w:instrText>,</w:instrText>
      </w:r>
      <w:r>
        <w:rPr>
          <w:rFonts w:hint="eastAsia"/>
          <w:sz w:val="24"/>
        </w:rPr>
        <w:instrText>并将钻孔数据及剖面数据转换成</w:instrText>
      </w:r>
      <w:r>
        <w:rPr>
          <w:rFonts w:hint="eastAsia"/>
          <w:sz w:val="24"/>
        </w:rPr>
        <w:instrText>GeoModeller</w:instrText>
      </w:r>
      <w:r>
        <w:rPr>
          <w:rFonts w:hint="eastAsia"/>
          <w:sz w:val="24"/>
        </w:rPr>
        <w:instrText>软件可识别格式文件。通过在平台中搭建模型块体、为地质体添加地质接触点、剖面迹线等操作</w:instrText>
      </w:r>
      <w:r>
        <w:rPr>
          <w:rFonts w:hint="eastAsia"/>
          <w:sz w:val="24"/>
        </w:rPr>
        <w:instrText>,</w:instrText>
      </w:r>
      <w:r>
        <w:rPr>
          <w:rFonts w:hint="eastAsia"/>
          <w:sz w:val="24"/>
        </w:rPr>
        <w:instrText>构建可以约束并生成模型的地层剖面</w:instrText>
      </w:r>
      <w:r>
        <w:rPr>
          <w:rFonts w:hint="eastAsia"/>
          <w:sz w:val="24"/>
        </w:rPr>
        <w:instrText>,</w:instrText>
      </w:r>
      <w:r>
        <w:rPr>
          <w:rFonts w:hint="eastAsia"/>
          <w:sz w:val="24"/>
        </w:rPr>
        <w:instrText>并插值拟合生成第四系地质模型及工程地质模型。研究表明</w:instrText>
      </w:r>
      <w:r>
        <w:rPr>
          <w:rFonts w:hint="eastAsia"/>
          <w:sz w:val="24"/>
        </w:rPr>
        <w:instrText>:</w:instrText>
      </w:r>
      <w:r>
        <w:rPr>
          <w:rFonts w:hint="eastAsia"/>
          <w:sz w:val="24"/>
        </w:rPr>
        <w:instrText>研究区</w:instrText>
      </w:r>
      <w:r>
        <w:rPr>
          <w:rFonts w:hint="eastAsia"/>
          <w:sz w:val="24"/>
        </w:rPr>
        <w:instrText>70</w:instrText>
      </w:r>
      <w:r>
        <w:rPr>
          <w:rFonts w:hint="eastAsia"/>
          <w:sz w:val="24"/>
        </w:rPr>
        <w:instrText>米深工程地质模型</w:instrText>
      </w:r>
      <w:r>
        <w:rPr>
          <w:rFonts w:hint="eastAsia"/>
          <w:sz w:val="24"/>
        </w:rPr>
        <w:instrText>,</w:instrText>
      </w:r>
      <w:r>
        <w:rPr>
          <w:rFonts w:hint="eastAsia"/>
          <w:sz w:val="24"/>
        </w:rPr>
        <w:instrText>按岩性可划分为</w:instrText>
      </w:r>
      <w:r>
        <w:rPr>
          <w:rFonts w:hint="eastAsia"/>
          <w:sz w:val="24"/>
        </w:rPr>
        <w:instrText>29</w:instrText>
      </w:r>
      <w:r>
        <w:rPr>
          <w:rFonts w:hint="eastAsia"/>
          <w:sz w:val="24"/>
        </w:rPr>
        <w:instrText>层</w:instrText>
      </w:r>
      <w:r>
        <w:rPr>
          <w:rFonts w:hint="eastAsia"/>
          <w:sz w:val="24"/>
        </w:rPr>
        <w:instrText>,</w:instrText>
      </w:r>
      <w:r>
        <w:rPr>
          <w:rFonts w:hint="eastAsia"/>
          <w:sz w:val="24"/>
        </w:rPr>
        <w:instrText>盆地内部的第四纪沉积物厚度较边缘厚</w:instrText>
      </w:r>
      <w:r>
        <w:rPr>
          <w:rFonts w:hint="eastAsia"/>
          <w:sz w:val="24"/>
        </w:rPr>
        <w:instrText>,</w:instrText>
      </w:r>
      <w:r>
        <w:rPr>
          <w:rFonts w:hint="eastAsia"/>
          <w:sz w:val="24"/>
        </w:rPr>
        <w:instrText>岩性以灰、灰绿泥岩、粉砂质泥岩、泥质砂岩互层为主</w:instrText>
      </w:r>
      <w:r>
        <w:rPr>
          <w:rFonts w:hint="eastAsia"/>
          <w:sz w:val="24"/>
        </w:rPr>
        <w:instrText>,</w:instrText>
      </w:r>
      <w:r>
        <w:rPr>
          <w:rFonts w:hint="eastAsia"/>
          <w:sz w:val="24"/>
        </w:rPr>
        <w:instrText>根据地层沉积厚度以及以往地震震中分布关系推测存在活动断层</w:instrText>
      </w:r>
      <w:r>
        <w:rPr>
          <w:rFonts w:hint="eastAsia"/>
          <w:sz w:val="24"/>
        </w:rPr>
        <w:instrText>;</w:instrText>
      </w:r>
      <w:r>
        <w:rPr>
          <w:rFonts w:hint="eastAsia"/>
          <w:sz w:val="24"/>
        </w:rPr>
        <w:instrText>此外</w:instrText>
      </w:r>
      <w:r>
        <w:rPr>
          <w:rFonts w:hint="eastAsia"/>
          <w:sz w:val="24"/>
        </w:rPr>
        <w:instrText>,</w:instrText>
      </w:r>
      <w:r>
        <w:rPr>
          <w:rFonts w:hint="eastAsia"/>
          <w:sz w:val="24"/>
        </w:rPr>
        <w:instrText>以实际地质概况作为约束贯穿于数据处理、模型构建过程</w:instrText>
      </w:r>
      <w:r>
        <w:rPr>
          <w:rFonts w:hint="eastAsia"/>
          <w:sz w:val="24"/>
        </w:rPr>
        <w:instrText>,</w:instrText>
      </w:r>
      <w:r>
        <w:rPr>
          <w:rFonts w:hint="eastAsia"/>
          <w:sz w:val="24"/>
        </w:rPr>
        <w:instrText>通过</w:instrText>
      </w:r>
      <w:r>
        <w:rPr>
          <w:rFonts w:hint="eastAsia"/>
          <w:sz w:val="24"/>
        </w:rPr>
        <w:instrText>GeoModeller</w:instrText>
      </w:r>
      <w:r>
        <w:rPr>
          <w:rFonts w:hint="eastAsia"/>
          <w:sz w:val="24"/>
        </w:rPr>
        <w:instrText>软件平台可以建立可视化效果好、精度高的三维地质模型</w:instrText>
      </w:r>
      <w:r>
        <w:rPr>
          <w:rFonts w:hint="eastAsia"/>
          <w:sz w:val="24"/>
        </w:rPr>
        <w:instrText>,</w:instrText>
      </w:r>
      <w:r>
        <w:rPr>
          <w:rFonts w:hint="eastAsia"/>
          <w:sz w:val="24"/>
        </w:rPr>
        <w:instrText>所建模型与实际钻孔分层相似度高</w:instrText>
      </w:r>
      <w:r>
        <w:rPr>
          <w:rFonts w:hint="eastAsia"/>
          <w:sz w:val="24"/>
        </w:rPr>
        <w:instrText>,</w:instrText>
      </w:r>
      <w:r>
        <w:rPr>
          <w:rFonts w:hint="eastAsia"/>
          <w:sz w:val="24"/>
        </w:rPr>
        <w:instrText>具有一定的实用价值。</w:instrText>
      </w:r>
      <w:r>
        <w:rPr>
          <w:rFonts w:hint="eastAsia"/>
          <w:sz w:val="24"/>
        </w:rPr>
        <w:instrText>","genre":"</w:instrText>
      </w:r>
      <w:r>
        <w:rPr>
          <w:rFonts w:hint="eastAsia"/>
          <w:sz w:val="24"/>
        </w:rPr>
        <w:instrText>硕士学位论文</w:instrText>
      </w:r>
      <w:r>
        <w:rPr>
          <w:rFonts w:hint="eastAsia"/>
          <w:sz w:val="24"/>
        </w:rPr>
        <w:instrText xml:space="preserve">","language":"zh-CN","note":"DOI: 10.27493/d.cnki.gzdzy.2021.000477\nmajor: </w:instrText>
      </w:r>
      <w:r>
        <w:rPr>
          <w:rFonts w:hint="eastAsia"/>
          <w:sz w:val="24"/>
        </w:rPr>
        <w:instrText>地质工程（专业学位）</w:instrText>
      </w:r>
      <w:r>
        <w:rPr>
          <w:rFonts w:hint="eastAsia"/>
          <w:sz w:val="24"/>
        </w:rPr>
        <w:instrText xml:space="preserve">\ndownload: 451\nalbum: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\nCLC: P628\ndbcode: CMFD\ndbname: CMFD202201\nfilename: 1021168341.nh","number-of-pages":"59","publisher":"</w:instrText>
      </w:r>
      <w:r>
        <w:rPr>
          <w:rFonts w:hint="eastAsia"/>
          <w:sz w:val="24"/>
        </w:rPr>
        <w:instrText>中国地质大学（北京）</w:instrText>
      </w:r>
      <w:r>
        <w:rPr>
          <w:rFonts w:hint="eastAsia"/>
          <w:sz w:val="24"/>
        </w:rPr>
        <w:instrText>","source":"CNKI","title":"</w:instrText>
      </w:r>
      <w:r>
        <w:rPr>
          <w:rFonts w:hint="eastAsia"/>
          <w:sz w:val="24"/>
        </w:rPr>
        <w:instrText>基于</w:instrText>
      </w:r>
      <w:r>
        <w:rPr>
          <w:rFonts w:hint="eastAsia"/>
          <w:sz w:val="24"/>
        </w:rPr>
        <w:instrText>GeoModeller</w:instrText>
      </w:r>
      <w:r>
        <w:rPr>
          <w:rFonts w:hint="eastAsia"/>
          <w:sz w:val="24"/>
        </w:rPr>
        <w:instrText>软件的山西省某工业区三维地质建模</w:instrText>
      </w:r>
      <w:r>
        <w:rPr>
          <w:rFonts w:hint="eastAsia"/>
          <w:sz w:val="24"/>
        </w:rPr>
        <w:instrText>","URL":"https://doi.org/10.27493/d.cnki.gzdzy.2021.000477","author":[{"literal":"</w:instrText>
      </w:r>
      <w:r>
        <w:rPr>
          <w:rFonts w:hint="eastAsia"/>
          <w:sz w:val="24"/>
        </w:rPr>
        <w:instrText>张杰</w:instrText>
      </w:r>
      <w:r>
        <w:rPr>
          <w:rFonts w:hint="eastAsia"/>
          <w:sz w:val="24"/>
        </w:rPr>
        <w:instrText>"}],"contributor":[{"literal":"</w:instrText>
      </w:r>
      <w:r>
        <w:rPr>
          <w:rFonts w:hint="eastAsia"/>
          <w:sz w:val="24"/>
        </w:rPr>
        <w:instrText>程捷</w:instrText>
      </w:r>
      <w:r>
        <w:rPr>
          <w:rFonts w:hint="eastAsia"/>
          <w:sz w:val="24"/>
        </w:rPr>
        <w:instrText>"},{"literal":"</w:instrText>
      </w:r>
      <w:r>
        <w:rPr>
          <w:rFonts w:hint="eastAsia"/>
          <w:sz w:val="24"/>
        </w:rPr>
        <w:instrText>刘荣梅</w:instrText>
      </w:r>
      <w:r>
        <w:rPr>
          <w:rFonts w:hint="eastAsia"/>
          <w:sz w:val="24"/>
        </w:rPr>
        <w:instrText xml:space="preserve">"}],"accessed":{"date-parts":[["2025",2,25]]},"issued":{"date-parts":[["2022"]]}}}],"schema":"https://github.com/citation-style-language/schema/raw/master/csl-citation.json"}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[16]</w:t>
      </w:r>
      <w:r>
        <w:rPr>
          <w:sz w:val="24"/>
        </w:rPr>
        <w:fldChar w:fldCharType="end"/>
      </w:r>
      <w:r>
        <w:rPr>
          <w:sz w:val="24"/>
        </w:rPr>
        <w:t>和光线追踪的优化算法，显著改善了模型渲染的清晰度和效率。然而，国内在高性能可视化渲染、复杂场景</w:t>
      </w:r>
      <w:r>
        <w:rPr>
          <w:sz w:val="24"/>
        </w:rPr>
        <w:lastRenderedPageBreak/>
        <w:t>处理和用户体验优化方面仍存在不足，尤其是</w:t>
      </w:r>
      <w:r>
        <w:rPr>
          <w:sz w:val="24"/>
        </w:rPr>
        <w:t>Web</w:t>
      </w:r>
      <w:r>
        <w:rPr>
          <w:sz w:val="24"/>
        </w:rPr>
        <w:t>端的实时交互性能还有较大提升空间</w:t>
      </w:r>
      <w:r>
        <w:rPr>
          <w:sz w:val="24"/>
        </w:rPr>
        <w:fldChar w:fldCharType="begin"/>
      </w:r>
      <w:r>
        <w:rPr>
          <w:sz w:val="24"/>
        </w:rPr>
        <w:instrText xml:space="preserve"> ADDIN ZOTERO_ITEM CSL_CITATION {"citationID":"TO3bAClF","properties":{"formattedCitation":"\\super [17]\\nosupersub{}","plainCitation":"[17]","noteIndex":0},"citationItems":[{"id":31,"uris":["http://zotero.org/users/local/8clMLtyf/items/KH58BBNP"],"itemD</w:instrText>
      </w:r>
      <w:r>
        <w:rPr>
          <w:rFonts w:hint="eastAsia"/>
          <w:sz w:val="24"/>
        </w:rPr>
        <w:instrText>ata":{"id":31,"type":"article-journal","abstract":"</w:instrText>
      </w:r>
      <w:r>
        <w:rPr>
          <w:rFonts w:hint="eastAsia"/>
          <w:sz w:val="24"/>
        </w:rPr>
        <w:instrText>三维可视化系统是智慧矿山建设的空间信息基础支撑平台</w:instrText>
      </w:r>
      <w:r>
        <w:rPr>
          <w:rFonts w:hint="eastAsia"/>
          <w:sz w:val="24"/>
        </w:rPr>
        <w:instrText>(4DGIS)</w:instrText>
      </w:r>
      <w:r>
        <w:rPr>
          <w:rFonts w:hint="eastAsia"/>
          <w:sz w:val="24"/>
        </w:rPr>
        <w:instrText>的有机组成部分。首先介绍了三维可视化发展历程</w:instrText>
      </w:r>
      <w:r>
        <w:rPr>
          <w:rFonts w:hint="eastAsia"/>
          <w:sz w:val="24"/>
        </w:rPr>
        <w:instrText>;</w:instrText>
      </w:r>
      <w:r>
        <w:rPr>
          <w:rFonts w:hint="eastAsia"/>
          <w:sz w:val="24"/>
        </w:rPr>
        <w:instrText>其次</w:instrText>
      </w:r>
      <w:r>
        <w:rPr>
          <w:rFonts w:hint="eastAsia"/>
          <w:sz w:val="24"/>
        </w:rPr>
        <w:instrText>,</w:instrText>
      </w:r>
      <w:r>
        <w:rPr>
          <w:rFonts w:hint="eastAsia"/>
          <w:sz w:val="24"/>
        </w:rPr>
        <w:instrText>结合当前三维可视化技术发展趋势</w:instrText>
      </w:r>
      <w:r>
        <w:rPr>
          <w:rFonts w:hint="eastAsia"/>
          <w:sz w:val="24"/>
        </w:rPr>
        <w:instrText>,</w:instrText>
      </w:r>
      <w:r>
        <w:rPr>
          <w:rFonts w:hint="eastAsia"/>
          <w:sz w:val="24"/>
        </w:rPr>
        <w:instrText>从三维数据获取与建模、三维软硬件技术、三维专业应用</w:instrText>
      </w:r>
      <w:r>
        <w:rPr>
          <w:rFonts w:hint="eastAsia"/>
          <w:sz w:val="24"/>
        </w:rPr>
        <w:instrText>3</w:instrText>
      </w:r>
      <w:r>
        <w:rPr>
          <w:rFonts w:hint="eastAsia"/>
          <w:sz w:val="24"/>
        </w:rPr>
        <w:instrText>个层次开展全方位的技术归纳与总结。重点阐述了透明工作面勘探技术及三维建模方法</w:instrText>
      </w:r>
      <w:r>
        <w:rPr>
          <w:rFonts w:hint="eastAsia"/>
          <w:sz w:val="24"/>
        </w:rPr>
        <w:instrText>,</w:instrText>
      </w:r>
      <w:r>
        <w:rPr>
          <w:rFonts w:hint="eastAsia"/>
          <w:sz w:val="24"/>
        </w:rPr>
        <w:instrText>介绍了三维巷道数据获取的激光</w:instrText>
      </w:r>
      <w:r>
        <w:rPr>
          <w:rFonts w:hint="eastAsia"/>
          <w:sz w:val="24"/>
        </w:rPr>
        <w:instrText>Li DAR</w:instrText>
      </w:r>
      <w:r>
        <w:rPr>
          <w:rFonts w:hint="eastAsia"/>
          <w:sz w:val="24"/>
        </w:rPr>
        <w:instrText>、全景图像和全景视频、立体视觉和深度相机等新技术</w:instrText>
      </w:r>
      <w:r>
        <w:rPr>
          <w:rFonts w:hint="eastAsia"/>
          <w:sz w:val="24"/>
        </w:rPr>
        <w:instrText>,</w:instrText>
      </w:r>
      <w:r>
        <w:rPr>
          <w:rFonts w:hint="eastAsia"/>
          <w:sz w:val="24"/>
        </w:rPr>
        <w:instrText>以及</w:instrText>
      </w:r>
      <w:r>
        <w:rPr>
          <w:rFonts w:hint="eastAsia"/>
          <w:sz w:val="24"/>
        </w:rPr>
        <w:instrText>WebGL</w:instrText>
      </w:r>
      <w:r>
        <w:rPr>
          <w:rFonts w:hint="eastAsia"/>
          <w:sz w:val="24"/>
        </w:rPr>
        <w:instrText>、云渲染等前沿网络可视化开发技术</w:instrText>
      </w:r>
      <w:r>
        <w:rPr>
          <w:rFonts w:hint="eastAsia"/>
          <w:sz w:val="24"/>
        </w:rPr>
        <w:instrText>,</w:instrText>
      </w:r>
      <w:r>
        <w:rPr>
          <w:rFonts w:hint="eastAsia"/>
          <w:sz w:val="24"/>
        </w:rPr>
        <w:instrText>探讨了虚拟现实、增强现实硬件技术进展。在应用方面</w:instrText>
      </w:r>
      <w:r>
        <w:rPr>
          <w:rFonts w:hint="eastAsia"/>
          <w:sz w:val="24"/>
        </w:rPr>
        <w:instrText>,</w:instrText>
      </w:r>
      <w:r>
        <w:rPr>
          <w:rFonts w:hint="eastAsia"/>
          <w:sz w:val="24"/>
        </w:rPr>
        <w:instrText>剖析了三维可视化系统在矿山领域应用的难点问题</w:instrText>
      </w:r>
      <w:r>
        <w:rPr>
          <w:rFonts w:hint="eastAsia"/>
          <w:sz w:val="24"/>
        </w:rPr>
        <w:instrText>,</w:instrText>
      </w:r>
      <w:r>
        <w:rPr>
          <w:rFonts w:hint="eastAsia"/>
          <w:sz w:val="24"/>
        </w:rPr>
        <w:instrText>指出一个通用的三维可视化或者三维地理信息系统是远远不够的</w:instrText>
      </w:r>
      <w:r>
        <w:rPr>
          <w:rFonts w:hint="eastAsia"/>
          <w:sz w:val="24"/>
        </w:rPr>
        <w:instrText>,</w:instrText>
      </w:r>
      <w:r>
        <w:rPr>
          <w:rFonts w:hint="eastAsia"/>
          <w:sz w:val="24"/>
        </w:rPr>
        <w:instrText>三维可视化系统应该从可视化展示局限性</w:instrText>
      </w:r>
      <w:r>
        <w:rPr>
          <w:rFonts w:hint="eastAsia"/>
          <w:sz w:val="24"/>
        </w:rPr>
        <w:instrText>,</w:instrText>
      </w:r>
      <w:r>
        <w:rPr>
          <w:rFonts w:hint="eastAsia"/>
          <w:sz w:val="24"/>
        </w:rPr>
        <w:instrText>逐渐深入到透明化勘探、智能化采矿设计、智慧通风、安全生产综合管理、工业智能管控、地表环境监测、灾害事故反演、虚拟仿真培训等领域形成各具特色的专题应用。此外</w:instrText>
      </w:r>
      <w:r>
        <w:rPr>
          <w:rFonts w:hint="eastAsia"/>
          <w:sz w:val="24"/>
        </w:rPr>
        <w:instrText>,</w:instrText>
      </w:r>
      <w:r>
        <w:rPr>
          <w:rFonts w:hint="eastAsia"/>
          <w:sz w:val="24"/>
        </w:rPr>
        <w:instrText>还介绍了最新的</w:instrText>
      </w:r>
      <w:r>
        <w:rPr>
          <w:rFonts w:hint="eastAsia"/>
          <w:sz w:val="24"/>
        </w:rPr>
        <w:instrText>CityGML</w:instrText>
      </w:r>
      <w:r>
        <w:rPr>
          <w:rFonts w:hint="eastAsia"/>
          <w:sz w:val="24"/>
        </w:rPr>
        <w:instrText>、</w:instrText>
      </w:r>
      <w:r>
        <w:rPr>
          <w:rFonts w:hint="eastAsia"/>
          <w:sz w:val="24"/>
        </w:rPr>
        <w:instrText>Geo3DML</w:instrText>
      </w:r>
      <w:r>
        <w:rPr>
          <w:rFonts w:hint="eastAsia"/>
          <w:sz w:val="24"/>
        </w:rPr>
        <w:instrText>、三维瓦片等国际三维数据标准。</w:instrText>
      </w:r>
      <w:r>
        <w:rPr>
          <w:rFonts w:hint="eastAsia"/>
          <w:sz w:val="24"/>
        </w:rPr>
        <w:instrText>","container-title":"</w:instrText>
      </w:r>
      <w:r>
        <w:rPr>
          <w:rFonts w:hint="eastAsia"/>
          <w:sz w:val="24"/>
        </w:rPr>
        <w:instrText>煤炭科学技术</w:instrText>
      </w:r>
      <w:r>
        <w:rPr>
          <w:rFonts w:hint="eastAsia"/>
          <w:sz w:val="24"/>
        </w:rPr>
        <w:instrText xml:space="preserve">","DOI":"10.13199/j.cnki.cst.2021.02.019","issue":"2","language":"zh-CN","note":"foundation: </w:instrText>
      </w:r>
      <w:r>
        <w:rPr>
          <w:rFonts w:hint="eastAsia"/>
          <w:sz w:val="24"/>
        </w:rPr>
        <w:instrText>国家自然科学基金资助项目</w:instrText>
      </w:r>
      <w:r>
        <w:rPr>
          <w:rFonts w:hint="eastAsia"/>
          <w:sz w:val="24"/>
        </w:rPr>
        <w:instrText>(51774281)</w:instrText>
      </w:r>
      <w:r>
        <w:rPr>
          <w:rFonts w:hint="eastAsia"/>
          <w:sz w:val="24"/>
        </w:rPr>
        <w:instrText>；</w:instrText>
      </w:r>
      <w:r>
        <w:rPr>
          <w:rFonts w:hint="eastAsia"/>
          <w:sz w:val="24"/>
        </w:rPr>
        <w:instrText xml:space="preserve"> </w:instrText>
      </w:r>
      <w:r>
        <w:rPr>
          <w:rFonts w:hint="eastAsia"/>
          <w:sz w:val="24"/>
        </w:rPr>
        <w:instrText>内蒙古自治区科技厅重大专项资助项目</w:instrText>
      </w:r>
      <w:r>
        <w:rPr>
          <w:rFonts w:hint="eastAsia"/>
          <w:sz w:val="24"/>
        </w:rPr>
        <w:instrText>(2015-2019)</w:instrText>
      </w:r>
      <w:r>
        <w:rPr>
          <w:rFonts w:hint="eastAsia"/>
          <w:sz w:val="24"/>
        </w:rPr>
        <w:instrText>；</w:instrText>
      </w:r>
      <w:r>
        <w:rPr>
          <w:rFonts w:hint="eastAsia"/>
          <w:sz w:val="24"/>
        </w:rPr>
        <w:instrText xml:space="preserve">\ndownload: 2639\nalbum: </w:instrText>
      </w:r>
      <w:r>
        <w:rPr>
          <w:rFonts w:hint="eastAsia"/>
          <w:sz w:val="24"/>
        </w:rPr>
        <w:instrText>工程科技Ⅰ辑</w:instrText>
      </w:r>
      <w:r>
        <w:rPr>
          <w:rFonts w:hint="eastAsia"/>
          <w:sz w:val="24"/>
        </w:rPr>
        <w:instrText>;</w:instrText>
      </w:r>
      <w:r>
        <w:rPr>
          <w:rFonts w:hint="eastAsia"/>
          <w:sz w:val="24"/>
        </w:rPr>
        <w:instrText>信息科技</w:instrText>
      </w:r>
      <w:r>
        <w:rPr>
          <w:rFonts w:hint="eastAsia"/>
          <w:sz w:val="24"/>
        </w:rPr>
        <w:instrText>\nCLC: TD67\ndbcode: CJFQ\ndbname: CJFDLAST2021\nfilename: MTKJ202102019","page":"153-162","source":"CNKI","title":"</w:instrText>
      </w:r>
      <w:r>
        <w:rPr>
          <w:rFonts w:hint="eastAsia"/>
          <w:sz w:val="24"/>
        </w:rPr>
        <w:instrText>三维可视化技术在智慧矿山领域的研究进展</w:instrText>
      </w:r>
      <w:r>
        <w:rPr>
          <w:rFonts w:hint="eastAsia"/>
          <w:sz w:val="24"/>
        </w:rPr>
        <w:instrText>","volume":"49","author":[{"literal":"</w:instrText>
      </w:r>
      <w:r>
        <w:rPr>
          <w:rFonts w:hint="eastAsia"/>
          <w:sz w:val="24"/>
        </w:rPr>
        <w:instrText>李梅</w:instrText>
      </w:r>
      <w:r>
        <w:rPr>
          <w:rFonts w:hint="eastAsia"/>
          <w:sz w:val="24"/>
        </w:rPr>
        <w:instrText>"},{"literal":"</w:instrText>
      </w:r>
      <w:r>
        <w:rPr>
          <w:rFonts w:hint="eastAsia"/>
          <w:sz w:val="24"/>
        </w:rPr>
        <w:instrText>姜展</w:instrText>
      </w:r>
      <w:r>
        <w:rPr>
          <w:rFonts w:hint="eastAsia"/>
          <w:sz w:val="24"/>
        </w:rPr>
        <w:instrText>"},{"literal":"</w:instrText>
      </w:r>
      <w:r>
        <w:rPr>
          <w:rFonts w:hint="eastAsia"/>
          <w:sz w:val="24"/>
        </w:rPr>
        <w:instrText>姜龙飞</w:instrText>
      </w:r>
      <w:r>
        <w:rPr>
          <w:rFonts w:hint="eastAsia"/>
          <w:sz w:val="24"/>
        </w:rPr>
        <w:instrText>"},{"literal":"</w:instrText>
      </w:r>
      <w:r>
        <w:rPr>
          <w:rFonts w:hint="eastAsia"/>
          <w:sz w:val="24"/>
        </w:rPr>
        <w:instrText>孙振明</w:instrText>
      </w:r>
      <w:r>
        <w:rPr>
          <w:rFonts w:hint="eastAsia"/>
          <w:sz w:val="24"/>
        </w:rPr>
        <w:instrText>"}],"issued":{"date-parts":[["2021"]]}}}],"schema":"https://github.com/citation-style-language/schema/raw/master/</w:instrText>
      </w:r>
      <w:r>
        <w:rPr>
          <w:sz w:val="24"/>
        </w:rPr>
        <w:instrText xml:space="preserve">csl-citation.json"} </w:instrText>
      </w:r>
      <w:r>
        <w:rPr>
          <w:sz w:val="24"/>
        </w:rPr>
        <w:fldChar w:fldCharType="separate"/>
      </w:r>
      <w:r>
        <w:rPr>
          <w:rFonts w:eastAsiaTheme="minorEastAsia"/>
          <w:kern w:val="0"/>
          <w:sz w:val="24"/>
          <w:vertAlign w:val="superscript"/>
          <w14:ligatures w14:val="standardContextual"/>
        </w:rPr>
        <w:t>[17]</w:t>
      </w:r>
      <w:r>
        <w:rPr>
          <w:sz w:val="24"/>
        </w:rPr>
        <w:fldChar w:fldCharType="end"/>
      </w:r>
      <w:r>
        <w:rPr>
          <w:sz w:val="24"/>
        </w:rPr>
        <w:t>。</w:t>
      </w:r>
    </w:p>
    <w:p w14:paraId="2ACBF412" w14:textId="41A73FFF" w:rsidR="008724BF" w:rsidRDefault="008A7C78">
      <w:pPr>
        <w:snapToGrid w:val="0"/>
        <w:spacing w:after="120" w:line="300" w:lineRule="auto"/>
        <w:ind w:firstLineChars="200" w:firstLine="480"/>
        <w:rPr>
          <w:sz w:val="24"/>
        </w:rPr>
      </w:pPr>
      <w:r>
        <w:rPr>
          <w:sz w:val="24"/>
        </w:rPr>
        <w:t>国外在三维地质可视化领域具有领先优势，尤其是在实时渲染、虚拟现实（</w:t>
      </w:r>
      <w:r>
        <w:rPr>
          <w:sz w:val="24"/>
        </w:rPr>
        <w:t>VR</w:t>
      </w:r>
      <w:r>
        <w:rPr>
          <w:sz w:val="24"/>
        </w:rPr>
        <w:t>）和增强现实（</w:t>
      </w:r>
      <w:r>
        <w:rPr>
          <w:sz w:val="24"/>
        </w:rPr>
        <w:t>AR</w:t>
      </w:r>
      <w:r>
        <w:rPr>
          <w:sz w:val="24"/>
        </w:rPr>
        <w:t>）技术的融合应用方面。近年来，国外利用</w:t>
      </w:r>
      <w:r>
        <w:rPr>
          <w:sz w:val="24"/>
        </w:rPr>
        <w:t>WebGL</w:t>
      </w:r>
      <w:r>
        <w:rPr>
          <w:sz w:val="24"/>
        </w:rPr>
        <w:t>开发了诸如</w:t>
      </w:r>
      <w:bookmarkStart w:id="34" w:name="_Hlk191410253"/>
      <w:r>
        <w:rPr>
          <w:sz w:val="24"/>
        </w:rPr>
        <w:t>Cesium</w:t>
      </w:r>
      <w:bookmarkEnd w:id="34"/>
      <w:r>
        <w:rPr>
          <w:sz w:val="24"/>
        </w:rPr>
        <w:t>和</w:t>
      </w:r>
      <w:r>
        <w:rPr>
          <w:sz w:val="24"/>
        </w:rPr>
        <w:t>Three.js</w:t>
      </w:r>
      <w:r>
        <w:rPr>
          <w:sz w:val="24"/>
        </w:rPr>
        <w:t>等可视化框架，这些框架为地质数据的三维展示提供了</w:t>
      </w:r>
      <w:r>
        <w:rPr>
          <w:rFonts w:hint="eastAsia"/>
          <w:sz w:val="24"/>
        </w:rPr>
        <w:t>强有力</w:t>
      </w:r>
      <w:r>
        <w:rPr>
          <w:sz w:val="24"/>
        </w:rPr>
        <w:t>的技术支持，能够在</w:t>
      </w:r>
      <w:r>
        <w:rPr>
          <w:rFonts w:hint="eastAsia"/>
          <w:sz w:val="24"/>
        </w:rPr>
        <w:t>轻量的</w:t>
      </w:r>
      <w:r>
        <w:rPr>
          <w:sz w:val="24"/>
        </w:rPr>
        <w:t>硬件资源环境下实现高</w:t>
      </w:r>
      <w:r>
        <w:rPr>
          <w:rFonts w:hint="eastAsia"/>
          <w:sz w:val="24"/>
        </w:rPr>
        <w:t>性能</w:t>
      </w:r>
      <w:r>
        <w:rPr>
          <w:sz w:val="24"/>
        </w:rPr>
        <w:t>的渲染和交互</w:t>
      </w:r>
      <w:r>
        <w:rPr>
          <w:sz w:val="24"/>
        </w:rPr>
        <w:fldChar w:fldCharType="begin"/>
      </w:r>
      <w:r>
        <w:rPr>
          <w:sz w:val="24"/>
        </w:rPr>
        <w:instrText xml:space="preserve"> ADDIN ZOTERO_ITEM CSL_CITATION {"citationID":"TPjj7EtZ","properties":{"formattedCitation":"\\super [18-21]\\nosupersub{}","plainCitation":"[18-21]","noteIndex":0},"citationItems":[{"id":122,"uris":["http://zotero.org/users/local/8clMLtyf/items/P7JYUWS5"]</w:instrText>
      </w:r>
      <w:r>
        <w:rPr>
          <w:rFonts w:hint="eastAsia"/>
          <w:sz w:val="24"/>
        </w:rPr>
        <w:instrText>,"itemData":{"id":122,"type":"thesis","abstract":"</w:instrText>
      </w:r>
      <w:r>
        <w:rPr>
          <w:rFonts w:hint="eastAsia"/>
          <w:sz w:val="24"/>
        </w:rPr>
        <w:instrText>高密度电阻率法是比较便捷高效的一种直流电阻率勘探方法</w:instrText>
      </w:r>
      <w:r>
        <w:rPr>
          <w:rFonts w:hint="eastAsia"/>
          <w:sz w:val="24"/>
        </w:rPr>
        <w:instrText>,</w:instrText>
      </w:r>
      <w:r>
        <w:rPr>
          <w:rFonts w:hint="eastAsia"/>
          <w:sz w:val="24"/>
        </w:rPr>
        <w:instrText>在工程地球物理勘探中得到了广泛的应用。但在面对复杂地质、地形条件时</w:instrText>
      </w:r>
      <w:r>
        <w:rPr>
          <w:rFonts w:hint="eastAsia"/>
          <w:sz w:val="24"/>
        </w:rPr>
        <w:instrText>,</w:instrText>
      </w:r>
      <w:r>
        <w:rPr>
          <w:rFonts w:hint="eastAsia"/>
          <w:sz w:val="24"/>
        </w:rPr>
        <w:instrText>野外勘探工作会受到诸多限制。随着信息技术的发展</w:instrText>
      </w:r>
      <w:r>
        <w:rPr>
          <w:rFonts w:hint="eastAsia"/>
          <w:sz w:val="24"/>
        </w:rPr>
        <w:instrText>,</w:instrText>
      </w:r>
      <w:r>
        <w:rPr>
          <w:rFonts w:hint="eastAsia"/>
          <w:sz w:val="24"/>
        </w:rPr>
        <w:instrText>计算机三维图形技术和图形渲染硬件性能不断提升</w:instrText>
      </w:r>
      <w:r>
        <w:rPr>
          <w:rFonts w:hint="eastAsia"/>
          <w:sz w:val="24"/>
        </w:rPr>
        <w:instrText>,</w:instrText>
      </w:r>
      <w:r>
        <w:rPr>
          <w:rFonts w:hint="eastAsia"/>
          <w:sz w:val="24"/>
        </w:rPr>
        <w:instrText>利用计算机辅助各个学科进行虚拟仿真的系统也开始被广泛研究和应用</w:instrText>
      </w:r>
      <w:r>
        <w:rPr>
          <w:rFonts w:hint="eastAsia"/>
          <w:sz w:val="24"/>
        </w:rPr>
        <w:instrText>,</w:instrText>
      </w:r>
      <w:r>
        <w:rPr>
          <w:rFonts w:hint="eastAsia"/>
          <w:sz w:val="24"/>
        </w:rPr>
        <w:instrText>研究及实现合理高效的地球物理勘探虚拟仿真系统具有较高的辅助教学应用价值及工程勘探数值模拟应用价值。</w:instrText>
      </w:r>
      <w:r>
        <w:rPr>
          <w:rFonts w:hint="eastAsia"/>
          <w:sz w:val="24"/>
        </w:rPr>
        <w:instrText>\n</w:instrText>
      </w:r>
      <w:r>
        <w:rPr>
          <w:rFonts w:hint="eastAsia"/>
          <w:sz w:val="24"/>
        </w:rPr>
        <w:instrText>本文以计算机三维图形交互技术和</w:instrText>
      </w:r>
      <w:r>
        <w:rPr>
          <w:rFonts w:hint="eastAsia"/>
          <w:sz w:val="24"/>
        </w:rPr>
        <w:instrText>Web</w:instrText>
      </w:r>
      <w:r>
        <w:rPr>
          <w:rFonts w:hint="eastAsia"/>
          <w:sz w:val="24"/>
        </w:rPr>
        <w:instrText>网络技术作为技术出发点</w:instrText>
      </w:r>
      <w:r>
        <w:rPr>
          <w:rFonts w:hint="eastAsia"/>
          <w:sz w:val="24"/>
        </w:rPr>
        <w:instrText>,</w:instrText>
      </w:r>
      <w:r>
        <w:rPr>
          <w:rFonts w:hint="eastAsia"/>
          <w:sz w:val="24"/>
        </w:rPr>
        <w:instrText>立足于高密度电阻率法基本理论、有限元正演计算方法、三维地质建模与可视化交互技术</w:instrText>
      </w:r>
      <w:r>
        <w:rPr>
          <w:rFonts w:hint="eastAsia"/>
          <w:sz w:val="24"/>
        </w:rPr>
        <w:instrText>,</w:instrText>
      </w:r>
      <w:r>
        <w:rPr>
          <w:rFonts w:hint="eastAsia"/>
          <w:sz w:val="24"/>
        </w:rPr>
        <w:instrText>针对基于网络服务的高密度电阻率法辅助教学仿真测量与数值模拟的需求</w:instrText>
      </w:r>
      <w:r>
        <w:rPr>
          <w:rFonts w:hint="eastAsia"/>
          <w:sz w:val="24"/>
        </w:rPr>
        <w:instrText>,</w:instrText>
      </w:r>
      <w:r>
        <w:rPr>
          <w:rFonts w:hint="eastAsia"/>
          <w:sz w:val="24"/>
        </w:rPr>
        <w:instrText>从</w:instrText>
      </w:r>
      <w:r>
        <w:rPr>
          <w:rFonts w:hint="eastAsia"/>
          <w:sz w:val="24"/>
        </w:rPr>
        <w:instrText>B/S</w:instrText>
      </w:r>
      <w:r>
        <w:rPr>
          <w:rFonts w:hint="eastAsia"/>
          <w:sz w:val="24"/>
        </w:rPr>
        <w:instrText>架构设计与实现、三维虚拟地质勘探仿真测量交互、在线式有限元正演计算和视电阻率响应动画等方面开展了一系列的研究</w:instrText>
      </w:r>
      <w:r>
        <w:rPr>
          <w:rFonts w:hint="eastAsia"/>
          <w:sz w:val="24"/>
        </w:rPr>
        <w:instrText>,</w:instrText>
      </w:r>
      <w:r>
        <w:rPr>
          <w:rFonts w:hint="eastAsia"/>
          <w:sz w:val="24"/>
        </w:rPr>
        <w:instrText>主要研究内容有</w:instrText>
      </w:r>
      <w:r>
        <w:rPr>
          <w:rFonts w:hint="eastAsia"/>
          <w:sz w:val="24"/>
        </w:rPr>
        <w:instrText>:\n(1)</w:instrText>
      </w:r>
      <w:r>
        <w:rPr>
          <w:rFonts w:hint="eastAsia"/>
          <w:sz w:val="24"/>
        </w:rPr>
        <w:instrText>基于</w:instrText>
      </w:r>
      <w:r>
        <w:rPr>
          <w:rFonts w:hint="eastAsia"/>
          <w:sz w:val="24"/>
        </w:rPr>
        <w:instrText>WebGL</w:instrText>
      </w:r>
      <w:r>
        <w:rPr>
          <w:rFonts w:hint="eastAsia"/>
          <w:sz w:val="24"/>
        </w:rPr>
        <w:instrText>技术的三维可视化设计与开发。针对基于</w:instrText>
      </w:r>
      <w:r>
        <w:rPr>
          <w:rFonts w:hint="eastAsia"/>
          <w:sz w:val="24"/>
        </w:rPr>
        <w:instrText>Web</w:instrText>
      </w:r>
      <w:r>
        <w:rPr>
          <w:rFonts w:hint="eastAsia"/>
          <w:sz w:val="24"/>
        </w:rPr>
        <w:instrText>方式的高密度电法可视化仿真测量系统需求</w:instrText>
      </w:r>
      <w:r>
        <w:rPr>
          <w:rFonts w:hint="eastAsia"/>
          <w:sz w:val="24"/>
        </w:rPr>
        <w:instrText>,</w:instrText>
      </w:r>
      <w:r>
        <w:rPr>
          <w:rFonts w:hint="eastAsia"/>
          <w:sz w:val="24"/>
        </w:rPr>
        <w:instrText>引入了</w:instrText>
      </w:r>
      <w:r>
        <w:rPr>
          <w:rFonts w:hint="eastAsia"/>
          <w:sz w:val="24"/>
        </w:rPr>
        <w:instrText>WebGL</w:instrText>
      </w:r>
      <w:r>
        <w:rPr>
          <w:rFonts w:hint="eastAsia"/>
          <w:sz w:val="24"/>
        </w:rPr>
        <w:instrText>实现技术</w:instrText>
      </w:r>
      <w:r>
        <w:rPr>
          <w:rFonts w:hint="eastAsia"/>
          <w:sz w:val="24"/>
        </w:rPr>
        <w:instrText>,</w:instrText>
      </w:r>
      <w:r>
        <w:rPr>
          <w:rFonts w:hint="eastAsia"/>
          <w:sz w:val="24"/>
        </w:rPr>
        <w:instrText>设计开发了虚拟仿真三维可视化</w:instrText>
      </w:r>
      <w:r>
        <w:rPr>
          <w:rFonts w:hint="eastAsia"/>
          <w:sz w:val="24"/>
        </w:rPr>
        <w:instrText>B/S</w:instrText>
      </w:r>
      <w:r>
        <w:rPr>
          <w:rFonts w:hint="eastAsia"/>
          <w:sz w:val="24"/>
        </w:rPr>
        <w:instrText>系统架构。该系统构建使用了</w:instrText>
      </w:r>
      <w:r>
        <w:rPr>
          <w:rFonts w:hint="eastAsia"/>
          <w:sz w:val="24"/>
        </w:rPr>
        <w:instrText>React.js</w:instrText>
      </w:r>
      <w:r>
        <w:rPr>
          <w:rFonts w:hint="eastAsia"/>
          <w:sz w:val="24"/>
        </w:rPr>
        <w:instrText>搭建用户界面</w:instrText>
      </w:r>
      <w:r>
        <w:rPr>
          <w:rFonts w:hint="eastAsia"/>
          <w:sz w:val="24"/>
        </w:rPr>
        <w:instrText>,</w:instrText>
      </w:r>
      <w:r>
        <w:rPr>
          <w:rFonts w:hint="eastAsia"/>
          <w:sz w:val="24"/>
        </w:rPr>
        <w:instrText>应用</w:instrText>
      </w:r>
      <w:r>
        <w:rPr>
          <w:rFonts w:hint="eastAsia"/>
          <w:sz w:val="24"/>
        </w:rPr>
        <w:instrText>Babylon.js</w:instrText>
      </w:r>
      <w:r>
        <w:rPr>
          <w:rFonts w:hint="eastAsia"/>
          <w:sz w:val="24"/>
        </w:rPr>
        <w:instrText>创建用于虚拟测量的虚拟三维地质场景</w:instrText>
      </w:r>
      <w:r>
        <w:rPr>
          <w:rFonts w:hint="eastAsia"/>
          <w:sz w:val="24"/>
        </w:rPr>
        <w:instrText>,</w:instrText>
      </w:r>
      <w:r>
        <w:rPr>
          <w:rFonts w:hint="eastAsia"/>
          <w:sz w:val="24"/>
        </w:rPr>
        <w:instrText>使用</w:instrText>
      </w:r>
      <w:r>
        <w:rPr>
          <w:rFonts w:hint="eastAsia"/>
          <w:sz w:val="24"/>
        </w:rPr>
        <w:instrText>Web API</w:instrText>
      </w:r>
      <w:r>
        <w:rPr>
          <w:rFonts w:hint="eastAsia"/>
          <w:sz w:val="24"/>
        </w:rPr>
        <w:instrText>实现浏览器与服务器的数据交换</w:instrText>
      </w:r>
      <w:r>
        <w:rPr>
          <w:rFonts w:hint="eastAsia"/>
          <w:sz w:val="24"/>
        </w:rPr>
        <w:instrText>,</w:instrText>
      </w:r>
      <w:r>
        <w:rPr>
          <w:rFonts w:hint="eastAsia"/>
          <w:sz w:val="24"/>
        </w:rPr>
        <w:instrText>并采用了基于云端的分离式有限元正演计算技术。</w:instrText>
      </w:r>
      <w:r>
        <w:rPr>
          <w:rFonts w:hint="eastAsia"/>
          <w:sz w:val="24"/>
        </w:rPr>
        <w:instrText>\n(2)</w:instrText>
      </w:r>
      <w:r>
        <w:rPr>
          <w:rFonts w:hint="eastAsia"/>
          <w:sz w:val="24"/>
        </w:rPr>
        <w:instrText>基于复杂地质模型与地电模型构建技术研究与实现。针对各种复杂地形地质条件</w:instrText>
      </w:r>
      <w:r>
        <w:rPr>
          <w:rFonts w:hint="eastAsia"/>
          <w:sz w:val="24"/>
        </w:rPr>
        <w:instrText>,</w:instrText>
      </w:r>
      <w:r>
        <w:rPr>
          <w:rFonts w:hint="eastAsia"/>
          <w:sz w:val="24"/>
        </w:rPr>
        <w:instrText>研究复杂条件下的三维地质模型建模技术、地质模型仿真技术以及基于并行计算的地电模型构建技术等。</w:instrText>
      </w:r>
      <w:r>
        <w:rPr>
          <w:rFonts w:hint="eastAsia"/>
          <w:sz w:val="24"/>
        </w:rPr>
        <w:instrText>\n(3)</w:instrText>
      </w:r>
      <w:r>
        <w:rPr>
          <w:rFonts w:hint="eastAsia"/>
          <w:sz w:val="24"/>
        </w:rPr>
        <w:instrText>虚拟仿真测量三维交互与动画技术研究与实现。针对高密度电阻率法的实际勘探流程与操作步骤</w:instrText>
      </w:r>
      <w:r>
        <w:rPr>
          <w:rFonts w:hint="eastAsia"/>
          <w:sz w:val="24"/>
        </w:rPr>
        <w:instrText>,</w:instrText>
      </w:r>
      <w:r>
        <w:rPr>
          <w:rFonts w:hint="eastAsia"/>
          <w:sz w:val="24"/>
        </w:rPr>
        <w:instrText>研究从地质模型设置、测线布设、电极与仪器参数设置、数据采集、数据处理与反演等流程的虚拟仿真实现关键技术。以</w:instrText>
      </w:r>
      <w:r>
        <w:rPr>
          <w:rFonts w:hint="eastAsia"/>
          <w:sz w:val="24"/>
        </w:rPr>
        <w:instrText>WDJD-3</w:instrText>
      </w:r>
      <w:r>
        <w:rPr>
          <w:rFonts w:hint="eastAsia"/>
          <w:sz w:val="24"/>
        </w:rPr>
        <w:instrText>高密度电法仪为例</w:instrText>
      </w:r>
      <w:r>
        <w:rPr>
          <w:rFonts w:hint="eastAsia"/>
          <w:sz w:val="24"/>
        </w:rPr>
        <w:instrText>,</w:instrText>
      </w:r>
      <w:r>
        <w:rPr>
          <w:rFonts w:hint="eastAsia"/>
          <w:sz w:val="24"/>
        </w:rPr>
        <w:instrText>设计并实现了一款用于网页在线三维交互的</w:instrText>
      </w:r>
      <w:r>
        <w:rPr>
          <w:rFonts w:hint="eastAsia"/>
          <w:sz w:val="24"/>
        </w:rPr>
        <w:instrText>WebGL</w:instrText>
      </w:r>
      <w:r>
        <w:rPr>
          <w:rFonts w:hint="eastAsia"/>
          <w:sz w:val="24"/>
        </w:rPr>
        <w:instrText>仿真电法仪及其配套设备</w:instrText>
      </w:r>
      <w:r>
        <w:rPr>
          <w:rFonts w:hint="eastAsia"/>
          <w:sz w:val="24"/>
        </w:rPr>
        <w:instrText>;</w:instrText>
      </w:r>
      <w:r>
        <w:rPr>
          <w:rFonts w:hint="eastAsia"/>
          <w:sz w:val="24"/>
        </w:rPr>
        <w:instrText>采用</w:instrText>
      </w:r>
      <w:r>
        <w:rPr>
          <w:rFonts w:hint="eastAsia"/>
          <w:sz w:val="24"/>
        </w:rPr>
        <w:instrText>WebGL</w:instrText>
      </w:r>
      <w:r>
        <w:rPr>
          <w:rFonts w:hint="eastAsia"/>
          <w:sz w:val="24"/>
        </w:rPr>
        <w:instrText>三维动画交互技术</w:instrText>
      </w:r>
      <w:r>
        <w:rPr>
          <w:rFonts w:hint="eastAsia"/>
          <w:sz w:val="24"/>
        </w:rPr>
        <w:instrText>,</w:instrText>
      </w:r>
      <w:r>
        <w:rPr>
          <w:rFonts w:hint="eastAsia"/>
          <w:sz w:val="24"/>
        </w:rPr>
        <w:instrText>结合基于</w:instrText>
      </w:r>
      <w:r>
        <w:rPr>
          <w:rFonts w:hint="eastAsia"/>
          <w:sz w:val="24"/>
        </w:rPr>
        <w:instrText>Web</w:instrText>
      </w:r>
      <w:r>
        <w:rPr>
          <w:rFonts w:hint="eastAsia"/>
          <w:sz w:val="24"/>
        </w:rPr>
        <w:instrText>方式的有限元正演计算</w:instrText>
      </w:r>
      <w:r>
        <w:rPr>
          <w:rFonts w:hint="eastAsia"/>
          <w:sz w:val="24"/>
        </w:rPr>
        <w:instrText>,</w:instrText>
      </w:r>
      <w:r>
        <w:rPr>
          <w:rFonts w:hint="eastAsia"/>
          <w:sz w:val="24"/>
        </w:rPr>
        <w:instrText>实现了测量剖面的虚拟数据采集、电极跑极动画、测点位移动画、视电阻率颜色变换等动画演示。</w:instrText>
      </w:r>
      <w:r>
        <w:rPr>
          <w:rFonts w:hint="eastAsia"/>
          <w:sz w:val="24"/>
        </w:rPr>
        <w:instrText>\n(4)</w:instrText>
      </w:r>
      <w:r>
        <w:rPr>
          <w:rFonts w:hint="eastAsia"/>
          <w:sz w:val="24"/>
        </w:rPr>
        <w:instrText>以某地区水库大坝渗漏探测为例进行实验设计与虚拟仿真测量</w:instrText>
      </w:r>
      <w:r>
        <w:rPr>
          <w:rFonts w:hint="eastAsia"/>
          <w:sz w:val="24"/>
        </w:rPr>
        <w:instrText>,</w:instrText>
      </w:r>
      <w:r>
        <w:rPr>
          <w:rFonts w:hint="eastAsia"/>
          <w:sz w:val="24"/>
        </w:rPr>
        <w:instrText>展示了虚拟仿真测量在工程应用中具体实现过程与关键技术。讨论了不同地质条件下</w:instrText>
      </w:r>
      <w:r>
        <w:rPr>
          <w:rFonts w:hint="eastAsia"/>
          <w:sz w:val="24"/>
        </w:rPr>
        <w:instrText>,</w:instrText>
      </w:r>
      <w:r>
        <w:rPr>
          <w:rFonts w:hint="eastAsia"/>
          <w:sz w:val="24"/>
        </w:rPr>
        <w:instrText>不同探测方案对实际工程探测可能的影响。在满足辅助教学同时</w:instrText>
      </w:r>
      <w:r>
        <w:rPr>
          <w:rFonts w:hint="eastAsia"/>
          <w:sz w:val="24"/>
        </w:rPr>
        <w:instrText>,</w:instrText>
      </w:r>
      <w:r>
        <w:rPr>
          <w:rFonts w:hint="eastAsia"/>
          <w:sz w:val="24"/>
        </w:rPr>
        <w:instrText>也为该区实际探测提供优选方案建议。</w:instrText>
      </w:r>
      <w:r>
        <w:rPr>
          <w:rFonts w:hint="eastAsia"/>
          <w:sz w:val="24"/>
        </w:rPr>
        <w:instrText>\n</w:instrText>
      </w:r>
      <w:r>
        <w:rPr>
          <w:rFonts w:hint="eastAsia"/>
          <w:sz w:val="24"/>
        </w:rPr>
        <w:instrText>本文设计开发的高密度电法虚拟仿真测量系统</w:instrText>
      </w:r>
      <w:r>
        <w:rPr>
          <w:rFonts w:hint="eastAsia"/>
          <w:sz w:val="24"/>
        </w:rPr>
        <w:instrText>,</w:instrText>
      </w:r>
      <w:r>
        <w:rPr>
          <w:rFonts w:hint="eastAsia"/>
          <w:sz w:val="24"/>
        </w:rPr>
        <w:instrText>具有高度仿真性</w:instrText>
      </w:r>
      <w:r>
        <w:rPr>
          <w:rFonts w:hint="eastAsia"/>
          <w:sz w:val="24"/>
        </w:rPr>
        <w:instrText>,</w:instrText>
      </w:r>
      <w:r>
        <w:rPr>
          <w:rFonts w:hint="eastAsia"/>
          <w:sz w:val="24"/>
        </w:rPr>
        <w:instrText>可模拟任意的实际工程地形地质条件。实验过程简单、便捷、高效</w:instrText>
      </w:r>
      <w:r>
        <w:rPr>
          <w:rFonts w:hint="eastAsia"/>
          <w:sz w:val="24"/>
        </w:rPr>
        <w:instrText>,</w:instrText>
      </w:r>
      <w:r>
        <w:rPr>
          <w:rFonts w:hint="eastAsia"/>
          <w:sz w:val="24"/>
        </w:rPr>
        <w:instrText>具备生动性、趣味性</w:instrText>
      </w:r>
      <w:r>
        <w:rPr>
          <w:rFonts w:hint="eastAsia"/>
          <w:sz w:val="24"/>
        </w:rPr>
        <w:instrText>,</w:instrText>
      </w:r>
      <w:r>
        <w:rPr>
          <w:rFonts w:hint="eastAsia"/>
          <w:sz w:val="24"/>
        </w:rPr>
        <w:instrText>在满足实验教学的同时</w:instrText>
      </w:r>
      <w:r>
        <w:rPr>
          <w:rFonts w:hint="eastAsia"/>
          <w:sz w:val="24"/>
        </w:rPr>
        <w:instrText>,</w:instrText>
      </w:r>
      <w:r>
        <w:rPr>
          <w:rFonts w:hint="eastAsia"/>
          <w:sz w:val="24"/>
        </w:rPr>
        <w:instrText>也可为工程勘探提供数值模拟服务。</w:instrText>
      </w:r>
      <w:r>
        <w:rPr>
          <w:rFonts w:hint="eastAsia"/>
          <w:sz w:val="24"/>
        </w:rPr>
        <w:instrText>","genre":"</w:instrText>
      </w:r>
      <w:r>
        <w:rPr>
          <w:rFonts w:hint="eastAsia"/>
          <w:sz w:val="24"/>
        </w:rPr>
        <w:instrText>硕士学位论文</w:instrText>
      </w:r>
      <w:r>
        <w:rPr>
          <w:rFonts w:hint="eastAsia"/>
          <w:sz w:val="24"/>
        </w:rPr>
        <w:instrText xml:space="preserve">","language":"zh-CN","note":"DOI: 10.26986/d.cnki.gcdlc.2022.000259\nmajor: </w:instrText>
      </w:r>
      <w:r>
        <w:rPr>
          <w:rFonts w:hint="eastAsia"/>
          <w:sz w:val="24"/>
        </w:rPr>
        <w:instrText>地质工程（专业学位）</w:instrText>
      </w:r>
      <w:r>
        <w:rPr>
          <w:rFonts w:hint="eastAsia"/>
          <w:sz w:val="24"/>
        </w:rPr>
        <w:instrText xml:space="preserve">\ndownload: 28\nalbum: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\nCLC: P631.322\ndbcode: CMFD\ndbname: CMFD202402\nfilename: 1024538647.nh","number-of-pages":"84","publisher":"</w:instrText>
      </w:r>
      <w:r>
        <w:rPr>
          <w:rFonts w:hint="eastAsia"/>
          <w:sz w:val="24"/>
        </w:rPr>
        <w:instrText>成都理工大学</w:instrText>
      </w:r>
      <w:r>
        <w:rPr>
          <w:rFonts w:hint="eastAsia"/>
          <w:sz w:val="24"/>
        </w:rPr>
        <w:instrText>","source":"CNKI","title":"</w:instrText>
      </w:r>
      <w:r>
        <w:rPr>
          <w:rFonts w:hint="eastAsia"/>
          <w:sz w:val="24"/>
        </w:rPr>
        <w:instrText>基于</w:instrText>
      </w:r>
      <w:r>
        <w:rPr>
          <w:rFonts w:hint="eastAsia"/>
          <w:sz w:val="24"/>
        </w:rPr>
        <w:instrText>WebGL</w:instrText>
      </w:r>
      <w:r>
        <w:rPr>
          <w:rFonts w:hint="eastAsia"/>
          <w:sz w:val="24"/>
        </w:rPr>
        <w:instrText>技术的高密度电阻率法虚拟仿真测量系统设计</w:instrText>
      </w:r>
      <w:r>
        <w:rPr>
          <w:rFonts w:hint="eastAsia"/>
          <w:sz w:val="24"/>
        </w:rPr>
        <w:instrText>","URL":"https://doi.org/10.26986/d.cnki.gcdlc.2022.000259","author":[{"literal":"</w:instrText>
      </w:r>
      <w:r>
        <w:rPr>
          <w:rFonts w:hint="eastAsia"/>
          <w:sz w:val="24"/>
        </w:rPr>
        <w:instrText>易永杰</w:instrText>
      </w:r>
      <w:r>
        <w:rPr>
          <w:rFonts w:hint="eastAsia"/>
          <w:sz w:val="24"/>
        </w:rPr>
        <w:instrText>"}],"contributor":[{"literal":"</w:instrText>
      </w:r>
      <w:r>
        <w:rPr>
          <w:rFonts w:hint="eastAsia"/>
          <w:sz w:val="24"/>
        </w:rPr>
        <w:instrText>简兴祥</w:instrText>
      </w:r>
      <w:r>
        <w:rPr>
          <w:rFonts w:hint="eastAsia"/>
          <w:sz w:val="24"/>
        </w:rPr>
        <w:instrText>"},{"literal":"</w:instrText>
      </w:r>
      <w:r>
        <w:rPr>
          <w:rFonts w:hint="eastAsia"/>
          <w:sz w:val="24"/>
        </w:rPr>
        <w:instrText>张伟</w:instrText>
      </w:r>
      <w:r>
        <w:rPr>
          <w:rFonts w:hint="eastAsia"/>
          <w:sz w:val="24"/>
        </w:rPr>
        <w:instrText>"}],"accessed":{"date-parts":[["2025",2,25]]},"issued":{"date-parts":[["2024"]]}}},{"id":119,"uris":["http://zotero.org/users/local/8clMLtyf/items/M7AAIDZR"],"itemData":{"id":119,"type":"thesis","abstract":"</w:instrText>
      </w:r>
      <w:r>
        <w:rPr>
          <w:rFonts w:hint="eastAsia"/>
          <w:sz w:val="24"/>
        </w:rPr>
        <w:instrText>近年来</w:instrText>
      </w:r>
      <w:r>
        <w:rPr>
          <w:rFonts w:hint="eastAsia"/>
          <w:sz w:val="24"/>
        </w:rPr>
        <w:instrText>,</w:instrText>
      </w:r>
      <w:r>
        <w:rPr>
          <w:rFonts w:hint="eastAsia"/>
          <w:sz w:val="24"/>
        </w:rPr>
        <w:instrText>随着地理信息技术的不断发展</w:instrText>
      </w:r>
      <w:r>
        <w:rPr>
          <w:rFonts w:hint="eastAsia"/>
          <w:sz w:val="24"/>
        </w:rPr>
        <w:instrText>,GIS</w:instrText>
      </w:r>
      <w:r>
        <w:rPr>
          <w:rFonts w:hint="eastAsia"/>
          <w:sz w:val="24"/>
        </w:rPr>
        <w:instrText>系统被广泛地应用于各个领域。然而</w:instrText>
      </w:r>
      <w:r>
        <w:rPr>
          <w:rFonts w:hint="eastAsia"/>
          <w:sz w:val="24"/>
        </w:rPr>
        <w:instrText>GIS</w:instrText>
      </w:r>
      <w:r>
        <w:rPr>
          <w:rFonts w:hint="eastAsia"/>
          <w:sz w:val="24"/>
        </w:rPr>
        <w:instrText>系统仍然面临着很多问题</w:instrText>
      </w:r>
      <w:r>
        <w:rPr>
          <w:rFonts w:hint="eastAsia"/>
          <w:sz w:val="24"/>
        </w:rPr>
        <w:instrText>,</w:instrText>
      </w:r>
      <w:r>
        <w:rPr>
          <w:rFonts w:hint="eastAsia"/>
          <w:sz w:val="24"/>
        </w:rPr>
        <w:instrText>目前多数厂商的</w:instrText>
      </w:r>
      <w:r>
        <w:rPr>
          <w:rFonts w:hint="eastAsia"/>
          <w:sz w:val="24"/>
        </w:rPr>
        <w:instrText>GIS</w:instrText>
      </w:r>
      <w:r>
        <w:rPr>
          <w:rFonts w:hint="eastAsia"/>
          <w:sz w:val="24"/>
        </w:rPr>
        <w:instrText>系统仍然以处理二维数据模型为主</w:instrText>
      </w:r>
      <w:r>
        <w:rPr>
          <w:rFonts w:hint="eastAsia"/>
          <w:sz w:val="24"/>
        </w:rPr>
        <w:instrText>,</w:instrText>
      </w:r>
      <w:r>
        <w:rPr>
          <w:rFonts w:hint="eastAsia"/>
          <w:sz w:val="24"/>
        </w:rPr>
        <w:instrText>其在地理空间信息的展示和分析方面具有很大的局限性</w:instrText>
      </w:r>
      <w:r>
        <w:rPr>
          <w:rFonts w:hint="eastAsia"/>
          <w:sz w:val="24"/>
        </w:rPr>
        <w:instrText>,</w:instrText>
      </w:r>
      <w:r>
        <w:rPr>
          <w:rFonts w:hint="eastAsia"/>
          <w:sz w:val="24"/>
        </w:rPr>
        <w:instrText>很难满足人们对城市规划与管理、地下地质建模、采矿与石油开发等领域的应用需求。另外</w:instrText>
      </w:r>
      <w:r>
        <w:rPr>
          <w:rFonts w:hint="eastAsia"/>
          <w:sz w:val="24"/>
        </w:rPr>
        <w:instrText>,</w:instrText>
      </w:r>
      <w:r>
        <w:rPr>
          <w:rFonts w:hint="eastAsia"/>
          <w:sz w:val="24"/>
        </w:rPr>
        <w:instrText>基于</w:instrText>
      </w:r>
      <w:r>
        <w:rPr>
          <w:rFonts w:hint="eastAsia"/>
          <w:sz w:val="24"/>
        </w:rPr>
        <w:instrText>C/S</w:instrText>
      </w:r>
      <w:r>
        <w:rPr>
          <w:rFonts w:hint="eastAsia"/>
          <w:sz w:val="24"/>
        </w:rPr>
        <w:instrText>架构的</w:instrText>
      </w:r>
      <w:r>
        <w:rPr>
          <w:rFonts w:hint="eastAsia"/>
          <w:sz w:val="24"/>
        </w:rPr>
        <w:instrText>GIS</w:instrText>
      </w:r>
      <w:r>
        <w:rPr>
          <w:rFonts w:hint="eastAsia"/>
          <w:sz w:val="24"/>
        </w:rPr>
        <w:instrText>系统需要为不同的操作系统分别提供相应版本的</w:instrText>
      </w:r>
      <w:r>
        <w:rPr>
          <w:rFonts w:hint="eastAsia"/>
          <w:sz w:val="24"/>
        </w:rPr>
        <w:instrText>GIS</w:instrText>
      </w:r>
      <w:r>
        <w:rPr>
          <w:rFonts w:hint="eastAsia"/>
          <w:sz w:val="24"/>
        </w:rPr>
        <w:instrText>客户端</w:instrText>
      </w:r>
      <w:r>
        <w:rPr>
          <w:rFonts w:hint="eastAsia"/>
          <w:sz w:val="24"/>
        </w:rPr>
        <w:instrText>,</w:instrText>
      </w:r>
      <w:r>
        <w:rPr>
          <w:rFonts w:hint="eastAsia"/>
          <w:sz w:val="24"/>
        </w:rPr>
        <w:instrText>这在一定程度上加大了</w:instrText>
      </w:r>
      <w:r>
        <w:rPr>
          <w:rFonts w:hint="eastAsia"/>
          <w:sz w:val="24"/>
        </w:rPr>
        <w:instrText>GIS</w:instrText>
      </w:r>
      <w:r>
        <w:rPr>
          <w:rFonts w:hint="eastAsia"/>
          <w:sz w:val="24"/>
        </w:rPr>
        <w:instrText>客户端的开发和管理难度。因此</w:instrText>
      </w:r>
      <w:r>
        <w:rPr>
          <w:rFonts w:hint="eastAsia"/>
          <w:sz w:val="24"/>
        </w:rPr>
        <w:instrText>,</w:instrText>
      </w:r>
      <w:r>
        <w:rPr>
          <w:rFonts w:hint="eastAsia"/>
          <w:sz w:val="24"/>
        </w:rPr>
        <w:instrText>对跨平台的三维</w:instrText>
      </w:r>
      <w:r>
        <w:rPr>
          <w:rFonts w:hint="eastAsia"/>
          <w:sz w:val="24"/>
        </w:rPr>
        <w:instrText>GIS</w:instrText>
      </w:r>
      <w:r>
        <w:rPr>
          <w:rFonts w:hint="eastAsia"/>
          <w:sz w:val="24"/>
        </w:rPr>
        <w:instrText>客户端进行研究和开发具有重要意义。本文针对以上</w:instrText>
      </w:r>
      <w:r>
        <w:rPr>
          <w:rFonts w:hint="eastAsia"/>
          <w:sz w:val="24"/>
        </w:rPr>
        <w:instrText>GIS</w:instrText>
      </w:r>
      <w:r>
        <w:rPr>
          <w:rFonts w:hint="eastAsia"/>
          <w:sz w:val="24"/>
        </w:rPr>
        <w:instrText>系统所存在的问题提出了一种解决方案</w:instrText>
      </w:r>
      <w:r>
        <w:rPr>
          <w:rFonts w:hint="eastAsia"/>
          <w:sz w:val="24"/>
        </w:rPr>
        <w:instrText>,</w:instrText>
      </w:r>
      <w:r>
        <w:rPr>
          <w:rFonts w:hint="eastAsia"/>
          <w:sz w:val="24"/>
        </w:rPr>
        <w:instrText>即基于</w:instrText>
      </w:r>
      <w:r>
        <w:rPr>
          <w:rFonts w:hint="eastAsia"/>
          <w:sz w:val="24"/>
        </w:rPr>
        <w:instrText>Cesium</w:instrText>
      </w:r>
      <w:r>
        <w:rPr>
          <w:rFonts w:hint="eastAsia"/>
          <w:sz w:val="24"/>
        </w:rPr>
        <w:instrText>的</w:instrText>
      </w:r>
      <w:r>
        <w:rPr>
          <w:rFonts w:hint="eastAsia"/>
          <w:sz w:val="24"/>
        </w:rPr>
        <w:instrText>Web GIS</w:instrText>
      </w:r>
      <w:r>
        <w:rPr>
          <w:rFonts w:hint="eastAsia"/>
          <w:sz w:val="24"/>
        </w:rPr>
        <w:instrText>三维客户端。</w:instrText>
      </w:r>
      <w:r>
        <w:rPr>
          <w:rFonts w:hint="eastAsia"/>
          <w:sz w:val="24"/>
        </w:rPr>
        <w:instrText>Cesium</w:instrText>
      </w:r>
      <w:r>
        <w:rPr>
          <w:rFonts w:hint="eastAsia"/>
          <w:sz w:val="24"/>
        </w:rPr>
        <w:instrText>是开源的</w:instrText>
      </w:r>
      <w:r>
        <w:rPr>
          <w:rFonts w:hint="eastAsia"/>
          <w:sz w:val="24"/>
        </w:rPr>
        <w:instrText>Java Script</w:instrText>
      </w:r>
      <w:r>
        <w:rPr>
          <w:rFonts w:hint="eastAsia"/>
          <w:sz w:val="24"/>
        </w:rPr>
        <w:instrText>库</w:instrText>
      </w:r>
      <w:r>
        <w:rPr>
          <w:rFonts w:hint="eastAsia"/>
          <w:sz w:val="24"/>
        </w:rPr>
        <w:instrText>,</w:instrText>
      </w:r>
      <w:r>
        <w:rPr>
          <w:rFonts w:hint="eastAsia"/>
          <w:sz w:val="24"/>
        </w:rPr>
        <w:instrText>其实现了在浏览器中展示三维虚拟地球的功能。同时</w:instrText>
      </w:r>
      <w:r>
        <w:rPr>
          <w:rFonts w:hint="eastAsia"/>
          <w:sz w:val="24"/>
        </w:rPr>
        <w:instrText>,Cesium</w:instrText>
      </w:r>
      <w:r>
        <w:rPr>
          <w:rFonts w:hint="eastAsia"/>
          <w:sz w:val="24"/>
        </w:rPr>
        <w:instrText>采用</w:instrText>
      </w:r>
      <w:r>
        <w:rPr>
          <w:rFonts w:hint="eastAsia"/>
          <w:sz w:val="24"/>
        </w:rPr>
        <w:instrText>B/S</w:instrText>
      </w:r>
      <w:r>
        <w:rPr>
          <w:rFonts w:hint="eastAsia"/>
          <w:sz w:val="24"/>
        </w:rPr>
        <w:instrText>架构且遵循</w:instrText>
      </w:r>
      <w:r>
        <w:rPr>
          <w:rFonts w:hint="eastAsia"/>
          <w:sz w:val="24"/>
        </w:rPr>
        <w:instrText>Web GL</w:instrText>
      </w:r>
      <w:r>
        <w:rPr>
          <w:rFonts w:hint="eastAsia"/>
          <w:sz w:val="24"/>
        </w:rPr>
        <w:instrText>三维绘图标准</w:instrText>
      </w:r>
      <w:r>
        <w:rPr>
          <w:rFonts w:hint="eastAsia"/>
          <w:sz w:val="24"/>
        </w:rPr>
        <w:instrText>,</w:instrText>
      </w:r>
      <w:r>
        <w:rPr>
          <w:rFonts w:hint="eastAsia"/>
          <w:sz w:val="24"/>
        </w:rPr>
        <w:instrText>具有二三维一体化、跨平台、计算精度高等优点。本文围绕</w:instrText>
      </w:r>
      <w:r>
        <w:rPr>
          <w:rFonts w:hint="eastAsia"/>
          <w:sz w:val="24"/>
        </w:rPr>
        <w:instrText>Cesium</w:instrText>
      </w:r>
      <w:r>
        <w:rPr>
          <w:rFonts w:hint="eastAsia"/>
          <w:sz w:val="24"/>
        </w:rPr>
        <w:instrText>所做的研究工作和创新点包括以下几个方面。</w:instrText>
      </w:r>
      <w:r>
        <w:rPr>
          <w:rFonts w:hint="eastAsia"/>
          <w:sz w:val="24"/>
        </w:rPr>
        <w:instrText>1.</w:instrText>
      </w:r>
      <w:r>
        <w:rPr>
          <w:rFonts w:hint="eastAsia"/>
          <w:sz w:val="24"/>
        </w:rPr>
        <w:instrText>分析研究了</w:instrText>
      </w:r>
      <w:r>
        <w:rPr>
          <w:rFonts w:hint="eastAsia"/>
          <w:sz w:val="24"/>
        </w:rPr>
        <w:instrText>Cesium</w:instrText>
      </w:r>
      <w:r>
        <w:rPr>
          <w:rFonts w:hint="eastAsia"/>
          <w:sz w:val="24"/>
        </w:rPr>
        <w:instrText>开源库所提供的诸如影像图层、高程图层、几何要素等功能</w:instrText>
      </w:r>
      <w:r>
        <w:rPr>
          <w:rFonts w:hint="eastAsia"/>
          <w:sz w:val="24"/>
        </w:rPr>
        <w:instrText>,</w:instrText>
      </w:r>
      <w:r>
        <w:rPr>
          <w:rFonts w:hint="eastAsia"/>
          <w:sz w:val="24"/>
        </w:rPr>
        <w:instrText>并在项目中灵活运用。</w:instrText>
      </w:r>
      <w:r>
        <w:rPr>
          <w:rFonts w:hint="eastAsia"/>
          <w:sz w:val="24"/>
        </w:rPr>
        <w:instrText>2.</w:instrText>
      </w:r>
      <w:r>
        <w:rPr>
          <w:rFonts w:hint="eastAsia"/>
          <w:sz w:val="24"/>
        </w:rPr>
        <w:instrText>通过分析</w:instrText>
      </w:r>
      <w:r>
        <w:rPr>
          <w:rFonts w:hint="eastAsia"/>
          <w:sz w:val="24"/>
        </w:rPr>
        <w:instrText>Cesium</w:instrText>
      </w:r>
      <w:r>
        <w:rPr>
          <w:rFonts w:hint="eastAsia"/>
          <w:sz w:val="24"/>
        </w:rPr>
        <w:instrText>库的源代码对三维场景的地图地形可视化技术进行了研究和总结</w:instrText>
      </w:r>
      <w:r>
        <w:rPr>
          <w:rFonts w:hint="eastAsia"/>
          <w:sz w:val="24"/>
        </w:rPr>
        <w:instrText>,</w:instrText>
      </w:r>
      <w:r>
        <w:rPr>
          <w:rFonts w:hint="eastAsia"/>
          <w:sz w:val="24"/>
        </w:rPr>
        <w:instrText>理清楚了地图地形可视化过程中瓦片相关调度算法的实现以及地图地形可视化的核心流程。</w:instrText>
      </w:r>
      <w:r>
        <w:rPr>
          <w:rFonts w:hint="eastAsia"/>
          <w:sz w:val="24"/>
        </w:rPr>
        <w:instrText>3.</w:instrText>
      </w:r>
      <w:r>
        <w:rPr>
          <w:rFonts w:hint="eastAsia"/>
          <w:sz w:val="24"/>
        </w:rPr>
        <w:instrText>通过分析</w:instrText>
      </w:r>
      <w:r>
        <w:rPr>
          <w:rFonts w:hint="eastAsia"/>
          <w:sz w:val="24"/>
        </w:rPr>
        <w:instrText>Cesium</w:instrText>
      </w:r>
      <w:r>
        <w:rPr>
          <w:rFonts w:hint="eastAsia"/>
          <w:sz w:val="24"/>
        </w:rPr>
        <w:instrText>库的源代码对三维场景的矢量要素可视化技术进行了研究和总结</w:instrText>
      </w:r>
      <w:r>
        <w:rPr>
          <w:rFonts w:hint="eastAsia"/>
          <w:sz w:val="24"/>
        </w:rPr>
        <w:instrText>,</w:instrText>
      </w:r>
      <w:r>
        <w:rPr>
          <w:rFonts w:hint="eastAsia"/>
          <w:sz w:val="24"/>
        </w:rPr>
        <w:instrText>理清楚了静态矢量要素和动态矢量要素可视化的核心流程以及矢量要素随时间动态变化的实现原理。</w:instrText>
      </w:r>
      <w:r>
        <w:rPr>
          <w:rFonts w:hint="eastAsia"/>
          <w:sz w:val="24"/>
        </w:rPr>
        <w:instrText>4.</w:instrText>
      </w:r>
      <w:r>
        <w:rPr>
          <w:rFonts w:hint="eastAsia"/>
          <w:sz w:val="24"/>
        </w:rPr>
        <w:instrText>在研究了</w:instrText>
      </w:r>
      <w:r>
        <w:rPr>
          <w:rFonts w:hint="eastAsia"/>
          <w:sz w:val="24"/>
        </w:rPr>
        <w:instrText>Cesium</w:instrText>
      </w:r>
      <w:r>
        <w:rPr>
          <w:rFonts w:hint="eastAsia"/>
          <w:sz w:val="24"/>
        </w:rPr>
        <w:instrText>可视化关键技术的基础上设计实现了</w:instrText>
      </w:r>
      <w:r>
        <w:rPr>
          <w:rFonts w:hint="eastAsia"/>
          <w:sz w:val="24"/>
        </w:rPr>
        <w:instrText>GIS</w:instrText>
      </w:r>
      <w:r>
        <w:rPr>
          <w:rFonts w:hint="eastAsia"/>
          <w:sz w:val="24"/>
        </w:rPr>
        <w:instrText>相关模块</w:instrText>
      </w:r>
      <w:r>
        <w:rPr>
          <w:rFonts w:hint="eastAsia"/>
          <w:sz w:val="24"/>
        </w:rPr>
        <w:instrText>,</w:instrText>
      </w:r>
      <w:r>
        <w:rPr>
          <w:rFonts w:hint="eastAsia"/>
          <w:sz w:val="24"/>
        </w:rPr>
        <w:instrText>包括图层目录树及管理模块、地理网格模块、拉框查询模块、矢量要素点选冒泡模块及交互式要素标注模块</w:instrText>
      </w:r>
      <w:r>
        <w:rPr>
          <w:rFonts w:hint="eastAsia"/>
          <w:sz w:val="24"/>
        </w:rPr>
        <w:instrText>,</w:instrText>
      </w:r>
      <w:r>
        <w:rPr>
          <w:rFonts w:hint="eastAsia"/>
          <w:sz w:val="24"/>
        </w:rPr>
        <w:instrText>并对这些模块进行了功能测试。本文所提出的基于</w:instrText>
      </w:r>
      <w:r>
        <w:rPr>
          <w:rFonts w:hint="eastAsia"/>
          <w:sz w:val="24"/>
        </w:rPr>
        <w:instrText>Cesium</w:instrText>
      </w:r>
      <w:r>
        <w:rPr>
          <w:rFonts w:hint="eastAsia"/>
          <w:sz w:val="24"/>
        </w:rPr>
        <w:instrText>的三维客户端既结合了</w:instrText>
      </w:r>
      <w:r>
        <w:rPr>
          <w:rFonts w:hint="eastAsia"/>
          <w:sz w:val="24"/>
        </w:rPr>
        <w:instrText>Web GIS</w:instrText>
      </w:r>
      <w:r>
        <w:rPr>
          <w:rFonts w:hint="eastAsia"/>
          <w:sz w:val="24"/>
        </w:rPr>
        <w:instrText>跨平台、开发效率高、易于扩展等优点</w:instrText>
      </w:r>
      <w:r>
        <w:rPr>
          <w:rFonts w:hint="eastAsia"/>
          <w:sz w:val="24"/>
        </w:rPr>
        <w:instrText>,</w:instrText>
      </w:r>
      <w:r>
        <w:rPr>
          <w:rFonts w:hint="eastAsia"/>
          <w:sz w:val="24"/>
        </w:rPr>
        <w:instrText>又结合了三维客户端地理空间信息展示直观和空间分析功能强大等优点。经测试</w:instrText>
      </w:r>
      <w:r>
        <w:rPr>
          <w:rFonts w:hint="eastAsia"/>
          <w:sz w:val="24"/>
        </w:rPr>
        <w:instrText>,</w:instrText>
      </w:r>
      <w:r>
        <w:rPr>
          <w:rFonts w:hint="eastAsia"/>
          <w:sz w:val="24"/>
        </w:rPr>
        <w:instrText>本文所设计实现的</w:instrText>
      </w:r>
      <w:r>
        <w:rPr>
          <w:rFonts w:hint="eastAsia"/>
          <w:sz w:val="24"/>
        </w:rPr>
        <w:instrText>Cesium</w:instrText>
      </w:r>
      <w:r>
        <w:rPr>
          <w:rFonts w:hint="eastAsia"/>
          <w:sz w:val="24"/>
        </w:rPr>
        <w:instrText>模块运行稳定可靠</w:instrText>
      </w:r>
      <w:r>
        <w:rPr>
          <w:rFonts w:hint="eastAsia"/>
          <w:sz w:val="24"/>
        </w:rPr>
        <w:instrText>,</w:instrText>
      </w:r>
      <w:r>
        <w:rPr>
          <w:rFonts w:hint="eastAsia"/>
          <w:sz w:val="24"/>
        </w:rPr>
        <w:instrText>方便管理</w:instrText>
      </w:r>
      <w:r>
        <w:rPr>
          <w:rFonts w:hint="eastAsia"/>
          <w:sz w:val="24"/>
        </w:rPr>
        <w:instrText>,</w:instrText>
      </w:r>
      <w:r>
        <w:rPr>
          <w:rFonts w:hint="eastAsia"/>
          <w:sz w:val="24"/>
        </w:rPr>
        <w:instrText>达到了预期的效果。模块实现的功能对于</w:instrText>
      </w:r>
      <w:r>
        <w:rPr>
          <w:rFonts w:hint="eastAsia"/>
          <w:sz w:val="24"/>
        </w:rPr>
        <w:instrText>GIS</w:instrText>
      </w:r>
      <w:r>
        <w:rPr>
          <w:rFonts w:hint="eastAsia"/>
          <w:sz w:val="24"/>
        </w:rPr>
        <w:instrText>系统数据的浏览、查询、定位、对比及管理等具有重要意义。</w:instrText>
      </w:r>
      <w:r>
        <w:rPr>
          <w:rFonts w:hint="eastAsia"/>
          <w:sz w:val="24"/>
        </w:rPr>
        <w:instrText>","genre":"</w:instrText>
      </w:r>
      <w:r>
        <w:rPr>
          <w:rFonts w:hint="eastAsia"/>
          <w:sz w:val="24"/>
        </w:rPr>
        <w:instrText>硕士学位论文</w:instrText>
      </w:r>
      <w:r>
        <w:rPr>
          <w:rFonts w:hint="eastAsia"/>
          <w:sz w:val="24"/>
        </w:rPr>
        <w:instrText xml:space="preserve">","language":"zh-CN","note":"major: </w:instrText>
      </w:r>
      <w:r>
        <w:rPr>
          <w:rFonts w:hint="eastAsia"/>
          <w:sz w:val="24"/>
        </w:rPr>
        <w:instrText>计算机技术</w:instrText>
      </w:r>
      <w:r>
        <w:rPr>
          <w:rFonts w:hint="eastAsia"/>
          <w:sz w:val="24"/>
        </w:rPr>
        <w:instrText xml:space="preserve">\ndownload: 3175\nalbum: </w:instrText>
      </w:r>
      <w:r>
        <w:rPr>
          <w:rFonts w:hint="eastAsia"/>
          <w:sz w:val="24"/>
        </w:rPr>
        <w:instrText>信息科技</w:instrText>
      </w:r>
      <w:r>
        <w:rPr>
          <w:rFonts w:hint="eastAsia"/>
          <w:sz w:val="24"/>
        </w:rPr>
        <w:instrText>\nCLC: TP391.41\ndbcode: CMFD\ndbname: CMFD201601\nfilename: 1015429236.nh","number-of-pages":"95","publisher":"</w:instrText>
      </w:r>
      <w:r>
        <w:rPr>
          <w:rFonts w:hint="eastAsia"/>
          <w:sz w:val="24"/>
        </w:rPr>
        <w:instrText>西安电子科技大学</w:instrText>
      </w:r>
      <w:r>
        <w:rPr>
          <w:rFonts w:hint="eastAsia"/>
          <w:sz w:val="24"/>
        </w:rPr>
        <w:instrText>","source":"CNKI","title":"</w:instrText>
      </w:r>
      <w:r>
        <w:rPr>
          <w:rFonts w:hint="eastAsia"/>
          <w:sz w:val="24"/>
        </w:rPr>
        <w:instrText>基于</w:instrText>
      </w:r>
      <w:r>
        <w:rPr>
          <w:rFonts w:hint="eastAsia"/>
          <w:sz w:val="24"/>
        </w:rPr>
        <w:instrText>Cesium</w:instrText>
      </w:r>
      <w:r>
        <w:rPr>
          <w:rFonts w:hint="eastAsia"/>
          <w:sz w:val="24"/>
        </w:rPr>
        <w:instrText>的</w:instrText>
      </w:r>
      <w:r>
        <w:rPr>
          <w:rFonts w:hint="eastAsia"/>
          <w:sz w:val="24"/>
        </w:rPr>
        <w:instrText>WebGIS</w:instrText>
      </w:r>
      <w:r>
        <w:rPr>
          <w:rFonts w:hint="eastAsia"/>
          <w:sz w:val="24"/>
        </w:rPr>
        <w:instrText>三维客户端实现技术研究</w:instrText>
      </w:r>
      <w:r>
        <w:rPr>
          <w:rFonts w:hint="eastAsia"/>
          <w:sz w:val="24"/>
        </w:rPr>
        <w:instrText>","URL":"https://kns.cnki.net/KCMS/detail/detail.aspx?dbcode=CMFD&amp;dbname=CMFD201601&amp;filename=1015429236.nh","author":[{"literal":"</w:instrText>
      </w:r>
      <w:r>
        <w:rPr>
          <w:rFonts w:hint="eastAsia"/>
          <w:sz w:val="24"/>
        </w:rPr>
        <w:instrText>高云成</w:instrText>
      </w:r>
      <w:r>
        <w:rPr>
          <w:rFonts w:hint="eastAsia"/>
          <w:sz w:val="24"/>
        </w:rPr>
        <w:instrText>"}],"contributor":[{"literal":"</w:instrText>
      </w:r>
      <w:r>
        <w:rPr>
          <w:rFonts w:hint="eastAsia"/>
          <w:sz w:val="24"/>
        </w:rPr>
        <w:instrText>李龙海</w:instrText>
      </w:r>
      <w:r>
        <w:rPr>
          <w:rFonts w:hint="eastAsia"/>
          <w:sz w:val="24"/>
        </w:rPr>
        <w:instrText>"},{"literal":"</w:instrText>
      </w:r>
      <w:r>
        <w:rPr>
          <w:rFonts w:hint="eastAsia"/>
          <w:sz w:val="24"/>
        </w:rPr>
        <w:instrText>李莉</w:instrText>
      </w:r>
      <w:r>
        <w:rPr>
          <w:rFonts w:hint="eastAsia"/>
          <w:sz w:val="24"/>
        </w:rPr>
        <w:instrText>"}],"accessed":{"date-parts":[["2025",2,25]]},"issued":{"date-parts":[["2016"]]}}},{"id":121,"uris":["http://zotero.org/users/local/8clMLtyf/items/5R3K69YL"],"itemData":{"id":121,"type":"article-journal","abstract":"Cesium</w:instrText>
      </w:r>
      <w:r>
        <w:rPr>
          <w:rFonts w:hint="eastAsia"/>
          <w:sz w:val="24"/>
        </w:rPr>
        <w:instrText>是当前最先进的开源三维</w:instrText>
      </w:r>
      <w:r>
        <w:rPr>
          <w:rFonts w:hint="eastAsia"/>
          <w:sz w:val="24"/>
        </w:rPr>
        <w:instrText>GIS</w:instrText>
      </w:r>
      <w:r>
        <w:rPr>
          <w:rFonts w:hint="eastAsia"/>
          <w:sz w:val="24"/>
        </w:rPr>
        <w:instrText>框架</w:instrText>
      </w:r>
      <w:r>
        <w:rPr>
          <w:rFonts w:hint="eastAsia"/>
          <w:sz w:val="24"/>
        </w:rPr>
        <w:instrText>,</w:instrText>
      </w:r>
      <w:r>
        <w:rPr>
          <w:rFonts w:hint="eastAsia"/>
          <w:sz w:val="24"/>
        </w:rPr>
        <w:instrText>无需安装任何插件</w:instrText>
      </w:r>
      <w:r>
        <w:rPr>
          <w:rFonts w:hint="eastAsia"/>
          <w:sz w:val="24"/>
        </w:rPr>
        <w:instrText>,</w:instrText>
      </w:r>
      <w:r>
        <w:rPr>
          <w:rFonts w:hint="eastAsia"/>
          <w:sz w:val="24"/>
        </w:rPr>
        <w:instrText>可直接在浏览器页面上展示三维虚拟地球并叠加丰富的地理要素</w:instrText>
      </w:r>
      <w:r>
        <w:rPr>
          <w:rFonts w:hint="eastAsia"/>
          <w:sz w:val="24"/>
        </w:rPr>
        <w:instrText>,</w:instrText>
      </w:r>
      <w:r>
        <w:rPr>
          <w:rFonts w:hint="eastAsia"/>
          <w:sz w:val="24"/>
        </w:rPr>
        <w:instrText>同时可以集成影像服务、地形服务、矢量服务和三维模型等。本文研究了基于</w:instrText>
      </w:r>
      <w:r>
        <w:rPr>
          <w:rFonts w:hint="eastAsia"/>
          <w:sz w:val="24"/>
        </w:rPr>
        <w:instrText>Cesium</w:instrText>
      </w:r>
      <w:r>
        <w:rPr>
          <w:rFonts w:hint="eastAsia"/>
          <w:sz w:val="24"/>
        </w:rPr>
        <w:instrText>的三维可视化场景建设及发布浏览技术。通过一系列技术手段可以将各种要素数据进行处理符合</w:instrText>
      </w:r>
      <w:r>
        <w:rPr>
          <w:rFonts w:hint="eastAsia"/>
          <w:sz w:val="24"/>
        </w:rPr>
        <w:instrText>Cesium</w:instrText>
      </w:r>
      <w:r>
        <w:rPr>
          <w:rFonts w:hint="eastAsia"/>
          <w:sz w:val="24"/>
        </w:rPr>
        <w:instrText>标准的格式</w:instrText>
      </w:r>
      <w:r>
        <w:rPr>
          <w:rFonts w:hint="eastAsia"/>
          <w:sz w:val="24"/>
        </w:rPr>
        <w:instrText>,</w:instrText>
      </w:r>
      <w:r>
        <w:rPr>
          <w:rFonts w:hint="eastAsia"/>
          <w:sz w:val="24"/>
        </w:rPr>
        <w:instrText>并进行发布和浏览。验证了通过</w:instrText>
      </w:r>
      <w:r>
        <w:rPr>
          <w:rFonts w:hint="eastAsia"/>
          <w:sz w:val="24"/>
        </w:rPr>
        <w:instrText>Cesium</w:instrText>
      </w:r>
      <w:r>
        <w:rPr>
          <w:rFonts w:hint="eastAsia"/>
          <w:sz w:val="24"/>
        </w:rPr>
        <w:instrText>技术搭建三维可视化场景并进行发布浏览的可行性。</w:instrText>
      </w:r>
      <w:r>
        <w:rPr>
          <w:rFonts w:hint="eastAsia"/>
          <w:sz w:val="24"/>
        </w:rPr>
        <w:instrText>","container-title":"</w:instrText>
      </w:r>
      <w:r>
        <w:rPr>
          <w:rFonts w:hint="eastAsia"/>
          <w:sz w:val="24"/>
        </w:rPr>
        <w:instrText>测绘通报</w:instrText>
      </w:r>
      <w:r>
        <w:rPr>
          <w:rFonts w:hint="eastAsia"/>
          <w:sz w:val="24"/>
        </w:rPr>
        <w:instrText xml:space="preserve">","DOI":"10.13474/j.cnki.11-2246.2021.0511","issue":"S1","language":"zh-CN","note":"foundation: </w:instrText>
      </w:r>
      <w:r>
        <w:rPr>
          <w:rFonts w:hint="eastAsia"/>
          <w:sz w:val="24"/>
        </w:rPr>
        <w:instrText>陕西省科技厅重点研发计划</w:instrText>
      </w:r>
      <w:r>
        <w:rPr>
          <w:rFonts w:hint="eastAsia"/>
          <w:sz w:val="24"/>
        </w:rPr>
        <w:instrText>(2019ZDLGY08-06)</w:instrText>
      </w:r>
      <w:r>
        <w:rPr>
          <w:rFonts w:hint="eastAsia"/>
          <w:sz w:val="24"/>
        </w:rPr>
        <w:instrText>；</w:instrText>
      </w:r>
      <w:r>
        <w:rPr>
          <w:rFonts w:hint="eastAsia"/>
          <w:sz w:val="24"/>
        </w:rPr>
        <w:instrText xml:space="preserve">\ndownload: 1321\nalbum: </w:instrText>
      </w:r>
      <w:r>
        <w:rPr>
          <w:rFonts w:hint="eastAsia"/>
          <w:sz w:val="24"/>
        </w:rPr>
        <w:instrText>基础科学</w:instrText>
      </w:r>
      <w:r>
        <w:rPr>
          <w:rFonts w:hint="eastAsia"/>
          <w:sz w:val="24"/>
        </w:rPr>
        <w:instrText>;</w:instrText>
      </w:r>
      <w:r>
        <w:rPr>
          <w:rFonts w:hint="eastAsia"/>
          <w:sz w:val="24"/>
        </w:rPr>
        <w:instrText>信息科技</w:instrText>
      </w:r>
      <w:r>
        <w:rPr>
          <w:rFonts w:hint="eastAsia"/>
          <w:sz w:val="24"/>
        </w:rPr>
        <w:instrText>\nCLC: P208\ndbcode: CJFQ\ndbname: CJFDLAST2021\nfilename: CHTB2021S1012","page":"50-53","source":"CNKI","title":"</w:instrText>
      </w:r>
      <w:r>
        <w:rPr>
          <w:rFonts w:hint="eastAsia"/>
          <w:sz w:val="24"/>
        </w:rPr>
        <w:instrText>基于</w:instrText>
      </w:r>
      <w:r>
        <w:rPr>
          <w:rFonts w:hint="eastAsia"/>
          <w:sz w:val="24"/>
        </w:rPr>
        <w:instrText>Cesium</w:instrText>
      </w:r>
      <w:r>
        <w:rPr>
          <w:rFonts w:hint="eastAsia"/>
          <w:sz w:val="24"/>
        </w:rPr>
        <w:instrText>的三维可视化场景建设及发布技术的研究</w:instrText>
      </w:r>
      <w:r>
        <w:rPr>
          <w:rFonts w:hint="eastAsia"/>
          <w:sz w:val="24"/>
        </w:rPr>
        <w:instrText>","author":[{"literal":"</w:instrText>
      </w:r>
      <w:r>
        <w:rPr>
          <w:rFonts w:hint="eastAsia"/>
          <w:sz w:val="24"/>
        </w:rPr>
        <w:instrText>杨菁</w:instrText>
      </w:r>
      <w:r>
        <w:rPr>
          <w:rFonts w:hint="eastAsia"/>
          <w:sz w:val="24"/>
        </w:rPr>
        <w:instrText>"},{"literal":"</w:instrText>
      </w:r>
      <w:r>
        <w:rPr>
          <w:rFonts w:hint="eastAsia"/>
          <w:sz w:val="24"/>
        </w:rPr>
        <w:instrText>陈冰凌</w:instrText>
      </w:r>
      <w:r>
        <w:rPr>
          <w:rFonts w:hint="eastAsia"/>
          <w:sz w:val="24"/>
        </w:rPr>
        <w:instrText>"},{"literal":"</w:instrText>
      </w:r>
      <w:r>
        <w:rPr>
          <w:rFonts w:hint="eastAsia"/>
          <w:sz w:val="24"/>
        </w:rPr>
        <w:instrText>王文鹏</w:instrText>
      </w:r>
      <w:r>
        <w:rPr>
          <w:rFonts w:hint="eastAsia"/>
          <w:sz w:val="24"/>
        </w:rPr>
        <w:instrText>"},{"literal":"</w:instrText>
      </w:r>
      <w:r>
        <w:rPr>
          <w:rFonts w:hint="eastAsia"/>
          <w:sz w:val="24"/>
        </w:rPr>
        <w:instrText>霍晓斌</w:instrText>
      </w:r>
      <w:r>
        <w:rPr>
          <w:rFonts w:hint="eastAsia"/>
          <w:sz w:val="24"/>
        </w:rPr>
        <w:instrText>"},{"literal":"</w:instrText>
      </w:r>
      <w:r>
        <w:rPr>
          <w:rFonts w:hint="eastAsia"/>
          <w:sz w:val="24"/>
        </w:rPr>
        <w:instrText>许将</w:instrText>
      </w:r>
      <w:r>
        <w:rPr>
          <w:rFonts w:hint="eastAsia"/>
          <w:sz w:val="24"/>
        </w:rPr>
        <w:instrText>"},{"literal":"</w:instrText>
      </w:r>
      <w:r>
        <w:rPr>
          <w:rFonts w:hint="eastAsia"/>
          <w:sz w:val="24"/>
        </w:rPr>
        <w:instrText>石雨龙</w:instrText>
      </w:r>
      <w:r>
        <w:rPr>
          <w:rFonts w:hint="eastAsia"/>
          <w:sz w:val="24"/>
        </w:rPr>
        <w:instrText>"}],"issued":{"date-parts":[["2021"]]}}},{"id":120,"uris":["http://zotero.org/users/local/8clMLtyf/items/IJG8XLAZ"],"itemData":{"id":120,"type":"thesis","abstract":"</w:instrText>
      </w:r>
      <w:r>
        <w:rPr>
          <w:rFonts w:hint="eastAsia"/>
          <w:sz w:val="24"/>
        </w:rPr>
        <w:instrText>监测预警是地质灾害防灾减灾的重要手段</w:instrText>
      </w:r>
      <w:r>
        <w:rPr>
          <w:rFonts w:hint="eastAsia"/>
          <w:sz w:val="24"/>
        </w:rPr>
        <w:instrText>,</w:instrText>
      </w:r>
      <w:r>
        <w:rPr>
          <w:rFonts w:hint="eastAsia"/>
          <w:sz w:val="24"/>
        </w:rPr>
        <w:instrText>监测是预警的基础</w:instrText>
      </w:r>
      <w:r>
        <w:rPr>
          <w:rFonts w:hint="eastAsia"/>
          <w:sz w:val="24"/>
        </w:rPr>
        <w:instrText>,</w:instrText>
      </w:r>
      <w:r>
        <w:rPr>
          <w:rFonts w:hint="eastAsia"/>
          <w:sz w:val="24"/>
        </w:rPr>
        <w:instrText>预警是监测的目的。近年来</w:instrText>
      </w:r>
      <w:r>
        <w:rPr>
          <w:rFonts w:hint="eastAsia"/>
          <w:sz w:val="24"/>
        </w:rPr>
        <w:instrText>,</w:instrText>
      </w:r>
      <w:r>
        <w:rPr>
          <w:rFonts w:hint="eastAsia"/>
          <w:sz w:val="24"/>
        </w:rPr>
        <w:instrText>国内外学者对滑坡监测预警的方法技术体系进行了深入研究</w:instrText>
      </w:r>
      <w:r>
        <w:rPr>
          <w:rFonts w:hint="eastAsia"/>
          <w:sz w:val="24"/>
        </w:rPr>
        <w:instrText>,</w:instrText>
      </w:r>
      <w:r>
        <w:rPr>
          <w:rFonts w:hint="eastAsia"/>
          <w:sz w:val="24"/>
        </w:rPr>
        <w:instrText>取得了大量的研究成果。但总体上</w:instrText>
      </w:r>
      <w:r>
        <w:rPr>
          <w:rFonts w:hint="eastAsia"/>
          <w:sz w:val="24"/>
        </w:rPr>
        <w:instrText>,</w:instrText>
      </w:r>
      <w:r>
        <w:rPr>
          <w:rFonts w:hint="eastAsia"/>
          <w:sz w:val="24"/>
        </w:rPr>
        <w:instrText>地理与地质结合不够紧密</w:instrText>
      </w:r>
      <w:r>
        <w:rPr>
          <w:rFonts w:hint="eastAsia"/>
          <w:sz w:val="24"/>
        </w:rPr>
        <w:instrText>,</w:instrText>
      </w:r>
      <w:r>
        <w:rPr>
          <w:rFonts w:hint="eastAsia"/>
          <w:sz w:val="24"/>
        </w:rPr>
        <w:instrText>监测预警模型很难充分考虑滑坡变形过程和成灾机理</w:instrText>
      </w:r>
      <w:r>
        <w:rPr>
          <w:rFonts w:hint="eastAsia"/>
          <w:sz w:val="24"/>
        </w:rPr>
        <w:instrText>,</w:instrText>
      </w:r>
      <w:r>
        <w:rPr>
          <w:rFonts w:hint="eastAsia"/>
          <w:sz w:val="24"/>
        </w:rPr>
        <w:instrText>难以取得较高的预警精度</w:instrText>
      </w:r>
      <w:r>
        <w:rPr>
          <w:rFonts w:hint="eastAsia"/>
          <w:sz w:val="24"/>
        </w:rPr>
        <w:instrText>,</w:instrText>
      </w:r>
      <w:r>
        <w:rPr>
          <w:rFonts w:hint="eastAsia"/>
          <w:sz w:val="24"/>
        </w:rPr>
        <w:instrText>研发的监测预警系统也难以满足数以万计隐患点实时监测预警的实战需求。已有的研究成果还难以有效地解决地质灾害“什么时间可能发生”、“力争实现提前</w:instrText>
      </w:r>
      <w:r>
        <w:rPr>
          <w:rFonts w:hint="eastAsia"/>
          <w:sz w:val="24"/>
        </w:rPr>
        <w:instrText>3</w:instrText>
      </w:r>
      <w:r>
        <w:rPr>
          <w:rFonts w:hint="eastAsia"/>
          <w:sz w:val="24"/>
        </w:rPr>
        <w:instrText>个小时预警”的任务。如何提高滑坡监测预警能力</w:instrText>
      </w:r>
      <w:r>
        <w:rPr>
          <w:rFonts w:hint="eastAsia"/>
          <w:sz w:val="24"/>
        </w:rPr>
        <w:instrText>,</w:instrText>
      </w:r>
      <w:r>
        <w:rPr>
          <w:rFonts w:hint="eastAsia"/>
          <w:sz w:val="24"/>
        </w:rPr>
        <w:instrText>我们面临诸多挑战</w:instrText>
      </w:r>
      <w:r>
        <w:rPr>
          <w:rFonts w:hint="eastAsia"/>
          <w:sz w:val="24"/>
        </w:rPr>
        <w:instrText>:</w:instrText>
      </w:r>
      <w:r>
        <w:rPr>
          <w:rFonts w:hint="eastAsia"/>
          <w:sz w:val="24"/>
        </w:rPr>
        <w:instrText>如何提高滑坡监测预警精度</w:instrText>
      </w:r>
      <w:r>
        <w:rPr>
          <w:rFonts w:hint="eastAsia"/>
          <w:sz w:val="24"/>
        </w:rPr>
        <w:instrText>?</w:instrText>
      </w:r>
      <w:r>
        <w:rPr>
          <w:rFonts w:hint="eastAsia"/>
          <w:sz w:val="24"/>
        </w:rPr>
        <w:instrText>如何将理论研究成果应用到实际的监测预警中</w:instrText>
      </w:r>
      <w:r>
        <w:rPr>
          <w:rFonts w:hint="eastAsia"/>
          <w:sz w:val="24"/>
        </w:rPr>
        <w:instrText>,</w:instrText>
      </w:r>
      <w:r>
        <w:rPr>
          <w:rFonts w:hint="eastAsia"/>
          <w:sz w:val="24"/>
        </w:rPr>
        <w:instrText>构建一套可业务化大规模应用的滑坡实时监测预警系统</w:instrText>
      </w:r>
      <w:r>
        <w:rPr>
          <w:rFonts w:hint="eastAsia"/>
          <w:sz w:val="24"/>
        </w:rPr>
        <w:instrText>?</w:instrText>
      </w:r>
      <w:r>
        <w:rPr>
          <w:rFonts w:hint="eastAsia"/>
          <w:sz w:val="24"/>
        </w:rPr>
        <w:instrText>基于此</w:instrText>
      </w:r>
      <w:r>
        <w:rPr>
          <w:rFonts w:hint="eastAsia"/>
          <w:sz w:val="24"/>
        </w:rPr>
        <w:instrText>,</w:instrText>
      </w:r>
      <w:r>
        <w:rPr>
          <w:rFonts w:hint="eastAsia"/>
          <w:sz w:val="24"/>
        </w:rPr>
        <w:instrText>本论文系统总结作者近</w:instrText>
      </w:r>
      <w:r>
        <w:rPr>
          <w:rFonts w:hint="eastAsia"/>
          <w:sz w:val="24"/>
        </w:rPr>
        <w:instrText>10</w:instrText>
      </w:r>
      <w:r>
        <w:rPr>
          <w:rFonts w:hint="eastAsia"/>
          <w:sz w:val="24"/>
        </w:rPr>
        <w:instrText>年来在监测预警方面的实践成果</w:instrText>
      </w:r>
      <w:r>
        <w:rPr>
          <w:rFonts w:hint="eastAsia"/>
          <w:sz w:val="24"/>
        </w:rPr>
        <w:instrText>,</w:instrText>
      </w:r>
      <w:r>
        <w:rPr>
          <w:rFonts w:hint="eastAsia"/>
          <w:sz w:val="24"/>
        </w:rPr>
        <w:instrText>采用云计算与物联网等先进技术</w:instrText>
      </w:r>
      <w:r>
        <w:rPr>
          <w:rFonts w:hint="eastAsia"/>
          <w:sz w:val="24"/>
        </w:rPr>
        <w:instrText>,</w:instrText>
      </w:r>
      <w:r>
        <w:rPr>
          <w:rFonts w:hint="eastAsia"/>
          <w:sz w:val="24"/>
        </w:rPr>
        <w:instrText>构建滑坡监测预警云平台</w:instrText>
      </w:r>
      <w:r>
        <w:rPr>
          <w:rFonts w:hint="eastAsia"/>
          <w:sz w:val="24"/>
        </w:rPr>
        <w:instrText>,</w:instrText>
      </w:r>
      <w:r>
        <w:rPr>
          <w:rFonts w:hint="eastAsia"/>
          <w:sz w:val="24"/>
        </w:rPr>
        <w:instrText>整合与管理滑坡地质灾害演化全过程的各类资料</w:instrText>
      </w:r>
      <w:r>
        <w:rPr>
          <w:rFonts w:hint="eastAsia"/>
          <w:sz w:val="24"/>
        </w:rPr>
        <w:instrText>,</w:instrText>
      </w:r>
      <w:r>
        <w:rPr>
          <w:rFonts w:hint="eastAsia"/>
          <w:sz w:val="24"/>
        </w:rPr>
        <w:instrText>研发并行高效的多源异构监测数据汇聚平台</w:instrText>
      </w:r>
      <w:r>
        <w:rPr>
          <w:rFonts w:hint="eastAsia"/>
          <w:sz w:val="24"/>
        </w:rPr>
        <w:instrText>,</w:instrText>
      </w:r>
      <w:r>
        <w:rPr>
          <w:rFonts w:hint="eastAsia"/>
          <w:sz w:val="24"/>
        </w:rPr>
        <w:instrText>集成多源异构实时监测数据</w:instrText>
      </w:r>
      <w:r>
        <w:rPr>
          <w:rFonts w:hint="eastAsia"/>
          <w:sz w:val="24"/>
        </w:rPr>
        <w:instrText>,</w:instrText>
      </w:r>
      <w:r>
        <w:rPr>
          <w:rFonts w:hint="eastAsia"/>
          <w:sz w:val="24"/>
        </w:rPr>
        <w:instrText>形成天</w:instrText>
      </w:r>
      <w:r>
        <w:rPr>
          <w:rFonts w:hint="eastAsia"/>
          <w:sz w:val="24"/>
        </w:rPr>
        <w:instrText>-</w:instrText>
      </w:r>
      <w:r>
        <w:rPr>
          <w:rFonts w:hint="eastAsia"/>
          <w:sz w:val="24"/>
        </w:rPr>
        <w:instrText>空</w:instrText>
      </w:r>
      <w:r>
        <w:rPr>
          <w:rFonts w:hint="eastAsia"/>
          <w:sz w:val="24"/>
        </w:rPr>
        <w:instrText>-</w:instrText>
      </w:r>
      <w:r>
        <w:rPr>
          <w:rFonts w:hint="eastAsia"/>
          <w:sz w:val="24"/>
        </w:rPr>
        <w:instrText>地多元立体监测数据中心</w:instrText>
      </w:r>
      <w:r>
        <w:rPr>
          <w:rFonts w:hint="eastAsia"/>
          <w:sz w:val="24"/>
        </w:rPr>
        <w:instrText>;</w:instrText>
      </w:r>
      <w:r>
        <w:rPr>
          <w:rFonts w:hint="eastAsia"/>
          <w:sz w:val="24"/>
        </w:rPr>
        <w:instrText>综合分析</w:instrText>
      </w:r>
      <w:r>
        <w:rPr>
          <w:rFonts w:hint="eastAsia"/>
          <w:sz w:val="24"/>
        </w:rPr>
        <w:instrText>2.1</w:instrText>
      </w:r>
      <w:r>
        <w:rPr>
          <w:rFonts w:hint="eastAsia"/>
          <w:sz w:val="24"/>
        </w:rPr>
        <w:instrText>万余台</w:instrText>
      </w:r>
      <w:r>
        <w:rPr>
          <w:rFonts w:hint="eastAsia"/>
          <w:sz w:val="24"/>
        </w:rPr>
        <w:instrText>(</w:instrText>
      </w:r>
      <w:r>
        <w:rPr>
          <w:rFonts w:hint="eastAsia"/>
          <w:sz w:val="24"/>
        </w:rPr>
        <w:instrText>套</w:instrText>
      </w:r>
      <w:r>
        <w:rPr>
          <w:rFonts w:hint="eastAsia"/>
          <w:sz w:val="24"/>
        </w:rPr>
        <w:instrText>)</w:instrText>
      </w:r>
      <w:r>
        <w:rPr>
          <w:rFonts w:hint="eastAsia"/>
          <w:sz w:val="24"/>
        </w:rPr>
        <w:instrText>监测设备、超过</w:instrText>
      </w:r>
      <w:r>
        <w:rPr>
          <w:rFonts w:hint="eastAsia"/>
          <w:sz w:val="24"/>
        </w:rPr>
        <w:instrText>1.26</w:instrText>
      </w:r>
      <w:r>
        <w:rPr>
          <w:rFonts w:hint="eastAsia"/>
          <w:sz w:val="24"/>
        </w:rPr>
        <w:instrText>亿条监测数据的实测曲线</w:instrText>
      </w:r>
      <w:r>
        <w:rPr>
          <w:rFonts w:hint="eastAsia"/>
          <w:sz w:val="24"/>
        </w:rPr>
        <w:instrText>,</w:instrText>
      </w:r>
      <w:r>
        <w:rPr>
          <w:rFonts w:hint="eastAsia"/>
          <w:sz w:val="24"/>
        </w:rPr>
        <w:instrText>总结划分监测曲线类型</w:instrText>
      </w:r>
      <w:r>
        <w:rPr>
          <w:rFonts w:hint="eastAsia"/>
          <w:sz w:val="24"/>
        </w:rPr>
        <w:instrText>,</w:instrText>
      </w:r>
      <w:r>
        <w:rPr>
          <w:rFonts w:hint="eastAsia"/>
          <w:sz w:val="24"/>
        </w:rPr>
        <w:instrText>构建监测设备可靠度评价体系</w:instrText>
      </w:r>
      <w:r>
        <w:rPr>
          <w:rFonts w:hint="eastAsia"/>
          <w:sz w:val="24"/>
        </w:rPr>
        <w:instrText>,</w:instrText>
      </w:r>
      <w:r>
        <w:rPr>
          <w:rFonts w:hint="eastAsia"/>
          <w:sz w:val="24"/>
        </w:rPr>
        <w:instrText>研究滑坡过程预警模型及其实现的关键技术</w:instrText>
      </w:r>
      <w:r>
        <w:rPr>
          <w:rFonts w:hint="eastAsia"/>
          <w:sz w:val="24"/>
        </w:rPr>
        <w:instrText>,</w:instrText>
      </w:r>
      <w:r>
        <w:rPr>
          <w:rFonts w:hint="eastAsia"/>
          <w:sz w:val="24"/>
        </w:rPr>
        <w:instrText>在此基础上</w:instrText>
      </w:r>
      <w:r>
        <w:rPr>
          <w:rFonts w:hint="eastAsia"/>
          <w:sz w:val="24"/>
        </w:rPr>
        <w:instrText>,</w:instrText>
      </w:r>
      <w:r>
        <w:rPr>
          <w:rFonts w:hint="eastAsia"/>
          <w:sz w:val="24"/>
        </w:rPr>
        <w:instrText>构建一套混合架构</w:instrText>
      </w:r>
      <w:r>
        <w:rPr>
          <w:rFonts w:hint="eastAsia"/>
          <w:sz w:val="24"/>
        </w:rPr>
        <w:instrText>(B/S</w:instrText>
      </w:r>
      <w:r>
        <w:rPr>
          <w:rFonts w:hint="eastAsia"/>
          <w:sz w:val="24"/>
        </w:rPr>
        <w:instrText>架构、</w:instrText>
      </w:r>
      <w:r>
        <w:rPr>
          <w:rFonts w:hint="eastAsia"/>
          <w:sz w:val="24"/>
        </w:rPr>
        <w:instrText>C/S</w:instrText>
      </w:r>
      <w:r>
        <w:rPr>
          <w:rFonts w:hint="eastAsia"/>
          <w:sz w:val="24"/>
        </w:rPr>
        <w:instrText>架构、移动</w:instrText>
      </w:r>
      <w:r>
        <w:rPr>
          <w:rFonts w:hint="eastAsia"/>
          <w:sz w:val="24"/>
        </w:rPr>
        <w:instrText>App)</w:instrText>
      </w:r>
      <w:r>
        <w:rPr>
          <w:rFonts w:hint="eastAsia"/>
          <w:sz w:val="24"/>
        </w:rPr>
        <w:instrText>的滑坡实时监测预警系统</w:instrText>
      </w:r>
      <w:r>
        <w:rPr>
          <w:rFonts w:hint="eastAsia"/>
          <w:sz w:val="24"/>
        </w:rPr>
        <w:instrText>,</w:instrText>
      </w:r>
      <w:r>
        <w:rPr>
          <w:rFonts w:hint="eastAsia"/>
          <w:sz w:val="24"/>
        </w:rPr>
        <w:instrText>实现了地质与地理、空间与属性相结合的滑坡演化全过程一体化管理</w:instrText>
      </w:r>
      <w:r>
        <w:rPr>
          <w:rFonts w:hint="eastAsia"/>
          <w:sz w:val="24"/>
        </w:rPr>
        <w:instrText>,</w:instrText>
      </w:r>
      <w:r>
        <w:rPr>
          <w:rFonts w:hint="eastAsia"/>
          <w:sz w:val="24"/>
        </w:rPr>
        <w:instrText>利用计算机手段对滑坡实施全过程动态跟踪的“过程预警”</w:instrText>
      </w:r>
      <w:r>
        <w:rPr>
          <w:rFonts w:hint="eastAsia"/>
          <w:sz w:val="24"/>
        </w:rPr>
        <w:instrText>,</w:instrText>
      </w:r>
      <w:r>
        <w:rPr>
          <w:rFonts w:hint="eastAsia"/>
          <w:sz w:val="24"/>
        </w:rPr>
        <w:instrText>有效地提高了滑坡预警精度。本文取得主要成果如下</w:instrText>
      </w:r>
      <w:r>
        <w:rPr>
          <w:rFonts w:hint="eastAsia"/>
          <w:sz w:val="24"/>
        </w:rPr>
        <w:instrText>:(1)</w:instrText>
      </w:r>
      <w:r>
        <w:rPr>
          <w:rFonts w:hint="eastAsia"/>
          <w:sz w:val="24"/>
        </w:rPr>
        <w:instrText>构建滑坡“过程预警”模型及其自动求解算法</w:instrText>
      </w:r>
      <w:r>
        <w:rPr>
          <w:rFonts w:hint="eastAsia"/>
          <w:sz w:val="24"/>
        </w:rPr>
        <w:instrText>:</w:instrText>
      </w:r>
      <w:r>
        <w:rPr>
          <w:rFonts w:hint="eastAsia"/>
          <w:sz w:val="24"/>
        </w:rPr>
        <w:instrText>结合变形速率、速率增量、改进切线角三个参数</w:instrText>
      </w:r>
      <w:r>
        <w:rPr>
          <w:rFonts w:hint="eastAsia"/>
          <w:sz w:val="24"/>
        </w:rPr>
        <w:instrText>,</w:instrText>
      </w:r>
      <w:r>
        <w:rPr>
          <w:rFonts w:hint="eastAsia"/>
          <w:sz w:val="24"/>
        </w:rPr>
        <w:instrText>构建基于滑坡变形演化过程的“过程预警”模型</w:instrText>
      </w:r>
      <w:r>
        <w:rPr>
          <w:rFonts w:hint="eastAsia"/>
          <w:sz w:val="24"/>
        </w:rPr>
        <w:instrText>,</w:instrText>
      </w:r>
      <w:r>
        <w:rPr>
          <w:rFonts w:hint="eastAsia"/>
          <w:sz w:val="24"/>
        </w:rPr>
        <w:instrText>从滑坡变形监测数据入手</w:instrText>
      </w:r>
      <w:r>
        <w:rPr>
          <w:rFonts w:hint="eastAsia"/>
          <w:sz w:val="24"/>
        </w:rPr>
        <w:instrText>,</w:instrText>
      </w:r>
      <w:r>
        <w:rPr>
          <w:rFonts w:hint="eastAsia"/>
          <w:sz w:val="24"/>
        </w:rPr>
        <w:instrText>划分监测曲线类型</w:instrText>
      </w:r>
      <w:r>
        <w:rPr>
          <w:rFonts w:hint="eastAsia"/>
          <w:sz w:val="24"/>
        </w:rPr>
        <w:instrText>,</w:instrText>
      </w:r>
      <w:r>
        <w:rPr>
          <w:rFonts w:hint="eastAsia"/>
          <w:sz w:val="24"/>
        </w:rPr>
        <w:instrText>研究滑坡变形演化阶段的自动识别理论及计算机技术</w:instrText>
      </w:r>
      <w:r>
        <w:rPr>
          <w:rFonts w:hint="eastAsia"/>
          <w:sz w:val="24"/>
        </w:rPr>
        <w:instrText>,</w:instrText>
      </w:r>
      <w:r>
        <w:rPr>
          <w:rFonts w:hint="eastAsia"/>
          <w:sz w:val="24"/>
        </w:rPr>
        <w:instrText>实现对滑坡全过程动态跟踪预警</w:instrText>
      </w:r>
      <w:r>
        <w:rPr>
          <w:rFonts w:hint="eastAsia"/>
          <w:sz w:val="24"/>
        </w:rPr>
        <w:instrText>;(2)</w:instrText>
      </w:r>
      <w:r>
        <w:rPr>
          <w:rFonts w:hint="eastAsia"/>
          <w:sz w:val="24"/>
        </w:rPr>
        <w:instrText>构建监测设备可靠度建立评价体系和多设备联动预警机制</w:instrText>
      </w:r>
      <w:r>
        <w:rPr>
          <w:rFonts w:hint="eastAsia"/>
          <w:sz w:val="24"/>
        </w:rPr>
        <w:instrText>:</w:instrText>
      </w:r>
      <w:r>
        <w:rPr>
          <w:rFonts w:hint="eastAsia"/>
          <w:sz w:val="24"/>
        </w:rPr>
        <w:instrText>通过动态对监测设备可靠度进行评价</w:instrText>
      </w:r>
      <w:r>
        <w:rPr>
          <w:rFonts w:hint="eastAsia"/>
          <w:sz w:val="24"/>
        </w:rPr>
        <w:instrText>,</w:instrText>
      </w:r>
      <w:r>
        <w:rPr>
          <w:rFonts w:hint="eastAsia"/>
          <w:sz w:val="24"/>
        </w:rPr>
        <w:instrText>结合联动预警机制</w:instrText>
      </w:r>
      <w:r>
        <w:rPr>
          <w:rFonts w:hint="eastAsia"/>
          <w:sz w:val="24"/>
        </w:rPr>
        <w:instrText>,</w:instrText>
      </w:r>
      <w:r>
        <w:rPr>
          <w:rFonts w:hint="eastAsia"/>
          <w:sz w:val="24"/>
        </w:rPr>
        <w:instrText>评价预警结论可信度</w:instrText>
      </w:r>
      <w:r>
        <w:rPr>
          <w:rFonts w:hint="eastAsia"/>
          <w:sz w:val="24"/>
        </w:rPr>
        <w:instrText>,</w:instrText>
      </w:r>
      <w:r>
        <w:rPr>
          <w:rFonts w:hint="eastAsia"/>
          <w:sz w:val="24"/>
        </w:rPr>
        <w:instrText>以提升监测预警的成功率</w:instrText>
      </w:r>
      <w:r>
        <w:rPr>
          <w:rFonts w:hint="eastAsia"/>
          <w:sz w:val="24"/>
        </w:rPr>
        <w:instrText>,</w:instrText>
      </w:r>
      <w:r>
        <w:rPr>
          <w:rFonts w:hint="eastAsia"/>
          <w:sz w:val="24"/>
        </w:rPr>
        <w:instrText>利用计算机技术自动识别滑坡的变形演化过程</w:instrText>
      </w:r>
      <w:r>
        <w:rPr>
          <w:rFonts w:hint="eastAsia"/>
          <w:sz w:val="24"/>
        </w:rPr>
        <w:instrText>,</w:instrText>
      </w:r>
      <w:r>
        <w:rPr>
          <w:rFonts w:hint="eastAsia"/>
          <w:sz w:val="24"/>
        </w:rPr>
        <w:instrText>实现自动、实时的“过程预警”</w:instrText>
      </w:r>
      <w:r>
        <w:rPr>
          <w:rFonts w:hint="eastAsia"/>
          <w:sz w:val="24"/>
        </w:rPr>
        <w:instrText>,</w:instrText>
      </w:r>
      <w:r>
        <w:rPr>
          <w:rFonts w:hint="eastAsia"/>
          <w:sz w:val="24"/>
        </w:rPr>
        <w:instrText>为预警模型的业务化、自动化运行提供理论与技术支撑</w:instrText>
      </w:r>
      <w:r>
        <w:rPr>
          <w:rFonts w:hint="eastAsia"/>
          <w:sz w:val="24"/>
        </w:rPr>
        <w:instrText>;(3)</w:instrText>
      </w:r>
      <w:r>
        <w:rPr>
          <w:rFonts w:hint="eastAsia"/>
          <w:sz w:val="24"/>
        </w:rPr>
        <w:instrText>提出监测数据自动处理方法</w:instrText>
      </w:r>
      <w:r>
        <w:rPr>
          <w:rFonts w:hint="eastAsia"/>
          <w:sz w:val="24"/>
        </w:rPr>
        <w:instrText>:</w:instrText>
      </w:r>
      <w:r>
        <w:rPr>
          <w:rFonts w:hint="eastAsia"/>
          <w:sz w:val="24"/>
        </w:rPr>
        <w:instrText>研究实测监测数据的预处理方法</w:instrText>
      </w:r>
      <w:r>
        <w:rPr>
          <w:rFonts w:hint="eastAsia"/>
          <w:sz w:val="24"/>
        </w:rPr>
        <w:instrText>,</w:instrText>
      </w:r>
      <w:r>
        <w:rPr>
          <w:rFonts w:hint="eastAsia"/>
          <w:sz w:val="24"/>
        </w:rPr>
        <w:instrText>为计算机自动处理监测数据提供相关的算法。通过设置监测数据过滤器和采用拉依达准则实现对异常数据的初步过滤与粗差处理</w:instrText>
      </w:r>
      <w:r>
        <w:rPr>
          <w:rFonts w:hint="eastAsia"/>
          <w:sz w:val="24"/>
        </w:rPr>
        <w:instrText>,</w:instrText>
      </w:r>
      <w:r>
        <w:rPr>
          <w:rFonts w:hint="eastAsia"/>
          <w:sz w:val="24"/>
        </w:rPr>
        <w:instrText>再结合数据特征</w:instrText>
      </w:r>
      <w:r>
        <w:rPr>
          <w:rFonts w:hint="eastAsia"/>
          <w:sz w:val="24"/>
        </w:rPr>
        <w:instrText>,</w:instrText>
      </w:r>
      <w:r>
        <w:rPr>
          <w:rFonts w:hint="eastAsia"/>
          <w:sz w:val="24"/>
        </w:rPr>
        <w:instrText>分别采用移动平均法与最小二乘法对数据进行拟合</w:instrText>
      </w:r>
      <w:r>
        <w:rPr>
          <w:rFonts w:hint="eastAsia"/>
          <w:sz w:val="24"/>
        </w:rPr>
        <w:instrText>,</w:instrText>
      </w:r>
      <w:r>
        <w:rPr>
          <w:rFonts w:hint="eastAsia"/>
          <w:sz w:val="24"/>
        </w:rPr>
        <w:instrText>识别数据表现出来的变形趋势。基于监测数据曲线特征自动选择相应的数据处理方法</w:instrText>
      </w:r>
      <w:r>
        <w:rPr>
          <w:rFonts w:hint="eastAsia"/>
          <w:sz w:val="24"/>
        </w:rPr>
        <w:instrText>,</w:instrText>
      </w:r>
      <w:r>
        <w:rPr>
          <w:rFonts w:hint="eastAsia"/>
          <w:sz w:val="24"/>
        </w:rPr>
        <w:instrText>为后续预警模型计算提供更为准确的数据</w:instrText>
      </w:r>
      <w:r>
        <w:rPr>
          <w:rFonts w:hint="eastAsia"/>
          <w:sz w:val="24"/>
        </w:rPr>
        <w:instrText>,</w:instrText>
      </w:r>
      <w:r>
        <w:rPr>
          <w:rFonts w:hint="eastAsia"/>
          <w:sz w:val="24"/>
        </w:rPr>
        <w:instrText>提高预警精度</w:instrText>
      </w:r>
      <w:r>
        <w:rPr>
          <w:rFonts w:hint="eastAsia"/>
          <w:sz w:val="24"/>
        </w:rPr>
        <w:instrText>;(4)</w:instrText>
      </w:r>
      <w:r>
        <w:rPr>
          <w:rFonts w:hint="eastAsia"/>
          <w:sz w:val="24"/>
        </w:rPr>
        <w:instrText>构建实时高效的监测数据集成与共享统一管理平台</w:instrText>
      </w:r>
      <w:r>
        <w:rPr>
          <w:rFonts w:hint="eastAsia"/>
          <w:sz w:val="24"/>
        </w:rPr>
        <w:instrText>:</w:instrText>
      </w:r>
      <w:r>
        <w:rPr>
          <w:rFonts w:hint="eastAsia"/>
          <w:sz w:val="24"/>
        </w:rPr>
        <w:instrText>结合物联网、消息队列、负载均衡等技术</w:instrText>
      </w:r>
      <w:r>
        <w:rPr>
          <w:rFonts w:hint="eastAsia"/>
          <w:sz w:val="24"/>
        </w:rPr>
        <w:instrText>,</w:instrText>
      </w:r>
      <w:r>
        <w:rPr>
          <w:rFonts w:hint="eastAsia"/>
          <w:sz w:val="24"/>
        </w:rPr>
        <w:instrText>研究监测数据编码体系</w:instrText>
      </w:r>
      <w:r>
        <w:rPr>
          <w:rFonts w:hint="eastAsia"/>
          <w:sz w:val="24"/>
        </w:rPr>
        <w:instrText>,</w:instrText>
      </w:r>
      <w:r>
        <w:rPr>
          <w:rFonts w:hint="eastAsia"/>
          <w:sz w:val="24"/>
        </w:rPr>
        <w:instrText>提出一套基于</w:instrText>
      </w:r>
      <w:r>
        <w:rPr>
          <w:rFonts w:hint="eastAsia"/>
          <w:sz w:val="24"/>
        </w:rPr>
        <w:instrText>MQTT</w:instrText>
      </w:r>
      <w:r>
        <w:rPr>
          <w:rFonts w:hint="eastAsia"/>
          <w:sz w:val="24"/>
        </w:rPr>
        <w:instrText>协议的实时监测数据传输与集成方案</w:instrText>
      </w:r>
      <w:r>
        <w:rPr>
          <w:rFonts w:hint="eastAsia"/>
          <w:sz w:val="24"/>
        </w:rPr>
        <w:instrText>,</w:instrText>
      </w:r>
      <w:r>
        <w:rPr>
          <w:rFonts w:hint="eastAsia"/>
          <w:sz w:val="24"/>
        </w:rPr>
        <w:instrText>实现多源异构监测数据终端集成和监测数据采集、传输及汇集融合一体化管理</w:instrText>
      </w:r>
      <w:r>
        <w:rPr>
          <w:rFonts w:hint="eastAsia"/>
          <w:sz w:val="24"/>
        </w:rPr>
        <w:instrText>,</w:instrText>
      </w:r>
      <w:r>
        <w:rPr>
          <w:rFonts w:hint="eastAsia"/>
          <w:sz w:val="24"/>
        </w:rPr>
        <w:instrText>为监测预警提供实时数据保障</w:instrText>
      </w:r>
      <w:r>
        <w:rPr>
          <w:rFonts w:hint="eastAsia"/>
          <w:sz w:val="24"/>
        </w:rPr>
        <w:instrText>;(5)</w:instrText>
      </w:r>
      <w:r>
        <w:rPr>
          <w:rFonts w:hint="eastAsia"/>
          <w:sz w:val="24"/>
        </w:rPr>
        <w:instrText>构建基于策略的滑坡实时过程预警技术</w:instrText>
      </w:r>
      <w:r>
        <w:rPr>
          <w:rFonts w:hint="eastAsia"/>
          <w:sz w:val="24"/>
        </w:rPr>
        <w:instrText>:</w:instrText>
      </w:r>
      <w:r>
        <w:rPr>
          <w:rFonts w:hint="eastAsia"/>
          <w:sz w:val="24"/>
        </w:rPr>
        <w:instrText>从模型的计算、预警的发布与解除等方面</w:instrText>
      </w:r>
      <w:r>
        <w:rPr>
          <w:rFonts w:hint="eastAsia"/>
          <w:sz w:val="24"/>
        </w:rPr>
        <w:instrText>,</w:instrText>
      </w:r>
      <w:r>
        <w:rPr>
          <w:rFonts w:hint="eastAsia"/>
          <w:sz w:val="24"/>
        </w:rPr>
        <w:instrText>将滑坡预警的理论模型与实际应用相结合</w:instrText>
      </w:r>
      <w:r>
        <w:rPr>
          <w:rFonts w:hint="eastAsia"/>
          <w:sz w:val="24"/>
        </w:rPr>
        <w:instrText>,</w:instrText>
      </w:r>
      <w:r>
        <w:rPr>
          <w:rFonts w:hint="eastAsia"/>
          <w:sz w:val="24"/>
        </w:rPr>
        <w:instrText>研发预警等级求解器</w:instrText>
      </w:r>
      <w:r>
        <w:rPr>
          <w:rFonts w:hint="eastAsia"/>
          <w:sz w:val="24"/>
        </w:rPr>
        <w:instrText>,</w:instrText>
      </w:r>
      <w:r>
        <w:rPr>
          <w:rFonts w:hint="eastAsia"/>
          <w:sz w:val="24"/>
        </w:rPr>
        <w:instrText>构建基于策略的预警模型通用计算框架</w:instrText>
      </w:r>
      <w:r>
        <w:rPr>
          <w:rFonts w:hint="eastAsia"/>
          <w:sz w:val="24"/>
        </w:rPr>
        <w:instrText>,</w:instrText>
      </w:r>
      <w:r>
        <w:rPr>
          <w:rFonts w:hint="eastAsia"/>
          <w:sz w:val="24"/>
        </w:rPr>
        <w:instrText>并从预警信息发布技术及发布策略方面进行总结</w:instrText>
      </w:r>
      <w:r>
        <w:rPr>
          <w:rFonts w:hint="eastAsia"/>
          <w:sz w:val="24"/>
        </w:rPr>
        <w:instrText>,</w:instrText>
      </w:r>
      <w:r>
        <w:rPr>
          <w:rFonts w:hint="eastAsia"/>
          <w:sz w:val="24"/>
        </w:rPr>
        <w:instrText>实现对滑坡的实时过程预警</w:instrText>
      </w:r>
      <w:r>
        <w:rPr>
          <w:rFonts w:hint="eastAsia"/>
          <w:sz w:val="24"/>
        </w:rPr>
        <w:instrText>;(6)</w:instrText>
      </w:r>
      <w:r>
        <w:rPr>
          <w:rFonts w:hint="eastAsia"/>
          <w:sz w:val="24"/>
        </w:rPr>
        <w:instrText>构建滑坡变形演化全过程一体化数据管理平台</w:instrText>
      </w:r>
      <w:r>
        <w:rPr>
          <w:rFonts w:hint="eastAsia"/>
          <w:sz w:val="24"/>
        </w:rPr>
        <w:instrText>:</w:instrText>
      </w:r>
      <w:r>
        <w:rPr>
          <w:rFonts w:hint="eastAsia"/>
          <w:sz w:val="24"/>
        </w:rPr>
        <w:instrText>基于“天</w:instrText>
      </w:r>
      <w:r>
        <w:rPr>
          <w:rFonts w:hint="eastAsia"/>
          <w:sz w:val="24"/>
        </w:rPr>
        <w:instrText>-</w:instrText>
      </w:r>
      <w:r>
        <w:rPr>
          <w:rFonts w:hint="eastAsia"/>
          <w:sz w:val="24"/>
        </w:rPr>
        <w:instrText>空</w:instrText>
      </w:r>
      <w:r>
        <w:rPr>
          <w:rFonts w:hint="eastAsia"/>
          <w:sz w:val="24"/>
        </w:rPr>
        <w:instrText>-</w:instrText>
      </w:r>
      <w:r>
        <w:rPr>
          <w:rFonts w:hint="eastAsia"/>
          <w:sz w:val="24"/>
        </w:rPr>
        <w:instrText>地”滑坡多元立体观测技术</w:instrText>
      </w:r>
      <w:r>
        <w:rPr>
          <w:rFonts w:hint="eastAsia"/>
          <w:sz w:val="24"/>
        </w:rPr>
        <w:instrText>,</w:instrText>
      </w:r>
      <w:r>
        <w:rPr>
          <w:rFonts w:hint="eastAsia"/>
          <w:sz w:val="24"/>
        </w:rPr>
        <w:instrText>采用</w:instrText>
      </w:r>
      <w:r>
        <w:rPr>
          <w:rFonts w:hint="eastAsia"/>
          <w:sz w:val="24"/>
        </w:rPr>
        <w:instrText>WebGL</w:instrText>
      </w:r>
      <w:r>
        <w:rPr>
          <w:rFonts w:hint="eastAsia"/>
          <w:sz w:val="24"/>
        </w:rPr>
        <w:instrText>技术跨平台的三维数字地球</w:instrText>
      </w:r>
      <w:r>
        <w:rPr>
          <w:rFonts w:hint="eastAsia"/>
          <w:sz w:val="24"/>
        </w:rPr>
        <w:instrText>,</w:instrText>
      </w:r>
      <w:r>
        <w:rPr>
          <w:rFonts w:hint="eastAsia"/>
          <w:sz w:val="24"/>
        </w:rPr>
        <w:instrText>提供直观、真实的三维实景漫游平台</w:instrText>
      </w:r>
      <w:r>
        <w:rPr>
          <w:rFonts w:hint="eastAsia"/>
          <w:sz w:val="24"/>
        </w:rPr>
        <w:instrText>,</w:instrText>
      </w:r>
      <w:r>
        <w:rPr>
          <w:rFonts w:hint="eastAsia"/>
          <w:sz w:val="24"/>
        </w:rPr>
        <w:instrText>实现海量基础数据、实时监测数据、视频的集成管理与共享</w:instrText>
      </w:r>
      <w:r>
        <w:rPr>
          <w:rFonts w:hint="eastAsia"/>
          <w:sz w:val="24"/>
        </w:rPr>
        <w:instrText>,</w:instrText>
      </w:r>
      <w:r>
        <w:rPr>
          <w:rFonts w:hint="eastAsia"/>
          <w:sz w:val="24"/>
        </w:rPr>
        <w:instrText>也为实时监测预警系统提供一个功能强大、数据丰富的三维展示平台</w:instrText>
      </w:r>
      <w:r>
        <w:rPr>
          <w:rFonts w:hint="eastAsia"/>
          <w:sz w:val="24"/>
        </w:rPr>
        <w:instrText>,</w:instrText>
      </w:r>
      <w:r>
        <w:rPr>
          <w:rFonts w:hint="eastAsia"/>
          <w:sz w:val="24"/>
        </w:rPr>
        <w:instrText>构建基于滑坡演化全过程的一体化数据管理体系和滑坡综合信息模型</w:instrText>
      </w:r>
      <w:r>
        <w:rPr>
          <w:rFonts w:hint="eastAsia"/>
          <w:sz w:val="24"/>
        </w:rPr>
        <w:instrText>,</w:instrText>
      </w:r>
      <w:r>
        <w:rPr>
          <w:rFonts w:hint="eastAsia"/>
          <w:sz w:val="24"/>
        </w:rPr>
        <w:instrText>为滑坡的专家预警决策提供数据支撑</w:instrText>
      </w:r>
      <w:r>
        <w:rPr>
          <w:rFonts w:hint="eastAsia"/>
          <w:sz w:val="24"/>
        </w:rPr>
        <w:instrText>;(7)</w:instrText>
      </w:r>
      <w:r>
        <w:rPr>
          <w:rFonts w:hint="eastAsia"/>
          <w:sz w:val="24"/>
        </w:rPr>
        <w:instrText>研发混合架构体系的滑坡实时监测预警系统</w:instrText>
      </w:r>
      <w:r>
        <w:rPr>
          <w:rFonts w:hint="eastAsia"/>
          <w:sz w:val="24"/>
        </w:rPr>
        <w:instrText>:</w:instrText>
      </w:r>
      <w:r>
        <w:rPr>
          <w:rFonts w:hint="eastAsia"/>
          <w:sz w:val="24"/>
        </w:rPr>
        <w:instrText>综合集成上述研究成果</w:instrText>
      </w:r>
      <w:r>
        <w:rPr>
          <w:rFonts w:hint="eastAsia"/>
          <w:sz w:val="24"/>
        </w:rPr>
        <w:instrText>,</w:instrText>
      </w:r>
      <w:r>
        <w:rPr>
          <w:rFonts w:hint="eastAsia"/>
          <w:sz w:val="24"/>
        </w:rPr>
        <w:instrText>研究混合架构体系</w:instrText>
      </w:r>
      <w:r>
        <w:rPr>
          <w:rFonts w:hint="eastAsia"/>
          <w:sz w:val="24"/>
        </w:rPr>
        <w:instrText>(B/S</w:instrText>
      </w:r>
      <w:r>
        <w:rPr>
          <w:rFonts w:hint="eastAsia"/>
          <w:sz w:val="24"/>
        </w:rPr>
        <w:instrText>、</w:instrText>
      </w:r>
      <w:r>
        <w:rPr>
          <w:rFonts w:hint="eastAsia"/>
          <w:sz w:val="24"/>
        </w:rPr>
        <w:instrText>C/S</w:instrText>
      </w:r>
      <w:r>
        <w:rPr>
          <w:rFonts w:hint="eastAsia"/>
          <w:sz w:val="24"/>
        </w:rPr>
        <w:instrText>、移动端</w:instrText>
      </w:r>
      <w:r>
        <w:rPr>
          <w:rFonts w:hint="eastAsia"/>
          <w:sz w:val="24"/>
        </w:rPr>
        <w:instrText>),</w:instrText>
      </w:r>
      <w:r>
        <w:rPr>
          <w:rFonts w:hint="eastAsia"/>
          <w:sz w:val="24"/>
        </w:rPr>
        <w:instrText>基于微服务研发滑坡实时监测预警系统</w:instrText>
      </w:r>
      <w:r>
        <w:rPr>
          <w:rFonts w:hint="eastAsia"/>
          <w:sz w:val="24"/>
        </w:rPr>
        <w:instrText>,</w:instrText>
      </w:r>
      <w:r>
        <w:rPr>
          <w:rFonts w:hint="eastAsia"/>
          <w:sz w:val="24"/>
        </w:rPr>
        <w:instrText>各个架构系统密切配合</w:instrText>
      </w:r>
      <w:r>
        <w:rPr>
          <w:rFonts w:hint="eastAsia"/>
          <w:sz w:val="24"/>
        </w:rPr>
        <w:instrText>,</w:instrText>
      </w:r>
      <w:r>
        <w:rPr>
          <w:rFonts w:hint="eastAsia"/>
          <w:sz w:val="24"/>
        </w:rPr>
        <w:instrText>针对不同的功能需求</w:instrText>
      </w:r>
      <w:r>
        <w:rPr>
          <w:rFonts w:hint="eastAsia"/>
          <w:sz w:val="24"/>
        </w:rPr>
        <w:instrText>,</w:instrText>
      </w:r>
      <w:r>
        <w:rPr>
          <w:rFonts w:hint="eastAsia"/>
          <w:sz w:val="24"/>
        </w:rPr>
        <w:instrText>充分发挥各架构的优势</w:instrText>
      </w:r>
      <w:r>
        <w:rPr>
          <w:rFonts w:hint="eastAsia"/>
          <w:sz w:val="24"/>
        </w:rPr>
        <w:instrText>,</w:instrText>
      </w:r>
      <w:r>
        <w:rPr>
          <w:rFonts w:hint="eastAsia"/>
          <w:sz w:val="24"/>
        </w:rPr>
        <w:instrText>构建数据综合展示统一平台</w:instrText>
      </w:r>
      <w:r>
        <w:rPr>
          <w:rFonts w:hint="eastAsia"/>
          <w:sz w:val="24"/>
        </w:rPr>
        <w:instrText>,</w:instrText>
      </w:r>
      <w:r>
        <w:rPr>
          <w:rFonts w:hint="eastAsia"/>
          <w:sz w:val="24"/>
        </w:rPr>
        <w:instrText>为过程预警模型提供技术解决方案</w:instrText>
      </w:r>
      <w:r>
        <w:rPr>
          <w:rFonts w:hint="eastAsia"/>
          <w:sz w:val="24"/>
        </w:rPr>
        <w:instrText>,</w:instrText>
      </w:r>
      <w:r>
        <w:rPr>
          <w:rFonts w:hint="eastAsia"/>
          <w:sz w:val="24"/>
        </w:rPr>
        <w:instrText>实现滑坡监测预警的业务化运行</w:instrText>
      </w:r>
      <w:r>
        <w:rPr>
          <w:rFonts w:hint="eastAsia"/>
          <w:sz w:val="24"/>
        </w:rPr>
        <w:instrText>,</w:instrText>
      </w:r>
      <w:r>
        <w:rPr>
          <w:rFonts w:hint="eastAsia"/>
          <w:sz w:val="24"/>
        </w:rPr>
        <w:instrText>为滑坡的防治、应急、抢险等提供基础数据支撑与预警信息服务。</w:instrText>
      </w:r>
      <w:r>
        <w:rPr>
          <w:rFonts w:hint="eastAsia"/>
          <w:sz w:val="24"/>
        </w:rPr>
        <w:instrText>","genre":"</w:instrText>
      </w:r>
      <w:r>
        <w:rPr>
          <w:rFonts w:hint="eastAsia"/>
          <w:sz w:val="24"/>
        </w:rPr>
        <w:instrText>博士学位论文</w:instrText>
      </w:r>
      <w:r>
        <w:rPr>
          <w:rFonts w:hint="eastAsia"/>
          <w:sz w:val="24"/>
        </w:rPr>
        <w:instrText xml:space="preserve">","language":"zh-CN","note":"DOI: 10.26986/d.cnki.gcdlc.2020.000159\nmajor: </w:instrText>
      </w:r>
      <w:r>
        <w:rPr>
          <w:rFonts w:hint="eastAsia"/>
          <w:sz w:val="24"/>
        </w:rPr>
        <w:instrText>地质工程</w:instrText>
      </w:r>
      <w:r>
        <w:rPr>
          <w:rFonts w:hint="eastAsia"/>
          <w:sz w:val="24"/>
        </w:rPr>
        <w:instrText xml:space="preserve">\ndownload: 3902\nalbum: </w:instrText>
      </w:r>
      <w:r>
        <w:rPr>
          <w:rFonts w:hint="eastAsia"/>
          <w:sz w:val="24"/>
        </w:rPr>
        <w:instrText>基础科学</w:instrText>
      </w:r>
      <w:r>
        <w:rPr>
          <w:rFonts w:hint="eastAsia"/>
          <w:sz w:val="24"/>
        </w:rPr>
        <w:instrText>;</w:instrText>
      </w:r>
      <w:r>
        <w:rPr>
          <w:rFonts w:hint="eastAsia"/>
          <w:sz w:val="24"/>
        </w:rPr>
        <w:instrText>工程科技Ⅱ辑</w:instrText>
      </w:r>
      <w:r>
        <w:rPr>
          <w:rFonts w:hint="eastAsia"/>
          <w:sz w:val="24"/>
        </w:rPr>
        <w:instrText>\nCLC: P642.22\ndbcode: CDFD\ndbname: CDFDLAST2021\nfilename: 1021526128.nh","number-of-pages":"248","publisher":"</w:instrText>
      </w:r>
      <w:r>
        <w:rPr>
          <w:rFonts w:hint="eastAsia"/>
          <w:sz w:val="24"/>
        </w:rPr>
        <w:instrText>成都理工大学</w:instrText>
      </w:r>
      <w:r>
        <w:rPr>
          <w:rFonts w:hint="eastAsia"/>
          <w:sz w:val="24"/>
        </w:rPr>
        <w:instrText>","source":"CNKI","title":"</w:instrText>
      </w:r>
      <w:r>
        <w:rPr>
          <w:rFonts w:hint="eastAsia"/>
          <w:sz w:val="24"/>
        </w:rPr>
        <w:instrText>滑坡实时监测预警系统关键技术及其应用研究</w:instrText>
      </w:r>
      <w:r>
        <w:rPr>
          <w:rFonts w:hint="eastAsia"/>
          <w:sz w:val="24"/>
        </w:rPr>
        <w:instrText>","URL":"https://doi.org/10.26986/d.cnki.gcdlc.2020.000159","author":[{"literal":"</w:instrText>
      </w:r>
      <w:r>
        <w:rPr>
          <w:rFonts w:hint="eastAsia"/>
          <w:sz w:val="24"/>
        </w:rPr>
        <w:instrText>何朝阳</w:instrText>
      </w:r>
      <w:r>
        <w:rPr>
          <w:rFonts w:hint="eastAsia"/>
          <w:sz w:val="24"/>
        </w:rPr>
        <w:instrText>"}],"contributor":[{"literal":"</w:instrText>
      </w:r>
      <w:r>
        <w:rPr>
          <w:rFonts w:hint="eastAsia"/>
          <w:sz w:val="24"/>
        </w:rPr>
        <w:instrText>许强</w:instrText>
      </w:r>
      <w:r>
        <w:rPr>
          <w:rFonts w:hint="eastAsia"/>
          <w:sz w:val="24"/>
        </w:rPr>
        <w:instrText>"}],"accessed":{"date-parts":[["2025",2,25]]},"issued":{"date-parts":[["2021"]]}}}],"schema":"https://github.com/citation</w:instrText>
      </w:r>
      <w:r>
        <w:rPr>
          <w:sz w:val="24"/>
        </w:rPr>
        <w:instrText xml:space="preserve">-style-language/schema/raw/master/csl-citation.json"} </w:instrText>
      </w:r>
      <w:r>
        <w:rPr>
          <w:sz w:val="24"/>
        </w:rPr>
        <w:fldChar w:fldCharType="separate"/>
      </w:r>
      <w:r>
        <w:rPr>
          <w:rFonts w:eastAsiaTheme="minorEastAsia"/>
          <w:kern w:val="0"/>
          <w:sz w:val="24"/>
          <w:vertAlign w:val="superscript"/>
          <w14:ligatures w14:val="standardContextual"/>
        </w:rPr>
        <w:t>[18-21]</w:t>
      </w:r>
      <w:r>
        <w:rPr>
          <w:sz w:val="24"/>
        </w:rPr>
        <w:fldChar w:fldCharType="end"/>
      </w:r>
      <w:r>
        <w:rPr>
          <w:sz w:val="24"/>
        </w:rPr>
        <w:t>。此外，</w:t>
      </w:r>
      <w:r>
        <w:rPr>
          <w:sz w:val="24"/>
        </w:rPr>
        <w:t>VR</w:t>
      </w:r>
      <w:r>
        <w:rPr>
          <w:sz w:val="24"/>
        </w:rPr>
        <w:t>和</w:t>
      </w:r>
      <w:r>
        <w:rPr>
          <w:sz w:val="24"/>
        </w:rPr>
        <w:t>AR</w:t>
      </w:r>
      <w:r>
        <w:rPr>
          <w:sz w:val="24"/>
        </w:rPr>
        <w:t>技术的引入极大提升了可视化的沉浸感和场景还原能力。例如，通过</w:t>
      </w:r>
      <w:r>
        <w:rPr>
          <w:sz w:val="24"/>
        </w:rPr>
        <w:t>VR</w:t>
      </w:r>
      <w:r>
        <w:rPr>
          <w:sz w:val="24"/>
        </w:rPr>
        <w:t>设备，用户可以进入虚拟地质场景进行交互式观测，而</w:t>
      </w:r>
      <w:r>
        <w:rPr>
          <w:sz w:val="24"/>
        </w:rPr>
        <w:t>AR</w:t>
      </w:r>
      <w:r>
        <w:rPr>
          <w:sz w:val="24"/>
        </w:rPr>
        <w:t>技术则使得三维地质模型可以叠加到真实场景中，增强了可视化的应用价值。当前，国外研究还在探索如何结合人工智能技术，通过自动化的模型渲染和细节优化进一步提升可视化效率，展现出较为明显的技术前沿优势</w:t>
      </w:r>
      <w:r>
        <w:rPr>
          <w:sz w:val="24"/>
        </w:rPr>
        <w:fldChar w:fldCharType="begin"/>
      </w:r>
      <w:r>
        <w:rPr>
          <w:sz w:val="24"/>
        </w:rPr>
        <w:instrText xml:space="preserve"> ADDIN ZOTERO_ITEM CSL_CITATION {"citationID":"QzwLdleW","properties":{"formattedCitation":"\\super [22,23]\\nosupersub{}","plainCitation":"[22,23]","noteIndex":0},"citationItems":[{"id":34,"uris":["http://zotero.org/users/local/8clMLtyf/items/DHEW63DR"],"itemData":{"id":34,"type":"webpage","title":"From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[22,23]</w:t>
      </w:r>
      <w:r>
        <w:rPr>
          <w:sz w:val="24"/>
        </w:rPr>
        <w:fldChar w:fldCharType="end"/>
      </w:r>
      <w:r>
        <w:rPr>
          <w:sz w:val="24"/>
        </w:rPr>
        <w:t>。</w:t>
      </w:r>
    </w:p>
    <w:p w14:paraId="484EFB0B" w14:textId="623D4421" w:rsidR="00E009BD" w:rsidRDefault="00E009BD">
      <w:pPr>
        <w:snapToGrid w:val="0"/>
        <w:spacing w:after="120" w:line="300" w:lineRule="auto"/>
        <w:ind w:firstLineChars="200" w:firstLine="480"/>
        <w:rPr>
          <w:sz w:val="24"/>
        </w:rPr>
      </w:pPr>
      <w:ins w:id="35" w:author="h" w:date="2025-03-03T10:33:00Z">
        <w:r>
          <w:rPr>
            <w:rFonts w:hint="eastAsia"/>
            <w:sz w:val="24"/>
          </w:rPr>
          <w:t>研究现状是否太少？？</w:t>
        </w:r>
      </w:ins>
      <w:ins w:id="36" w:author="h" w:date="2025-03-03T10:34:00Z">
        <w:r>
          <w:rPr>
            <w:rFonts w:hint="eastAsia"/>
            <w:sz w:val="24"/>
          </w:rPr>
          <w:t>尤其是与</w:t>
        </w:r>
      </w:ins>
      <w:ins w:id="37" w:author="h" w:date="2025-03-03T10:35:00Z">
        <w:r>
          <w:rPr>
            <w:rFonts w:hint="eastAsia"/>
            <w:sz w:val="24"/>
          </w:rPr>
          <w:t>课题相关的？</w:t>
        </w:r>
      </w:ins>
    </w:p>
    <w:p w14:paraId="6D5F268F" w14:textId="77777777" w:rsidR="008724BF" w:rsidRDefault="008A7C78">
      <w:pPr>
        <w:keepNext/>
        <w:keepLines/>
        <w:snapToGrid w:val="0"/>
        <w:spacing w:before="240" w:after="120" w:line="360" w:lineRule="auto"/>
        <w:outlineLvl w:val="1"/>
        <w:rPr>
          <w:rFonts w:ascii="黑体" w:eastAsia="黑体" w:hAnsi="黑体" w:cs="黑体"/>
          <w:sz w:val="28"/>
          <w:szCs w:val="28"/>
        </w:rPr>
      </w:pPr>
      <w:bookmarkStart w:id="38" w:name="_Toc191816673"/>
      <w:r>
        <w:rPr>
          <w:rFonts w:eastAsia="黑体"/>
          <w:sz w:val="28"/>
          <w:szCs w:val="32"/>
        </w:rPr>
        <w:t>1.</w:t>
      </w:r>
      <w:r>
        <w:rPr>
          <w:rFonts w:eastAsia="黑体" w:hint="eastAsia"/>
          <w:sz w:val="28"/>
          <w:szCs w:val="32"/>
        </w:rPr>
        <w:t>3</w:t>
      </w:r>
      <w:r>
        <w:rPr>
          <w:rFonts w:eastAsia="黑体"/>
          <w:sz w:val="28"/>
          <w:szCs w:val="32"/>
        </w:rPr>
        <w:t xml:space="preserve"> </w:t>
      </w:r>
      <w:r>
        <w:rPr>
          <w:rFonts w:ascii="黑体" w:eastAsia="黑体" w:hAnsi="黑体" w:cs="黑体" w:hint="eastAsia"/>
          <w:sz w:val="28"/>
          <w:szCs w:val="28"/>
        </w:rPr>
        <w:t>研究内容与技术路线</w:t>
      </w:r>
      <w:bookmarkEnd w:id="38"/>
    </w:p>
    <w:p w14:paraId="76573BD9" w14:textId="77777777" w:rsidR="008724BF" w:rsidRDefault="008A7C78">
      <w:pPr>
        <w:adjustRightInd w:val="0"/>
        <w:snapToGrid w:val="0"/>
        <w:spacing w:before="120" w:after="120" w:line="360" w:lineRule="auto"/>
        <w:outlineLvl w:val="2"/>
        <w:rPr>
          <w:rFonts w:eastAsia="黑体"/>
          <w:color w:val="000000"/>
          <w:sz w:val="24"/>
        </w:rPr>
      </w:pPr>
      <w:bookmarkStart w:id="39" w:name="_Toc191816674"/>
      <w:r>
        <w:rPr>
          <w:rFonts w:eastAsia="黑体"/>
          <w:color w:val="000000"/>
          <w:sz w:val="24"/>
        </w:rPr>
        <w:t>1.</w:t>
      </w:r>
      <w:r>
        <w:rPr>
          <w:rFonts w:eastAsia="黑体" w:hint="eastAsia"/>
          <w:color w:val="000000"/>
          <w:sz w:val="24"/>
        </w:rPr>
        <w:t>3</w:t>
      </w:r>
      <w:r>
        <w:rPr>
          <w:rFonts w:eastAsia="黑体"/>
          <w:color w:val="000000"/>
          <w:sz w:val="24"/>
        </w:rPr>
        <w:t>.</w:t>
      </w:r>
      <w:r>
        <w:rPr>
          <w:rFonts w:eastAsia="黑体" w:hint="eastAsia"/>
          <w:color w:val="000000"/>
          <w:sz w:val="24"/>
        </w:rPr>
        <w:t>1</w:t>
      </w:r>
      <w:r>
        <w:rPr>
          <w:rFonts w:eastAsia="黑体"/>
          <w:color w:val="000000"/>
          <w:sz w:val="24"/>
        </w:rPr>
        <w:t xml:space="preserve"> </w:t>
      </w:r>
      <w:r>
        <w:rPr>
          <w:rFonts w:eastAsia="黑体" w:hint="eastAsia"/>
          <w:color w:val="000000"/>
          <w:sz w:val="24"/>
        </w:rPr>
        <w:t>研究内容</w:t>
      </w:r>
      <w:bookmarkEnd w:id="31"/>
      <w:bookmarkEnd w:id="39"/>
    </w:p>
    <w:p w14:paraId="0B9FF670" w14:textId="22968F67" w:rsidR="008724BF" w:rsidRDefault="008A7C78">
      <w:pPr>
        <w:snapToGrid w:val="0"/>
        <w:spacing w:after="120" w:line="300" w:lineRule="auto"/>
        <w:ind w:firstLineChars="200" w:firstLine="480"/>
        <w:rPr>
          <w:sz w:val="24"/>
        </w:rPr>
      </w:pPr>
      <w:r>
        <w:rPr>
          <w:sz w:val="24"/>
        </w:rPr>
        <w:t>本研究旨在</w:t>
      </w:r>
      <w:r>
        <w:rPr>
          <w:rFonts w:hint="eastAsia"/>
          <w:sz w:val="24"/>
        </w:rPr>
        <w:t>探索三</w:t>
      </w:r>
      <w:r>
        <w:rPr>
          <w:sz w:val="24"/>
        </w:rPr>
        <w:t>维地质建模</w:t>
      </w:r>
      <w:r>
        <w:rPr>
          <w:rFonts w:hint="eastAsia"/>
          <w:sz w:val="24"/>
        </w:rPr>
        <w:t>及地质模型</w:t>
      </w:r>
      <w:r>
        <w:rPr>
          <w:sz w:val="24"/>
        </w:rPr>
        <w:t>可视化</w:t>
      </w:r>
      <w:r>
        <w:rPr>
          <w:rFonts w:hint="eastAsia"/>
          <w:sz w:val="24"/>
        </w:rPr>
        <w:t>的完整流程方法和平台搭建应用</w:t>
      </w:r>
      <w:r>
        <w:rPr>
          <w:sz w:val="24"/>
        </w:rPr>
        <w:t>，利用现代</w:t>
      </w:r>
      <w:r>
        <w:rPr>
          <w:sz w:val="24"/>
        </w:rPr>
        <w:t xml:space="preserve"> Web </w:t>
      </w:r>
      <w:r>
        <w:rPr>
          <w:sz w:val="24"/>
        </w:rPr>
        <w:t>技术实现复杂地质体的</w:t>
      </w:r>
      <w:r>
        <w:rPr>
          <w:rFonts w:hint="eastAsia"/>
          <w:sz w:val="24"/>
        </w:rPr>
        <w:t>模型</w:t>
      </w:r>
      <w:r>
        <w:rPr>
          <w:sz w:val="24"/>
        </w:rPr>
        <w:t>可视化，并提供</w:t>
      </w:r>
      <w:r>
        <w:rPr>
          <w:rFonts w:hint="eastAsia"/>
          <w:sz w:val="24"/>
        </w:rPr>
        <w:t>一定</w:t>
      </w:r>
      <w:r>
        <w:rPr>
          <w:sz w:val="24"/>
        </w:rPr>
        <w:t>的交互功能。研究内容涵盖</w:t>
      </w:r>
      <w:r>
        <w:rPr>
          <w:rFonts w:hint="eastAsia"/>
          <w:sz w:val="24"/>
        </w:rPr>
        <w:t>钻孔</w:t>
      </w:r>
      <w:r>
        <w:rPr>
          <w:sz w:val="24"/>
        </w:rPr>
        <w:t>数据处理</w:t>
      </w:r>
      <w:r>
        <w:rPr>
          <w:rFonts w:hint="eastAsia"/>
          <w:sz w:val="24"/>
        </w:rPr>
        <w:t>、地质模型网格化</w:t>
      </w:r>
      <w:r>
        <w:rPr>
          <w:sz w:val="24"/>
        </w:rPr>
        <w:t>、</w:t>
      </w:r>
      <w:r>
        <w:rPr>
          <w:rFonts w:hint="eastAsia"/>
          <w:sz w:val="24"/>
        </w:rPr>
        <w:t>地质模型</w:t>
      </w:r>
      <w:r>
        <w:rPr>
          <w:sz w:val="24"/>
        </w:rPr>
        <w:t>三维可视化、</w:t>
      </w:r>
      <w:r>
        <w:rPr>
          <w:rFonts w:hint="eastAsia"/>
          <w:sz w:val="24"/>
        </w:rPr>
        <w:t>场景</w:t>
      </w:r>
      <w:r>
        <w:rPr>
          <w:sz w:val="24"/>
        </w:rPr>
        <w:t>交互功能的开发以及</w:t>
      </w:r>
      <w:r>
        <w:rPr>
          <w:rFonts w:hint="eastAsia"/>
          <w:sz w:val="24"/>
        </w:rPr>
        <w:t>渲染</w:t>
      </w:r>
      <w:r>
        <w:rPr>
          <w:sz w:val="24"/>
        </w:rPr>
        <w:t>性能优化。</w:t>
      </w:r>
      <w:ins w:id="40" w:author="h" w:date="2025-03-03T10:37:00Z">
        <w:r w:rsidR="00B564A2">
          <w:rPr>
            <w:rFonts w:hint="eastAsia"/>
            <w:sz w:val="24"/>
          </w:rPr>
          <w:t>重新组织，</w:t>
        </w:r>
      </w:ins>
      <w:ins w:id="41" w:author="h" w:date="2025-03-03T10:36:00Z">
        <w:r w:rsidR="00E009BD">
          <w:rPr>
            <w:rFonts w:hint="eastAsia"/>
            <w:sz w:val="24"/>
          </w:rPr>
          <w:t>与目录对应！</w:t>
        </w:r>
      </w:ins>
      <w:ins w:id="42" w:author="h" w:date="2025-03-03T10:38:00Z">
        <w:r w:rsidR="00AE2ED4">
          <w:rPr>
            <w:rFonts w:hint="eastAsia"/>
            <w:sz w:val="24"/>
          </w:rPr>
          <w:t>并体现地质工程专业相关内容。</w:t>
        </w:r>
      </w:ins>
    </w:p>
    <w:p w14:paraId="1734EDE9" w14:textId="77777777" w:rsidR="008724BF" w:rsidRPr="00B564A2" w:rsidRDefault="008A7C78">
      <w:pPr>
        <w:pStyle w:val="aff7"/>
        <w:numPr>
          <w:ilvl w:val="0"/>
          <w:numId w:val="2"/>
        </w:numPr>
        <w:snapToGrid w:val="0"/>
        <w:spacing w:after="120" w:line="300" w:lineRule="auto"/>
        <w:rPr>
          <w:sz w:val="24"/>
          <w:highlight w:val="yellow"/>
          <w:rPrChange w:id="43" w:author="h" w:date="2025-03-03T10:37:00Z">
            <w:rPr>
              <w:sz w:val="24"/>
            </w:rPr>
          </w:rPrChange>
        </w:rPr>
      </w:pPr>
      <w:r w:rsidRPr="00B564A2">
        <w:rPr>
          <w:rFonts w:hint="eastAsia"/>
          <w:sz w:val="24"/>
          <w:highlight w:val="yellow"/>
          <w:rPrChange w:id="44" w:author="h" w:date="2025-03-03T10:37:00Z">
            <w:rPr>
              <w:rFonts w:hint="eastAsia"/>
              <w:sz w:val="24"/>
            </w:rPr>
          </w:rPrChange>
        </w:rPr>
        <w:t>对目前常用的三维地质建模方法进行分析与讨论，构建恰当的三维地质模型建立流程，并选取合适的开发软件。</w:t>
      </w:r>
    </w:p>
    <w:p w14:paraId="0A8541F2" w14:textId="77777777" w:rsidR="008724BF" w:rsidRPr="00B564A2" w:rsidRDefault="008A7C78">
      <w:pPr>
        <w:pStyle w:val="aff7"/>
        <w:numPr>
          <w:ilvl w:val="0"/>
          <w:numId w:val="2"/>
        </w:numPr>
        <w:snapToGrid w:val="0"/>
        <w:spacing w:after="120" w:line="300" w:lineRule="auto"/>
        <w:rPr>
          <w:sz w:val="24"/>
          <w:highlight w:val="yellow"/>
          <w:rPrChange w:id="45" w:author="h" w:date="2025-03-03T10:37:00Z">
            <w:rPr>
              <w:sz w:val="24"/>
            </w:rPr>
          </w:rPrChange>
        </w:rPr>
      </w:pPr>
      <w:r w:rsidRPr="00B564A2">
        <w:rPr>
          <w:rFonts w:hint="eastAsia"/>
          <w:sz w:val="24"/>
          <w:highlight w:val="yellow"/>
          <w:rPrChange w:id="46" w:author="h" w:date="2025-03-03T10:37:00Z">
            <w:rPr>
              <w:rFonts w:hint="eastAsia"/>
              <w:sz w:val="24"/>
            </w:rPr>
          </w:rPrChange>
        </w:rPr>
        <w:t>结合开发平台的特点，依照建模方法进行基本数据结构的设计以及建模过程涉及到的方法进行开发实现。</w:t>
      </w:r>
    </w:p>
    <w:p w14:paraId="7D760DC4" w14:textId="77777777" w:rsidR="008724BF" w:rsidRPr="00B564A2" w:rsidRDefault="008A7C78">
      <w:pPr>
        <w:pStyle w:val="aff7"/>
        <w:numPr>
          <w:ilvl w:val="0"/>
          <w:numId w:val="2"/>
        </w:numPr>
        <w:snapToGrid w:val="0"/>
        <w:spacing w:after="120" w:line="300" w:lineRule="auto"/>
        <w:rPr>
          <w:sz w:val="24"/>
          <w:highlight w:val="yellow"/>
          <w:rPrChange w:id="47" w:author="h" w:date="2025-03-03T10:37:00Z">
            <w:rPr>
              <w:sz w:val="24"/>
            </w:rPr>
          </w:rPrChange>
        </w:rPr>
      </w:pPr>
      <w:r w:rsidRPr="00B564A2">
        <w:rPr>
          <w:rFonts w:hint="eastAsia"/>
          <w:sz w:val="24"/>
          <w:highlight w:val="yellow"/>
          <w:rPrChange w:id="48" w:author="h" w:date="2025-03-03T10:37:00Z">
            <w:rPr>
              <w:rFonts w:hint="eastAsia"/>
              <w:sz w:val="24"/>
            </w:rPr>
          </w:rPrChange>
        </w:rPr>
        <w:t>对现有可视化技术进行研究与对比，选取合适的可视化技术手段，构建三维可视化场景，实现地质模型可视化显示。</w:t>
      </w:r>
    </w:p>
    <w:p w14:paraId="0459D697" w14:textId="274B7B3E" w:rsidR="008724BF" w:rsidRPr="00B564A2" w:rsidRDefault="008A7C78">
      <w:pPr>
        <w:pStyle w:val="aff7"/>
        <w:numPr>
          <w:ilvl w:val="0"/>
          <w:numId w:val="2"/>
        </w:numPr>
        <w:snapToGrid w:val="0"/>
        <w:spacing w:after="120" w:line="300" w:lineRule="auto"/>
        <w:rPr>
          <w:ins w:id="49" w:author="h" w:date="2025-03-03T10:37:00Z"/>
          <w:sz w:val="24"/>
          <w:highlight w:val="yellow"/>
          <w:rPrChange w:id="50" w:author="h" w:date="2025-03-03T10:37:00Z">
            <w:rPr>
              <w:ins w:id="51" w:author="h" w:date="2025-03-03T10:37:00Z"/>
              <w:sz w:val="24"/>
            </w:rPr>
          </w:rPrChange>
        </w:rPr>
      </w:pPr>
      <w:r w:rsidRPr="00B564A2">
        <w:rPr>
          <w:rFonts w:hint="eastAsia"/>
          <w:sz w:val="24"/>
          <w:highlight w:val="yellow"/>
          <w:rPrChange w:id="52" w:author="h" w:date="2025-03-03T10:37:00Z">
            <w:rPr>
              <w:rFonts w:hint="eastAsia"/>
              <w:sz w:val="24"/>
            </w:rPr>
          </w:rPrChange>
        </w:rPr>
        <w:t>由于多种地质模型大量数据可视化渲染下，可能出现的渲染性能和浏览器内存问题，探索性能优良的渲染算法以及框架技术。</w:t>
      </w:r>
    </w:p>
    <w:p w14:paraId="15C3B698" w14:textId="01621BDF" w:rsidR="007343BF" w:rsidRDefault="007343BF">
      <w:pPr>
        <w:pStyle w:val="aff7"/>
        <w:numPr>
          <w:ilvl w:val="0"/>
          <w:numId w:val="2"/>
        </w:numPr>
        <w:snapToGrid w:val="0"/>
        <w:spacing w:after="120" w:line="300" w:lineRule="auto"/>
        <w:rPr>
          <w:sz w:val="24"/>
        </w:rPr>
      </w:pPr>
      <w:ins w:id="53" w:author="h" w:date="2025-03-03T10:37:00Z">
        <w:r>
          <w:rPr>
            <w:rFonts w:hint="eastAsia"/>
            <w:sz w:val="24"/>
          </w:rPr>
          <w:t>应用</w:t>
        </w:r>
      </w:ins>
    </w:p>
    <w:p w14:paraId="3F554668" w14:textId="77777777" w:rsidR="008724BF" w:rsidRDefault="008A7C78">
      <w:pPr>
        <w:adjustRightInd w:val="0"/>
        <w:snapToGrid w:val="0"/>
        <w:spacing w:before="120" w:after="120" w:line="360" w:lineRule="auto"/>
        <w:outlineLvl w:val="2"/>
        <w:rPr>
          <w:rFonts w:eastAsia="黑体"/>
          <w:color w:val="000000"/>
          <w:sz w:val="24"/>
        </w:rPr>
      </w:pPr>
      <w:bookmarkStart w:id="54" w:name="_Toc191816675"/>
      <w:r>
        <w:rPr>
          <w:rFonts w:eastAsia="黑体"/>
          <w:color w:val="000000"/>
          <w:sz w:val="24"/>
        </w:rPr>
        <w:t>1.</w:t>
      </w:r>
      <w:r>
        <w:rPr>
          <w:rFonts w:eastAsia="黑体" w:hint="eastAsia"/>
          <w:color w:val="000000"/>
          <w:sz w:val="24"/>
        </w:rPr>
        <w:t>3</w:t>
      </w:r>
      <w:r>
        <w:rPr>
          <w:rFonts w:eastAsia="黑体"/>
          <w:color w:val="000000"/>
          <w:sz w:val="24"/>
        </w:rPr>
        <w:t>.</w:t>
      </w:r>
      <w:r>
        <w:rPr>
          <w:rFonts w:eastAsia="黑体" w:hint="eastAsia"/>
          <w:color w:val="000000"/>
          <w:sz w:val="24"/>
        </w:rPr>
        <w:t>2</w:t>
      </w:r>
      <w:r>
        <w:rPr>
          <w:rFonts w:eastAsia="黑体"/>
          <w:color w:val="000000"/>
          <w:sz w:val="24"/>
        </w:rPr>
        <w:t xml:space="preserve"> </w:t>
      </w:r>
      <w:r>
        <w:rPr>
          <w:rFonts w:eastAsia="黑体" w:hint="eastAsia"/>
          <w:color w:val="000000"/>
          <w:sz w:val="24"/>
        </w:rPr>
        <w:t>技术路线</w:t>
      </w:r>
      <w:bookmarkEnd w:id="54"/>
    </w:p>
    <w:p w14:paraId="228826C9" w14:textId="77777777" w:rsidR="008724BF" w:rsidRDefault="008A7C78">
      <w:pPr>
        <w:snapToGrid w:val="0"/>
        <w:spacing w:after="120" w:line="300" w:lineRule="auto"/>
        <w:ind w:firstLineChars="200" w:firstLine="480"/>
        <w:rPr>
          <w:sz w:val="24"/>
        </w:rPr>
      </w:pPr>
      <w:r>
        <w:rPr>
          <w:rFonts w:hint="eastAsia"/>
          <w:sz w:val="24"/>
        </w:rPr>
        <w:t>根据本论文研究内容，三维地质模型可视化系统将采用如图</w:t>
      </w:r>
      <w:r>
        <w:rPr>
          <w:rFonts w:hint="eastAsia"/>
          <w:sz w:val="24"/>
        </w:rPr>
        <w:t>1.1</w:t>
      </w:r>
      <w:r>
        <w:rPr>
          <w:rFonts w:hint="eastAsia"/>
          <w:sz w:val="24"/>
        </w:rPr>
        <w:t>所示的技术路线来完成。</w:t>
      </w:r>
    </w:p>
    <w:p w14:paraId="5C0B49E7" w14:textId="77777777" w:rsidR="008724BF" w:rsidRDefault="008A7C78">
      <w:pPr>
        <w:snapToGrid w:val="0"/>
        <w:spacing w:after="120" w:line="300" w:lineRule="auto"/>
        <w:ind w:firstLineChars="200" w:firstLine="480"/>
        <w:rPr>
          <w:sz w:val="24"/>
        </w:rPr>
      </w:pPr>
      <w:r>
        <w:rPr>
          <w:rFonts w:hint="eastAsia"/>
          <w:sz w:val="24"/>
        </w:rPr>
        <w:lastRenderedPageBreak/>
        <w:t>1.</w:t>
      </w:r>
      <w:r>
        <w:rPr>
          <w:rFonts w:hint="eastAsia"/>
          <w:sz w:val="24"/>
        </w:rPr>
        <w:t>根据收集的资料，进行三维地质建模方面的理论知识学习，并确定合适的模型网格化方法。同时对</w:t>
      </w:r>
      <w:r>
        <w:rPr>
          <w:rFonts w:hint="eastAsia"/>
          <w:sz w:val="24"/>
        </w:rPr>
        <w:t>JavaScript</w:t>
      </w:r>
      <w:r>
        <w:rPr>
          <w:rFonts w:hint="eastAsia"/>
          <w:sz w:val="24"/>
        </w:rPr>
        <w:t>、</w:t>
      </w:r>
      <w:r>
        <w:rPr>
          <w:sz w:val="24"/>
        </w:rPr>
        <w:t>WebGL</w:t>
      </w:r>
      <w:r>
        <w:rPr>
          <w:rFonts w:hint="eastAsia"/>
          <w:sz w:val="24"/>
        </w:rPr>
        <w:t>等技术进行学习，对语法基础、程序控制等问题进行相关研究。</w:t>
      </w:r>
    </w:p>
    <w:p w14:paraId="149F96C2" w14:textId="77777777" w:rsidR="008724BF" w:rsidRDefault="008A7C78">
      <w:pPr>
        <w:snapToGrid w:val="0"/>
        <w:spacing w:after="120" w:line="300" w:lineRule="auto"/>
        <w:ind w:firstLineChars="200" w:firstLine="480"/>
        <w:rPr>
          <w:sz w:val="24"/>
        </w:rPr>
      </w:pPr>
      <w:r>
        <w:rPr>
          <w:rFonts w:hint="eastAsia"/>
          <w:sz w:val="24"/>
        </w:rPr>
        <w:t>2.</w:t>
      </w:r>
      <w:r>
        <w:rPr>
          <w:rFonts w:hint="eastAsia"/>
          <w:sz w:val="24"/>
        </w:rPr>
        <w:t>根据开发的需求与原则，进行开发环境的搭建，对基本数据结构进行初步设计，并初步进行数据整理。</w:t>
      </w:r>
      <w:r>
        <w:rPr>
          <w:sz w:val="24"/>
        </w:rPr>
        <w:t>主要包括地质勘探数据的采集与预处理</w:t>
      </w:r>
      <w:r>
        <w:rPr>
          <w:rFonts w:hint="eastAsia"/>
          <w:sz w:val="24"/>
        </w:rPr>
        <w:t>，从</w:t>
      </w:r>
      <w:r>
        <w:rPr>
          <w:sz w:val="24"/>
        </w:rPr>
        <w:t>地质勘探数据中提取钻孔</w:t>
      </w:r>
      <w:r>
        <w:rPr>
          <w:rFonts w:hint="eastAsia"/>
          <w:sz w:val="24"/>
        </w:rPr>
        <w:t>坐标</w:t>
      </w:r>
      <w:r>
        <w:rPr>
          <w:sz w:val="24"/>
        </w:rPr>
        <w:t>、地层厚度等关键几何参数</w:t>
      </w:r>
      <w:r>
        <w:rPr>
          <w:rFonts w:hint="eastAsia"/>
          <w:sz w:val="24"/>
        </w:rPr>
        <w:t>。</w:t>
      </w:r>
    </w:p>
    <w:p w14:paraId="1C6CB95F" w14:textId="77777777" w:rsidR="008724BF" w:rsidRDefault="008A7C78">
      <w:pPr>
        <w:snapToGrid w:val="0"/>
        <w:spacing w:after="120" w:line="300" w:lineRule="auto"/>
        <w:ind w:firstLineChars="200" w:firstLine="480"/>
        <w:rPr>
          <w:sz w:val="24"/>
        </w:rPr>
      </w:pPr>
      <w:r>
        <w:rPr>
          <w:rFonts w:hint="eastAsia"/>
          <w:sz w:val="24"/>
        </w:rPr>
        <w:t>3.</w:t>
      </w:r>
      <w:r>
        <w:rPr>
          <w:sz w:val="24"/>
        </w:rPr>
        <w:t>基于预处理的</w:t>
      </w:r>
      <w:r>
        <w:rPr>
          <w:rFonts w:hint="eastAsia"/>
          <w:sz w:val="24"/>
        </w:rPr>
        <w:t>钻孔</w:t>
      </w:r>
      <w:r>
        <w:rPr>
          <w:sz w:val="24"/>
        </w:rPr>
        <w:t>数据，</w:t>
      </w:r>
      <w:r>
        <w:rPr>
          <w:rFonts w:hint="eastAsia"/>
          <w:sz w:val="24"/>
        </w:rPr>
        <w:t>在部署好的平台环境下进行</w:t>
      </w:r>
      <w:r>
        <w:rPr>
          <w:sz w:val="24"/>
        </w:rPr>
        <w:t>地层、断层及钻孔</w:t>
      </w:r>
      <w:r>
        <w:rPr>
          <w:rFonts w:hint="eastAsia"/>
          <w:sz w:val="24"/>
        </w:rPr>
        <w:t>等</w:t>
      </w:r>
      <w:r>
        <w:rPr>
          <w:sz w:val="24"/>
        </w:rPr>
        <w:t>三维地质模型</w:t>
      </w:r>
      <w:r>
        <w:rPr>
          <w:rFonts w:hint="eastAsia"/>
          <w:sz w:val="24"/>
        </w:rPr>
        <w:t>构建方法的开发，生成并保留相应模型拓扑结构的数据文件，并为后续可视化所需数据奠定基础。</w:t>
      </w:r>
    </w:p>
    <w:p w14:paraId="3780E46E" w14:textId="77777777" w:rsidR="008724BF" w:rsidRDefault="008A7C78">
      <w:pPr>
        <w:snapToGrid w:val="0"/>
        <w:spacing w:after="120" w:line="300" w:lineRule="auto"/>
        <w:ind w:firstLineChars="200" w:firstLine="480"/>
        <w:rPr>
          <w:sz w:val="24"/>
        </w:rPr>
      </w:pPr>
      <w:r>
        <w:rPr>
          <w:rFonts w:hint="eastAsia"/>
          <w:sz w:val="24"/>
        </w:rPr>
        <w:t>4.</w:t>
      </w:r>
      <w:r>
        <w:rPr>
          <w:rFonts w:hint="eastAsia"/>
          <w:sz w:val="24"/>
        </w:rPr>
        <w:t>查阅相关资料，深入学习</w:t>
      </w:r>
      <w:r>
        <w:rPr>
          <w:rFonts w:hint="eastAsia"/>
          <w:sz w:val="24"/>
        </w:rPr>
        <w:t>WebGL</w:t>
      </w:r>
      <w:r>
        <w:rPr>
          <w:rFonts w:hint="eastAsia"/>
          <w:sz w:val="24"/>
        </w:rPr>
        <w:t>可视化技术，</w:t>
      </w:r>
      <w:r>
        <w:rPr>
          <w:sz w:val="24"/>
        </w:rPr>
        <w:t>实现</w:t>
      </w:r>
      <w:r>
        <w:rPr>
          <w:rFonts w:hint="eastAsia"/>
          <w:sz w:val="24"/>
        </w:rPr>
        <w:t>基础三维场景的构建，地质模型可视化，模</w:t>
      </w:r>
      <w:r>
        <w:rPr>
          <w:sz w:val="24"/>
        </w:rPr>
        <w:t>型纹理</w:t>
      </w:r>
      <w:r>
        <w:rPr>
          <w:rFonts w:hint="eastAsia"/>
          <w:sz w:val="24"/>
        </w:rPr>
        <w:t>可视化以及场景交互功能。</w:t>
      </w:r>
    </w:p>
    <w:p w14:paraId="1752A00A" w14:textId="77777777" w:rsidR="008724BF" w:rsidRDefault="008A7C78">
      <w:pPr>
        <w:snapToGrid w:val="0"/>
        <w:spacing w:after="120" w:line="300" w:lineRule="auto"/>
        <w:ind w:firstLineChars="200" w:firstLine="480"/>
        <w:rPr>
          <w:sz w:val="24"/>
        </w:rPr>
      </w:pPr>
      <w:r>
        <w:rPr>
          <w:sz w:val="24"/>
        </w:rPr>
        <w:t xml:space="preserve">5. </w:t>
      </w:r>
      <w:r>
        <w:rPr>
          <w:rFonts w:hint="eastAsia"/>
          <w:sz w:val="24"/>
        </w:rPr>
        <w:t>结合实例对可视化系统进行测试，不断优化系统性能及可视化渲染效果，提升系统整体的稳定性。</w:t>
      </w:r>
    </w:p>
    <w:p w14:paraId="77E3D50C" w14:textId="77777777" w:rsidR="008724BF" w:rsidRDefault="008A7C78">
      <w:pPr>
        <w:jc w:val="center"/>
      </w:pPr>
      <w:r>
        <w:rPr>
          <w:noProof/>
        </w:rPr>
        <w:drawing>
          <wp:inline distT="0" distB="0" distL="0" distR="0" wp14:anchorId="030B4016" wp14:editId="61A644DC">
            <wp:extent cx="4067810" cy="3282315"/>
            <wp:effectExtent l="0" t="0" r="0" b="0"/>
            <wp:docPr id="851893451" name="图片 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93451" name="图片 1" descr="图示, 示意图&#10;&#10;描述已自动生成"/>
                    <pic:cNvPicPr>
                      <a:picLocks noChangeAspect="1"/>
                    </pic:cNvPicPr>
                  </pic:nvPicPr>
                  <pic:blipFill>
                    <a:blip r:embed="rId22"/>
                    <a:stretch>
                      <a:fillRect/>
                    </a:stretch>
                  </pic:blipFill>
                  <pic:spPr>
                    <a:xfrm>
                      <a:off x="0" y="0"/>
                      <a:ext cx="4102740" cy="3311044"/>
                    </a:xfrm>
                    <a:prstGeom prst="rect">
                      <a:avLst/>
                    </a:prstGeom>
                  </pic:spPr>
                </pic:pic>
              </a:graphicData>
            </a:graphic>
          </wp:inline>
        </w:drawing>
      </w:r>
    </w:p>
    <w:p w14:paraId="7A7123D1" w14:textId="51140AB1" w:rsidR="008724BF" w:rsidRDefault="008A7C78">
      <w:pPr>
        <w:adjustRightInd w:val="0"/>
        <w:snapToGrid w:val="0"/>
        <w:spacing w:line="300" w:lineRule="auto"/>
        <w:jc w:val="center"/>
        <w:rPr>
          <w:color w:val="000000"/>
          <w:szCs w:val="21"/>
        </w:rPr>
      </w:pPr>
      <w:r>
        <w:rPr>
          <w:color w:val="000000"/>
          <w:szCs w:val="21"/>
        </w:rPr>
        <w:t>图</w:t>
      </w:r>
      <w:r>
        <w:rPr>
          <w:color w:val="000000"/>
          <w:szCs w:val="21"/>
        </w:rPr>
        <w:t>1.</w:t>
      </w:r>
      <w:r>
        <w:rPr>
          <w:rFonts w:hint="eastAsia"/>
          <w:color w:val="000000"/>
          <w:szCs w:val="21"/>
        </w:rPr>
        <w:t>1</w:t>
      </w:r>
      <w:r>
        <w:rPr>
          <w:color w:val="000000"/>
          <w:szCs w:val="21"/>
        </w:rPr>
        <w:t xml:space="preserve"> </w:t>
      </w:r>
      <w:r>
        <w:rPr>
          <w:color w:val="000000"/>
          <w:szCs w:val="21"/>
        </w:rPr>
        <w:t>技术路线图</w:t>
      </w:r>
      <w:ins w:id="55" w:author="h" w:date="2025-03-03T10:43:00Z">
        <w:r w:rsidR="00027082">
          <w:rPr>
            <w:rFonts w:hint="eastAsia"/>
            <w:color w:val="000000"/>
            <w:szCs w:val="21"/>
          </w:rPr>
          <w:t>（再核实一下</w:t>
        </w:r>
      </w:ins>
      <w:ins w:id="56" w:author="h" w:date="2025-03-03T10:44:00Z">
        <w:r w:rsidR="00027082">
          <w:rPr>
            <w:rFonts w:hint="eastAsia"/>
            <w:color w:val="000000"/>
            <w:szCs w:val="21"/>
          </w:rPr>
          <w:t>，对应目录内容</w:t>
        </w:r>
      </w:ins>
      <w:ins w:id="57" w:author="h" w:date="2025-03-03T10:43:00Z">
        <w:r w:rsidR="00027082">
          <w:rPr>
            <w:rFonts w:hint="eastAsia"/>
            <w:color w:val="000000"/>
            <w:szCs w:val="21"/>
          </w:rPr>
          <w:t>）</w:t>
        </w:r>
      </w:ins>
    </w:p>
    <w:p w14:paraId="5AA14513"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w:t>
      </w:r>
      <w:r>
        <w:rPr>
          <w:color w:val="000000"/>
          <w:szCs w:val="21"/>
        </w:rPr>
        <w:t>1.</w:t>
      </w:r>
      <w:r>
        <w:rPr>
          <w:rFonts w:hint="eastAsia"/>
          <w:color w:val="000000"/>
          <w:szCs w:val="21"/>
        </w:rPr>
        <w:t>1</w:t>
      </w:r>
      <w:r>
        <w:rPr>
          <w:color w:val="000000"/>
          <w:szCs w:val="21"/>
        </w:rPr>
        <w:t xml:space="preserve"> The technology roadmap</w:t>
      </w:r>
    </w:p>
    <w:p w14:paraId="1B6C2FB6" w14:textId="77777777" w:rsidR="008724BF" w:rsidRDefault="008A7C78">
      <w:pPr>
        <w:keepNext/>
        <w:keepLines/>
        <w:snapToGrid w:val="0"/>
        <w:spacing w:before="120" w:after="120" w:line="360" w:lineRule="auto"/>
        <w:outlineLvl w:val="1"/>
        <w:rPr>
          <w:rFonts w:eastAsia="黑体"/>
          <w:sz w:val="28"/>
          <w:szCs w:val="32"/>
        </w:rPr>
      </w:pPr>
      <w:bookmarkStart w:id="58" w:name="_Toc191816676"/>
      <w:r>
        <w:rPr>
          <w:rFonts w:eastAsia="黑体" w:hint="eastAsia"/>
          <w:sz w:val="28"/>
          <w:szCs w:val="32"/>
        </w:rPr>
        <w:t>1.</w:t>
      </w:r>
      <w:r>
        <w:rPr>
          <w:rFonts w:eastAsia="黑体"/>
          <w:sz w:val="28"/>
          <w:szCs w:val="32"/>
        </w:rPr>
        <w:t>4</w:t>
      </w:r>
      <w:r>
        <w:rPr>
          <w:rFonts w:eastAsia="黑体" w:hint="eastAsia"/>
          <w:sz w:val="28"/>
          <w:szCs w:val="32"/>
        </w:rPr>
        <w:t xml:space="preserve"> </w:t>
      </w:r>
      <w:r>
        <w:rPr>
          <w:rFonts w:eastAsia="黑体" w:hint="eastAsia"/>
          <w:sz w:val="28"/>
          <w:szCs w:val="32"/>
        </w:rPr>
        <w:t>创新点</w:t>
      </w:r>
      <w:bookmarkEnd w:id="58"/>
    </w:p>
    <w:p w14:paraId="5F965123" w14:textId="77777777" w:rsidR="008724BF" w:rsidRDefault="008A7C78">
      <w:pPr>
        <w:snapToGrid w:val="0"/>
        <w:spacing w:after="120" w:line="300" w:lineRule="auto"/>
        <w:ind w:firstLineChars="200" w:firstLine="480"/>
        <w:rPr>
          <w:sz w:val="24"/>
        </w:rPr>
      </w:pPr>
      <w:r>
        <w:rPr>
          <w:rFonts w:hint="eastAsia"/>
          <w:sz w:val="24"/>
        </w:rPr>
        <w:t>本研究主要在三维地质模型可视化的纹理映射与渲染性能优化两个方面提出了创新性方法。主要面向地质模型种类多、结构复杂多样以及地层模型大规模顶点</w:t>
      </w:r>
      <w:r>
        <w:rPr>
          <w:rFonts w:hint="eastAsia"/>
          <w:sz w:val="24"/>
        </w:rPr>
        <w:lastRenderedPageBreak/>
        <w:t>数据的内存消耗问题，通过自适应</w:t>
      </w:r>
      <w:r>
        <w:rPr>
          <w:rFonts w:hint="eastAsia"/>
          <w:sz w:val="24"/>
        </w:rPr>
        <w:t xml:space="preserve"> UV </w:t>
      </w:r>
      <w:r>
        <w:rPr>
          <w:rFonts w:hint="eastAsia"/>
          <w:sz w:val="24"/>
        </w:rPr>
        <w:t>计算、多投影融合的优化策略和内存性能优化技术，提升了纹理渲染效率及系统性能。</w:t>
      </w:r>
    </w:p>
    <w:p w14:paraId="4C4FD202" w14:textId="77777777" w:rsidR="008724BF" w:rsidRDefault="008A7C78">
      <w:pPr>
        <w:snapToGrid w:val="0"/>
        <w:spacing w:after="120" w:line="300" w:lineRule="auto"/>
        <w:ind w:firstLineChars="200" w:firstLine="480"/>
        <w:rPr>
          <w:sz w:val="24"/>
        </w:rPr>
      </w:pPr>
      <w:r>
        <w:rPr>
          <w:rFonts w:hint="eastAsia"/>
          <w:sz w:val="24"/>
        </w:rPr>
        <w:t>为了解决多类型地质模型纹理映射和纹理</w:t>
      </w:r>
      <w:r>
        <w:rPr>
          <w:rFonts w:hint="eastAsia"/>
          <w:sz w:val="24"/>
        </w:rPr>
        <w:t>UV</w:t>
      </w:r>
      <w:r>
        <w:rPr>
          <w:rFonts w:hint="eastAsia"/>
          <w:sz w:val="24"/>
        </w:rPr>
        <w:t>坐标计算问题，本研究提出了具备一定精度下的通用</w:t>
      </w:r>
      <w:r>
        <w:rPr>
          <w:rFonts w:hint="eastAsia"/>
          <w:sz w:val="24"/>
        </w:rPr>
        <w:t xml:space="preserve"> UV </w:t>
      </w:r>
      <w:r>
        <w:rPr>
          <w:rFonts w:hint="eastAsia"/>
          <w:sz w:val="24"/>
        </w:rPr>
        <w:t>计算方法。该方法通过结合盒式映射和投影映射两种方法，实现了一种多投影融合方法。通过动态计算表面法向量，根据地质模型的不同特性灵活选择投影面的方式，使其能够适应多种地质结构形态，如钻孔和巷道，从而实现更高的纹理映射通用性。</w:t>
      </w:r>
    </w:p>
    <w:p w14:paraId="6CB5B4A4" w14:textId="77777777" w:rsidR="008724BF" w:rsidRDefault="008A7C78">
      <w:pPr>
        <w:snapToGrid w:val="0"/>
        <w:spacing w:after="120" w:line="300" w:lineRule="auto"/>
        <w:ind w:firstLineChars="200" w:firstLine="480"/>
        <w:rPr>
          <w:sz w:val="24"/>
        </w:rPr>
      </w:pPr>
      <w:r>
        <w:rPr>
          <w:rFonts w:hint="eastAsia"/>
          <w:sz w:val="24"/>
        </w:rPr>
        <w:t>在内存性能优化方面，本研究针对在渲染大规模顶点数据时的内存消耗与效率问题，提出了以下优化策略：首先，通过类管理对几何对象、材质和纹理进行统一管理，避免重复创建带来的内存浪费，并在对象销毁时及时调用相应方法释放</w:t>
      </w:r>
      <w:r>
        <w:rPr>
          <w:rFonts w:hint="eastAsia"/>
          <w:sz w:val="24"/>
        </w:rPr>
        <w:t>GPU</w:t>
      </w:r>
      <w:r>
        <w:rPr>
          <w:rFonts w:hint="eastAsia"/>
          <w:sz w:val="24"/>
        </w:rPr>
        <w:t>资源。其次，采用基于视图剔除的渲染优化技术，仅加载当前视图中可见的模型部分，从而减少不必要的顶点数据加载。针对地质模型中包含的海量顶点数据，本研究采用了缓冲几何方式进行渲染，将顶点和索引数据以二进制格式存储并直接传递给</w:t>
      </w:r>
      <w:r>
        <w:rPr>
          <w:rFonts w:hint="eastAsia"/>
          <w:sz w:val="24"/>
        </w:rPr>
        <w:t xml:space="preserve"> GPU</w:t>
      </w:r>
      <w:r>
        <w:rPr>
          <w:rFonts w:hint="eastAsia"/>
          <w:sz w:val="24"/>
        </w:rPr>
        <w:t>，大幅提升了渲染效率。此外，通过异步加载模型与纹理数据，避免阻塞主线程操作，提高了应用的交互性能。</w:t>
      </w:r>
    </w:p>
    <w:p w14:paraId="583FE4AE" w14:textId="77777777" w:rsidR="008724BF" w:rsidRDefault="008A7C78">
      <w:pPr>
        <w:snapToGrid w:val="0"/>
        <w:spacing w:after="120" w:line="300" w:lineRule="auto"/>
        <w:ind w:firstLineChars="200" w:firstLine="480"/>
        <w:rPr>
          <w:sz w:val="24"/>
        </w:rPr>
      </w:pPr>
      <w:r>
        <w:rPr>
          <w:rFonts w:hint="eastAsia"/>
          <w:sz w:val="24"/>
        </w:rPr>
        <w:t>通过实际案例验证，以复杂、大量的正方体模型为例，本研究的性能优化策略显著减少了渲染过程中内存占用并提升了渲染帧率。采用通用</w:t>
      </w:r>
      <w:r>
        <w:rPr>
          <w:rFonts w:hint="eastAsia"/>
          <w:sz w:val="24"/>
        </w:rPr>
        <w:t>UV</w:t>
      </w:r>
      <w:r>
        <w:rPr>
          <w:rFonts w:hint="eastAsia"/>
          <w:sz w:val="24"/>
        </w:rPr>
        <w:t>计算方法实现了具备一定精度的纹理映射，结合异步加载与类管理策略，有效避免了大规模数据加载对浏览器性能的影响。与传统</w:t>
      </w:r>
      <w:r>
        <w:rPr>
          <w:rFonts w:hint="eastAsia"/>
          <w:sz w:val="24"/>
        </w:rPr>
        <w:t xml:space="preserve"> UV </w:t>
      </w:r>
      <w:r>
        <w:rPr>
          <w:rFonts w:hint="eastAsia"/>
          <w:sz w:val="24"/>
        </w:rPr>
        <w:t>计算和渲染方法相比，本文方法在关键地质细节的表现上更加清晰，同时展现出在内存优化和实时渲染性能上的显著优势。</w:t>
      </w:r>
    </w:p>
    <w:p w14:paraId="262D2482" w14:textId="77777777" w:rsidR="008724BF" w:rsidRDefault="008A7C78">
      <w:pPr>
        <w:keepNext/>
        <w:keepLines/>
        <w:snapToGrid w:val="0"/>
        <w:spacing w:before="120" w:after="120" w:line="360" w:lineRule="auto"/>
        <w:outlineLvl w:val="1"/>
        <w:rPr>
          <w:rFonts w:eastAsia="黑体"/>
          <w:sz w:val="28"/>
          <w:szCs w:val="32"/>
        </w:rPr>
      </w:pPr>
      <w:bookmarkStart w:id="59" w:name="_Toc191816677"/>
      <w:r>
        <w:rPr>
          <w:rFonts w:eastAsia="黑体" w:hint="eastAsia"/>
          <w:sz w:val="28"/>
          <w:szCs w:val="32"/>
        </w:rPr>
        <w:t xml:space="preserve">1.5 </w:t>
      </w:r>
      <w:r>
        <w:rPr>
          <w:rFonts w:eastAsia="黑体" w:hint="eastAsia"/>
          <w:sz w:val="28"/>
          <w:szCs w:val="32"/>
        </w:rPr>
        <w:t>本章小结</w:t>
      </w:r>
      <w:bookmarkEnd w:id="59"/>
    </w:p>
    <w:p w14:paraId="66559DB0" w14:textId="77777777" w:rsidR="008724BF" w:rsidRDefault="008A7C78">
      <w:pPr>
        <w:snapToGrid w:val="0"/>
        <w:spacing w:after="120" w:line="300" w:lineRule="auto"/>
        <w:ind w:firstLineChars="200" w:firstLine="480"/>
        <w:rPr>
          <w:sz w:val="24"/>
        </w:rPr>
      </w:pPr>
      <w:r>
        <w:rPr>
          <w:sz w:val="24"/>
        </w:rPr>
        <w:t>本章围绕三维地质建模与可视化技术的发展背景、研究意义以及国内外研究现状进行了系统性阐述，明确了本研究的核心目标和技术</w:t>
      </w:r>
      <w:r>
        <w:rPr>
          <w:rFonts w:hint="eastAsia"/>
          <w:sz w:val="24"/>
        </w:rPr>
        <w:t>路线</w:t>
      </w:r>
      <w:r>
        <w:rPr>
          <w:sz w:val="24"/>
        </w:rPr>
        <w:t>。传统的二维地质表达方式在面对复杂地质结构时存在局限，而三维建模技术不仅可以更加直观地反映地质体的空间特征，还能够为资源开发和工程设计提供科学的决策依据</w:t>
      </w:r>
      <w:r>
        <w:rPr>
          <w:sz w:val="24"/>
        </w:rPr>
        <w:fldChar w:fldCharType="begin"/>
      </w:r>
      <w:r>
        <w:rPr>
          <w:sz w:val="24"/>
        </w:rPr>
        <w:instrText xml:space="preserve"> ADDIN ZOTERO_ITEM CSL_CITATION {"citationID":"x73EQarF","properties":{"formattedCitation":"\\super [24]\\nosupersub{}","plainCitation":"[24]","noteIndex":0},"citationItems":[{"id":38,"uris":["http://zotero.org/users/local/8clMLtyf/items/ZPARC8SK"],"itemD</w:instrText>
      </w:r>
      <w:r>
        <w:rPr>
          <w:rFonts w:hint="eastAsia"/>
          <w:sz w:val="24"/>
        </w:rPr>
        <w:instrText>ata":{"id":38,"type":"thesis","abstract":"</w:instrText>
      </w:r>
      <w:r>
        <w:rPr>
          <w:rFonts w:hint="eastAsia"/>
          <w:sz w:val="24"/>
        </w:rPr>
        <w:instrText>在地下工程设计、施工和运维过程中</w:instrText>
      </w:r>
      <w:r>
        <w:rPr>
          <w:rFonts w:hint="eastAsia"/>
          <w:sz w:val="24"/>
        </w:rPr>
        <w:instrText>,</w:instrText>
      </w:r>
      <w:r>
        <w:rPr>
          <w:rFonts w:hint="eastAsia"/>
          <w:sz w:val="24"/>
        </w:rPr>
        <w:instrText>往往存在数据量大、数据存储分散、数据格式不一致等诸多信息管理问题</w:instrText>
      </w:r>
      <w:r>
        <w:rPr>
          <w:rFonts w:hint="eastAsia"/>
          <w:sz w:val="24"/>
        </w:rPr>
        <w:instrText>,</w:instrText>
      </w:r>
      <w:r>
        <w:rPr>
          <w:rFonts w:hint="eastAsia"/>
          <w:sz w:val="24"/>
        </w:rPr>
        <w:instrText>在一定程度上影响了工程设计效率、施工工期与运营维护成本。目前</w:instrText>
      </w:r>
      <w:r>
        <w:rPr>
          <w:rFonts w:hint="eastAsia"/>
          <w:sz w:val="24"/>
        </w:rPr>
        <w:instrText>,</w:instrText>
      </w:r>
      <w:r>
        <w:rPr>
          <w:rFonts w:hint="eastAsia"/>
          <w:sz w:val="24"/>
        </w:rPr>
        <w:instrText>数字化、信息化技术在地下工程中虽已得到广泛应用</w:instrText>
      </w:r>
      <w:r>
        <w:rPr>
          <w:rFonts w:hint="eastAsia"/>
          <w:sz w:val="24"/>
        </w:rPr>
        <w:instrText>,</w:instrText>
      </w:r>
      <w:r>
        <w:rPr>
          <w:rFonts w:hint="eastAsia"/>
          <w:sz w:val="24"/>
        </w:rPr>
        <w:instrText>但是在适用范围、共享度和智能化程度等方面需要进一步研究。为促进三维信息管理系统在地下工程中的应用</w:instrText>
      </w:r>
      <w:r>
        <w:rPr>
          <w:rFonts w:hint="eastAsia"/>
          <w:sz w:val="24"/>
        </w:rPr>
        <w:instrText>,</w:instrText>
      </w:r>
      <w:r>
        <w:rPr>
          <w:rFonts w:hint="eastAsia"/>
          <w:sz w:val="24"/>
        </w:rPr>
        <w:instrText>本文基于</w:instrText>
      </w:r>
      <w:r>
        <w:rPr>
          <w:rFonts w:hint="eastAsia"/>
          <w:sz w:val="24"/>
        </w:rPr>
        <w:instrText>WebGL</w:instrText>
      </w:r>
      <w:r>
        <w:rPr>
          <w:rFonts w:hint="eastAsia"/>
          <w:sz w:val="24"/>
        </w:rPr>
        <w:instrText>、</w:instrText>
      </w:r>
      <w:r>
        <w:rPr>
          <w:rFonts w:hint="eastAsia"/>
          <w:sz w:val="24"/>
        </w:rPr>
        <w:instrText>W3C</w:instrText>
      </w:r>
      <w:r>
        <w:rPr>
          <w:rFonts w:hint="eastAsia"/>
          <w:sz w:val="24"/>
        </w:rPr>
        <w:instrText>等开发标准</w:instrText>
      </w:r>
      <w:r>
        <w:rPr>
          <w:rFonts w:hint="eastAsia"/>
          <w:sz w:val="24"/>
        </w:rPr>
        <w:instrText>,</w:instrText>
      </w:r>
      <w:r>
        <w:rPr>
          <w:rFonts w:hint="eastAsia"/>
          <w:sz w:val="24"/>
        </w:rPr>
        <w:instrText>借助</w:instrText>
      </w:r>
      <w:r>
        <w:rPr>
          <w:rFonts w:hint="eastAsia"/>
          <w:sz w:val="24"/>
        </w:rPr>
        <w:instrText>Rhino</w:instrText>
      </w:r>
      <w:r>
        <w:rPr>
          <w:rFonts w:hint="eastAsia"/>
          <w:sz w:val="24"/>
        </w:rPr>
        <w:instrText>等三维建模软件和</w:instrText>
      </w:r>
      <w:r>
        <w:rPr>
          <w:rFonts w:hint="eastAsia"/>
          <w:sz w:val="24"/>
        </w:rPr>
        <w:instrText>Three.js 3D</w:instrText>
      </w:r>
      <w:r>
        <w:rPr>
          <w:rFonts w:hint="eastAsia"/>
          <w:sz w:val="24"/>
        </w:rPr>
        <w:instrText>引擎</w:instrText>
      </w:r>
      <w:r>
        <w:rPr>
          <w:rFonts w:hint="eastAsia"/>
          <w:sz w:val="24"/>
        </w:rPr>
        <w:instrText>,</w:instrText>
      </w:r>
      <w:r>
        <w:rPr>
          <w:rFonts w:hint="eastAsia"/>
          <w:sz w:val="24"/>
        </w:rPr>
        <w:instrText>使用</w:instrText>
      </w:r>
      <w:r>
        <w:rPr>
          <w:rFonts w:hint="eastAsia"/>
          <w:sz w:val="24"/>
        </w:rPr>
        <w:instrText>Java</w:instrText>
      </w:r>
      <w:r>
        <w:rPr>
          <w:rFonts w:hint="eastAsia"/>
          <w:sz w:val="24"/>
        </w:rPr>
        <w:instrText>、</w:instrText>
      </w:r>
      <w:r>
        <w:rPr>
          <w:rFonts w:hint="eastAsia"/>
          <w:sz w:val="24"/>
        </w:rPr>
        <w:instrText>SQL</w:instrText>
      </w:r>
      <w:r>
        <w:rPr>
          <w:rFonts w:hint="eastAsia"/>
          <w:sz w:val="24"/>
        </w:rPr>
        <w:instrText>等计算机语言</w:instrText>
      </w:r>
      <w:r>
        <w:rPr>
          <w:rFonts w:hint="eastAsia"/>
          <w:sz w:val="24"/>
        </w:rPr>
        <w:instrText>,</w:instrText>
      </w:r>
      <w:r>
        <w:rPr>
          <w:rFonts w:hint="eastAsia"/>
          <w:sz w:val="24"/>
        </w:rPr>
        <w:instrText>研究外部构建模型与复杂工程信息的集成融合及可视化展示</w:instrText>
      </w:r>
      <w:r>
        <w:rPr>
          <w:rFonts w:hint="eastAsia"/>
          <w:sz w:val="24"/>
        </w:rPr>
        <w:instrText>,</w:instrText>
      </w:r>
      <w:r>
        <w:rPr>
          <w:rFonts w:hint="eastAsia"/>
          <w:sz w:val="24"/>
        </w:rPr>
        <w:instrText>从而研发出地下工程三维信息系统。论文主要研究成果如下</w:instrText>
      </w:r>
      <w:r>
        <w:rPr>
          <w:rFonts w:hint="eastAsia"/>
          <w:sz w:val="24"/>
        </w:rPr>
        <w:instrText>:(1)</w:instrText>
      </w:r>
      <w:r>
        <w:rPr>
          <w:rFonts w:hint="eastAsia"/>
          <w:sz w:val="24"/>
        </w:rPr>
        <w:instrText>通过灵活性与经济性比选</w:instrText>
      </w:r>
      <w:r>
        <w:rPr>
          <w:rFonts w:hint="eastAsia"/>
          <w:sz w:val="24"/>
        </w:rPr>
        <w:instrText>,</w:instrText>
      </w:r>
      <w:r>
        <w:rPr>
          <w:rFonts w:hint="eastAsia"/>
          <w:sz w:val="24"/>
        </w:rPr>
        <w:instrText>确定了基于</w:instrText>
      </w:r>
      <w:r>
        <w:rPr>
          <w:rFonts w:hint="eastAsia"/>
          <w:sz w:val="24"/>
        </w:rPr>
        <w:instrText>WebGL</w:instrText>
      </w:r>
      <w:r>
        <w:rPr>
          <w:rFonts w:hint="eastAsia"/>
          <w:sz w:val="24"/>
        </w:rPr>
        <w:instrText>的地下工程三维信息系统的开发方法和开发软件工具组合。基于</w:instrText>
      </w:r>
      <w:r>
        <w:rPr>
          <w:rFonts w:hint="eastAsia"/>
          <w:sz w:val="24"/>
        </w:rPr>
        <w:instrText>B/S</w:instrText>
      </w:r>
      <w:r>
        <w:rPr>
          <w:rFonts w:hint="eastAsia"/>
          <w:sz w:val="24"/>
        </w:rPr>
        <w:instrText>架构和</w:instrText>
      </w:r>
      <w:r>
        <w:rPr>
          <w:rFonts w:hint="eastAsia"/>
          <w:sz w:val="24"/>
        </w:rPr>
        <w:instrText>WebGL</w:instrText>
      </w:r>
      <w:r>
        <w:rPr>
          <w:rFonts w:hint="eastAsia"/>
          <w:sz w:val="24"/>
        </w:rPr>
        <w:instrText>三维框架的系统开发需求</w:instrText>
      </w:r>
      <w:r>
        <w:rPr>
          <w:rFonts w:hint="eastAsia"/>
          <w:sz w:val="24"/>
        </w:rPr>
        <w:instrText>,</w:instrText>
      </w:r>
      <w:r>
        <w:rPr>
          <w:rFonts w:hint="eastAsia"/>
          <w:sz w:val="24"/>
        </w:rPr>
        <w:instrText>选用</w:instrText>
      </w:r>
      <w:r>
        <w:rPr>
          <w:rFonts w:hint="eastAsia"/>
          <w:sz w:val="24"/>
        </w:rPr>
        <w:instrText>W3C</w:instrText>
      </w:r>
      <w:r>
        <w:rPr>
          <w:rFonts w:hint="eastAsia"/>
          <w:sz w:val="24"/>
        </w:rPr>
        <w:instrText>标准下的前端开发和基于</w:instrText>
      </w:r>
      <w:r>
        <w:rPr>
          <w:rFonts w:hint="eastAsia"/>
          <w:sz w:val="24"/>
        </w:rPr>
        <w:instrText>Java</w:instrText>
      </w:r>
      <w:r>
        <w:rPr>
          <w:rFonts w:hint="eastAsia"/>
          <w:sz w:val="24"/>
        </w:rPr>
        <w:instrText>、</w:instrText>
      </w:r>
      <w:r>
        <w:rPr>
          <w:rFonts w:hint="eastAsia"/>
          <w:sz w:val="24"/>
        </w:rPr>
        <w:instrText>SQL</w:instrText>
      </w:r>
      <w:r>
        <w:rPr>
          <w:rFonts w:hint="eastAsia"/>
          <w:sz w:val="24"/>
        </w:rPr>
        <w:instrText>语言的后端开发以及</w:instrText>
      </w:r>
      <w:r>
        <w:rPr>
          <w:rFonts w:hint="eastAsia"/>
          <w:sz w:val="24"/>
        </w:rPr>
        <w:instrText>Three.js</w:instrText>
      </w:r>
      <w:r>
        <w:rPr>
          <w:rFonts w:hint="eastAsia"/>
          <w:sz w:val="24"/>
        </w:rPr>
        <w:instrText>三维引擎等关键技术</w:instrText>
      </w:r>
      <w:r>
        <w:rPr>
          <w:rFonts w:hint="eastAsia"/>
          <w:sz w:val="24"/>
        </w:rPr>
        <w:instrText>,</w:instrText>
      </w:r>
      <w:r>
        <w:rPr>
          <w:rFonts w:hint="eastAsia"/>
          <w:sz w:val="24"/>
        </w:rPr>
        <w:instrText>并根据技术要求选用</w:instrText>
      </w:r>
      <w:r>
        <w:rPr>
          <w:rFonts w:hint="eastAsia"/>
          <w:sz w:val="24"/>
        </w:rPr>
        <w:instrText>Intelli J IDEA</w:instrText>
      </w:r>
      <w:r>
        <w:rPr>
          <w:rFonts w:hint="eastAsia"/>
          <w:sz w:val="24"/>
        </w:rPr>
        <w:instrText>、</w:instrText>
      </w:r>
      <w:r>
        <w:rPr>
          <w:rFonts w:hint="eastAsia"/>
          <w:sz w:val="24"/>
        </w:rPr>
        <w:instrText>SQLyog</w:instrText>
      </w:r>
      <w:r>
        <w:rPr>
          <w:rFonts w:hint="eastAsia"/>
          <w:sz w:val="24"/>
        </w:rPr>
        <w:instrText>等软件作为系统开发工具。</w:instrText>
      </w:r>
      <w:r>
        <w:rPr>
          <w:rFonts w:hint="eastAsia"/>
          <w:sz w:val="24"/>
        </w:rPr>
        <w:instrText>(2)</w:instrText>
      </w:r>
      <w:r>
        <w:rPr>
          <w:rFonts w:hint="eastAsia"/>
          <w:sz w:val="24"/>
        </w:rPr>
        <w:instrText>根据系统功能的需求分析</w:instrText>
      </w:r>
      <w:r>
        <w:rPr>
          <w:rFonts w:hint="eastAsia"/>
          <w:sz w:val="24"/>
        </w:rPr>
        <w:instrText>,</w:instrText>
      </w:r>
      <w:r>
        <w:rPr>
          <w:rFonts w:hint="eastAsia"/>
          <w:sz w:val="24"/>
        </w:rPr>
        <w:instrText>设计了地下工程三维信息系统的总体功能框架、平台网页架构以及数据库系统。结合</w:instrText>
      </w:r>
      <w:r>
        <w:rPr>
          <w:rFonts w:hint="eastAsia"/>
          <w:sz w:val="24"/>
        </w:rPr>
        <w:instrText>Bootstrap</w:instrText>
      </w:r>
      <w:r>
        <w:rPr>
          <w:rFonts w:hint="eastAsia"/>
          <w:sz w:val="24"/>
        </w:rPr>
        <w:instrText>框架和</w:instrText>
      </w:r>
      <w:r>
        <w:rPr>
          <w:rFonts w:hint="eastAsia"/>
          <w:sz w:val="24"/>
        </w:rPr>
        <w:instrText>UI</w:instrText>
      </w:r>
      <w:r>
        <w:rPr>
          <w:rFonts w:hint="eastAsia"/>
          <w:sz w:val="24"/>
        </w:rPr>
        <w:instrText>组件库设计出系统平台网页页面样式和基础架构</w:instrText>
      </w:r>
      <w:r>
        <w:rPr>
          <w:rFonts w:hint="eastAsia"/>
          <w:sz w:val="24"/>
        </w:rPr>
        <w:instrText>,</w:instrText>
      </w:r>
      <w:r>
        <w:rPr>
          <w:rFonts w:hint="eastAsia"/>
          <w:sz w:val="24"/>
        </w:rPr>
        <w:instrText>对比分析常用的数据库</w:instrText>
      </w:r>
      <w:r>
        <w:rPr>
          <w:rFonts w:hint="eastAsia"/>
          <w:sz w:val="24"/>
        </w:rPr>
        <w:instrText>,</w:instrText>
      </w:r>
      <w:r>
        <w:rPr>
          <w:rFonts w:hint="eastAsia"/>
          <w:sz w:val="24"/>
        </w:rPr>
        <w:instrText>选取适用性强、便于快速开发的</w:instrText>
      </w:r>
      <w:r>
        <w:rPr>
          <w:rFonts w:hint="eastAsia"/>
          <w:sz w:val="24"/>
        </w:rPr>
        <w:instrText>My SQL</w:instrText>
      </w:r>
      <w:r>
        <w:rPr>
          <w:rFonts w:hint="eastAsia"/>
          <w:sz w:val="24"/>
        </w:rPr>
        <w:instrText>数据库</w:instrText>
      </w:r>
      <w:r>
        <w:rPr>
          <w:rFonts w:hint="eastAsia"/>
          <w:sz w:val="24"/>
        </w:rPr>
        <w:instrText>,</w:instrText>
      </w:r>
      <w:r>
        <w:rPr>
          <w:rFonts w:hint="eastAsia"/>
          <w:sz w:val="24"/>
        </w:rPr>
        <w:instrText>并在此基础上设计数据表及其字段和内容分类等</w:instrText>
      </w:r>
      <w:r>
        <w:rPr>
          <w:rFonts w:hint="eastAsia"/>
          <w:sz w:val="24"/>
        </w:rPr>
        <w:instrText>,</w:instrText>
      </w:r>
      <w:r>
        <w:rPr>
          <w:rFonts w:hint="eastAsia"/>
          <w:sz w:val="24"/>
        </w:rPr>
        <w:instrText>最后结合地下工程三维信息系统功能特性</w:instrText>
      </w:r>
      <w:r>
        <w:rPr>
          <w:rFonts w:hint="eastAsia"/>
          <w:sz w:val="24"/>
        </w:rPr>
        <w:instrText>,</w:instrText>
      </w:r>
      <w:r>
        <w:rPr>
          <w:rFonts w:hint="eastAsia"/>
          <w:sz w:val="24"/>
        </w:rPr>
        <w:instrText>设计出系统平台的五个功能模块及各模块开发方案。</w:instrText>
      </w:r>
      <w:r>
        <w:rPr>
          <w:rFonts w:hint="eastAsia"/>
          <w:sz w:val="24"/>
        </w:rPr>
        <w:instrText>(3)</w:instrText>
      </w:r>
      <w:r>
        <w:rPr>
          <w:rFonts w:hint="eastAsia"/>
          <w:sz w:val="24"/>
        </w:rPr>
        <w:instrText>基于系统外部三维几何建模与内部工程属性融合</w:instrText>
      </w:r>
      <w:r>
        <w:rPr>
          <w:rFonts w:hint="eastAsia"/>
          <w:sz w:val="24"/>
        </w:rPr>
        <w:instrText>,</w:instrText>
      </w:r>
      <w:r>
        <w:rPr>
          <w:rFonts w:hint="eastAsia"/>
          <w:sz w:val="24"/>
        </w:rPr>
        <w:instrText>给出了地下工程三维信息系统的工程三维场景构建方法。选用能够输出多种模型格式的</w:instrText>
      </w:r>
      <w:r>
        <w:rPr>
          <w:rFonts w:hint="eastAsia"/>
          <w:sz w:val="24"/>
        </w:rPr>
        <w:instrText>Rhino</w:instrText>
      </w:r>
      <w:r>
        <w:rPr>
          <w:rFonts w:hint="eastAsia"/>
          <w:sz w:val="24"/>
        </w:rPr>
        <w:instrText>建模软件</w:instrText>
      </w:r>
      <w:r>
        <w:rPr>
          <w:rFonts w:hint="eastAsia"/>
          <w:sz w:val="24"/>
        </w:rPr>
        <w:instrText>,</w:instrText>
      </w:r>
      <w:r>
        <w:rPr>
          <w:rFonts w:hint="eastAsia"/>
          <w:sz w:val="24"/>
        </w:rPr>
        <w:instrText>创建深圳地铁新莲区间模型、徐州地铁南三环基坑及地上周边环境模型和云龙湖实验室山体硐室模型</w:instrText>
      </w:r>
      <w:r>
        <w:rPr>
          <w:rFonts w:hint="eastAsia"/>
          <w:sz w:val="24"/>
        </w:rPr>
        <w:instrText>,</w:instrText>
      </w:r>
      <w:r>
        <w:rPr>
          <w:rFonts w:hint="eastAsia"/>
          <w:sz w:val="24"/>
        </w:rPr>
        <w:instrText>选用能够便捷、快速创建地质结构和隧道模型的</w:instrText>
      </w:r>
      <w:r>
        <w:rPr>
          <w:rFonts w:hint="eastAsia"/>
          <w:sz w:val="24"/>
        </w:rPr>
        <w:instrText>Civil3D</w:instrText>
      </w:r>
      <w:r>
        <w:rPr>
          <w:rFonts w:hint="eastAsia"/>
          <w:sz w:val="24"/>
        </w:rPr>
        <w:instrText>及其</w:instrText>
      </w:r>
      <w:r>
        <w:rPr>
          <w:rFonts w:hint="eastAsia"/>
          <w:sz w:val="24"/>
        </w:rPr>
        <w:instrText>Geotechnical Module</w:instrText>
      </w:r>
      <w:r>
        <w:rPr>
          <w:rFonts w:hint="eastAsia"/>
          <w:sz w:val="24"/>
        </w:rPr>
        <w:instrText>插件</w:instrText>
      </w:r>
      <w:r>
        <w:rPr>
          <w:rFonts w:hint="eastAsia"/>
          <w:sz w:val="24"/>
        </w:rPr>
        <w:instrText>,</w:instrText>
      </w:r>
      <w:r>
        <w:rPr>
          <w:rFonts w:hint="eastAsia"/>
          <w:sz w:val="24"/>
        </w:rPr>
        <w:instrText>创建徐州地铁</w:instrText>
      </w:r>
      <w:r>
        <w:rPr>
          <w:rFonts w:hint="eastAsia"/>
          <w:sz w:val="24"/>
        </w:rPr>
        <w:instrText>6</w:instrText>
      </w:r>
      <w:r>
        <w:rPr>
          <w:rFonts w:hint="eastAsia"/>
          <w:sz w:val="24"/>
        </w:rPr>
        <w:instrText>号线丽市区间地质结构和盾构隧道模型。</w:instrText>
      </w:r>
      <w:r>
        <w:rPr>
          <w:rFonts w:hint="eastAsia"/>
          <w:sz w:val="24"/>
        </w:rPr>
        <w:instrText>(4)</w:instrText>
      </w:r>
      <w:r>
        <w:rPr>
          <w:rFonts w:hint="eastAsia"/>
          <w:sz w:val="24"/>
        </w:rPr>
        <w:instrText>通过</w:instrText>
      </w:r>
      <w:r>
        <w:rPr>
          <w:rFonts w:hint="eastAsia"/>
          <w:sz w:val="24"/>
        </w:rPr>
        <w:instrText>WebGL</w:instrText>
      </w:r>
      <w:r>
        <w:rPr>
          <w:rFonts w:hint="eastAsia"/>
          <w:sz w:val="24"/>
        </w:rPr>
        <w:instrText>开发和数据库链接</w:instrText>
      </w:r>
      <w:r>
        <w:rPr>
          <w:rFonts w:hint="eastAsia"/>
          <w:sz w:val="24"/>
        </w:rPr>
        <w:instrText>,</w:instrText>
      </w:r>
      <w:r>
        <w:rPr>
          <w:rFonts w:hint="eastAsia"/>
          <w:sz w:val="24"/>
        </w:rPr>
        <w:instrText>实现了地下工程三维场景模型交互展示和工程信息查询及监测预警功能。利用</w:instrText>
      </w:r>
      <w:r>
        <w:rPr>
          <w:rFonts w:hint="eastAsia"/>
          <w:sz w:val="24"/>
        </w:rPr>
        <w:instrText>Three.js</w:instrText>
      </w:r>
      <w:r>
        <w:rPr>
          <w:rFonts w:hint="eastAsia"/>
          <w:sz w:val="24"/>
        </w:rPr>
        <w:instrText>加载实现三维模型的展示与交互效果</w:instrText>
      </w:r>
      <w:r>
        <w:rPr>
          <w:rFonts w:hint="eastAsia"/>
          <w:sz w:val="24"/>
        </w:rPr>
        <w:instrText>,</w:instrText>
      </w:r>
      <w:r>
        <w:rPr>
          <w:rFonts w:hint="eastAsia"/>
          <w:sz w:val="24"/>
        </w:rPr>
        <w:instrText>并开发模型的动态实时剖切与视角转换功能</w:instrText>
      </w:r>
      <w:r>
        <w:rPr>
          <w:rFonts w:hint="eastAsia"/>
          <w:sz w:val="24"/>
        </w:rPr>
        <w:instrText>;</w:instrText>
      </w:r>
      <w:r>
        <w:rPr>
          <w:rFonts w:hint="eastAsia"/>
          <w:sz w:val="24"/>
        </w:rPr>
        <w:instrText>利用</w:instrText>
      </w:r>
      <w:r>
        <w:rPr>
          <w:rFonts w:hint="eastAsia"/>
          <w:sz w:val="24"/>
        </w:rPr>
        <w:instrText>SQLyog</w:instrText>
      </w:r>
      <w:r>
        <w:rPr>
          <w:rFonts w:hint="eastAsia"/>
          <w:sz w:val="24"/>
        </w:rPr>
        <w:instrText>和后端技术创建数据库系统完成数据录入、实现数据传输</w:instrText>
      </w:r>
      <w:r>
        <w:rPr>
          <w:rFonts w:hint="eastAsia"/>
          <w:sz w:val="24"/>
        </w:rPr>
        <w:instrText>,</w:instrText>
      </w:r>
      <w:r>
        <w:rPr>
          <w:rFonts w:hint="eastAsia"/>
          <w:sz w:val="24"/>
        </w:rPr>
        <w:instrText>并开发三维模型的工程信息查询与展示、监测数据可视化分析及测点模型监测预警等功能</w:instrText>
      </w:r>
      <w:r>
        <w:rPr>
          <w:rFonts w:hint="eastAsia"/>
          <w:sz w:val="24"/>
        </w:rPr>
        <w:instrText>;</w:instrText>
      </w:r>
      <w:r>
        <w:rPr>
          <w:rFonts w:hint="eastAsia"/>
          <w:sz w:val="24"/>
        </w:rPr>
        <w:instrText>利用</w:instrText>
      </w:r>
      <w:r>
        <w:rPr>
          <w:rFonts w:hint="eastAsia"/>
          <w:sz w:val="24"/>
        </w:rPr>
        <w:instrText>Java Script API</w:instrText>
      </w:r>
      <w:r>
        <w:rPr>
          <w:rFonts w:hint="eastAsia"/>
          <w:sz w:val="24"/>
        </w:rPr>
        <w:instrText>实现平台页面远程监控功能。</w:instrText>
      </w:r>
      <w:r>
        <w:rPr>
          <w:rFonts w:hint="eastAsia"/>
          <w:sz w:val="24"/>
        </w:rPr>
        <w:instrText>(5)</w:instrText>
      </w:r>
      <w:r>
        <w:rPr>
          <w:rFonts w:hint="eastAsia"/>
          <w:sz w:val="24"/>
        </w:rPr>
        <w:instrText>基于自行研发的地下工程三维信息平台</w:instrText>
      </w:r>
      <w:r>
        <w:rPr>
          <w:rFonts w:hint="eastAsia"/>
          <w:sz w:val="24"/>
        </w:rPr>
        <w:instrText>,</w:instrText>
      </w:r>
      <w:r>
        <w:rPr>
          <w:rFonts w:hint="eastAsia"/>
          <w:sz w:val="24"/>
        </w:rPr>
        <w:instrText>给出了实际地下工程应用系统的创建方法并进行了应用研究。基于徐州地铁南三环车站、丽市盾构区间和云龙湖山体实验室三个地下工程在安全监测与地质信息管理方面的需求</w:instrText>
      </w:r>
      <w:r>
        <w:rPr>
          <w:rFonts w:hint="eastAsia"/>
          <w:sz w:val="24"/>
        </w:rPr>
        <w:instrText>,</w:instrText>
      </w:r>
      <w:r>
        <w:rPr>
          <w:rFonts w:hint="eastAsia"/>
          <w:sz w:val="24"/>
        </w:rPr>
        <w:instrText>进行了工程应用基础研究。本文共有图</w:instrText>
      </w:r>
      <w:r>
        <w:rPr>
          <w:rFonts w:hint="eastAsia"/>
          <w:sz w:val="24"/>
        </w:rPr>
        <w:instrText>127</w:instrText>
      </w:r>
      <w:r>
        <w:rPr>
          <w:rFonts w:hint="eastAsia"/>
          <w:sz w:val="24"/>
        </w:rPr>
        <w:instrText>幅</w:instrText>
      </w:r>
      <w:r>
        <w:rPr>
          <w:rFonts w:hint="eastAsia"/>
          <w:sz w:val="24"/>
        </w:rPr>
        <w:instrText>,</w:instrText>
      </w:r>
      <w:r>
        <w:rPr>
          <w:rFonts w:hint="eastAsia"/>
          <w:sz w:val="24"/>
        </w:rPr>
        <w:instrText>表</w:instrText>
      </w:r>
      <w:r>
        <w:rPr>
          <w:rFonts w:hint="eastAsia"/>
          <w:sz w:val="24"/>
        </w:rPr>
        <w:instrText>33</w:instrText>
      </w:r>
      <w:r>
        <w:rPr>
          <w:rFonts w:hint="eastAsia"/>
          <w:sz w:val="24"/>
        </w:rPr>
        <w:instrText>个</w:instrText>
      </w:r>
      <w:r>
        <w:rPr>
          <w:rFonts w:hint="eastAsia"/>
          <w:sz w:val="24"/>
        </w:rPr>
        <w:instrText>,</w:instrText>
      </w:r>
      <w:r>
        <w:rPr>
          <w:rFonts w:hint="eastAsia"/>
          <w:sz w:val="24"/>
        </w:rPr>
        <w:instrText>参考文献</w:instrText>
      </w:r>
      <w:r>
        <w:rPr>
          <w:rFonts w:hint="eastAsia"/>
          <w:sz w:val="24"/>
        </w:rPr>
        <w:instrText>110</w:instrText>
      </w:r>
      <w:r>
        <w:rPr>
          <w:rFonts w:hint="eastAsia"/>
          <w:sz w:val="24"/>
        </w:rPr>
        <w:instrText>篇。</w:instrText>
      </w:r>
      <w:r>
        <w:rPr>
          <w:rFonts w:hint="eastAsia"/>
          <w:sz w:val="24"/>
        </w:rPr>
        <w:instrText>","genre":"</w:instrText>
      </w:r>
      <w:r>
        <w:rPr>
          <w:rFonts w:hint="eastAsia"/>
          <w:sz w:val="24"/>
        </w:rPr>
        <w:instrText>硕士学位论文</w:instrText>
      </w:r>
      <w:r>
        <w:rPr>
          <w:rFonts w:hint="eastAsia"/>
          <w:sz w:val="24"/>
        </w:rPr>
        <w:instrText xml:space="preserve">","language":"zh-CN","note":"DOI: 10.27623/d.cnki.gzkyu.2023.002459\nmajor: </w:instrText>
      </w:r>
      <w:r>
        <w:rPr>
          <w:rFonts w:hint="eastAsia"/>
          <w:sz w:val="24"/>
        </w:rPr>
        <w:instrText>土木水利（专业学位）</w:instrText>
      </w:r>
      <w:r>
        <w:rPr>
          <w:rFonts w:hint="eastAsia"/>
          <w:sz w:val="24"/>
        </w:rPr>
        <w:instrText xml:space="preserve">\nfoundation: </w:instrText>
      </w:r>
      <w:r>
        <w:rPr>
          <w:rFonts w:hint="eastAsia"/>
          <w:sz w:val="24"/>
        </w:rPr>
        <w:instrText>国家重点研发计划课题</w:instrText>
      </w:r>
      <w:r>
        <w:rPr>
          <w:rFonts w:hint="eastAsia"/>
          <w:sz w:val="24"/>
        </w:rPr>
        <w:instrText>(2022YFC3003304)</w:instrText>
      </w:r>
      <w:r>
        <w:rPr>
          <w:rFonts w:hint="eastAsia"/>
          <w:sz w:val="24"/>
        </w:rPr>
        <w:instrText>；</w:instrText>
      </w:r>
      <w:r>
        <w:rPr>
          <w:rFonts w:hint="eastAsia"/>
          <w:sz w:val="24"/>
        </w:rPr>
        <w:instrText xml:space="preserve"> </w:instrText>
      </w:r>
      <w:r>
        <w:rPr>
          <w:rFonts w:hint="eastAsia"/>
          <w:sz w:val="24"/>
        </w:rPr>
        <w:instrText>徐州市重点研发项目</w:instrText>
      </w:r>
      <w:r>
        <w:rPr>
          <w:rFonts w:hint="eastAsia"/>
          <w:sz w:val="24"/>
        </w:rPr>
        <w:instrText>(KC21310)</w:instrText>
      </w:r>
      <w:r>
        <w:rPr>
          <w:rFonts w:hint="eastAsia"/>
          <w:sz w:val="24"/>
        </w:rPr>
        <w:instrText>；</w:instrText>
      </w:r>
      <w:r>
        <w:rPr>
          <w:rFonts w:hint="eastAsia"/>
          <w:sz w:val="24"/>
        </w:rPr>
        <w:instrText xml:space="preserve">\ndownload: 310\nalbum: </w:instrText>
      </w:r>
      <w:r>
        <w:rPr>
          <w:rFonts w:hint="eastAsia"/>
          <w:sz w:val="24"/>
        </w:rPr>
        <w:instrText>工程科技Ⅱ辑</w:instrText>
      </w:r>
      <w:r>
        <w:rPr>
          <w:rFonts w:hint="eastAsia"/>
          <w:sz w:val="24"/>
        </w:rPr>
        <w:instrText>\nCLC: TU91\ndbcode: CMFD\ndbname: CMFD202401\nfilename: 1023724850.nh","number-of-pages":"134","publisher":"</w:instrText>
      </w:r>
      <w:r>
        <w:rPr>
          <w:rFonts w:hint="eastAsia"/>
          <w:sz w:val="24"/>
        </w:rPr>
        <w:instrText>中国矿业大学</w:instrText>
      </w:r>
      <w:r>
        <w:rPr>
          <w:rFonts w:hint="eastAsia"/>
          <w:sz w:val="24"/>
        </w:rPr>
        <w:instrText>","source":"CNKI","title":"</w:instrText>
      </w:r>
      <w:r>
        <w:rPr>
          <w:rFonts w:hint="eastAsia"/>
          <w:sz w:val="24"/>
        </w:rPr>
        <w:instrText>基于</w:instrText>
      </w:r>
      <w:r>
        <w:rPr>
          <w:rFonts w:hint="eastAsia"/>
          <w:sz w:val="24"/>
        </w:rPr>
        <w:instrText>WebGL</w:instrText>
      </w:r>
      <w:r>
        <w:rPr>
          <w:rFonts w:hint="eastAsia"/>
          <w:sz w:val="24"/>
        </w:rPr>
        <w:instrText>的地下工程三维基础信息平台研制与应用</w:instrText>
      </w:r>
      <w:r>
        <w:rPr>
          <w:rFonts w:hint="eastAsia"/>
          <w:sz w:val="24"/>
        </w:rPr>
        <w:instrText>","URL":"https://doi.org/10.27623/d.cnki.gzkyu.2023.002459","author":[{"literal":"</w:instrText>
      </w:r>
      <w:r>
        <w:rPr>
          <w:rFonts w:hint="eastAsia"/>
          <w:sz w:val="24"/>
        </w:rPr>
        <w:instrText>刘翔宇</w:instrText>
      </w:r>
      <w:r>
        <w:rPr>
          <w:rFonts w:hint="eastAsia"/>
          <w:sz w:val="24"/>
        </w:rPr>
        <w:instrText>"}],"contributor":[{"literal":"</w:instrText>
      </w:r>
      <w:r>
        <w:rPr>
          <w:rFonts w:hint="eastAsia"/>
          <w:sz w:val="24"/>
        </w:rPr>
        <w:instrText>李元海</w:instrText>
      </w:r>
      <w:r>
        <w:rPr>
          <w:rFonts w:hint="eastAsia"/>
          <w:sz w:val="24"/>
        </w:rPr>
        <w:instrText>"},{"literal":"</w:instrText>
      </w:r>
      <w:r>
        <w:rPr>
          <w:rFonts w:hint="eastAsia"/>
          <w:sz w:val="24"/>
        </w:rPr>
        <w:instrText>刘庆方</w:instrText>
      </w:r>
      <w:r>
        <w:rPr>
          <w:rFonts w:hint="eastAsia"/>
          <w:sz w:val="24"/>
        </w:rPr>
        <w:instrText>"}],"accessed":{"date-parts":[["2025",2,25]]},"issued":{"date-parts":[["2024"]]}}}],</w:instrText>
      </w:r>
      <w:r>
        <w:rPr>
          <w:sz w:val="24"/>
        </w:rPr>
        <w:instrText xml:space="preserve">"schema":"https://github.com/citation-style-language/schema/raw/master/csl-citation.json"}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[24]</w:t>
      </w:r>
      <w:r>
        <w:rPr>
          <w:sz w:val="24"/>
        </w:rPr>
        <w:fldChar w:fldCharType="end"/>
      </w:r>
      <w:r>
        <w:rPr>
          <w:sz w:val="24"/>
        </w:rPr>
        <w:t>。基于</w:t>
      </w:r>
      <w:r>
        <w:rPr>
          <w:sz w:val="24"/>
        </w:rPr>
        <w:t xml:space="preserve"> WebGL </w:t>
      </w:r>
      <w:r>
        <w:rPr>
          <w:sz w:val="24"/>
        </w:rPr>
        <w:t>技术解决方案，以其开放性、轻量化和高效性，展现出在三维地质建模与可视化领域的巨大潜力，满足了跨平台实时渲染与数据共享的需求。</w:t>
      </w:r>
    </w:p>
    <w:p w14:paraId="00FB04AD" w14:textId="77777777" w:rsidR="008724BF" w:rsidRDefault="008A7C78">
      <w:pPr>
        <w:snapToGrid w:val="0"/>
        <w:spacing w:after="120" w:line="300" w:lineRule="auto"/>
        <w:ind w:firstLineChars="200" w:firstLine="480"/>
        <w:rPr>
          <w:sz w:val="24"/>
        </w:rPr>
      </w:pPr>
      <w:r>
        <w:rPr>
          <w:sz w:val="24"/>
        </w:rPr>
        <w:t>通过对国内外研究现状的分析可以看出，三维地质建模技术在数据处理与建模算法的优化方面取得了显著进展。国外开发了多款功能成熟的建模软件，系统性地解决了复杂地质条件下的建模问题，。国内虽然在基础研究上相对较晚起步，但近年来随着自主技术的发展，已逐步形成了以钻孔、剖面为核心的建模体系，并在特定应用场景中取得了一定成效。在三维地质可视化方面，国外在实时渲染和多技</w:t>
      </w:r>
      <w:r>
        <w:rPr>
          <w:sz w:val="24"/>
        </w:rPr>
        <w:lastRenderedPageBreak/>
        <w:t>术融合领域领先一步，尤其是</w:t>
      </w:r>
      <w:r>
        <w:rPr>
          <w:sz w:val="24"/>
        </w:rPr>
        <w:t xml:space="preserve"> WebGL </w:t>
      </w:r>
      <w:r>
        <w:rPr>
          <w:sz w:val="24"/>
        </w:rPr>
        <w:t>与</w:t>
      </w:r>
      <w:r>
        <w:rPr>
          <w:sz w:val="24"/>
        </w:rPr>
        <w:t xml:space="preserve"> VR/AR </w:t>
      </w:r>
      <w:r>
        <w:rPr>
          <w:sz w:val="24"/>
        </w:rPr>
        <w:t>的结合，为地质数据的交互性和沉浸式体验提供了丰富的解决方案。而国内的研究虽取得了一些进展，但在复杂场景的实时渲染和用户体验优化上仍有较大提升空间。</w:t>
      </w:r>
    </w:p>
    <w:p w14:paraId="7D0CBECD" w14:textId="77777777" w:rsidR="008724BF" w:rsidRDefault="008724BF">
      <w:pPr>
        <w:spacing w:afterLines="50" w:after="156"/>
        <w:rPr>
          <w:szCs w:val="21"/>
        </w:rPr>
        <w:sectPr w:rsidR="008724BF">
          <w:headerReference w:type="default" r:id="rId23"/>
          <w:footerReference w:type="even" r:id="rId24"/>
          <w:footerReference w:type="default" r:id="rId25"/>
          <w:pgSz w:w="11906" w:h="16838"/>
          <w:pgMar w:top="1701" w:right="1701" w:bottom="1701" w:left="1701" w:header="1134" w:footer="1134" w:gutter="0"/>
          <w:pgNumType w:start="1" w:chapStyle="1"/>
          <w:cols w:space="720"/>
          <w:docGrid w:type="linesAndChars" w:linePitch="312"/>
        </w:sectPr>
      </w:pPr>
    </w:p>
    <w:p w14:paraId="6D00CC89" w14:textId="6C3FE525" w:rsidR="008724BF" w:rsidRDefault="008A7C78">
      <w:pPr>
        <w:widowControl/>
        <w:adjustRightInd w:val="0"/>
        <w:snapToGrid w:val="0"/>
        <w:spacing w:before="240" w:after="120" w:line="360" w:lineRule="auto"/>
        <w:jc w:val="center"/>
        <w:outlineLvl w:val="0"/>
        <w:rPr>
          <w:rFonts w:eastAsia="黑体"/>
          <w:bCs/>
          <w:kern w:val="36"/>
          <w:sz w:val="32"/>
          <w:szCs w:val="36"/>
        </w:rPr>
      </w:pPr>
      <w:bookmarkStart w:id="60" w:name="_Toc191816678"/>
      <w:bookmarkStart w:id="61" w:name="_Toc167162167"/>
      <w:r>
        <w:rPr>
          <w:rFonts w:ascii="Arial" w:eastAsia="黑体" w:hAnsi="Arial" w:cs="Arial" w:hint="eastAsia"/>
          <w:bCs/>
          <w:kern w:val="36"/>
          <w:sz w:val="32"/>
          <w:szCs w:val="36"/>
        </w:rPr>
        <w:lastRenderedPageBreak/>
        <w:t>2</w:t>
      </w:r>
      <w:r>
        <w:rPr>
          <w:rFonts w:ascii="Arial" w:eastAsia="黑体" w:hAnsi="Arial" w:cs="Arial"/>
          <w:b/>
          <w:bCs/>
          <w:kern w:val="36"/>
          <w:sz w:val="32"/>
          <w:szCs w:val="36"/>
        </w:rPr>
        <w:t>三维地质模型构建</w:t>
      </w:r>
      <w:bookmarkEnd w:id="60"/>
      <w:bookmarkEnd w:id="61"/>
      <w:ins w:id="62" w:author="h" w:date="2025-03-03T10:51:00Z">
        <w:r w:rsidR="00976D7D">
          <w:rPr>
            <w:rFonts w:ascii="Arial" w:eastAsia="黑体" w:hAnsi="Arial" w:cs="Arial" w:hint="eastAsia"/>
            <w:b/>
            <w:bCs/>
            <w:kern w:val="36"/>
            <w:sz w:val="32"/>
            <w:szCs w:val="36"/>
          </w:rPr>
          <w:t>(</w:t>
        </w:r>
        <w:r w:rsidR="00976D7D">
          <w:rPr>
            <w:rFonts w:ascii="Arial" w:eastAsia="黑体" w:hAnsi="Arial" w:cs="Arial" w:hint="eastAsia"/>
            <w:b/>
            <w:bCs/>
            <w:kern w:val="36"/>
            <w:sz w:val="32"/>
            <w:szCs w:val="36"/>
          </w:rPr>
          <w:t>补充理论模型</w:t>
        </w:r>
      </w:ins>
      <w:ins w:id="63" w:author="h" w:date="2025-03-03T10:52:00Z">
        <w:r w:rsidR="00623D74">
          <w:rPr>
            <w:rFonts w:ascii="Arial" w:eastAsia="黑体" w:hAnsi="Arial" w:cs="Arial" w:hint="eastAsia"/>
            <w:b/>
            <w:bCs/>
            <w:kern w:val="36"/>
            <w:sz w:val="32"/>
            <w:szCs w:val="36"/>
          </w:rPr>
          <w:t>过程图、结果</w:t>
        </w:r>
      </w:ins>
      <w:ins w:id="64" w:author="h" w:date="2025-03-03T10:51:00Z">
        <w:r w:rsidR="00976D7D">
          <w:rPr>
            <w:rFonts w:ascii="Arial" w:eastAsia="黑体" w:hAnsi="Arial" w:cs="Arial" w:hint="eastAsia"/>
            <w:b/>
            <w:bCs/>
            <w:kern w:val="36"/>
            <w:sz w:val="32"/>
            <w:szCs w:val="36"/>
          </w:rPr>
          <w:t>图！</w:t>
        </w:r>
        <w:r w:rsidR="00976D7D">
          <w:rPr>
            <w:rFonts w:ascii="Arial" w:eastAsia="黑体" w:hAnsi="Arial" w:cs="Arial"/>
            <w:b/>
            <w:bCs/>
            <w:kern w:val="36"/>
            <w:sz w:val="32"/>
            <w:szCs w:val="36"/>
          </w:rPr>
          <w:t>)</w:t>
        </w:r>
      </w:ins>
    </w:p>
    <w:p w14:paraId="7322FC73" w14:textId="77777777" w:rsidR="008724BF" w:rsidRDefault="008A7C78">
      <w:pPr>
        <w:keepNext/>
        <w:keepLines/>
        <w:snapToGrid w:val="0"/>
        <w:spacing w:before="240" w:after="120" w:line="360" w:lineRule="auto"/>
        <w:outlineLvl w:val="1"/>
        <w:rPr>
          <w:rFonts w:eastAsia="黑体"/>
          <w:sz w:val="28"/>
          <w:szCs w:val="32"/>
        </w:rPr>
      </w:pPr>
      <w:bookmarkStart w:id="65" w:name="_Toc167162168"/>
      <w:bookmarkStart w:id="66" w:name="_Toc191816679"/>
      <w:r>
        <w:rPr>
          <w:rFonts w:eastAsia="黑体" w:hint="eastAsia"/>
          <w:sz w:val="28"/>
          <w:szCs w:val="32"/>
        </w:rPr>
        <w:t>2</w:t>
      </w:r>
      <w:r>
        <w:rPr>
          <w:rFonts w:eastAsia="黑体"/>
          <w:sz w:val="28"/>
          <w:szCs w:val="32"/>
        </w:rPr>
        <w:t xml:space="preserve">.1 Delaunay </w:t>
      </w:r>
      <w:r>
        <w:rPr>
          <w:rFonts w:eastAsia="黑体"/>
          <w:sz w:val="28"/>
          <w:szCs w:val="32"/>
        </w:rPr>
        <w:t>三角剖分方法</w:t>
      </w:r>
      <w:bookmarkEnd w:id="65"/>
      <w:bookmarkEnd w:id="66"/>
    </w:p>
    <w:p w14:paraId="774BB858" w14:textId="77777777" w:rsidR="008724BF" w:rsidRDefault="008A7C78">
      <w:pPr>
        <w:snapToGrid w:val="0"/>
        <w:spacing w:after="120" w:line="300" w:lineRule="auto"/>
        <w:ind w:firstLineChars="200" w:firstLine="480"/>
        <w:rPr>
          <w:sz w:val="24"/>
        </w:rPr>
      </w:pPr>
      <w:r>
        <w:rPr>
          <w:sz w:val="24"/>
        </w:rPr>
        <w:t>在</w:t>
      </w:r>
      <w:r>
        <w:rPr>
          <w:rFonts w:hint="eastAsia"/>
          <w:sz w:val="24"/>
        </w:rPr>
        <w:t>三维地质</w:t>
      </w:r>
      <w:r>
        <w:rPr>
          <w:sz w:val="24"/>
        </w:rPr>
        <w:t>建模方面，本研究以钻孔数据为核心</w:t>
      </w:r>
      <w:r>
        <w:rPr>
          <w:rFonts w:hint="eastAsia"/>
          <w:sz w:val="24"/>
        </w:rPr>
        <w:t>数</w:t>
      </w:r>
      <w:r>
        <w:rPr>
          <w:sz w:val="24"/>
        </w:rPr>
        <w:t>据源，</w:t>
      </w:r>
      <w:r>
        <w:rPr>
          <w:rFonts w:hint="eastAsia"/>
          <w:sz w:val="24"/>
        </w:rPr>
        <w:t>主要聚焦于</w:t>
      </w:r>
      <w:r>
        <w:rPr>
          <w:sz w:val="24"/>
        </w:rPr>
        <w:t>钻孔</w:t>
      </w:r>
      <w:r>
        <w:rPr>
          <w:rFonts w:hint="eastAsia"/>
          <w:sz w:val="24"/>
        </w:rPr>
        <w:t>、断层和地层等地质模型的构建。钻孔模型主要以地层层间厚度进行分类构建圆柱几何体模型；断层主要通过上下盘数据分别进行剖分，构建为封闭的六面体网格模型；地层模型主要通过钻孔数据进行约束三角剖分进而生成三角网格模型，设计符合</w:t>
      </w:r>
      <w:r>
        <w:rPr>
          <w:rFonts w:hint="eastAsia"/>
          <w:sz w:val="24"/>
        </w:rPr>
        <w:t>Web</w:t>
      </w:r>
      <w:r>
        <w:rPr>
          <w:rFonts w:hint="eastAsia"/>
          <w:sz w:val="24"/>
        </w:rPr>
        <w:t>可视化的数据结构并生成相应数据。</w:t>
      </w:r>
    </w:p>
    <w:p w14:paraId="7396DF75" w14:textId="77777777" w:rsidR="008724BF" w:rsidRDefault="008A7C78">
      <w:pPr>
        <w:keepNext/>
        <w:keepLines/>
        <w:snapToGrid w:val="0"/>
        <w:spacing w:beforeLines="50" w:before="156" w:after="120" w:line="360" w:lineRule="auto"/>
        <w:ind w:firstLine="420"/>
        <w:outlineLvl w:val="2"/>
        <w:rPr>
          <w:rFonts w:eastAsia="黑体"/>
          <w:bCs/>
          <w:sz w:val="24"/>
        </w:rPr>
      </w:pPr>
      <w:bookmarkStart w:id="67" w:name="_Toc191816680"/>
      <w:bookmarkStart w:id="68" w:name="_Toc167162169"/>
      <w:r>
        <w:rPr>
          <w:rFonts w:eastAsia="黑体" w:hint="eastAsia"/>
          <w:bCs/>
          <w:sz w:val="24"/>
        </w:rPr>
        <w:t>2</w:t>
      </w:r>
      <w:r>
        <w:rPr>
          <w:rFonts w:eastAsia="黑体"/>
          <w:bCs/>
          <w:sz w:val="24"/>
        </w:rPr>
        <w:t xml:space="preserve">.1.1 </w:t>
      </w:r>
      <w:r>
        <w:rPr>
          <w:rFonts w:eastAsia="黑体"/>
          <w:bCs/>
          <w:sz w:val="24"/>
        </w:rPr>
        <w:t>遵循</w:t>
      </w:r>
      <w:r>
        <w:rPr>
          <w:rFonts w:eastAsia="黑体"/>
          <w:bCs/>
          <w:sz w:val="24"/>
        </w:rPr>
        <w:t>Delaunay</w:t>
      </w:r>
      <w:r>
        <w:rPr>
          <w:rFonts w:eastAsia="黑体"/>
          <w:bCs/>
          <w:sz w:val="24"/>
        </w:rPr>
        <w:t>准则的约束三角剖分</w:t>
      </w:r>
      <w:bookmarkEnd w:id="67"/>
      <w:bookmarkEnd w:id="68"/>
    </w:p>
    <w:p w14:paraId="03172A0A" w14:textId="77777777" w:rsidR="008724BF" w:rsidRDefault="008A7C78">
      <w:pPr>
        <w:snapToGrid w:val="0"/>
        <w:spacing w:after="120" w:line="300" w:lineRule="auto"/>
        <w:ind w:firstLineChars="200" w:firstLine="480"/>
        <w:rPr>
          <w:sz w:val="24"/>
        </w:rPr>
      </w:pPr>
      <w:r>
        <w:rPr>
          <w:rFonts w:hint="eastAsia"/>
          <w:sz w:val="24"/>
        </w:rPr>
        <w:t xml:space="preserve">Delaunay </w:t>
      </w:r>
      <w:r>
        <w:rPr>
          <w:rFonts w:hint="eastAsia"/>
          <w:sz w:val="24"/>
        </w:rPr>
        <w:t>三角剖分是一种广泛应用于地质建模和计算几何领域的技术，具有最大化最小角的优良特性，从而避免了长而细的三角形，保证了剖分质量。约束</w:t>
      </w:r>
      <w:r>
        <w:rPr>
          <w:rFonts w:hint="eastAsia"/>
          <w:sz w:val="24"/>
        </w:rPr>
        <w:t xml:space="preserve"> Delaunay</w:t>
      </w:r>
      <w:r>
        <w:rPr>
          <w:rFonts w:hint="eastAsia"/>
          <w:sz w:val="24"/>
        </w:rPr>
        <w:t>三角剖分（</w:t>
      </w:r>
      <w:r>
        <w:rPr>
          <w:rFonts w:hint="eastAsia"/>
          <w:sz w:val="24"/>
        </w:rPr>
        <w:t>Constrained Delaunay Triangulation, CDT</w:t>
      </w:r>
      <w:r>
        <w:rPr>
          <w:rFonts w:hint="eastAsia"/>
          <w:sz w:val="24"/>
        </w:rPr>
        <w:t>）是在基本</w:t>
      </w:r>
      <w:r>
        <w:rPr>
          <w:rFonts w:hint="eastAsia"/>
          <w:sz w:val="24"/>
        </w:rPr>
        <w:t xml:space="preserve"> Delaunay </w:t>
      </w:r>
      <w:r>
        <w:rPr>
          <w:rFonts w:hint="eastAsia"/>
          <w:sz w:val="24"/>
        </w:rPr>
        <w:t>三角剖分的基础上，增加了对特定边界或约束条件的支持，使其能够更好地适应复杂地质环境中的实际需求</w:t>
      </w:r>
      <w:r>
        <w:rPr>
          <w:sz w:val="24"/>
        </w:rPr>
        <w:fldChar w:fldCharType="begin"/>
      </w:r>
      <w:r>
        <w:rPr>
          <w:sz w:val="24"/>
        </w:rPr>
        <w:instrText xml:space="preserve"> ADDIN ZOTERO_ITEM CSL_CITATION {"citationID":"dgSEhbuO","properties":{"formattedCitation":"\\super [25,26]\\nosupersub{}","plainCitation":"[25,26]","noteIndex":0},"citationItems":[{"id":40,"uris":["http://zotero.org/users/local/8clMLtyf/items/64SVEGIH"],</w:instrText>
      </w:r>
      <w:r>
        <w:rPr>
          <w:rFonts w:hint="eastAsia"/>
          <w:sz w:val="24"/>
        </w:rPr>
        <w:instrText>"itemData":{"id":40,"type":"article-journal","abstract":"</w:instrText>
      </w:r>
      <w:r>
        <w:rPr>
          <w:rFonts w:hint="eastAsia"/>
          <w:sz w:val="24"/>
        </w:rPr>
        <w:instrText>多边形的三角剖分是计算几何中的基本问题</w:instrText>
      </w:r>
      <w:r>
        <w:rPr>
          <w:rFonts w:hint="eastAsia"/>
          <w:sz w:val="24"/>
        </w:rPr>
        <w:instrText>,</w:instrText>
      </w:r>
      <w:r>
        <w:rPr>
          <w:rFonts w:hint="eastAsia"/>
          <w:sz w:val="24"/>
        </w:rPr>
        <w:instrText>本文对三角剖分算法做简要的综述</w:instrText>
      </w:r>
      <w:r>
        <w:rPr>
          <w:rFonts w:hint="eastAsia"/>
          <w:sz w:val="24"/>
        </w:rPr>
        <w:instrText>,</w:instrText>
      </w:r>
      <w:r>
        <w:rPr>
          <w:rFonts w:hint="eastAsia"/>
          <w:sz w:val="24"/>
        </w:rPr>
        <w:instrText>并对约束三角剖分动态算法进行了研究</w:instrText>
      </w:r>
      <w:r>
        <w:rPr>
          <w:rFonts w:hint="eastAsia"/>
          <w:sz w:val="24"/>
        </w:rPr>
        <w:instrText>,</w:instrText>
      </w:r>
      <w:r>
        <w:rPr>
          <w:rFonts w:hint="eastAsia"/>
          <w:sz w:val="24"/>
        </w:rPr>
        <w:instrText>为设计更好的三角剖分算法提供了一定的依据。</w:instrText>
      </w:r>
      <w:r>
        <w:rPr>
          <w:rFonts w:hint="eastAsia"/>
          <w:sz w:val="24"/>
        </w:rPr>
        <w:instrText>","container-title":"</w:instrText>
      </w:r>
      <w:r>
        <w:rPr>
          <w:rFonts w:hint="eastAsia"/>
          <w:sz w:val="24"/>
        </w:rPr>
        <w:instrText>科技信息</w:instrText>
      </w:r>
      <w:r>
        <w:rPr>
          <w:rFonts w:hint="eastAsia"/>
          <w:sz w:val="24"/>
        </w:rPr>
        <w:instrText xml:space="preserve">","issue":"28","language":"zh-CN","note":"download: 1023\nalbum: </w:instrText>
      </w:r>
      <w:r>
        <w:rPr>
          <w:rFonts w:hint="eastAsia"/>
          <w:sz w:val="24"/>
        </w:rPr>
        <w:instrText>基础科学</w:instrText>
      </w:r>
      <w:r>
        <w:rPr>
          <w:rFonts w:hint="eastAsia"/>
          <w:sz w:val="24"/>
        </w:rPr>
        <w:instrText>\nCLC: O18\ndbcode: CJFQ\ndbname: CJFD2011\nfilename: KJXX201128102","page":"119-120","source":"CNKI","title":"Delaunay</w:instrText>
      </w:r>
      <w:r>
        <w:rPr>
          <w:rFonts w:hint="eastAsia"/>
          <w:sz w:val="24"/>
        </w:rPr>
        <w:instrText>三角剖分的几种算法综述</w:instrText>
      </w:r>
      <w:r>
        <w:rPr>
          <w:rFonts w:hint="eastAsia"/>
          <w:sz w:val="24"/>
        </w:rPr>
        <w:instrText>","author":[{"literal":"</w:instrText>
      </w:r>
      <w:r>
        <w:rPr>
          <w:rFonts w:hint="eastAsia"/>
          <w:sz w:val="24"/>
        </w:rPr>
        <w:instrText>吴莉莉</w:instrText>
      </w:r>
      <w:r>
        <w:rPr>
          <w:rFonts w:hint="eastAsia"/>
          <w:sz w:val="24"/>
        </w:rPr>
        <w:instrText>"}],"issued":{"date-parts":[["2011"]]}}},{"id":39,"uris":["http://zotero.org/users/local/8clMLtyf/items/EBC2FLBQ"],"itemData":{"id":39,"type":"thesis","abstract":"</w:instrText>
      </w:r>
      <w:r>
        <w:rPr>
          <w:rFonts w:hint="eastAsia"/>
          <w:sz w:val="24"/>
        </w:rPr>
        <w:instrText>地学领域中表达地形信息的数据中包含大量山脊线、山谷线、断裂线、岛屿等地形特征</w:instrText>
      </w:r>
      <w:r>
        <w:rPr>
          <w:rFonts w:hint="eastAsia"/>
          <w:sz w:val="24"/>
        </w:rPr>
        <w:instrText>,GIS</w:instrText>
      </w:r>
      <w:r>
        <w:rPr>
          <w:rFonts w:hint="eastAsia"/>
          <w:sz w:val="24"/>
        </w:rPr>
        <w:instrText>工作者在充分考虑这类地形特征的情况下</w:instrText>
      </w:r>
      <w:r>
        <w:rPr>
          <w:rFonts w:hint="eastAsia"/>
          <w:sz w:val="24"/>
        </w:rPr>
        <w:instrText>,</w:instrText>
      </w:r>
      <w:r>
        <w:rPr>
          <w:rFonts w:hint="eastAsia"/>
          <w:sz w:val="24"/>
        </w:rPr>
        <w:instrText>发展了带约束条件的</w:instrText>
      </w:r>
      <w:r>
        <w:rPr>
          <w:rFonts w:hint="eastAsia"/>
          <w:sz w:val="24"/>
        </w:rPr>
        <w:instrText>Delaunay</w:instrText>
      </w:r>
      <w:r>
        <w:rPr>
          <w:rFonts w:hint="eastAsia"/>
          <w:sz w:val="24"/>
        </w:rPr>
        <w:instrText>三角剖分理论和算法。带地形特征约束的三角剖分是建立高精度数字地面模型的基础</w:instrText>
      </w:r>
      <w:r>
        <w:rPr>
          <w:rFonts w:hint="eastAsia"/>
          <w:sz w:val="24"/>
        </w:rPr>
        <w:instrText>,</w:instrText>
      </w:r>
      <w:r>
        <w:rPr>
          <w:rFonts w:hint="eastAsia"/>
          <w:sz w:val="24"/>
        </w:rPr>
        <w:instrText>在</w:instrText>
      </w:r>
      <w:r>
        <w:rPr>
          <w:rFonts w:hint="eastAsia"/>
          <w:sz w:val="24"/>
        </w:rPr>
        <w:instrText>GIS</w:instrText>
      </w:r>
      <w:r>
        <w:rPr>
          <w:rFonts w:hint="eastAsia"/>
          <w:sz w:val="24"/>
        </w:rPr>
        <w:instrText>、地学分析、多分辨率</w:instrText>
      </w:r>
      <w:r>
        <w:rPr>
          <w:rFonts w:hint="eastAsia"/>
          <w:sz w:val="24"/>
        </w:rPr>
        <w:instrText>DTM</w:instrText>
      </w:r>
      <w:r>
        <w:rPr>
          <w:rFonts w:hint="eastAsia"/>
          <w:sz w:val="24"/>
        </w:rPr>
        <w:instrText>、计算几何等领域中有着广泛的应用。</w:instrText>
      </w:r>
      <w:r>
        <w:rPr>
          <w:rFonts w:hint="eastAsia"/>
          <w:sz w:val="24"/>
        </w:rPr>
        <w:instrText>\n\n\n\n\t</w:instrText>
      </w:r>
      <w:r>
        <w:rPr>
          <w:rFonts w:hint="eastAsia"/>
          <w:sz w:val="24"/>
        </w:rPr>
        <w:instrText>阐述了带约束的</w:instrText>
      </w:r>
      <w:r>
        <w:rPr>
          <w:rFonts w:hint="eastAsia"/>
          <w:sz w:val="24"/>
        </w:rPr>
        <w:instrText>Delaunay</w:instrText>
      </w:r>
      <w:r>
        <w:rPr>
          <w:rFonts w:hint="eastAsia"/>
          <w:sz w:val="24"/>
        </w:rPr>
        <w:instrText>三角剖分的经典算法</w:instrText>
      </w:r>
      <w:r>
        <w:rPr>
          <w:rFonts w:hint="eastAsia"/>
          <w:sz w:val="24"/>
        </w:rPr>
        <w:instrText>,</w:instrText>
      </w:r>
      <w:r>
        <w:rPr>
          <w:rFonts w:hint="eastAsia"/>
          <w:sz w:val="24"/>
        </w:rPr>
        <w:instrText>研究了经典算法中的两步法</w:instrText>
      </w:r>
      <w:r>
        <w:rPr>
          <w:rFonts w:hint="eastAsia"/>
          <w:sz w:val="24"/>
        </w:rPr>
        <w:instrText>,</w:instrText>
      </w:r>
      <w:r>
        <w:rPr>
          <w:rFonts w:hint="eastAsia"/>
          <w:sz w:val="24"/>
        </w:rPr>
        <w:instrText>针对两步法的第一步</w:instrText>
      </w:r>
      <w:r>
        <w:rPr>
          <w:rFonts w:hint="eastAsia"/>
          <w:sz w:val="24"/>
        </w:rPr>
        <w:instrText>,</w:instrText>
      </w:r>
      <w:r>
        <w:rPr>
          <w:rFonts w:hint="eastAsia"/>
          <w:sz w:val="24"/>
        </w:rPr>
        <w:instrText>非约束</w:instrText>
      </w:r>
      <w:r>
        <w:rPr>
          <w:rFonts w:hint="eastAsia"/>
          <w:sz w:val="24"/>
        </w:rPr>
        <w:instrText>Delaunay</w:instrText>
      </w:r>
      <w:r>
        <w:rPr>
          <w:rFonts w:hint="eastAsia"/>
          <w:sz w:val="24"/>
        </w:rPr>
        <w:instrText>三角剖分中逐点插入算法的凸包包容盒算法</w:instrText>
      </w:r>
      <w:r>
        <w:rPr>
          <w:rFonts w:hint="eastAsia"/>
          <w:sz w:val="24"/>
        </w:rPr>
        <w:instrText>,</w:instrText>
      </w:r>
      <w:r>
        <w:rPr>
          <w:rFonts w:hint="eastAsia"/>
          <w:sz w:val="24"/>
        </w:rPr>
        <w:instrText>提出了一种边缘极值点求平面散乱点集凸包的算法。该算法利用极值点将平面点集划分为</w:instrText>
      </w:r>
      <w:r>
        <w:rPr>
          <w:rFonts w:hint="eastAsia"/>
          <w:sz w:val="24"/>
        </w:rPr>
        <w:instrText>5</w:instrText>
      </w:r>
      <w:r>
        <w:rPr>
          <w:rFonts w:hint="eastAsia"/>
          <w:sz w:val="24"/>
        </w:rPr>
        <w:instrText>个区</w:instrText>
      </w:r>
      <w:r>
        <w:rPr>
          <w:rFonts w:hint="eastAsia"/>
          <w:sz w:val="24"/>
        </w:rPr>
        <w:instrText>,</w:instrText>
      </w:r>
      <w:r>
        <w:rPr>
          <w:rFonts w:hint="eastAsia"/>
          <w:sz w:val="24"/>
        </w:rPr>
        <w:instrText>边缘</w:instrText>
      </w:r>
      <w:r>
        <w:rPr>
          <w:rFonts w:hint="eastAsia"/>
          <w:sz w:val="24"/>
        </w:rPr>
        <w:instrText>4</w:instrText>
      </w:r>
      <w:r>
        <w:rPr>
          <w:rFonts w:hint="eastAsia"/>
          <w:sz w:val="24"/>
        </w:rPr>
        <w:instrText>个区包含了所有凸包的凸点。通过求取边缘</w:instrText>
      </w:r>
      <w:r>
        <w:rPr>
          <w:rFonts w:hint="eastAsia"/>
          <w:sz w:val="24"/>
        </w:rPr>
        <w:instrText>4</w:instrText>
      </w:r>
      <w:r>
        <w:rPr>
          <w:rFonts w:hint="eastAsia"/>
          <w:sz w:val="24"/>
        </w:rPr>
        <w:instrText>个区的边缘子集的极值点</w:instrText>
      </w:r>
      <w:r>
        <w:rPr>
          <w:rFonts w:hint="eastAsia"/>
          <w:sz w:val="24"/>
        </w:rPr>
        <w:instrText>,</w:instrText>
      </w:r>
      <w:r>
        <w:rPr>
          <w:rFonts w:hint="eastAsia"/>
          <w:sz w:val="24"/>
        </w:rPr>
        <w:instrText>得到一个包含所有凸点的多边形点集</w:instrText>
      </w:r>
      <w:r>
        <w:rPr>
          <w:rFonts w:hint="eastAsia"/>
          <w:sz w:val="24"/>
        </w:rPr>
        <w:instrText>,</w:instrText>
      </w:r>
      <w:r>
        <w:rPr>
          <w:rFonts w:hint="eastAsia"/>
          <w:sz w:val="24"/>
        </w:rPr>
        <w:instrText>去掉凹点</w:instrText>
      </w:r>
      <w:r>
        <w:rPr>
          <w:rFonts w:hint="eastAsia"/>
          <w:sz w:val="24"/>
        </w:rPr>
        <w:instrText>,</w:instrText>
      </w:r>
      <w:r>
        <w:rPr>
          <w:rFonts w:hint="eastAsia"/>
          <w:sz w:val="24"/>
        </w:rPr>
        <w:instrText>得到平面点集的凸包。</w:instrText>
      </w:r>
      <w:r>
        <w:rPr>
          <w:rFonts w:hint="eastAsia"/>
          <w:sz w:val="24"/>
        </w:rPr>
        <w:instrText>\n\n\n\n\t</w:instrText>
      </w:r>
      <w:r>
        <w:rPr>
          <w:rFonts w:hint="eastAsia"/>
          <w:sz w:val="24"/>
        </w:rPr>
        <w:instrText>在两步法中的第二步嵌入约束条件的过程中</w:instrText>
      </w:r>
      <w:r>
        <w:rPr>
          <w:rFonts w:hint="eastAsia"/>
          <w:sz w:val="24"/>
        </w:rPr>
        <w:instrText>,</w:instrText>
      </w:r>
      <w:r>
        <w:rPr>
          <w:rFonts w:hint="eastAsia"/>
          <w:sz w:val="24"/>
        </w:rPr>
        <w:instrText>对约束线段的嵌入过程进行了分类</w:instrText>
      </w:r>
      <w:r>
        <w:rPr>
          <w:rFonts w:hint="eastAsia"/>
          <w:sz w:val="24"/>
        </w:rPr>
        <w:instrText>,</w:instrText>
      </w:r>
      <w:r>
        <w:rPr>
          <w:rFonts w:hint="eastAsia"/>
          <w:sz w:val="24"/>
        </w:rPr>
        <w:instrText>实现了带约束数据域的</w:instrText>
      </w:r>
      <w:r>
        <w:rPr>
          <w:rFonts w:hint="eastAsia"/>
          <w:sz w:val="24"/>
        </w:rPr>
        <w:instrText>Delaunay</w:instrText>
      </w:r>
      <w:r>
        <w:rPr>
          <w:rFonts w:hint="eastAsia"/>
          <w:sz w:val="24"/>
        </w:rPr>
        <w:instrText>三角剖分。</w:instrText>
      </w:r>
      <w:r>
        <w:rPr>
          <w:rFonts w:hint="eastAsia"/>
          <w:sz w:val="24"/>
        </w:rPr>
        <w:instrText>\n\n\n\n\t</w:instrText>
      </w:r>
      <w:r>
        <w:rPr>
          <w:rFonts w:hint="eastAsia"/>
          <w:sz w:val="24"/>
        </w:rPr>
        <w:instrText>对带岛屿约束数据域的</w:instrText>
      </w:r>
      <w:r>
        <w:rPr>
          <w:rFonts w:hint="eastAsia"/>
          <w:sz w:val="24"/>
        </w:rPr>
        <w:instrText>Delaunay</w:instrText>
      </w:r>
      <w:r>
        <w:rPr>
          <w:rFonts w:hint="eastAsia"/>
          <w:sz w:val="24"/>
        </w:rPr>
        <w:instrText>三角剖分算法进行了研究。在总结了前人研究成果的基础上</w:instrText>
      </w:r>
      <w:r>
        <w:rPr>
          <w:rFonts w:hint="eastAsia"/>
          <w:sz w:val="24"/>
        </w:rPr>
        <w:instrText>,</w:instrText>
      </w:r>
      <w:r>
        <w:rPr>
          <w:rFonts w:hint="eastAsia"/>
          <w:sz w:val="24"/>
        </w:rPr>
        <w:instrText>对带岛屿约束数据域的三角剖分算法进行了改进。改进算法的思想是</w:instrText>
      </w:r>
      <w:r>
        <w:rPr>
          <w:rFonts w:hint="eastAsia"/>
          <w:sz w:val="24"/>
        </w:rPr>
        <w:instrText>:</w:instrText>
      </w:r>
      <w:r>
        <w:rPr>
          <w:rFonts w:hint="eastAsia"/>
          <w:sz w:val="24"/>
        </w:rPr>
        <w:instrText>首先构建带岛屿多边形内边界约束的约束</w:instrText>
      </w:r>
      <w:r>
        <w:rPr>
          <w:rFonts w:hint="eastAsia"/>
          <w:sz w:val="24"/>
        </w:rPr>
        <w:instrText>Delaunay</w:instrText>
      </w:r>
      <w:r>
        <w:rPr>
          <w:rFonts w:hint="eastAsia"/>
          <w:sz w:val="24"/>
        </w:rPr>
        <w:instrText>三角网</w:instrText>
      </w:r>
      <w:r>
        <w:rPr>
          <w:rFonts w:hint="eastAsia"/>
          <w:sz w:val="24"/>
        </w:rPr>
        <w:instrText>,</w:instrText>
      </w:r>
      <w:r>
        <w:rPr>
          <w:rFonts w:hint="eastAsia"/>
          <w:sz w:val="24"/>
        </w:rPr>
        <w:instrText>然后利用边、面、弧段之间的拓扑关系</w:instrText>
      </w:r>
      <w:r>
        <w:rPr>
          <w:rFonts w:hint="eastAsia"/>
          <w:sz w:val="24"/>
        </w:rPr>
        <w:instrText>,</w:instrText>
      </w:r>
      <w:r>
        <w:rPr>
          <w:rFonts w:hint="eastAsia"/>
          <w:sz w:val="24"/>
        </w:rPr>
        <w:instrText>双向搜索查找岛屿内的三角形</w:instrText>
      </w:r>
      <w:r>
        <w:rPr>
          <w:rFonts w:hint="eastAsia"/>
          <w:sz w:val="24"/>
        </w:rPr>
        <w:instrText>,</w:instrText>
      </w:r>
      <w:r>
        <w:rPr>
          <w:rFonts w:hint="eastAsia"/>
          <w:sz w:val="24"/>
        </w:rPr>
        <w:instrText>进行相应的处理</w:instrText>
      </w:r>
      <w:r>
        <w:rPr>
          <w:rFonts w:hint="eastAsia"/>
          <w:sz w:val="24"/>
        </w:rPr>
        <w:instrText>,</w:instrText>
      </w:r>
      <w:r>
        <w:rPr>
          <w:rFonts w:hint="eastAsia"/>
          <w:sz w:val="24"/>
        </w:rPr>
        <w:instrText>完成带岛屿约束的</w:instrText>
      </w:r>
      <w:r>
        <w:rPr>
          <w:rFonts w:hint="eastAsia"/>
          <w:sz w:val="24"/>
        </w:rPr>
        <w:instrText>Delaunay</w:instrText>
      </w:r>
      <w:r>
        <w:rPr>
          <w:rFonts w:hint="eastAsia"/>
          <w:sz w:val="24"/>
        </w:rPr>
        <w:instrText>三角剖分。通过对实验结果的对比和分析</w:instrText>
      </w:r>
      <w:r>
        <w:rPr>
          <w:rFonts w:hint="eastAsia"/>
          <w:sz w:val="24"/>
        </w:rPr>
        <w:instrText>,</w:instrText>
      </w:r>
      <w:r>
        <w:rPr>
          <w:rFonts w:hint="eastAsia"/>
          <w:sz w:val="24"/>
        </w:rPr>
        <w:instrText>该改进算法具有更好的执行效率。</w:instrText>
      </w:r>
      <w:r>
        <w:rPr>
          <w:rFonts w:hint="eastAsia"/>
          <w:sz w:val="24"/>
        </w:rPr>
        <w:instrText>\n\n\n\n\t</w:instrText>
      </w:r>
      <w:r>
        <w:rPr>
          <w:rFonts w:hint="eastAsia"/>
          <w:sz w:val="24"/>
        </w:rPr>
        <w:instrText>通过对边缘极值点求平面散乱点集凸包算法和改进的带岛屿约束的</w:instrText>
      </w:r>
      <w:r>
        <w:rPr>
          <w:rFonts w:hint="eastAsia"/>
          <w:sz w:val="24"/>
        </w:rPr>
        <w:instrText>Delaunay</w:instrText>
      </w:r>
      <w:r>
        <w:rPr>
          <w:rFonts w:hint="eastAsia"/>
          <w:sz w:val="24"/>
        </w:rPr>
        <w:instrText>三角剖分算法的分析及与其它算法的比较</w:instrText>
      </w:r>
      <w:r>
        <w:rPr>
          <w:rFonts w:hint="eastAsia"/>
          <w:sz w:val="24"/>
        </w:rPr>
        <w:instrText>,</w:instrText>
      </w:r>
      <w:r>
        <w:rPr>
          <w:rFonts w:hint="eastAsia"/>
          <w:sz w:val="24"/>
        </w:rPr>
        <w:instrText>可以看出这两个算法在执行效率和效果上都有所提高</w:instrText>
      </w:r>
      <w:r>
        <w:rPr>
          <w:rFonts w:hint="eastAsia"/>
          <w:sz w:val="24"/>
        </w:rPr>
        <w:instrText>,</w:instrText>
      </w:r>
      <w:r>
        <w:rPr>
          <w:rFonts w:hint="eastAsia"/>
          <w:sz w:val="24"/>
        </w:rPr>
        <w:instrText>因此对两步法实现带约束三角剖分算法的构网效率有所提高。</w:instrText>
      </w:r>
      <w:r>
        <w:rPr>
          <w:rFonts w:hint="eastAsia"/>
          <w:sz w:val="24"/>
        </w:rPr>
        <w:instrText>","genre":"</w:instrText>
      </w:r>
      <w:r>
        <w:rPr>
          <w:rFonts w:hint="eastAsia"/>
          <w:sz w:val="24"/>
        </w:rPr>
        <w:instrText>硕士学位论文</w:instrText>
      </w:r>
      <w:r>
        <w:rPr>
          <w:rFonts w:hint="eastAsia"/>
          <w:sz w:val="24"/>
        </w:rPr>
        <w:instrText xml:space="preserve">","language":"zh-CN","note":"major: </w:instrText>
      </w:r>
      <w:r>
        <w:rPr>
          <w:rFonts w:hint="eastAsia"/>
          <w:sz w:val="24"/>
        </w:rPr>
        <w:instrText>计算机应用技术</w:instrText>
      </w:r>
      <w:r>
        <w:rPr>
          <w:rFonts w:hint="eastAsia"/>
          <w:sz w:val="24"/>
        </w:rPr>
        <w:instrText xml:space="preserve">\ndownload: 455\nalbum: </w:instrText>
      </w:r>
      <w:r>
        <w:rPr>
          <w:rFonts w:hint="eastAsia"/>
          <w:sz w:val="24"/>
        </w:rPr>
        <w:instrText>信息科技</w:instrText>
      </w:r>
      <w:r>
        <w:rPr>
          <w:rFonts w:hint="eastAsia"/>
          <w:sz w:val="24"/>
        </w:rPr>
        <w:instrText>\nCLC: TP391.41\ndbcode: CMFD\ndbname: CMFD2010\nfilename: 2010063833.nh","number-of-pages":"59","publisher":"</w:instrText>
      </w:r>
      <w:r>
        <w:rPr>
          <w:rFonts w:hint="eastAsia"/>
          <w:sz w:val="24"/>
        </w:rPr>
        <w:instrText>沈阳工业大学</w:instrText>
      </w:r>
      <w:r>
        <w:rPr>
          <w:rFonts w:hint="eastAsia"/>
          <w:sz w:val="24"/>
        </w:rPr>
        <w:instrText>","source":"CNKI","title":"</w:instrText>
      </w:r>
      <w:r>
        <w:rPr>
          <w:rFonts w:hint="eastAsia"/>
          <w:sz w:val="24"/>
        </w:rPr>
        <w:instrText>带约束三角剖分算法的研究与实现</w:instrText>
      </w:r>
      <w:r>
        <w:rPr>
          <w:rFonts w:hint="eastAsia"/>
          <w:sz w:val="24"/>
        </w:rPr>
        <w:instrText>","URL":"https://kns.cnki.net/KCMS/detail/detail.aspx?dbcode=CMFD&amp;dbname=CMFD2010&amp;filename=2010063833.nh","author":[{"literal":"</w:instrText>
      </w:r>
      <w:r>
        <w:rPr>
          <w:rFonts w:hint="eastAsia"/>
          <w:sz w:val="24"/>
        </w:rPr>
        <w:instrText>刘兴华</w:instrText>
      </w:r>
      <w:r>
        <w:rPr>
          <w:rFonts w:hint="eastAsia"/>
          <w:sz w:val="24"/>
        </w:rPr>
        <w:instrText>"}],"contributor":[{"literal":"</w:instrText>
      </w:r>
      <w:r>
        <w:rPr>
          <w:rFonts w:hint="eastAsia"/>
          <w:sz w:val="24"/>
        </w:rPr>
        <w:instrText>魏东</w:instrText>
      </w:r>
      <w:r>
        <w:rPr>
          <w:rFonts w:hint="eastAsia"/>
          <w:sz w:val="24"/>
        </w:rPr>
        <w:instrText>"}],"accessed":{"date-parts":[["2025",2,25]]},"issued":{"date-parts":[["2010"]]}}}],"sch</w:instrText>
      </w:r>
      <w:r>
        <w:rPr>
          <w:sz w:val="24"/>
        </w:rPr>
        <w:instrText xml:space="preserve">ema":"https://github.com/citation-style-language/schema/raw/master/csl-citation.json"} </w:instrText>
      </w:r>
      <w:r>
        <w:rPr>
          <w:sz w:val="24"/>
        </w:rPr>
        <w:fldChar w:fldCharType="separate"/>
      </w:r>
      <w:r>
        <w:rPr>
          <w:rFonts w:eastAsiaTheme="minorEastAsia"/>
          <w:kern w:val="0"/>
          <w:sz w:val="24"/>
          <w:vertAlign w:val="superscript"/>
          <w14:ligatures w14:val="standardContextual"/>
        </w:rPr>
        <w:t>[25,26]</w:t>
      </w:r>
      <w:r>
        <w:rPr>
          <w:sz w:val="24"/>
        </w:rPr>
        <w:fldChar w:fldCharType="end"/>
      </w:r>
      <w:r>
        <w:rPr>
          <w:rFonts w:hint="eastAsia"/>
          <w:sz w:val="24"/>
        </w:rPr>
        <w:t>。</w:t>
      </w:r>
    </w:p>
    <w:p w14:paraId="2AB46D78" w14:textId="77777777" w:rsidR="008724BF" w:rsidRDefault="008A7C78">
      <w:pPr>
        <w:snapToGrid w:val="0"/>
        <w:spacing w:after="120" w:line="300" w:lineRule="auto"/>
        <w:ind w:firstLineChars="200" w:firstLine="480"/>
        <w:rPr>
          <w:sz w:val="24"/>
        </w:rPr>
      </w:pPr>
      <w:r>
        <w:rPr>
          <w:rFonts w:hint="eastAsia"/>
          <w:sz w:val="24"/>
        </w:rPr>
        <w:t>约束</w:t>
      </w:r>
      <w:r>
        <w:rPr>
          <w:rFonts w:hint="eastAsia"/>
          <w:sz w:val="24"/>
        </w:rPr>
        <w:t xml:space="preserve"> Delaunay </w:t>
      </w:r>
      <w:r>
        <w:rPr>
          <w:rFonts w:hint="eastAsia"/>
          <w:sz w:val="24"/>
        </w:rPr>
        <w:t>三角剖分遵循以下</w:t>
      </w:r>
      <w:bookmarkStart w:id="69" w:name="_Hlk191412996"/>
      <w:r>
        <w:rPr>
          <w:rFonts w:hint="eastAsia"/>
          <w:sz w:val="24"/>
        </w:rPr>
        <w:t>基本准则</w:t>
      </w:r>
      <w:bookmarkEnd w:id="69"/>
      <w:r>
        <w:rPr>
          <w:rFonts w:hint="eastAsia"/>
          <w:sz w:val="24"/>
        </w:rPr>
        <w:t>：</w:t>
      </w:r>
    </w:p>
    <w:p w14:paraId="66D85209" w14:textId="77777777" w:rsidR="008724BF" w:rsidRDefault="008A7C78">
      <w:pPr>
        <w:snapToGrid w:val="0"/>
        <w:spacing w:after="120" w:line="300" w:lineRule="auto"/>
        <w:ind w:firstLineChars="200" w:firstLine="480"/>
        <w:rPr>
          <w:sz w:val="24"/>
        </w:rPr>
      </w:pPr>
      <w:r>
        <w:rPr>
          <w:rFonts w:hint="eastAsia"/>
          <w:sz w:val="24"/>
        </w:rPr>
        <w:t>1.</w:t>
      </w:r>
      <w:r>
        <w:rPr>
          <w:rFonts w:hint="eastAsia"/>
          <w:sz w:val="24"/>
        </w:rPr>
        <w:t>在任意三角形的外接圆内，不允许包含除该三角形顶点外的任何其他点</w:t>
      </w:r>
      <w:r>
        <w:rPr>
          <w:sz w:val="24"/>
        </w:rPr>
        <w:fldChar w:fldCharType="begin"/>
      </w:r>
      <w:r>
        <w:rPr>
          <w:sz w:val="24"/>
        </w:rPr>
        <w:instrText xml:space="preserve"> ADDIN ZOTERO_ITEM CSL_CITATION {"citationID":"TJwBxEox","properties":{"formattedCitation":"\\super [27]\\nosupersub{}","plainCitation":"[27]","noteIndex":0},"citationItems":[{"id":146,"uris":["http://zotero.org/users/local/8clMLtyf/items/4L7HVBB9"],"item</w:instrText>
      </w:r>
      <w:r>
        <w:rPr>
          <w:rFonts w:hint="eastAsia"/>
          <w:sz w:val="24"/>
        </w:rPr>
        <w:instrText>Data":{"id":146,"type":"article-journal","abstract":"</w:instrText>
      </w:r>
      <w:r>
        <w:rPr>
          <w:rFonts w:hint="eastAsia"/>
          <w:sz w:val="24"/>
        </w:rPr>
        <w:instrTex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w:instrText>
      </w:r>
      <w:r>
        <w:rPr>
          <w:rFonts w:hint="eastAsia"/>
          <w:sz w:val="24"/>
        </w:rPr>
        <w:instrText>Delaunay</w:instrText>
      </w:r>
      <w:r>
        <w:rPr>
          <w:rFonts w:hint="eastAsia"/>
          <w:sz w:val="24"/>
        </w:rPr>
        <w:instrText>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w:instrText>
      </w:r>
      <w:r>
        <w:rPr>
          <w:rFonts w:hint="eastAsia"/>
          <w:sz w:val="24"/>
        </w:rPr>
        <w:instrText>","container-title":"</w:instrText>
      </w:r>
      <w:r>
        <w:rPr>
          <w:rFonts w:hint="eastAsia"/>
          <w:sz w:val="24"/>
        </w:rPr>
        <w:instrText>科技和产业</w:instrText>
      </w:r>
      <w:r>
        <w:rPr>
          <w:rFonts w:hint="eastAsia"/>
          <w:sz w:val="24"/>
        </w:rPr>
        <w:instrText xml:space="preserve">","issue":"5","language":"zh-CN","note":"foundation: </w:instrText>
      </w:r>
      <w:r>
        <w:rPr>
          <w:rFonts w:hint="eastAsia"/>
          <w:sz w:val="24"/>
        </w:rPr>
        <w:instrText>中铁第四勘察设计院集团有限公司软件开发项目</w:instrText>
      </w:r>
      <w:r>
        <w:rPr>
          <w:rFonts w:hint="eastAsia"/>
          <w:sz w:val="24"/>
        </w:rPr>
        <w:instrText>(</w:instrText>
      </w:r>
      <w:r>
        <w:rPr>
          <w:rFonts w:hint="eastAsia"/>
          <w:sz w:val="24"/>
        </w:rPr>
        <w:instrText>院软</w:instrText>
      </w:r>
      <w:r>
        <w:rPr>
          <w:rFonts w:hint="eastAsia"/>
          <w:sz w:val="24"/>
        </w:rPr>
        <w:instrText>2020D049)</w:instrText>
      </w:r>
      <w:r>
        <w:rPr>
          <w:rFonts w:hint="eastAsia"/>
          <w:sz w:val="24"/>
        </w:rPr>
        <w:instrText>；</w:instrText>
      </w:r>
      <w:r>
        <w:rPr>
          <w:rFonts w:hint="eastAsia"/>
          <w:sz w:val="24"/>
        </w:rPr>
        <w:instrText xml:space="preserve">\ndownload: 220\nalbum: </w:instrText>
      </w:r>
      <w:r>
        <w:rPr>
          <w:rFonts w:hint="eastAsia"/>
          <w:sz w:val="24"/>
        </w:rPr>
        <w:instrText>经济与管理科学</w:instrText>
      </w:r>
      <w:r>
        <w:rPr>
          <w:rFonts w:hint="eastAsia"/>
          <w:sz w:val="24"/>
        </w:rPr>
        <w:instrText>;</w:instrText>
      </w:r>
      <w:r>
        <w:rPr>
          <w:rFonts w:hint="eastAsia"/>
          <w:sz w:val="24"/>
        </w:rPr>
        <w:instrText>工程科技Ⅱ辑</w:instrText>
      </w:r>
      <w:r>
        <w:rPr>
          <w:rFonts w:hint="eastAsia"/>
          <w:sz w:val="24"/>
        </w:rPr>
        <w:instrText>;</w:instrText>
      </w:r>
      <w:r>
        <w:rPr>
          <w:rFonts w:hint="eastAsia"/>
          <w:sz w:val="24"/>
        </w:rPr>
        <w:instrText>信息科技</w:instrText>
      </w:r>
      <w:r>
        <w:rPr>
          <w:rFonts w:hint="eastAsia"/>
          <w:sz w:val="24"/>
        </w:rPr>
        <w:instrText>\nCLC: U455;U452.12;TP391.41\ndbcode: CJFQ\ndbname: CJFDLAST2022\nfilename: CYYK202205058","page":"362-367","source":"CNKI","title":"</w:instrText>
      </w:r>
      <w:r>
        <w:rPr>
          <w:rFonts w:hint="eastAsia"/>
          <w:sz w:val="24"/>
        </w:rPr>
        <w:instrText>基于激光点云的隧道开挖面岩体结构识别</w:instrText>
      </w:r>
      <w:r>
        <w:rPr>
          <w:rFonts w:hint="eastAsia"/>
          <w:sz w:val="24"/>
        </w:rPr>
        <w:instrText>","volume":"22","author":[{"literal":"</w:instrText>
      </w:r>
      <w:r>
        <w:rPr>
          <w:rFonts w:hint="eastAsia"/>
          <w:sz w:val="24"/>
        </w:rPr>
        <w:instrText>杨辉</w:instrText>
      </w:r>
      <w:r>
        <w:rPr>
          <w:rFonts w:hint="eastAsia"/>
          <w:sz w:val="24"/>
        </w:rPr>
        <w:instrText>"}],"issued":{"date-parts":[["2022"]]}}}],"schema":"https://github.com</w:instrText>
      </w:r>
      <w:r>
        <w:rPr>
          <w:sz w:val="24"/>
        </w:rPr>
        <w:instrText xml:space="preserve">/citation-style-language/schema/raw/master/csl-citation.json"} </w:instrText>
      </w:r>
      <w:r>
        <w:rPr>
          <w:sz w:val="24"/>
        </w:rPr>
        <w:fldChar w:fldCharType="separate"/>
      </w:r>
      <w:r>
        <w:rPr>
          <w:rFonts w:eastAsiaTheme="minorEastAsia"/>
          <w:kern w:val="0"/>
          <w:sz w:val="24"/>
          <w:vertAlign w:val="superscript"/>
          <w14:ligatures w14:val="standardContextual"/>
        </w:rPr>
        <w:t>[27]</w:t>
      </w:r>
      <w:r>
        <w:rPr>
          <w:sz w:val="24"/>
        </w:rPr>
        <w:fldChar w:fldCharType="end"/>
      </w:r>
      <w:r>
        <w:rPr>
          <w:rFonts w:hint="eastAsia"/>
          <w:sz w:val="24"/>
        </w:rPr>
        <w:t>。这一准则最大程度地减少了细长三角形的出现，提升了三角剖分的几何稳定性。</w:t>
      </w:r>
    </w:p>
    <w:p w14:paraId="304FE8C3" w14:textId="77777777" w:rsidR="008724BF" w:rsidRDefault="008A7C78">
      <w:pPr>
        <w:snapToGrid w:val="0"/>
        <w:spacing w:after="120" w:line="300" w:lineRule="auto"/>
        <w:ind w:firstLineChars="200" w:firstLine="480"/>
        <w:rPr>
          <w:sz w:val="24"/>
        </w:rPr>
      </w:pPr>
      <w:r>
        <w:rPr>
          <w:rFonts w:hint="eastAsia"/>
          <w:sz w:val="24"/>
        </w:rPr>
        <w:t>2.</w:t>
      </w:r>
      <w:r>
        <w:rPr>
          <w:rFonts w:hint="eastAsia"/>
          <w:sz w:val="24"/>
        </w:rPr>
        <w:t>对输入的约束边或多边形边界，无论其是否满足外接圆准则，都必须完整地保留在三角网结构中。这种方法保证了实际地质边界和约束条件能够被准确表示。</w:t>
      </w:r>
    </w:p>
    <w:p w14:paraId="3F696BE9" w14:textId="064E9EB6" w:rsidR="008724BF" w:rsidRDefault="008A7C78">
      <w:pPr>
        <w:snapToGrid w:val="0"/>
        <w:spacing w:after="120" w:line="300" w:lineRule="auto"/>
        <w:ind w:firstLineChars="200" w:firstLine="480"/>
        <w:rPr>
          <w:ins w:id="70" w:author="h" w:date="2025-03-03T11:47:00Z"/>
          <w:sz w:val="24"/>
        </w:rPr>
      </w:pPr>
      <w:r>
        <w:rPr>
          <w:rFonts w:hint="eastAsia"/>
          <w:sz w:val="24"/>
        </w:rPr>
        <w:t>为了符合约束</w:t>
      </w:r>
      <w:r>
        <w:rPr>
          <w:rFonts w:hint="eastAsia"/>
          <w:sz w:val="24"/>
        </w:rPr>
        <w:t xml:space="preserve"> Delaunay </w:t>
      </w:r>
      <w:r>
        <w:rPr>
          <w:rFonts w:hint="eastAsia"/>
          <w:sz w:val="24"/>
        </w:rPr>
        <w:t>三角剖分的基本准则，本研究通过遵循外接圆准则，确保生成的三角网具有良好的几何稳定性，避免出现细长三角形；同时，在满足约束条件的基础上，准确保留输入的边界和数据点信息，从而满足复杂地质结构建模的需求</w:t>
      </w:r>
      <w:r>
        <w:rPr>
          <w:sz w:val="24"/>
        </w:rPr>
        <w:fldChar w:fldCharType="begin"/>
      </w:r>
      <w:r>
        <w:rPr>
          <w:sz w:val="24"/>
        </w:rPr>
        <w:instrText xml:space="preserve"> ADDIN ZOTERO_ITEM CSL_CITATION {"citationID":"WZfaTIpQ","properties":{"formattedCitation":"\\super [28,29]\\nosupersub{}","plainCitation":"[28,29]","noteIndex":0},"citationItems":[{"id":47,"uris":["http://zotero.org/users/local/8clMLtyf/items/J8IIUKGN"],</w:instrText>
      </w:r>
      <w:r>
        <w:rPr>
          <w:rFonts w:hint="eastAsia"/>
          <w:sz w:val="24"/>
        </w:rPr>
        <w:instrText>"itemData":{"id":47,"type":"thesis","abstract":"TIN</w:instrText>
      </w:r>
      <w:r>
        <w:rPr>
          <w:rFonts w:hint="eastAsia"/>
          <w:sz w:val="24"/>
        </w:rPr>
        <w:instrText>（不规则三角网）是将离散数据点连成一系列连续的三角形网格，三角网的大小和形状取决于离散数据点的位置和密度。在</w:instrText>
      </w:r>
      <w:r>
        <w:rPr>
          <w:rFonts w:hint="eastAsia"/>
          <w:sz w:val="24"/>
        </w:rPr>
        <w:instrText>TIN</w:instrText>
      </w:r>
      <w:r>
        <w:rPr>
          <w:rFonts w:hint="eastAsia"/>
          <w:sz w:val="24"/>
        </w:rPr>
        <w:instrText>建模中，</w:instrText>
      </w:r>
      <w:r>
        <w:rPr>
          <w:rFonts w:hint="eastAsia"/>
          <w:sz w:val="24"/>
        </w:rPr>
        <w:instrText>Delaunay</w:instrText>
      </w:r>
      <w:r>
        <w:rPr>
          <w:rFonts w:hint="eastAsia"/>
          <w:sz w:val="24"/>
        </w:rPr>
        <w:instrText>三角网被视为最优的，它既可适应规则分布数据，也可适应不规则分布数据，能够灵活地处理特殊地形。因此，一般</w:instrText>
      </w:r>
      <w:r>
        <w:rPr>
          <w:rFonts w:hint="eastAsia"/>
          <w:sz w:val="24"/>
        </w:rPr>
        <w:instrText>Delaunay</w:instrText>
      </w:r>
      <w:r>
        <w:rPr>
          <w:rFonts w:hint="eastAsia"/>
          <w:sz w:val="24"/>
        </w:rPr>
        <w:instrText>三角网和带约束条件</w:instrText>
      </w:r>
      <w:r>
        <w:rPr>
          <w:rFonts w:hint="eastAsia"/>
          <w:sz w:val="24"/>
        </w:rPr>
        <w:instrText>Delaunay</w:instrText>
      </w:r>
      <w:r>
        <w:rPr>
          <w:rFonts w:hint="eastAsia"/>
          <w:sz w:val="24"/>
        </w:rPr>
        <w:instrText>三角网的构建、基于</w:instrText>
      </w:r>
      <w:r>
        <w:rPr>
          <w:rFonts w:hint="eastAsia"/>
          <w:sz w:val="24"/>
        </w:rPr>
        <w:instrText>Delaunay</w:instrText>
      </w:r>
      <w:r>
        <w:rPr>
          <w:rFonts w:hint="eastAsia"/>
          <w:sz w:val="24"/>
        </w:rPr>
        <w:instrText>三角网的三维地形可视化以及基于三角形折叠的地形模型简化是本文重点研究的四个内容。</w:instrText>
      </w:r>
      <w:r>
        <w:rPr>
          <w:rFonts w:hint="eastAsia"/>
          <w:sz w:val="24"/>
        </w:rPr>
        <w:instrText>\n\n\t</w:instrText>
      </w:r>
      <w:r>
        <w:rPr>
          <w:rFonts w:hint="eastAsia"/>
          <w:sz w:val="24"/>
        </w:rPr>
        <w:instrText>在基于离散点的一般</w:instrText>
      </w:r>
      <w:r>
        <w:rPr>
          <w:rFonts w:hint="eastAsia"/>
          <w:sz w:val="24"/>
        </w:rPr>
        <w:instrText>Delaunay</w:instrText>
      </w:r>
      <w:r>
        <w:rPr>
          <w:rFonts w:hint="eastAsia"/>
          <w:sz w:val="24"/>
        </w:rPr>
        <w:instrText>三角网构建方面，本文重点研究逐点插入算法，在插入点定位问题中，引入快速点定位算法并对其进行改进，从而保证了算法的高效性。</w:instrText>
      </w:r>
      <w:r>
        <w:rPr>
          <w:rFonts w:hint="eastAsia"/>
          <w:sz w:val="24"/>
        </w:rPr>
        <w:instrText>\n\n\t</w:instrText>
      </w:r>
      <w:r>
        <w:rPr>
          <w:rFonts w:hint="eastAsia"/>
          <w:sz w:val="24"/>
        </w:rPr>
        <w:instrText>在带约束条件的</w:instrText>
      </w:r>
      <w:r>
        <w:rPr>
          <w:rFonts w:hint="eastAsia"/>
          <w:sz w:val="24"/>
        </w:rPr>
        <w:instrText>Delaunay</w:instrText>
      </w:r>
      <w:r>
        <w:rPr>
          <w:rFonts w:hint="eastAsia"/>
          <w:sz w:val="24"/>
        </w:rPr>
        <w:instrText>三角网构建方面，承接上一章的算法先生成初始三角网，然后将约束边嵌入其中，针对“插入</w:instrText>
      </w:r>
      <w:r>
        <w:rPr>
          <w:rFonts w:hint="eastAsia"/>
          <w:sz w:val="24"/>
        </w:rPr>
        <w:instrText>-</w:instrText>
      </w:r>
      <w:r>
        <w:rPr>
          <w:rFonts w:hint="eastAsia"/>
          <w:sz w:val="24"/>
        </w:rPr>
        <w:instrText>交换”算法的不足之处，加入切点处理使算法更具健壮性。</w:instrText>
      </w:r>
      <w:r>
        <w:rPr>
          <w:rFonts w:hint="eastAsia"/>
          <w:sz w:val="24"/>
        </w:rPr>
        <w:instrText>\n\n\t</w:instrText>
      </w:r>
      <w:r>
        <w:rPr>
          <w:rFonts w:hint="eastAsia"/>
          <w:sz w:val="24"/>
        </w:rPr>
        <w:instrText>针对</w:instrText>
      </w:r>
      <w:r>
        <w:rPr>
          <w:rFonts w:hint="eastAsia"/>
          <w:sz w:val="24"/>
        </w:rPr>
        <w:instrText>Delaunay</w:instrText>
      </w:r>
      <w:r>
        <w:rPr>
          <w:rFonts w:hint="eastAsia"/>
          <w:sz w:val="24"/>
        </w:rPr>
        <w:instrText>三角网在表示地形上不够形象与直观这一情况，本文利用</w:instrText>
      </w:r>
      <w:r>
        <w:rPr>
          <w:rFonts w:hint="eastAsia"/>
          <w:sz w:val="24"/>
        </w:rPr>
        <w:instrText>Direct3D</w:instrText>
      </w:r>
      <w:r>
        <w:rPr>
          <w:rFonts w:hint="eastAsia"/>
          <w:sz w:val="24"/>
        </w:rPr>
        <w:instrText>图形库，在</w:instrText>
      </w:r>
      <w:r>
        <w:rPr>
          <w:rFonts w:hint="eastAsia"/>
          <w:sz w:val="24"/>
        </w:rPr>
        <w:instrText>VC++</w:instrText>
      </w:r>
      <w:r>
        <w:rPr>
          <w:rFonts w:hint="eastAsia"/>
          <w:sz w:val="24"/>
        </w:rPr>
        <w:instrText>开发环境下实现了基于</w:instrText>
      </w:r>
      <w:r>
        <w:rPr>
          <w:rFonts w:hint="eastAsia"/>
          <w:sz w:val="24"/>
        </w:rPr>
        <w:instrText>Delaunay</w:instrText>
      </w:r>
      <w:r>
        <w:rPr>
          <w:rFonts w:hint="eastAsia"/>
          <w:sz w:val="24"/>
        </w:rPr>
        <w:instrText>三角网的三维地形可视化。</w:instrText>
      </w:r>
      <w:r>
        <w:rPr>
          <w:rFonts w:hint="eastAsia"/>
          <w:sz w:val="24"/>
        </w:rPr>
        <w:instrText>\n\n\t</w:instrText>
      </w:r>
      <w:r>
        <w:rPr>
          <w:rFonts w:hint="eastAsia"/>
          <w:sz w:val="24"/>
        </w:rPr>
        <w:instrText>最后，在地形模型简化方面，本文在基于三角形折叠算法的基础上，引入法向量度量参数，同时加入边界判断，利用</w:instrText>
      </w:r>
      <w:r>
        <w:rPr>
          <w:rFonts w:hint="eastAsia"/>
          <w:sz w:val="24"/>
        </w:rPr>
        <w:instrText>Direct3D</w:instrText>
      </w:r>
      <w:r>
        <w:rPr>
          <w:rFonts w:hint="eastAsia"/>
          <w:sz w:val="24"/>
        </w:rPr>
        <w:instrText>自动计算三角面片的法向量这一特性实现了地形模型的简化，并能较好地保持原始模型的特征。</w:instrText>
      </w:r>
      <w:r>
        <w:rPr>
          <w:rFonts w:hint="eastAsia"/>
          <w:sz w:val="24"/>
        </w:rPr>
        <w:instrText>","genre":"</w:instrText>
      </w:r>
      <w:r>
        <w:rPr>
          <w:rFonts w:hint="eastAsia"/>
          <w:sz w:val="24"/>
        </w:rPr>
        <w:instrText>硕士学位论文</w:instrText>
      </w:r>
      <w:r>
        <w:rPr>
          <w:rFonts w:hint="eastAsia"/>
          <w:sz w:val="24"/>
        </w:rPr>
        <w:instrText xml:space="preserve">","language":"zh-CN","note":"major: </w:instrText>
      </w:r>
      <w:r>
        <w:rPr>
          <w:rFonts w:hint="eastAsia"/>
          <w:sz w:val="24"/>
        </w:rPr>
        <w:instrText>地图学与地理信息系统</w:instrText>
      </w:r>
      <w:r>
        <w:rPr>
          <w:rFonts w:hint="eastAsia"/>
          <w:sz w:val="24"/>
        </w:rPr>
        <w:instrText xml:space="preserve">\ndownload: 926\nalbum: </w:instrText>
      </w:r>
      <w:r>
        <w:rPr>
          <w:rFonts w:hint="eastAsia"/>
          <w:sz w:val="24"/>
        </w:rPr>
        <w:instrText>信息科技</w:instrText>
      </w:r>
      <w:r>
        <w:rPr>
          <w:rFonts w:hint="eastAsia"/>
          <w:sz w:val="24"/>
        </w:rPr>
        <w:instrText>\nCLC: TP391.41\ndbcode: CMFD\ndbname: CMFD2012\nfilename: 1012030505.nh","number-of-pages":"56","publisher":"</w:instrText>
      </w:r>
      <w:r>
        <w:rPr>
          <w:rFonts w:hint="eastAsia"/>
          <w:sz w:val="24"/>
        </w:rPr>
        <w:instrText>东华理工大学</w:instrText>
      </w:r>
      <w:r>
        <w:rPr>
          <w:rFonts w:hint="eastAsia"/>
          <w:sz w:val="24"/>
        </w:rPr>
        <w:instrText>","source":"CNKI","title":"Delaunay</w:instrText>
      </w:r>
      <w:r>
        <w:rPr>
          <w:rFonts w:hint="eastAsia"/>
          <w:sz w:val="24"/>
        </w:rPr>
        <w:instrText>三角网构建及可视化方法与实现</w:instrText>
      </w:r>
      <w:r>
        <w:rPr>
          <w:rFonts w:hint="eastAsia"/>
          <w:sz w:val="24"/>
        </w:rPr>
        <w:instrText>","URL":"https://kns.cnki.net/KCMS/detail/detail.aspx?dbcode=CMFD&amp;dbname=CMFD2012&amp;filename=1012030505.nh","author":[{"literal":"</w:instrText>
      </w:r>
      <w:r>
        <w:rPr>
          <w:rFonts w:hint="eastAsia"/>
          <w:sz w:val="24"/>
        </w:rPr>
        <w:instrText>李涛</w:instrText>
      </w:r>
      <w:r>
        <w:rPr>
          <w:rFonts w:hint="eastAsia"/>
          <w:sz w:val="24"/>
        </w:rPr>
        <w:instrText>"}],"contributor":[{"literal":"</w:instrText>
      </w:r>
      <w:r>
        <w:rPr>
          <w:rFonts w:hint="eastAsia"/>
          <w:sz w:val="24"/>
        </w:rPr>
        <w:instrText>程朋根</w:instrText>
      </w:r>
      <w:r>
        <w:rPr>
          <w:rFonts w:hint="eastAsia"/>
          <w:sz w:val="24"/>
        </w:rPr>
        <w:instrText>"}],"accessed":{"date-parts":[["2025",2,25]]},"issued":{"date-parts":[["2012"]]}}},{"id":48,"uris":["http://zotero.org/users/local/8clMLtyf/items/CGFVDNL7"],"itemData":{"id":48,"type":"article-journal","abstract":"</w:instrText>
      </w:r>
      <w:r>
        <w:rPr>
          <w:rFonts w:hint="eastAsia"/>
          <w:sz w:val="24"/>
        </w:rPr>
        <w:instrText>地质建模在有色金属矿产资源开采、石油勘探开发等领域有广泛的应用。地质结构往往由于断层等的存在经常呈现出非流形的情况</w:instrText>
      </w:r>
      <w:r>
        <w:rPr>
          <w:rFonts w:hint="eastAsia"/>
          <w:sz w:val="24"/>
        </w:rPr>
        <w:instrText>,</w:instrText>
      </w:r>
      <w:r>
        <w:rPr>
          <w:rFonts w:hint="eastAsia"/>
          <w:sz w:val="24"/>
        </w:rPr>
        <w:instrText>使得对复杂地质结构建模相对困难。考虑到</w:instrText>
      </w:r>
      <w:r>
        <w:rPr>
          <w:rFonts w:hint="eastAsia"/>
          <w:sz w:val="24"/>
        </w:rPr>
        <w:instrText>Delaunay</w:instrText>
      </w:r>
      <w:r>
        <w:rPr>
          <w:rFonts w:hint="eastAsia"/>
          <w:sz w:val="24"/>
        </w:rPr>
        <w:instrText>三角剖分具有良好的边界描述和约束适应能力</w:instrText>
      </w:r>
      <w:r>
        <w:rPr>
          <w:rFonts w:hint="eastAsia"/>
          <w:sz w:val="24"/>
        </w:rPr>
        <w:instrText>,</w:instrText>
      </w:r>
      <w:r>
        <w:rPr>
          <w:rFonts w:hint="eastAsia"/>
          <w:sz w:val="24"/>
        </w:rPr>
        <w:instrText>给出了基于</w:instrText>
      </w:r>
      <w:r>
        <w:rPr>
          <w:rFonts w:hint="eastAsia"/>
          <w:sz w:val="24"/>
        </w:rPr>
        <w:instrText>Delaunay</w:instrText>
      </w:r>
      <w:r>
        <w:rPr>
          <w:rFonts w:hint="eastAsia"/>
          <w:sz w:val="24"/>
        </w:rPr>
        <w:instrText>三角剖分进行复杂地质结构建模的方法</w:instrText>
      </w:r>
      <w:r>
        <w:rPr>
          <w:rFonts w:hint="eastAsia"/>
          <w:sz w:val="24"/>
        </w:rPr>
        <w:instrText>,</w:instrText>
      </w:r>
      <w:r>
        <w:rPr>
          <w:rFonts w:hint="eastAsia"/>
          <w:sz w:val="24"/>
        </w:rPr>
        <w:instrText>并用实例对算法进行了验证。实例表明提出的算法可以得到具有几何一致性和网格单元拓扑一致性的地质结构模型。</w:instrText>
      </w:r>
      <w:r>
        <w:rPr>
          <w:rFonts w:hint="eastAsia"/>
          <w:sz w:val="24"/>
        </w:rPr>
        <w:instrText>","container-title":"</w:instrText>
      </w:r>
      <w:r>
        <w:rPr>
          <w:rFonts w:hint="eastAsia"/>
          <w:sz w:val="24"/>
        </w:rPr>
        <w:instrText>金属矿山</w:instrText>
      </w:r>
      <w:r>
        <w:rPr>
          <w:rFonts w:hint="eastAsia"/>
          <w:sz w:val="24"/>
        </w:rPr>
        <w:instrText xml:space="preserve">","issue":"4","language":"zh-CN","note":"foundation: </w:instrText>
      </w:r>
      <w:r>
        <w:rPr>
          <w:rFonts w:hint="eastAsia"/>
          <w:sz w:val="24"/>
        </w:rPr>
        <w:instrText>北京市自然科学基金项目</w:instrText>
      </w:r>
      <w:r>
        <w:rPr>
          <w:rFonts w:hint="eastAsia"/>
          <w:sz w:val="24"/>
        </w:rPr>
        <w:instrText>(</w:instrText>
      </w:r>
      <w:r>
        <w:rPr>
          <w:rFonts w:hint="eastAsia"/>
          <w:sz w:val="24"/>
        </w:rPr>
        <w:instrText>编号</w:instrText>
      </w:r>
      <w:r>
        <w:rPr>
          <w:rFonts w:hint="eastAsia"/>
          <w:sz w:val="24"/>
        </w:rPr>
        <w:instrText>:4062010)</w:instrText>
      </w:r>
      <w:r>
        <w:rPr>
          <w:rFonts w:hint="eastAsia"/>
          <w:sz w:val="24"/>
        </w:rPr>
        <w:instrText>；</w:instrText>
      </w:r>
      <w:r>
        <w:rPr>
          <w:rFonts w:hint="eastAsia"/>
          <w:sz w:val="24"/>
        </w:rPr>
        <w:instrText xml:space="preserve"> </w:instrText>
      </w:r>
      <w:r>
        <w:rPr>
          <w:rFonts w:hint="eastAsia"/>
          <w:sz w:val="24"/>
        </w:rPr>
        <w:instrText>北京市属高等学校人才强教深化计划项目</w:instrText>
      </w:r>
      <w:r>
        <w:rPr>
          <w:rFonts w:hint="eastAsia"/>
          <w:sz w:val="24"/>
        </w:rPr>
        <w:instrText>(</w:instrText>
      </w:r>
      <w:r>
        <w:rPr>
          <w:rFonts w:hint="eastAsia"/>
          <w:sz w:val="24"/>
        </w:rPr>
        <w:instrText>编号</w:instrText>
      </w:r>
      <w:r>
        <w:rPr>
          <w:rFonts w:hint="eastAsia"/>
          <w:sz w:val="24"/>
        </w:rPr>
        <w:instrText>:PHR201008239)</w:instrText>
      </w:r>
      <w:r>
        <w:rPr>
          <w:rFonts w:hint="eastAsia"/>
          <w:sz w:val="24"/>
        </w:rPr>
        <w:instrText>；</w:instrText>
      </w:r>
      <w:r>
        <w:rPr>
          <w:rFonts w:hint="eastAsia"/>
          <w:sz w:val="24"/>
        </w:rPr>
        <w:instrText xml:space="preserve">\ndownload: 414\nalbum: </w:instrText>
      </w:r>
      <w:r>
        <w:rPr>
          <w:rFonts w:hint="eastAsia"/>
          <w:sz w:val="24"/>
        </w:rPr>
        <w:instrText>工程科技Ⅰ辑</w:instrText>
      </w:r>
      <w:r>
        <w:rPr>
          <w:rFonts w:hint="eastAsia"/>
          <w:sz w:val="24"/>
        </w:rPr>
        <w:instrText>;</w:instrText>
      </w:r>
      <w:r>
        <w:rPr>
          <w:rFonts w:hint="eastAsia"/>
          <w:sz w:val="24"/>
        </w:rPr>
        <w:instrText>信息科技</w:instrText>
      </w:r>
      <w:r>
        <w:rPr>
          <w:rFonts w:hint="eastAsia"/>
          <w:sz w:val="24"/>
        </w:rPr>
        <w:instrText>\nCLC: TP391.41\ndbcode: CJFQ\ndbname: CJFD2010\nfilename: JSKS201004037","page":"126-130","source":"CNKI","title":"</w:instrText>
      </w:r>
      <w:r>
        <w:rPr>
          <w:rFonts w:hint="eastAsia"/>
          <w:sz w:val="24"/>
        </w:rPr>
        <w:instrText>基于</w:instrText>
      </w:r>
      <w:r>
        <w:rPr>
          <w:rFonts w:hint="eastAsia"/>
          <w:sz w:val="24"/>
        </w:rPr>
        <w:instrText>Delaunay</w:instrText>
      </w:r>
      <w:r>
        <w:rPr>
          <w:rFonts w:hint="eastAsia"/>
          <w:sz w:val="24"/>
        </w:rPr>
        <w:instrText>三角剖分的复杂地质结构建模</w:instrText>
      </w:r>
      <w:r>
        <w:rPr>
          <w:rFonts w:hint="eastAsia"/>
          <w:sz w:val="24"/>
        </w:rPr>
        <w:instrText>","author":[{"literal":"</w:instrText>
      </w:r>
      <w:r>
        <w:rPr>
          <w:rFonts w:hint="eastAsia"/>
          <w:sz w:val="24"/>
        </w:rPr>
        <w:instrText>蔡强</w:instrText>
      </w:r>
      <w:r>
        <w:rPr>
          <w:rFonts w:hint="eastAsia"/>
          <w:sz w:val="24"/>
        </w:rPr>
        <w:instrText>"},{"literal":"</w:instrText>
      </w:r>
      <w:r>
        <w:rPr>
          <w:rFonts w:hint="eastAsia"/>
          <w:sz w:val="24"/>
        </w:rPr>
        <w:instrText>李海生</w:instrText>
      </w:r>
      <w:r>
        <w:rPr>
          <w:rFonts w:hint="eastAsia"/>
          <w:sz w:val="24"/>
        </w:rPr>
        <w:instrText>"},{"literal":"</w:instrText>
      </w:r>
      <w:r>
        <w:rPr>
          <w:rFonts w:hint="eastAsia"/>
          <w:sz w:val="24"/>
        </w:rPr>
        <w:instrText>左敏</w:instrText>
      </w:r>
      <w:r>
        <w:rPr>
          <w:rFonts w:hint="eastAsia"/>
          <w:sz w:val="24"/>
        </w:rPr>
        <w:instrText>"},{"literal":"</w:instrText>
      </w:r>
      <w:r>
        <w:rPr>
          <w:rFonts w:hint="eastAsia"/>
          <w:sz w:val="24"/>
        </w:rPr>
        <w:instrText>孟宪海</w:instrText>
      </w:r>
      <w:r>
        <w:rPr>
          <w:rFonts w:hint="eastAsia"/>
          <w:sz w:val="24"/>
        </w:rPr>
        <w:instrText>"},{"literal":"</w:instrText>
      </w:r>
      <w:r>
        <w:rPr>
          <w:rFonts w:hint="eastAsia"/>
          <w:sz w:val="24"/>
        </w:rPr>
        <w:instrText>杨钦</w:instrText>
      </w:r>
      <w:r>
        <w:rPr>
          <w:rFonts w:hint="eastAsia"/>
          <w:sz w:val="24"/>
        </w:rPr>
        <w:instrText xml:space="preserve">"}],"issued":{"date-parts":[["2010"]]}}}],"schema":"https://github.com/citation-style-language/schema/raw/master/csl-citation.json"}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[28,29]</w:t>
      </w:r>
      <w:r>
        <w:rPr>
          <w:sz w:val="24"/>
        </w:rPr>
        <w:fldChar w:fldCharType="end"/>
      </w:r>
      <w:r>
        <w:rPr>
          <w:rFonts w:hint="eastAsia"/>
          <w:sz w:val="24"/>
        </w:rPr>
        <w:t>。</w:t>
      </w:r>
    </w:p>
    <w:p w14:paraId="112B6E82" w14:textId="0D4909C4" w:rsidR="006F14CD" w:rsidRDefault="006F14CD">
      <w:pPr>
        <w:snapToGrid w:val="0"/>
        <w:spacing w:after="120" w:line="300" w:lineRule="auto"/>
        <w:ind w:firstLineChars="200" w:firstLine="420"/>
        <w:rPr>
          <w:rFonts w:hint="eastAsia"/>
          <w:sz w:val="24"/>
        </w:rPr>
      </w:pPr>
      <w:ins w:id="71" w:author="h" w:date="2025-03-03T11:47:00Z">
        <w:r>
          <w:rPr>
            <w:noProof/>
          </w:rPr>
          <w:lastRenderedPageBreak/>
          <w:drawing>
            <wp:inline distT="0" distB="0" distL="0" distR="0" wp14:anchorId="222E5893" wp14:editId="04E964F3">
              <wp:extent cx="5400040" cy="203517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035175"/>
                      </a:xfrm>
                      <a:prstGeom prst="rect">
                        <a:avLst/>
                      </a:prstGeom>
                      <a:noFill/>
                      <a:ln>
                        <a:noFill/>
                      </a:ln>
                    </pic:spPr>
                  </pic:pic>
                </a:graphicData>
              </a:graphic>
            </wp:inline>
          </w:drawing>
        </w:r>
      </w:ins>
    </w:p>
    <w:p w14:paraId="24D34BF7" w14:textId="77777777" w:rsidR="008724BF" w:rsidRDefault="008A7C78">
      <w:pPr>
        <w:snapToGrid w:val="0"/>
        <w:spacing w:after="120" w:line="300" w:lineRule="auto"/>
        <w:ind w:firstLineChars="200" w:firstLine="480"/>
        <w:rPr>
          <w:sz w:val="24"/>
        </w:rPr>
      </w:pPr>
      <w:r>
        <w:rPr>
          <w:rFonts w:hint="eastAsia"/>
          <w:sz w:val="24"/>
        </w:rPr>
        <w:t>在具体算法步骤中，基于增量插入法和边翻转操作，逐步构建符合准则的三角网格。增量插入法通过将点逐个插入现有的三角网，动态调整网格结构，使其始终满足</w:t>
      </w:r>
      <w:r>
        <w:rPr>
          <w:rFonts w:hint="eastAsia"/>
          <w:sz w:val="24"/>
        </w:rPr>
        <w:t xml:space="preserve"> Delaunay </w:t>
      </w:r>
      <w:r>
        <w:rPr>
          <w:rFonts w:hint="eastAsia"/>
          <w:sz w:val="24"/>
        </w:rPr>
        <w:t>条件</w:t>
      </w:r>
      <w:r>
        <w:rPr>
          <w:sz w:val="24"/>
        </w:rPr>
        <w:fldChar w:fldCharType="begin"/>
      </w:r>
      <w:r>
        <w:rPr>
          <w:sz w:val="24"/>
        </w:rPr>
        <w:instrText xml:space="preserve"> ADDIN ZOTERO_ITEM CSL_CITATION {"citationID":"8ycca4Ry","properties":{"formattedCitation":"\\super [30,31]\\nosupersub{}","plainCitation":"[30,31]","noteIndex":0},"citationItems":[{"id":45,"uris":["http://zotero.org/users/local/8clMLtyf/items/5DNRW5KA"],</w:instrText>
      </w:r>
      <w:r>
        <w:rPr>
          <w:rFonts w:hint="eastAsia"/>
          <w:sz w:val="24"/>
        </w:rPr>
        <w:instrText>"itemData":{"id":45,"type":"article-journal","abstract":"Delaunay</w:instrText>
      </w:r>
      <w:r>
        <w:rPr>
          <w:rFonts w:hint="eastAsia"/>
          <w:sz w:val="24"/>
        </w:rPr>
        <w:instrText>三角剖分算法是构建数字高程模型</w:instrText>
      </w:r>
      <w:r>
        <w:rPr>
          <w:rFonts w:hint="eastAsia"/>
          <w:sz w:val="24"/>
        </w:rPr>
        <w:instrText>(DEM)</w:instrText>
      </w:r>
      <w:r>
        <w:rPr>
          <w:rFonts w:hint="eastAsia"/>
          <w:sz w:val="24"/>
        </w:rPr>
        <w:instrText>的主要算法。分析了几种已有</w:instrText>
      </w:r>
      <w:r>
        <w:rPr>
          <w:rFonts w:hint="eastAsia"/>
          <w:sz w:val="24"/>
        </w:rPr>
        <w:instrText>Delaunay</w:instrText>
      </w:r>
      <w:r>
        <w:rPr>
          <w:rFonts w:hint="eastAsia"/>
          <w:sz w:val="24"/>
        </w:rPr>
        <w:instrText>三角剖分算法后</w:instrText>
      </w:r>
      <w:r>
        <w:rPr>
          <w:rFonts w:hint="eastAsia"/>
          <w:sz w:val="24"/>
        </w:rPr>
        <w:instrText>,</w:instrText>
      </w:r>
      <w:r>
        <w:rPr>
          <w:rFonts w:hint="eastAsia"/>
          <w:sz w:val="24"/>
        </w:rPr>
        <w:instrText>对前沿边推进算法进行了两点改进。一是直接以边为基础向一侧推进</w:instrText>
      </w:r>
      <w:r>
        <w:rPr>
          <w:rFonts w:hint="eastAsia"/>
          <w:sz w:val="24"/>
        </w:rPr>
        <w:instrText>,</w:instrText>
      </w:r>
      <w:r>
        <w:rPr>
          <w:rFonts w:hint="eastAsia"/>
          <w:sz w:val="24"/>
        </w:rPr>
        <w:instrText>而不是以凸包为基础向内推进</w:instrText>
      </w:r>
      <w:r>
        <w:rPr>
          <w:rFonts w:hint="eastAsia"/>
          <w:sz w:val="24"/>
        </w:rPr>
        <w:instrText>;</w:instrText>
      </w:r>
      <w:r>
        <w:rPr>
          <w:rFonts w:hint="eastAsia"/>
          <w:sz w:val="24"/>
        </w:rPr>
        <w:instrText>二是利用分块技术来改进搜索方法</w:instrText>
      </w:r>
      <w:r>
        <w:rPr>
          <w:rFonts w:hint="eastAsia"/>
          <w:sz w:val="24"/>
        </w:rPr>
        <w:instrText>,</w:instrText>
      </w:r>
      <w:r>
        <w:rPr>
          <w:rFonts w:hint="eastAsia"/>
          <w:sz w:val="24"/>
        </w:rPr>
        <w:instrText>使搜索范围限制在搜索边的周围区域</w:instrText>
      </w:r>
      <w:r>
        <w:rPr>
          <w:rFonts w:hint="eastAsia"/>
          <w:sz w:val="24"/>
        </w:rPr>
        <w:instrText>,</w:instrText>
      </w:r>
      <w:r>
        <w:rPr>
          <w:rFonts w:hint="eastAsia"/>
          <w:sz w:val="24"/>
        </w:rPr>
        <w:instrText>从而极大地提高了</w:instrText>
      </w:r>
      <w:r>
        <w:rPr>
          <w:rFonts w:hint="eastAsia"/>
          <w:sz w:val="24"/>
        </w:rPr>
        <w:instrText>Delaunay</w:instrText>
      </w:r>
      <w:r>
        <w:rPr>
          <w:rFonts w:hint="eastAsia"/>
          <w:sz w:val="24"/>
        </w:rPr>
        <w:instrText>三角网的推进速度。仿真实验表明</w:instrText>
      </w:r>
      <w:r>
        <w:rPr>
          <w:rFonts w:hint="eastAsia"/>
          <w:sz w:val="24"/>
        </w:rPr>
        <w:instrText>,</w:instrText>
      </w:r>
      <w:r>
        <w:rPr>
          <w:rFonts w:hint="eastAsia"/>
          <w:sz w:val="24"/>
        </w:rPr>
        <w:instrText>改进后算法效率有了显著提高。</w:instrText>
      </w:r>
      <w:r>
        <w:rPr>
          <w:rFonts w:hint="eastAsia"/>
          <w:sz w:val="24"/>
        </w:rPr>
        <w:instrText>","container-title":"</w:instrText>
      </w:r>
      <w:r>
        <w:rPr>
          <w:rFonts w:hint="eastAsia"/>
          <w:sz w:val="24"/>
        </w:rPr>
        <w:instrText>系统仿真学报</w:instrText>
      </w:r>
      <w:r>
        <w:rPr>
          <w:rFonts w:hint="eastAsia"/>
          <w:sz w:val="24"/>
        </w:rPr>
        <w:instrText xml:space="preserve">","issue":"11","language":"zh-CN","note":"download: 793\nalbum: </w:instrText>
      </w:r>
      <w:r>
        <w:rPr>
          <w:rFonts w:hint="eastAsia"/>
          <w:sz w:val="24"/>
        </w:rPr>
        <w:instrText>基础科学</w:instrText>
      </w:r>
      <w:r>
        <w:rPr>
          <w:rFonts w:hint="eastAsia"/>
          <w:sz w:val="24"/>
        </w:rPr>
        <w:instrText>;</w:instrText>
      </w:r>
      <w:r>
        <w:rPr>
          <w:rFonts w:hint="eastAsia"/>
          <w:sz w:val="24"/>
        </w:rPr>
        <w:instrText>信息科技</w:instrText>
      </w:r>
      <w:r>
        <w:rPr>
          <w:rFonts w:hint="eastAsia"/>
          <w:sz w:val="24"/>
        </w:rPr>
        <w:instrText>\nCLC: P208\ndbcode: CJFQ\ndbname: CJFD2006\nfilename: XTFZ200611012","page":"3055-3057","source":"CNKI","title":"</w:instrText>
      </w:r>
      <w:r>
        <w:rPr>
          <w:rFonts w:hint="eastAsia"/>
          <w:sz w:val="24"/>
        </w:rPr>
        <w:instrText>一种改进的快速</w:instrText>
      </w:r>
      <w:r>
        <w:rPr>
          <w:rFonts w:hint="eastAsia"/>
          <w:sz w:val="24"/>
        </w:rPr>
        <w:instrText>Delaunay</w:instrText>
      </w:r>
      <w:r>
        <w:rPr>
          <w:rFonts w:hint="eastAsia"/>
          <w:sz w:val="24"/>
        </w:rPr>
        <w:instrText>三角剖分算法</w:instrText>
      </w:r>
      <w:r>
        <w:rPr>
          <w:rFonts w:hint="eastAsia"/>
          <w:sz w:val="24"/>
        </w:rPr>
        <w:instrText>","author":[{"literal":"</w:instrText>
      </w:r>
      <w:r>
        <w:rPr>
          <w:rFonts w:hint="eastAsia"/>
          <w:sz w:val="24"/>
        </w:rPr>
        <w:instrText>何俊</w:instrText>
      </w:r>
      <w:r>
        <w:rPr>
          <w:rFonts w:hint="eastAsia"/>
          <w:sz w:val="24"/>
        </w:rPr>
        <w:instrText>"},{"literal":"</w:instrText>
      </w:r>
      <w:r>
        <w:rPr>
          <w:rFonts w:hint="eastAsia"/>
          <w:sz w:val="24"/>
        </w:rPr>
        <w:instrText>戴浩</w:instrText>
      </w:r>
      <w:r>
        <w:rPr>
          <w:rFonts w:hint="eastAsia"/>
          <w:sz w:val="24"/>
        </w:rPr>
        <w:instrText>"},{"literal":"</w:instrText>
      </w:r>
      <w:r>
        <w:rPr>
          <w:rFonts w:hint="eastAsia"/>
          <w:sz w:val="24"/>
        </w:rPr>
        <w:instrText>谢永强</w:instrText>
      </w:r>
      <w:r>
        <w:rPr>
          <w:rFonts w:hint="eastAsia"/>
          <w:sz w:val="24"/>
        </w:rPr>
        <w:instrText>"},{"literal":"</w:instrText>
      </w:r>
      <w:r>
        <w:rPr>
          <w:rFonts w:hint="eastAsia"/>
          <w:sz w:val="24"/>
        </w:rPr>
        <w:instrText>刘宝生</w:instrText>
      </w:r>
      <w:r>
        <w:rPr>
          <w:rFonts w:hint="eastAsia"/>
          <w:sz w:val="24"/>
        </w:rPr>
        <w:instrText>"}],"issued":{"date-parts":[["2006"]]}}},{"id":44,"uris":["http://zotero.org/users/local/8clMLtyf/items/UQ27Y86Z"],"itemData":{"id":44,"type":"thesis","abstract":"Delaunay</w:instrText>
      </w:r>
      <w:r>
        <w:rPr>
          <w:rFonts w:hint="eastAsia"/>
          <w:sz w:val="24"/>
        </w:rPr>
        <w:instrText>三角剖分是地理信息系统</w:instrText>
      </w:r>
      <w:r>
        <w:rPr>
          <w:rFonts w:hint="eastAsia"/>
          <w:sz w:val="24"/>
        </w:rPr>
        <w:instrText>(Geographical Information System,GIS)</w:instrText>
      </w:r>
      <w:r>
        <w:rPr>
          <w:rFonts w:hint="eastAsia"/>
          <w:sz w:val="24"/>
        </w:rPr>
        <w:instrText>数据表达、管理和集成的一项重要内容</w:instrText>
      </w:r>
      <w:r>
        <w:rPr>
          <w:rFonts w:hint="eastAsia"/>
          <w:sz w:val="24"/>
        </w:rPr>
        <w:instrText>,</w:instrText>
      </w:r>
      <w:r>
        <w:rPr>
          <w:rFonts w:hint="eastAsia"/>
          <w:sz w:val="24"/>
        </w:rPr>
        <w:instrText>也是实现地形可视化的一种行之有效的方法和工具。由于其在科学计算可视化、地学分析、地图综合、虚拟现实和计算机视觉等领域有着重要的意义和举足轻重的作用</w:instrText>
      </w:r>
      <w:r>
        <w:rPr>
          <w:rFonts w:hint="eastAsia"/>
          <w:sz w:val="24"/>
        </w:rPr>
        <w:instrText>,</w:instrText>
      </w:r>
      <w:r>
        <w:rPr>
          <w:rFonts w:hint="eastAsia"/>
          <w:sz w:val="24"/>
        </w:rPr>
        <w:instrText>从而吸引了广大学者对其进行研究。然而</w:instrText>
      </w:r>
      <w:r>
        <w:rPr>
          <w:rFonts w:hint="eastAsia"/>
          <w:sz w:val="24"/>
        </w:rPr>
        <w:instrText>,</w:instrText>
      </w:r>
      <w:r>
        <w:rPr>
          <w:rFonts w:hint="eastAsia"/>
          <w:sz w:val="24"/>
        </w:rPr>
        <w:instrText>剖分效率仍然是制约</w:instrText>
      </w:r>
      <w:r>
        <w:rPr>
          <w:rFonts w:hint="eastAsia"/>
          <w:sz w:val="24"/>
        </w:rPr>
        <w:instrText>Delaunay</w:instrText>
      </w:r>
      <w:r>
        <w:rPr>
          <w:rFonts w:hint="eastAsia"/>
          <w:sz w:val="24"/>
        </w:rPr>
        <w:instrText>三角剖分的一个瓶颈。在不规则三角网</w:instrText>
      </w:r>
      <w:r>
        <w:rPr>
          <w:rFonts w:hint="eastAsia"/>
          <w:sz w:val="24"/>
        </w:rPr>
        <w:instrText>(Triangulated Irregular Network,TIN)</w:instrText>
      </w:r>
      <w:r>
        <w:rPr>
          <w:rFonts w:hint="eastAsia"/>
          <w:sz w:val="24"/>
        </w:rPr>
        <w:instrText>的建模中</w:instrText>
      </w:r>
      <w:r>
        <w:rPr>
          <w:rFonts w:hint="eastAsia"/>
          <w:sz w:val="24"/>
        </w:rPr>
        <w:instrText>,Delaunay</w:instrText>
      </w:r>
      <w:r>
        <w:rPr>
          <w:rFonts w:hint="eastAsia"/>
          <w:sz w:val="24"/>
        </w:rPr>
        <w:instrText>三角剖分具有空外接圆及最大化最小角的良好性质</w:instrText>
      </w:r>
      <w:r>
        <w:rPr>
          <w:rFonts w:hint="eastAsia"/>
          <w:sz w:val="24"/>
        </w:rPr>
        <w:instrText>,</w:instrText>
      </w:r>
      <w:r>
        <w:rPr>
          <w:rFonts w:hint="eastAsia"/>
          <w:sz w:val="24"/>
        </w:rPr>
        <w:instrText>被公认为是最优的三角剖分</w:instrText>
      </w:r>
      <w:r>
        <w:rPr>
          <w:rFonts w:hint="eastAsia"/>
          <w:sz w:val="24"/>
        </w:rPr>
        <w:instrText>,</w:instrText>
      </w:r>
      <w:r>
        <w:rPr>
          <w:rFonts w:hint="eastAsia"/>
          <w:sz w:val="24"/>
        </w:rPr>
        <w:instrText>它既可适应规则分布的数据</w:instrText>
      </w:r>
      <w:r>
        <w:rPr>
          <w:rFonts w:hint="eastAsia"/>
          <w:sz w:val="24"/>
        </w:rPr>
        <w:instrText>,</w:instrText>
      </w:r>
      <w:r>
        <w:rPr>
          <w:rFonts w:hint="eastAsia"/>
          <w:sz w:val="24"/>
        </w:rPr>
        <w:instrText>也可适应不规则分布的数据</w:instrText>
      </w:r>
      <w:r>
        <w:rPr>
          <w:rFonts w:hint="eastAsia"/>
          <w:sz w:val="24"/>
        </w:rPr>
        <w:instrText>,</w:instrText>
      </w:r>
      <w:r>
        <w:rPr>
          <w:rFonts w:hint="eastAsia"/>
          <w:sz w:val="24"/>
        </w:rPr>
        <w:instrText>能够灵活地处理特殊地形。本文对其传统算法进行了分析和对比</w:instrText>
      </w:r>
      <w:r>
        <w:rPr>
          <w:rFonts w:hint="eastAsia"/>
          <w:sz w:val="24"/>
        </w:rPr>
        <w:instrText>,</w:instrText>
      </w:r>
      <w:r>
        <w:rPr>
          <w:rFonts w:hint="eastAsia"/>
          <w:sz w:val="24"/>
        </w:rPr>
        <w:instrText>重点研究了插入点定位算法和</w:instrText>
      </w:r>
      <w:r>
        <w:rPr>
          <w:rFonts w:hint="eastAsia"/>
          <w:sz w:val="24"/>
        </w:rPr>
        <w:instrText>Delaunay</w:instrText>
      </w:r>
      <w:r>
        <w:rPr>
          <w:rFonts w:hint="eastAsia"/>
          <w:sz w:val="24"/>
        </w:rPr>
        <w:instrText>三角剖分的逐点插入算法</w:instrText>
      </w:r>
      <w:r>
        <w:rPr>
          <w:rFonts w:hint="eastAsia"/>
          <w:sz w:val="24"/>
        </w:rPr>
        <w:instrText>,</w:instrText>
      </w:r>
      <w:r>
        <w:rPr>
          <w:rFonts w:hint="eastAsia"/>
          <w:sz w:val="24"/>
        </w:rPr>
        <w:instrText>并在此基础上实现了</w:instrText>
      </w:r>
      <w:r>
        <w:rPr>
          <w:rFonts w:hint="eastAsia"/>
          <w:sz w:val="24"/>
        </w:rPr>
        <w:instrText>Delaunay</w:instrText>
      </w:r>
      <w:r>
        <w:rPr>
          <w:rFonts w:hint="eastAsia"/>
          <w:sz w:val="24"/>
        </w:rPr>
        <w:instrText>三角网的快速构建。论文的主要研究工作和取得的主要成果如下</w:instrText>
      </w:r>
      <w:r>
        <w:rPr>
          <w:rFonts w:hint="eastAsia"/>
          <w:sz w:val="24"/>
        </w:rPr>
        <w:instrText>:(1)</w:instrText>
      </w:r>
      <w:r>
        <w:rPr>
          <w:rFonts w:hint="eastAsia"/>
          <w:sz w:val="24"/>
        </w:rPr>
        <w:instrText>通过研究分析已有插入点定位算法的不足</w:instrText>
      </w:r>
      <w:r>
        <w:rPr>
          <w:rFonts w:hint="eastAsia"/>
          <w:sz w:val="24"/>
        </w:rPr>
        <w:instrText>,</w:instrText>
      </w:r>
      <w:r>
        <w:rPr>
          <w:rFonts w:hint="eastAsia"/>
          <w:sz w:val="24"/>
        </w:rPr>
        <w:instrText>针对目前仍然存在的主要问题</w:instrText>
      </w:r>
      <w:r>
        <w:rPr>
          <w:rFonts w:hint="eastAsia"/>
          <w:sz w:val="24"/>
        </w:rPr>
        <w:instrText>,</w:instrText>
      </w:r>
      <w:r>
        <w:rPr>
          <w:rFonts w:hint="eastAsia"/>
          <w:sz w:val="24"/>
        </w:rPr>
        <w:instrText>提出了一种新的插入点混合定位算法。将三角形面积坐标算法与直线行走算法相结合</w:instrText>
      </w:r>
      <w:r>
        <w:rPr>
          <w:rFonts w:hint="eastAsia"/>
          <w:sz w:val="24"/>
        </w:rPr>
        <w:instrText>,</w:instrText>
      </w:r>
      <w:r>
        <w:rPr>
          <w:rFonts w:hint="eastAsia"/>
          <w:sz w:val="24"/>
        </w:rPr>
        <w:instrText>在点定位过程中可大幅度缩短搜索路径</w:instrText>
      </w:r>
      <w:r>
        <w:rPr>
          <w:rFonts w:hint="eastAsia"/>
          <w:sz w:val="24"/>
        </w:rPr>
        <w:instrText>,</w:instrText>
      </w:r>
      <w:r>
        <w:rPr>
          <w:rFonts w:hint="eastAsia"/>
          <w:sz w:val="24"/>
        </w:rPr>
        <w:instrText>快速定位到插入点所在的目标三角形。</w:instrText>
      </w:r>
      <w:r>
        <w:rPr>
          <w:rFonts w:hint="eastAsia"/>
          <w:sz w:val="24"/>
        </w:rPr>
        <w:instrText>(2)</w:instrText>
      </w:r>
      <w:r>
        <w:rPr>
          <w:rFonts w:hint="eastAsia"/>
          <w:sz w:val="24"/>
        </w:rPr>
        <w:instrText>针对现有</w:instrText>
      </w:r>
      <w:r>
        <w:rPr>
          <w:rFonts w:hint="eastAsia"/>
          <w:sz w:val="24"/>
        </w:rPr>
        <w:instrText>Delaunay</w:instrText>
      </w:r>
      <w:r>
        <w:rPr>
          <w:rFonts w:hint="eastAsia"/>
          <w:sz w:val="24"/>
        </w:rPr>
        <w:instrText>三角剖分速度较慢的问题</w:instrText>
      </w:r>
      <w:r>
        <w:rPr>
          <w:rFonts w:hint="eastAsia"/>
          <w:sz w:val="24"/>
        </w:rPr>
        <w:instrText>,</w:instrText>
      </w:r>
      <w:r>
        <w:rPr>
          <w:rFonts w:hint="eastAsia"/>
          <w:sz w:val="24"/>
        </w:rPr>
        <w:instrText>提出了格网划分的</w:instrText>
      </w:r>
      <w:r>
        <w:rPr>
          <w:rFonts w:hint="eastAsia"/>
          <w:sz w:val="24"/>
        </w:rPr>
        <w:instrText>Delaunay</w:instrText>
      </w:r>
      <w:r>
        <w:rPr>
          <w:rFonts w:hint="eastAsia"/>
          <w:sz w:val="24"/>
        </w:rPr>
        <w:instrText>三角网快速生成算法。首先通过建立动态矩形包围盒</w:instrText>
      </w:r>
      <w:r>
        <w:rPr>
          <w:rFonts w:hint="eastAsia"/>
          <w:sz w:val="24"/>
        </w:rPr>
        <w:instrText>;</w:instrText>
      </w:r>
      <w:r>
        <w:rPr>
          <w:rFonts w:hint="eastAsia"/>
          <w:sz w:val="24"/>
        </w:rPr>
        <w:instrText>其次</w:instrText>
      </w:r>
      <w:r>
        <w:rPr>
          <w:rFonts w:hint="eastAsia"/>
          <w:sz w:val="24"/>
        </w:rPr>
        <w:instrText>,</w:instrText>
      </w:r>
      <w:r>
        <w:rPr>
          <w:rFonts w:hint="eastAsia"/>
          <w:sz w:val="24"/>
        </w:rPr>
        <w:instrText>结合格网划分技术对数据点集进行有效划分</w:instrText>
      </w:r>
      <w:r>
        <w:rPr>
          <w:rFonts w:hint="eastAsia"/>
          <w:sz w:val="24"/>
        </w:rPr>
        <w:instrText>;</w:instrText>
      </w:r>
      <w:r>
        <w:rPr>
          <w:rFonts w:hint="eastAsia"/>
          <w:sz w:val="24"/>
        </w:rPr>
        <w:instrText>进行</w:instrText>
      </w:r>
      <w:r>
        <w:rPr>
          <w:rFonts w:hint="eastAsia"/>
          <w:sz w:val="24"/>
        </w:rPr>
        <w:instrText>Delaunay</w:instrText>
      </w:r>
      <w:r>
        <w:rPr>
          <w:rFonts w:hint="eastAsia"/>
          <w:sz w:val="24"/>
        </w:rPr>
        <w:instrText>三角剖分时</w:instrText>
      </w:r>
      <w:r>
        <w:rPr>
          <w:rFonts w:hint="eastAsia"/>
          <w:sz w:val="24"/>
        </w:rPr>
        <w:instrText>,</w:instrText>
      </w:r>
      <w:r>
        <w:rPr>
          <w:rFonts w:hint="eastAsia"/>
          <w:sz w:val="24"/>
        </w:rPr>
        <w:instrText>引入文中提出的插入点混合定位算法实现目标三角形的快速定位</w:instrText>
      </w:r>
      <w:r>
        <w:rPr>
          <w:rFonts w:hint="eastAsia"/>
          <w:sz w:val="24"/>
        </w:rPr>
        <w:instrText>;</w:instrText>
      </w:r>
      <w:r>
        <w:rPr>
          <w:rFonts w:hint="eastAsia"/>
          <w:sz w:val="24"/>
        </w:rPr>
        <w:instrText>最后</w:instrText>
      </w:r>
      <w:r>
        <w:rPr>
          <w:rFonts w:hint="eastAsia"/>
          <w:sz w:val="24"/>
        </w:rPr>
        <w:instrText>,</w:instrText>
      </w:r>
      <w:r>
        <w:rPr>
          <w:rFonts w:hint="eastAsia"/>
          <w:sz w:val="24"/>
        </w:rPr>
        <w:instrText>用简易的空外接圆检测进行优化</w:instrText>
      </w:r>
      <w:r>
        <w:rPr>
          <w:rFonts w:hint="eastAsia"/>
          <w:sz w:val="24"/>
        </w:rPr>
        <w:instrText>,</w:instrText>
      </w:r>
      <w:r>
        <w:rPr>
          <w:rFonts w:hint="eastAsia"/>
          <w:sz w:val="24"/>
        </w:rPr>
        <w:instrText>使得</w:instrText>
      </w:r>
      <w:r>
        <w:rPr>
          <w:rFonts w:hint="eastAsia"/>
          <w:sz w:val="24"/>
        </w:rPr>
        <w:instrText>Delaunay</w:instrText>
      </w:r>
      <w:r>
        <w:rPr>
          <w:rFonts w:hint="eastAsia"/>
          <w:sz w:val="24"/>
        </w:rPr>
        <w:instrText>三角网的剖分更加高效。本文对改进后的算法进行了实验</w:instrText>
      </w:r>
      <w:r>
        <w:rPr>
          <w:rFonts w:hint="eastAsia"/>
          <w:sz w:val="24"/>
        </w:rPr>
        <w:instrText>,</w:instrText>
      </w:r>
      <w:r>
        <w:rPr>
          <w:rFonts w:hint="eastAsia"/>
          <w:sz w:val="24"/>
        </w:rPr>
        <w:instrText>结果表明改进后的算法简单高效</w:instrText>
      </w:r>
      <w:r>
        <w:rPr>
          <w:rFonts w:hint="eastAsia"/>
          <w:sz w:val="24"/>
        </w:rPr>
        <w:instrText>,</w:instrText>
      </w:r>
      <w:r>
        <w:rPr>
          <w:rFonts w:hint="eastAsia"/>
          <w:sz w:val="24"/>
        </w:rPr>
        <w:instrText>而且具有较好的实用性。</w:instrText>
      </w:r>
      <w:r>
        <w:rPr>
          <w:rFonts w:hint="eastAsia"/>
          <w:sz w:val="24"/>
        </w:rPr>
        <w:instrText>","genre":"</w:instrText>
      </w:r>
      <w:r>
        <w:rPr>
          <w:rFonts w:hint="eastAsia"/>
          <w:sz w:val="24"/>
        </w:rPr>
        <w:instrText>硕士学位论文</w:instrText>
      </w:r>
      <w:r>
        <w:rPr>
          <w:rFonts w:hint="eastAsia"/>
          <w:sz w:val="24"/>
        </w:rPr>
        <w:instrText xml:space="preserve">","language":"zh-CN","note":"major: </w:instrText>
      </w:r>
      <w:r>
        <w:rPr>
          <w:rFonts w:hint="eastAsia"/>
          <w:sz w:val="24"/>
        </w:rPr>
        <w:instrText>地图学与地理信息系统</w:instrText>
      </w:r>
      <w:r>
        <w:rPr>
          <w:rFonts w:hint="eastAsia"/>
          <w:sz w:val="24"/>
        </w:rPr>
        <w:instrText xml:space="preserve">\ndownload: 1042\nalbum: </w:instrText>
      </w:r>
      <w:r>
        <w:rPr>
          <w:rFonts w:hint="eastAsia"/>
          <w:sz w:val="24"/>
        </w:rPr>
        <w:instrText>信息科技</w:instrText>
      </w:r>
      <w:r>
        <w:rPr>
          <w:rFonts w:hint="eastAsia"/>
          <w:sz w:val="24"/>
        </w:rPr>
        <w:instrText>\nCLC: TP391.41\ndbcode: CMFD\ndbname: CMFD201601\nfilename: 1015449171.nh","number-of-pages":"56","publisher":"</w:instrText>
      </w:r>
      <w:r>
        <w:rPr>
          <w:rFonts w:hint="eastAsia"/>
          <w:sz w:val="24"/>
        </w:rPr>
        <w:instrText>兰州交通大学</w:instrText>
      </w:r>
      <w:r>
        <w:rPr>
          <w:rFonts w:hint="eastAsia"/>
          <w:sz w:val="24"/>
        </w:rPr>
        <w:instrText>","source":"CNKI","title":"</w:instrText>
      </w:r>
      <w:r>
        <w:rPr>
          <w:rFonts w:hint="eastAsia"/>
          <w:sz w:val="24"/>
        </w:rPr>
        <w:instrText>改进的</w:instrText>
      </w:r>
      <w:r>
        <w:rPr>
          <w:rFonts w:hint="eastAsia"/>
          <w:sz w:val="24"/>
        </w:rPr>
        <w:instrText>Delaunay</w:instrText>
      </w:r>
      <w:r>
        <w:rPr>
          <w:rFonts w:hint="eastAsia"/>
          <w:sz w:val="24"/>
        </w:rPr>
        <w:instrText>三角剖分算法研究</w:instrText>
      </w:r>
      <w:r>
        <w:rPr>
          <w:rFonts w:hint="eastAsia"/>
          <w:sz w:val="24"/>
        </w:rPr>
        <w:instrText>","URL":"https://kns.cnki.net/KCMS/detail/detail.aspx?dbcode=CMFD&amp;dbname=CMFD201601&amp;filename=1015449171.nh","author":[{"literal":"</w:instrText>
      </w:r>
      <w:r>
        <w:rPr>
          <w:rFonts w:hint="eastAsia"/>
          <w:sz w:val="24"/>
        </w:rPr>
        <w:instrText>高莉</w:instrText>
      </w:r>
      <w:r>
        <w:rPr>
          <w:rFonts w:hint="eastAsia"/>
          <w:sz w:val="24"/>
        </w:rPr>
        <w:instrText>"}],"contributor":[{"literal":"</w:instrText>
      </w:r>
      <w:r>
        <w:rPr>
          <w:rFonts w:hint="eastAsia"/>
          <w:sz w:val="24"/>
        </w:rPr>
        <w:instrText>杨军</w:instrText>
      </w:r>
      <w:r>
        <w:rPr>
          <w:rFonts w:hint="eastAsia"/>
          <w:sz w:val="24"/>
        </w:rPr>
        <w:instrText>"}],"accessed":{"date-parts":[["2025",2,25]]},"issued":{"date-parts":[["2016"]]}}}],"schema":"https://github.com/citation-style-language/schema/raw/master/csl-c</w:instrText>
      </w:r>
      <w:r>
        <w:rPr>
          <w:sz w:val="24"/>
        </w:rPr>
        <w:instrText xml:space="preserve">itation.json"} </w:instrText>
      </w:r>
      <w:r>
        <w:rPr>
          <w:sz w:val="24"/>
        </w:rPr>
        <w:fldChar w:fldCharType="separate"/>
      </w:r>
      <w:r>
        <w:rPr>
          <w:rFonts w:eastAsiaTheme="minorEastAsia"/>
          <w:kern w:val="0"/>
          <w:sz w:val="24"/>
          <w:vertAlign w:val="superscript"/>
          <w14:ligatures w14:val="standardContextual"/>
        </w:rPr>
        <w:t>[30,31]</w:t>
      </w:r>
      <w:r>
        <w:rPr>
          <w:sz w:val="24"/>
        </w:rPr>
        <w:fldChar w:fldCharType="end"/>
      </w:r>
      <w:r>
        <w:rPr>
          <w:rFonts w:hint="eastAsia"/>
          <w:sz w:val="24"/>
        </w:rPr>
        <w:t>。而对于输入的约束边，算法在插入的同时对与其冲突的三角形进行分割或边交换操作，确保约束边完整地保留在最终网格中</w:t>
      </w:r>
      <w:r>
        <w:rPr>
          <w:sz w:val="24"/>
        </w:rPr>
        <w:fldChar w:fldCharType="begin"/>
      </w:r>
      <w:r>
        <w:rPr>
          <w:sz w:val="24"/>
        </w:rPr>
        <w:instrText xml:space="preserve"> ADDIN ZOTERO_ITEM CSL_CITATION {"citationID":"IJk5ChFd","properties":{"formattedCitation":"\\super [32]\\nosupersub{}","plainCitation":"[32]","noteIndex":0},"citationItems":[{"id":42,"uris":["http://zotero.org/users/local/8clMLtyf/items/7WLNKXXH"],"itemData":{"id":42,"type":"paper-conference","abstract":"Delaunay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[32]</w:t>
      </w:r>
      <w:r>
        <w:rPr>
          <w:sz w:val="24"/>
        </w:rPr>
        <w:fldChar w:fldCharType="end"/>
      </w:r>
      <w:r>
        <w:rPr>
          <w:rFonts w:hint="eastAsia"/>
          <w:sz w:val="24"/>
        </w:rPr>
        <w:t>。</w:t>
      </w:r>
    </w:p>
    <w:p w14:paraId="04A15B5B" w14:textId="77777777" w:rsidR="008724BF" w:rsidRDefault="008A7C78">
      <w:pPr>
        <w:snapToGrid w:val="0"/>
        <w:spacing w:after="120" w:line="300" w:lineRule="auto"/>
        <w:rPr>
          <w:sz w:val="24"/>
        </w:rPr>
      </w:pPr>
      <w:r>
        <w:rPr>
          <w:rFonts w:hint="eastAsia"/>
          <w:sz w:val="24"/>
        </w:rPr>
        <w:t>以下是算法的详细流程：</w:t>
      </w:r>
    </w:p>
    <w:p w14:paraId="3D3A75B8" w14:textId="77777777" w:rsidR="008724BF" w:rsidRDefault="008A7C78">
      <w:pPr>
        <w:snapToGrid w:val="0"/>
        <w:spacing w:after="120" w:line="300" w:lineRule="auto"/>
        <w:ind w:firstLineChars="200" w:firstLine="480"/>
        <w:rPr>
          <w:sz w:val="24"/>
        </w:rPr>
      </w:pPr>
      <w:r>
        <w:rPr>
          <w:rFonts w:hint="eastAsia"/>
          <w:sz w:val="24"/>
        </w:rPr>
        <w:t>1.</w:t>
      </w:r>
      <w:r>
        <w:rPr>
          <w:rFonts w:hint="eastAsia"/>
          <w:sz w:val="24"/>
        </w:rPr>
        <w:t>初始化与预处理</w:t>
      </w:r>
    </w:p>
    <w:p w14:paraId="0F4F7C10" w14:textId="77777777" w:rsidR="008724BF" w:rsidRDefault="008A7C78">
      <w:pPr>
        <w:snapToGrid w:val="0"/>
        <w:spacing w:after="120" w:line="300" w:lineRule="auto"/>
        <w:ind w:firstLineChars="200" w:firstLine="480"/>
        <w:rPr>
          <w:sz w:val="24"/>
        </w:rPr>
      </w:pPr>
      <w:r>
        <w:rPr>
          <w:sz w:val="24"/>
        </w:rPr>
        <w:t>通过输入的离散点数据集，构造一个初始三角形。通常，使用三点构成的最小三角形（称为初始</w:t>
      </w:r>
      <w:r>
        <w:rPr>
          <w:sz w:val="24"/>
        </w:rPr>
        <w:t xml:space="preserve"> TIN</w:t>
      </w:r>
      <w:r>
        <w:rPr>
          <w:sz w:val="24"/>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r>
        <w:rPr>
          <w:szCs w:val="21"/>
        </w:rPr>
        <w:t xml:space="preserve"> </w:t>
      </w:r>
      <w:r>
        <w:rPr>
          <w:rFonts w:hint="eastAsia"/>
          <w:szCs w:val="21"/>
        </w:rPr>
        <w:t>某含水层离散点样例数据</w:t>
      </w:r>
    </w:p>
    <w:p w14:paraId="35D21C21" w14:textId="77777777" w:rsidR="008724BF" w:rsidRDefault="008A7C78">
      <w:pPr>
        <w:pStyle w:val="affb"/>
        <w:rPr>
          <w:sz w:val="21"/>
          <w:szCs w:val="21"/>
        </w:rPr>
      </w:pPr>
      <w:r>
        <w:rPr>
          <w:sz w:val="21"/>
          <w:szCs w:val="21"/>
        </w:rPr>
        <w:t>Table 2.1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2198"/>
      </w:tblGrid>
      <w:tr w:rsidR="008724BF" w14:paraId="4CF66F59" w14:textId="77777777">
        <w:trPr>
          <w:trHeight w:val="716"/>
        </w:trPr>
        <w:tc>
          <w:tcPr>
            <w:tcW w:w="1942" w:type="dxa"/>
            <w:tcBorders>
              <w:top w:val="single" w:sz="12" w:space="0" w:color="auto"/>
              <w:left w:val="nil"/>
              <w:right w:val="single" w:sz="4" w:space="0" w:color="FFFFFF"/>
            </w:tcBorders>
            <w:vAlign w:val="center"/>
          </w:tcPr>
          <w:p w14:paraId="79C512E5" w14:textId="77777777" w:rsidR="008724BF" w:rsidRDefault="008A7C78">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77777777" w:rsidR="008724BF" w:rsidRDefault="008A7C78">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724BF" w14:paraId="3CD95887"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77777777" w:rsidR="008724BF" w:rsidRDefault="008A7C78">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77777777" w:rsidR="008724BF" w:rsidRDefault="008A7C78">
            <w:pPr>
              <w:spacing w:line="264" w:lineRule="auto"/>
              <w:ind w:firstLine="240"/>
              <w:jc w:val="center"/>
              <w:rPr>
                <w:szCs w:val="21"/>
              </w:rPr>
            </w:pPr>
            <w:r>
              <w:rPr>
                <w:szCs w:val="21"/>
              </w:rPr>
              <w:t>4095215.01</w:t>
            </w:r>
          </w:p>
        </w:tc>
        <w:tc>
          <w:tcPr>
            <w:tcW w:w="2197" w:type="dxa"/>
            <w:tcBorders>
              <w:top w:val="single" w:sz="8" w:space="0" w:color="auto"/>
              <w:left w:val="single" w:sz="4" w:space="0" w:color="FFFFFF"/>
              <w:bottom w:val="single" w:sz="4" w:space="0" w:color="FFFFFF"/>
              <w:right w:val="nil"/>
            </w:tcBorders>
          </w:tcPr>
          <w:p w14:paraId="19C97FD5" w14:textId="77777777" w:rsidR="008724BF" w:rsidRDefault="008A7C78">
            <w:pPr>
              <w:spacing w:line="264" w:lineRule="auto"/>
              <w:ind w:firstLine="240"/>
              <w:jc w:val="center"/>
              <w:rPr>
                <w:szCs w:val="21"/>
              </w:rPr>
            </w:pPr>
            <w:r>
              <w:rPr>
                <w:szCs w:val="21"/>
              </w:rPr>
              <w:t>3853950</w:t>
            </w:r>
            <w:commentRangeStart w:id="72"/>
            <w:commentRangeEnd w:id="72"/>
            <w:r>
              <w:commentReference w:id="72"/>
            </w:r>
            <w:r>
              <w:rPr>
                <w:szCs w:val="21"/>
              </w:rPr>
              <w:t>0.48</w:t>
            </w:r>
          </w:p>
        </w:tc>
        <w:tc>
          <w:tcPr>
            <w:tcW w:w="2198" w:type="dxa"/>
            <w:tcBorders>
              <w:top w:val="single" w:sz="8" w:space="0" w:color="auto"/>
              <w:left w:val="single" w:sz="4" w:space="0" w:color="FFFFFF"/>
              <w:bottom w:val="single" w:sz="4" w:space="0" w:color="FFFFFF"/>
              <w:right w:val="nil"/>
            </w:tcBorders>
          </w:tcPr>
          <w:p w14:paraId="4DBF3ECF" w14:textId="77777777" w:rsidR="008724BF" w:rsidRDefault="008A7C78">
            <w:pPr>
              <w:spacing w:line="264" w:lineRule="auto"/>
              <w:ind w:firstLine="240"/>
              <w:jc w:val="center"/>
              <w:rPr>
                <w:szCs w:val="21"/>
              </w:rPr>
            </w:pPr>
            <w:r>
              <w:rPr>
                <w:szCs w:val="21"/>
              </w:rPr>
              <w:t>57.08</w:t>
            </w:r>
          </w:p>
        </w:tc>
      </w:tr>
      <w:tr w:rsidR="008724BF" w14:paraId="08CA533E"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77777777" w:rsidR="008724BF" w:rsidRDefault="008A7C78">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7777777" w:rsidR="008724BF" w:rsidRDefault="008A7C78">
            <w:pPr>
              <w:spacing w:line="264" w:lineRule="auto"/>
              <w:ind w:firstLine="240"/>
              <w:jc w:val="center"/>
              <w:rPr>
                <w:szCs w:val="21"/>
              </w:rPr>
            </w:pPr>
            <w:r>
              <w:rPr>
                <w:szCs w:val="21"/>
              </w:rPr>
              <w:t>4097969.53</w:t>
            </w:r>
          </w:p>
        </w:tc>
        <w:tc>
          <w:tcPr>
            <w:tcW w:w="2197" w:type="dxa"/>
            <w:tcBorders>
              <w:top w:val="single" w:sz="4" w:space="0" w:color="FFFFFF"/>
              <w:left w:val="single" w:sz="4" w:space="0" w:color="FFFFFF"/>
              <w:bottom w:val="single" w:sz="4" w:space="0" w:color="FFFFFF"/>
              <w:right w:val="nil"/>
            </w:tcBorders>
          </w:tcPr>
          <w:p w14:paraId="1B548A7E" w14:textId="77777777" w:rsidR="008724BF" w:rsidRDefault="008A7C78">
            <w:pPr>
              <w:spacing w:line="264" w:lineRule="auto"/>
              <w:ind w:firstLine="240"/>
              <w:jc w:val="center"/>
              <w:rPr>
                <w:szCs w:val="21"/>
              </w:rPr>
            </w:pPr>
            <w:r>
              <w:rPr>
                <w:szCs w:val="21"/>
              </w:rPr>
              <w:t>38540084.93</w:t>
            </w:r>
          </w:p>
        </w:tc>
        <w:tc>
          <w:tcPr>
            <w:tcW w:w="2198" w:type="dxa"/>
            <w:tcBorders>
              <w:top w:val="single" w:sz="4" w:space="0" w:color="FFFFFF"/>
              <w:left w:val="single" w:sz="4" w:space="0" w:color="FFFFFF"/>
              <w:bottom w:val="single" w:sz="4" w:space="0" w:color="FFFFFF"/>
              <w:right w:val="nil"/>
            </w:tcBorders>
          </w:tcPr>
          <w:p w14:paraId="75D1B2EE" w14:textId="77777777" w:rsidR="008724BF" w:rsidRDefault="008A7C78">
            <w:pPr>
              <w:spacing w:line="264" w:lineRule="auto"/>
              <w:ind w:firstLine="240"/>
              <w:jc w:val="center"/>
              <w:rPr>
                <w:szCs w:val="21"/>
              </w:rPr>
            </w:pPr>
            <w:r>
              <w:rPr>
                <w:szCs w:val="21"/>
              </w:rPr>
              <w:t>45.18</w:t>
            </w:r>
          </w:p>
        </w:tc>
      </w:tr>
      <w:tr w:rsidR="008724BF" w14:paraId="11E3D78E"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77777777" w:rsidR="008724BF" w:rsidRDefault="008A7C78">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77777777" w:rsidR="008724BF" w:rsidRDefault="008A7C78">
            <w:pPr>
              <w:spacing w:line="264" w:lineRule="auto"/>
              <w:ind w:firstLine="240"/>
              <w:jc w:val="center"/>
              <w:rPr>
                <w:szCs w:val="21"/>
              </w:rPr>
            </w:pPr>
            <w:r>
              <w:rPr>
                <w:szCs w:val="21"/>
              </w:rPr>
              <w:t>4096473.89</w:t>
            </w:r>
          </w:p>
        </w:tc>
        <w:tc>
          <w:tcPr>
            <w:tcW w:w="2197" w:type="dxa"/>
            <w:tcBorders>
              <w:top w:val="single" w:sz="4" w:space="0" w:color="FFFFFF"/>
              <w:left w:val="single" w:sz="4" w:space="0" w:color="FFFFFF"/>
              <w:bottom w:val="single" w:sz="4" w:space="0" w:color="FFFFFF"/>
              <w:right w:val="nil"/>
            </w:tcBorders>
          </w:tcPr>
          <w:p w14:paraId="5B8E15E7" w14:textId="77777777" w:rsidR="008724BF" w:rsidRDefault="008A7C78">
            <w:pPr>
              <w:spacing w:line="264" w:lineRule="auto"/>
              <w:ind w:firstLine="240"/>
              <w:jc w:val="center"/>
              <w:rPr>
                <w:szCs w:val="21"/>
              </w:rPr>
            </w:pPr>
            <w:r>
              <w:rPr>
                <w:szCs w:val="21"/>
              </w:rPr>
              <w:t>38539535.19</w:t>
            </w:r>
          </w:p>
        </w:tc>
        <w:tc>
          <w:tcPr>
            <w:tcW w:w="2198" w:type="dxa"/>
            <w:tcBorders>
              <w:top w:val="single" w:sz="4" w:space="0" w:color="FFFFFF"/>
              <w:left w:val="single" w:sz="4" w:space="0" w:color="FFFFFF"/>
              <w:bottom w:val="single" w:sz="4" w:space="0" w:color="FFFFFF"/>
              <w:right w:val="nil"/>
            </w:tcBorders>
          </w:tcPr>
          <w:p w14:paraId="15B9BF12" w14:textId="77777777" w:rsidR="008724BF" w:rsidRDefault="008A7C78">
            <w:pPr>
              <w:spacing w:line="264" w:lineRule="auto"/>
              <w:ind w:firstLine="240"/>
              <w:jc w:val="center"/>
              <w:rPr>
                <w:szCs w:val="21"/>
              </w:rPr>
            </w:pPr>
            <w:r>
              <w:rPr>
                <w:szCs w:val="21"/>
              </w:rPr>
              <w:t>50.52</w:t>
            </w:r>
          </w:p>
        </w:tc>
      </w:tr>
      <w:tr w:rsidR="008724BF" w14:paraId="2538D429"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7777777" w:rsidR="008724BF" w:rsidRDefault="008A7C78">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77777777" w:rsidR="008724BF" w:rsidRDefault="008A7C78">
            <w:pPr>
              <w:spacing w:line="264" w:lineRule="auto"/>
              <w:ind w:firstLine="240"/>
              <w:jc w:val="center"/>
              <w:rPr>
                <w:szCs w:val="21"/>
              </w:rPr>
            </w:pPr>
            <w:r>
              <w:rPr>
                <w:szCs w:val="21"/>
              </w:rPr>
              <w:t>4097877.61</w:t>
            </w:r>
          </w:p>
        </w:tc>
        <w:tc>
          <w:tcPr>
            <w:tcW w:w="2197" w:type="dxa"/>
            <w:tcBorders>
              <w:top w:val="single" w:sz="4" w:space="0" w:color="FFFFFF"/>
              <w:left w:val="single" w:sz="4" w:space="0" w:color="FFFFFF"/>
              <w:bottom w:val="single" w:sz="4" w:space="0" w:color="FFFFFF"/>
              <w:right w:val="nil"/>
            </w:tcBorders>
          </w:tcPr>
          <w:p w14:paraId="0B15E547" w14:textId="77777777" w:rsidR="008724BF" w:rsidRDefault="008A7C78">
            <w:pPr>
              <w:spacing w:line="264" w:lineRule="auto"/>
              <w:ind w:firstLine="240"/>
              <w:jc w:val="center"/>
              <w:rPr>
                <w:szCs w:val="21"/>
              </w:rPr>
            </w:pPr>
            <w:r>
              <w:rPr>
                <w:szCs w:val="21"/>
              </w:rPr>
              <w:t>38540159.61</w:t>
            </w:r>
          </w:p>
        </w:tc>
        <w:tc>
          <w:tcPr>
            <w:tcW w:w="2198" w:type="dxa"/>
            <w:tcBorders>
              <w:top w:val="single" w:sz="4" w:space="0" w:color="FFFFFF"/>
              <w:left w:val="single" w:sz="4" w:space="0" w:color="FFFFFF"/>
              <w:bottom w:val="single" w:sz="4" w:space="0" w:color="FFFFFF"/>
              <w:right w:val="nil"/>
            </w:tcBorders>
          </w:tcPr>
          <w:p w14:paraId="620998D3" w14:textId="77777777" w:rsidR="008724BF" w:rsidRDefault="008A7C78">
            <w:pPr>
              <w:spacing w:line="264" w:lineRule="auto"/>
              <w:ind w:firstLine="240"/>
              <w:jc w:val="center"/>
              <w:rPr>
                <w:szCs w:val="21"/>
              </w:rPr>
            </w:pPr>
            <w:r>
              <w:rPr>
                <w:szCs w:val="21"/>
              </w:rPr>
              <w:t>56.71</w:t>
            </w:r>
          </w:p>
        </w:tc>
      </w:tr>
      <w:tr w:rsidR="008724BF" w14:paraId="4BECD5D5"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77777777" w:rsidR="008724BF" w:rsidRDefault="008A7C78">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77777777" w:rsidR="008724BF" w:rsidRDefault="008A7C78">
            <w:pPr>
              <w:spacing w:line="264" w:lineRule="auto"/>
              <w:ind w:firstLine="240"/>
              <w:jc w:val="center"/>
              <w:rPr>
                <w:szCs w:val="21"/>
              </w:rPr>
            </w:pPr>
            <w:r>
              <w:rPr>
                <w:szCs w:val="21"/>
              </w:rPr>
              <w:t>4097118.35</w:t>
            </w:r>
          </w:p>
        </w:tc>
        <w:tc>
          <w:tcPr>
            <w:tcW w:w="2197" w:type="dxa"/>
            <w:tcBorders>
              <w:top w:val="single" w:sz="4" w:space="0" w:color="FFFFFF"/>
              <w:left w:val="single" w:sz="4" w:space="0" w:color="FFFFFF"/>
              <w:bottom w:val="single" w:sz="4" w:space="0" w:color="FFFFFF"/>
              <w:right w:val="nil"/>
            </w:tcBorders>
          </w:tcPr>
          <w:p w14:paraId="4E56F19A" w14:textId="77777777" w:rsidR="008724BF" w:rsidRDefault="008A7C78">
            <w:pPr>
              <w:spacing w:line="264" w:lineRule="auto"/>
              <w:ind w:firstLine="240"/>
              <w:jc w:val="center"/>
              <w:rPr>
                <w:szCs w:val="21"/>
              </w:rPr>
            </w:pPr>
            <w:r>
              <w:rPr>
                <w:szCs w:val="21"/>
              </w:rPr>
              <w:t>38539810.51</w:t>
            </w:r>
          </w:p>
        </w:tc>
        <w:tc>
          <w:tcPr>
            <w:tcW w:w="2198" w:type="dxa"/>
            <w:tcBorders>
              <w:top w:val="single" w:sz="4" w:space="0" w:color="FFFFFF"/>
              <w:left w:val="single" w:sz="4" w:space="0" w:color="FFFFFF"/>
              <w:bottom w:val="single" w:sz="4" w:space="0" w:color="FFFFFF"/>
              <w:right w:val="nil"/>
            </w:tcBorders>
          </w:tcPr>
          <w:p w14:paraId="787F6FB1" w14:textId="77777777" w:rsidR="008724BF" w:rsidRDefault="008A7C78">
            <w:pPr>
              <w:spacing w:line="264" w:lineRule="auto"/>
              <w:ind w:firstLine="240"/>
              <w:jc w:val="center"/>
              <w:rPr>
                <w:szCs w:val="21"/>
              </w:rPr>
            </w:pPr>
            <w:r>
              <w:rPr>
                <w:szCs w:val="21"/>
              </w:rPr>
              <w:t>55.21</w:t>
            </w:r>
          </w:p>
        </w:tc>
      </w:tr>
      <w:tr w:rsidR="008724BF" w14:paraId="69921C6B"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77777777" w:rsidR="008724BF" w:rsidRDefault="008A7C78">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77777777" w:rsidR="008724BF" w:rsidRDefault="008A7C78">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77777777" w:rsidR="008724BF" w:rsidRDefault="008A7C78">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7777777" w:rsidR="008724BF" w:rsidRDefault="008A7C78">
            <w:pPr>
              <w:spacing w:line="264" w:lineRule="auto"/>
              <w:ind w:firstLine="240"/>
              <w:jc w:val="center"/>
              <w:rPr>
                <w:szCs w:val="21"/>
              </w:rPr>
            </w:pPr>
            <w:r>
              <w:rPr>
                <w:szCs w:val="21"/>
              </w:rPr>
              <w:t>…</w:t>
            </w:r>
          </w:p>
        </w:tc>
      </w:tr>
    </w:tbl>
    <w:p w14:paraId="5994843B" w14:textId="77777777" w:rsidR="008724BF" w:rsidRDefault="008A7C78">
      <w:pPr>
        <w:snapToGrid w:val="0"/>
        <w:spacing w:after="120" w:line="300" w:lineRule="auto"/>
        <w:ind w:firstLineChars="200" w:firstLine="480"/>
        <w:rPr>
          <w:sz w:val="24"/>
        </w:rPr>
      </w:pPr>
      <w:r>
        <w:rPr>
          <w:rFonts w:hint="eastAsia"/>
          <w:sz w:val="24"/>
        </w:rPr>
        <w:t>需要计算三角形面积，设选取的三点为</w:t>
      </w:r>
      <m:oMath>
        <m:r>
          <w:rPr>
            <w:rFonts w:ascii="Cambria Math" w:hAnsi="Cambria Math"/>
            <w:sz w:val="24"/>
          </w:rPr>
          <m:t>A</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r>
        <w:rPr>
          <w:rFonts w:hint="eastAsia"/>
          <w:sz w:val="24"/>
        </w:rPr>
        <w:t>、</w:t>
      </w:r>
      <m:oMath>
        <m:r>
          <w:rPr>
            <w:rFonts w:ascii="Cambria Math" w:hAnsi="Cambria Math"/>
            <w:sz w:val="24"/>
          </w:rPr>
          <m:t>B</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oMath>
      <w:r>
        <w:rPr>
          <w:rFonts w:hint="eastAsia"/>
          <w:sz w:val="24"/>
        </w:rPr>
        <w:t>、</w:t>
      </w:r>
      <m:oMath>
        <m:r>
          <w:rPr>
            <w:rFonts w:ascii="Cambria Math" w:hAnsi="Cambria Math"/>
            <w:sz w:val="24"/>
          </w:rPr>
          <m:t>C</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oMath>
      <w:r>
        <w:rPr>
          <w:rFonts w:hint="eastAsia"/>
          <w:sz w:val="24"/>
        </w:rPr>
        <w:t>，则三角形的符号面积可由行列式（矩阵法）计算如下：</w:t>
      </w:r>
    </w:p>
    <w:p w14:paraId="506730CE" w14:textId="77777777" w:rsidR="008724BF" w:rsidRDefault="008A7C78">
      <w:pPr>
        <w:spacing w:line="300" w:lineRule="auto"/>
        <w:jc w:val="right"/>
        <w:rPr>
          <w:szCs w:val="21"/>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begChr m:val="|"/>
            <m:endChr m:val="|"/>
            <m:ctrlPr>
              <w:rPr>
                <w:rFonts w:ascii="Cambria Math" w:hAnsi="Cambria Math"/>
                <w:sz w:val="24"/>
              </w:rPr>
            </m:ctrlPr>
          </m:dPr>
          <m:e>
            <m:m>
              <m:mPr>
                <m:plcHide m:val="1"/>
                <m:mcs>
                  <m:mc>
                    <m:mcPr>
                      <m:count m:val="3"/>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e>
                  <m:r>
                    <w:rPr>
                      <w:rFonts w:ascii="Cambria Math" w:hAnsi="Cambria Math"/>
                      <w:sz w:val="24"/>
                    </w:rPr>
                    <m:t>1</m:t>
                  </m:r>
                </m:e>
              </m:m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e>
                  <m:r>
                    <w:rPr>
                      <w:rFonts w:ascii="Cambria Math" w:hAnsi="Cambria Math"/>
                      <w:sz w:val="24"/>
                    </w:rPr>
                    <m:t>1</m:t>
                  </m:r>
                </m:e>
              </m:mr>
            </m:m>
          </m:e>
        </m:d>
      </m:oMath>
      <w:r>
        <w:rPr>
          <w:rFonts w:hint="eastAsia"/>
          <w:sz w:val="24"/>
        </w:rPr>
        <w:t xml:space="preserve"> </w:t>
      </w:r>
      <w:r>
        <w:rPr>
          <w:sz w:val="24"/>
        </w:rPr>
        <w:t xml:space="preserve">                  </w:t>
      </w:r>
      <w:r>
        <w:rPr>
          <w:sz w:val="24"/>
        </w:rPr>
        <w:t>（</w:t>
      </w:r>
      <w:r>
        <w:rPr>
          <w:rFonts w:hint="eastAsia"/>
          <w:sz w:val="24"/>
        </w:rPr>
        <w:t>2</w:t>
      </w:r>
      <w:r>
        <w:rPr>
          <w:sz w:val="24"/>
        </w:rPr>
        <w:t>.</w:t>
      </w:r>
      <w:r>
        <w:rPr>
          <w:rFonts w:hint="eastAsia"/>
          <w:sz w:val="24"/>
        </w:rPr>
        <w:t>1</w:t>
      </w:r>
      <w:r>
        <w:rPr>
          <w:sz w:val="24"/>
        </w:rPr>
        <w:t>）</w:t>
      </w:r>
    </w:p>
    <w:p w14:paraId="2E66E687" w14:textId="77777777" w:rsidR="008724BF" w:rsidRDefault="008A7C78">
      <w:pPr>
        <w:snapToGrid w:val="0"/>
        <w:spacing w:after="120" w:line="300" w:lineRule="auto"/>
        <w:ind w:firstLineChars="200" w:firstLine="480"/>
        <w:rPr>
          <w:sz w:val="24"/>
        </w:rPr>
      </w:pPr>
      <w:r>
        <w:rPr>
          <w:rFonts w:hint="eastAsia"/>
          <w:sz w:val="24"/>
        </w:rPr>
        <w:lastRenderedPageBreak/>
        <w:t>展开行列式：</w:t>
      </w:r>
    </w:p>
    <w:p w14:paraId="28CE1155" w14:textId="77777777" w:rsidR="008724BF" w:rsidRDefault="008A7C78">
      <w:pPr>
        <w:snapToGrid w:val="0"/>
        <w:spacing w:after="120" w:line="300" w:lineRule="auto"/>
        <w:ind w:firstLineChars="200" w:firstLine="480"/>
        <w:rPr>
          <w:sz w:val="24"/>
        </w:rPr>
      </w:pPr>
      <m:oMath>
        <m:r>
          <w:rPr>
            <w:rFonts w:ascii="Cambria Math" w:hAnsi="Cambria Math"/>
            <w:sz w:val="24"/>
          </w:rPr>
          <m:t xml:space="preserve">             S=</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e>
            </m:d>
          </m:e>
        </m:d>
      </m:oMath>
      <w:r>
        <w:rPr>
          <w:sz w:val="24"/>
        </w:rPr>
        <w:t xml:space="preserve">            </w:t>
      </w:r>
      <w:r>
        <w:rPr>
          <w:rFonts w:hint="eastAsia"/>
          <w:sz w:val="24"/>
        </w:rPr>
        <w:t xml:space="preserve"> </w:t>
      </w:r>
      <w:r>
        <w:rPr>
          <w:sz w:val="24"/>
        </w:rPr>
        <w:t>（</w:t>
      </w:r>
      <w:r>
        <w:rPr>
          <w:rFonts w:hint="eastAsia"/>
          <w:sz w:val="24"/>
        </w:rPr>
        <w:t>2</w:t>
      </w:r>
      <w:r>
        <w:rPr>
          <w:sz w:val="24"/>
        </w:rPr>
        <w:t>.</w:t>
      </w:r>
      <w:r>
        <w:rPr>
          <w:rFonts w:hint="eastAsia"/>
          <w:sz w:val="24"/>
        </w:rPr>
        <w:t>2</w:t>
      </w:r>
      <w:r>
        <w:rPr>
          <w:sz w:val="24"/>
        </w:rPr>
        <w:t>）</w:t>
      </w:r>
    </w:p>
    <w:p w14:paraId="047BB1E4" w14:textId="77777777" w:rsidR="008724BF" w:rsidRDefault="008A7C78">
      <w:pPr>
        <w:snapToGrid w:val="0"/>
        <w:spacing w:after="120" w:line="300" w:lineRule="auto"/>
        <w:ind w:firstLineChars="200" w:firstLine="480"/>
        <w:rPr>
          <w:sz w:val="24"/>
        </w:rPr>
      </w:pPr>
      <w:r>
        <w:rPr>
          <w:rFonts w:hint="eastAsia"/>
          <w:sz w:val="24"/>
        </w:rPr>
        <w:t>其中：</w:t>
      </w:r>
    </w:p>
    <w:p w14:paraId="026CD564" w14:textId="77777777" w:rsidR="008724BF" w:rsidRDefault="008A7C78">
      <w:pPr>
        <w:snapToGrid w:val="0"/>
        <w:spacing w:after="120" w:line="300" w:lineRule="auto"/>
        <w:ind w:firstLineChars="200" w:firstLine="480"/>
        <w:rPr>
          <w:sz w:val="24"/>
        </w:rPr>
      </w:pPr>
      <w:r>
        <w:rPr>
          <w:sz w:val="24"/>
        </w:rPr>
        <w:t xml:space="preserve">(1) </w:t>
      </w:r>
      <w:r>
        <w:rPr>
          <w:rFonts w:hint="eastAsia"/>
          <w:sz w:val="24"/>
        </w:rPr>
        <w:t>若</w:t>
      </w:r>
      <w:r>
        <w:rPr>
          <w:rFonts w:hint="eastAsia"/>
          <w:sz w:val="24"/>
        </w:rPr>
        <w:t xml:space="preserve">S = 0 </w:t>
      </w:r>
      <w:r>
        <w:rPr>
          <w:rFonts w:hint="eastAsia"/>
          <w:sz w:val="24"/>
        </w:rPr>
        <w:t>，则三点共线，无法构造有效的初始</w:t>
      </w:r>
      <w:r>
        <w:rPr>
          <w:rFonts w:hint="eastAsia"/>
          <w:sz w:val="24"/>
        </w:rPr>
        <w:t xml:space="preserve"> TIN</w:t>
      </w:r>
      <w:r>
        <w:rPr>
          <w:rFonts w:hint="eastAsia"/>
          <w:sz w:val="24"/>
        </w:rPr>
        <w:t>。</w:t>
      </w:r>
    </w:p>
    <w:p w14:paraId="05F63B7A" w14:textId="77777777" w:rsidR="008724BF" w:rsidRDefault="008A7C78">
      <w:pPr>
        <w:snapToGrid w:val="0"/>
        <w:spacing w:after="120" w:line="300" w:lineRule="auto"/>
        <w:ind w:firstLineChars="200" w:firstLine="480"/>
        <w:rPr>
          <w:sz w:val="24"/>
        </w:rPr>
      </w:pPr>
      <w:r>
        <w:rPr>
          <w:sz w:val="24"/>
        </w:rPr>
        <w:t xml:space="preserve">(2) </w:t>
      </w:r>
      <w:r>
        <w:rPr>
          <w:rFonts w:hint="eastAsia"/>
          <w:sz w:val="24"/>
        </w:rPr>
        <w:t>若</w:t>
      </w:r>
      <w:r>
        <w:rPr>
          <w:rFonts w:hint="eastAsia"/>
          <w:sz w:val="24"/>
        </w:rPr>
        <w:t xml:space="preserve">S &gt; 0 </w:t>
      </w:r>
      <w:r>
        <w:rPr>
          <w:rFonts w:hint="eastAsia"/>
          <w:sz w:val="24"/>
        </w:rPr>
        <w:t>，则三角形顶点按逆时针方向排列。</w:t>
      </w:r>
    </w:p>
    <w:p w14:paraId="1206D83D" w14:textId="77777777" w:rsidR="008724BF" w:rsidRDefault="008A7C78">
      <w:pPr>
        <w:snapToGrid w:val="0"/>
        <w:spacing w:after="120" w:line="300" w:lineRule="auto"/>
        <w:ind w:firstLineChars="200" w:firstLine="480"/>
        <w:rPr>
          <w:sz w:val="24"/>
        </w:rPr>
      </w:pPr>
      <w:r>
        <w:rPr>
          <w:sz w:val="24"/>
        </w:rPr>
        <w:t xml:space="preserve">(3) </w:t>
      </w:r>
      <w:r>
        <w:rPr>
          <w:rFonts w:hint="eastAsia"/>
          <w:sz w:val="24"/>
        </w:rPr>
        <w:t>若</w:t>
      </w:r>
      <w:r>
        <w:rPr>
          <w:rFonts w:hint="eastAsia"/>
          <w:sz w:val="24"/>
        </w:rPr>
        <w:t xml:space="preserve">S &lt; 0 </w:t>
      </w:r>
      <w:r>
        <w:rPr>
          <w:rFonts w:hint="eastAsia"/>
          <w:sz w:val="24"/>
        </w:rPr>
        <w:t>，则三角形顶点按顺时针方向排列，可通过交换</w:t>
      </w:r>
      <w:r>
        <w:rPr>
          <w:rFonts w:hint="eastAsia"/>
          <w:sz w:val="24"/>
        </w:rPr>
        <w:t>A</w:t>
      </w:r>
      <w:r>
        <w:rPr>
          <w:rFonts w:hint="eastAsia"/>
          <w:sz w:val="24"/>
        </w:rPr>
        <w:t>和</w:t>
      </w:r>
      <w:r>
        <w:rPr>
          <w:rFonts w:hint="eastAsia"/>
          <w:sz w:val="24"/>
        </w:rPr>
        <w:t>C</w:t>
      </w:r>
      <w:r>
        <w:rPr>
          <w:rFonts w:hint="eastAsia"/>
          <w:sz w:val="24"/>
        </w:rPr>
        <w:t>使其调整为顺时针方向。</w:t>
      </w:r>
    </w:p>
    <w:p w14:paraId="7F44C2D2" w14:textId="77777777" w:rsidR="008724BF" w:rsidRDefault="008A7C78">
      <w:pPr>
        <w:snapToGrid w:val="0"/>
        <w:spacing w:after="120" w:line="300" w:lineRule="auto"/>
        <w:ind w:firstLineChars="200" w:firstLine="480"/>
        <w:rPr>
          <w:sz w:val="24"/>
        </w:rPr>
      </w:pPr>
      <w:r>
        <w:rPr>
          <w:rFonts w:hint="eastAsia"/>
          <w:sz w:val="24"/>
        </w:rPr>
        <w:t>2.</w:t>
      </w:r>
      <w:r>
        <w:rPr>
          <w:rFonts w:hint="eastAsia"/>
          <w:sz w:val="24"/>
        </w:rPr>
        <w:t>增量插入法</w:t>
      </w:r>
    </w:p>
    <w:p w14:paraId="53E4ECAF" w14:textId="77777777" w:rsidR="008724BF" w:rsidRDefault="008A7C78">
      <w:pPr>
        <w:snapToGrid w:val="0"/>
        <w:spacing w:after="120" w:line="300" w:lineRule="auto"/>
        <w:ind w:firstLineChars="200" w:firstLine="480"/>
        <w:rPr>
          <w:sz w:val="24"/>
        </w:rPr>
      </w:pPr>
      <w:r>
        <w:rPr>
          <w:rFonts w:hint="eastAsia"/>
          <w:sz w:val="24"/>
        </w:rPr>
        <w:t>增量插入法是</w:t>
      </w:r>
      <w:r>
        <w:rPr>
          <w:rFonts w:hint="eastAsia"/>
          <w:sz w:val="24"/>
        </w:rPr>
        <w:t>Delaunay</w:t>
      </w:r>
      <w:r>
        <w:rPr>
          <w:rFonts w:hint="eastAsia"/>
          <w:sz w:val="24"/>
        </w:rPr>
        <w:t>三角剖分中常用的一种方法，如图</w:t>
      </w:r>
      <w:r>
        <w:rPr>
          <w:rFonts w:hint="eastAsia"/>
          <w:sz w:val="24"/>
        </w:rPr>
        <w:t>2.1</w:t>
      </w:r>
      <w:r>
        <w:rPr>
          <w:rFonts w:hint="eastAsia"/>
          <w:sz w:val="24"/>
        </w:rPr>
        <w:t>所示，它的基本思想是依次将新的点插入到现有的三角网中，在每次插入时判断是否超出当前边界进而调整三角网的结构，再进行所在三角形定位判断，进行是否为重复顶点的判断，若条件符合则开始插入顶点，确保其满足</w:t>
      </w:r>
      <w:r>
        <w:rPr>
          <w:rFonts w:hint="eastAsia"/>
          <w:sz w:val="24"/>
        </w:rPr>
        <w:t>Delaunay</w:t>
      </w:r>
      <w:r>
        <w:rPr>
          <w:rFonts w:hint="eastAsia"/>
          <w:sz w:val="24"/>
        </w:rPr>
        <w:t>准则</w:t>
      </w:r>
      <w:r>
        <w:rPr>
          <w:sz w:val="24"/>
        </w:rPr>
        <w:fldChar w:fldCharType="begin"/>
      </w:r>
      <w:r>
        <w:rPr>
          <w:sz w:val="24"/>
        </w:rPr>
        <w:instrText xml:space="preserve"> ADDIN ZOTERO_ITEM CSL_CITATION {"citationID":"nSRVdogx","properties":{"formattedCitation":"\\super [33]\\nosupersub{}","plainCitation":"[33]","noteIndex":0},"citationItems":[{"id":46,"uris":["http://zotero.org/users/local/8clMLtyf/items/BVWPSRMH"],"itemD</w:instrText>
      </w:r>
      <w:r>
        <w:rPr>
          <w:rFonts w:hint="eastAsia"/>
          <w:sz w:val="24"/>
        </w:rPr>
        <w:instrText>ata":{"id":46,"type":"article-journal","abstract":"</w:instrText>
      </w:r>
      <w:r>
        <w:rPr>
          <w:rFonts w:hint="eastAsia"/>
          <w:sz w:val="24"/>
        </w:rPr>
        <w:instrText>增量算法是平面投影法中一种常用的点云剖分算法</w:instrText>
      </w:r>
      <w:r>
        <w:rPr>
          <w:rFonts w:hint="eastAsia"/>
          <w:sz w:val="24"/>
        </w:rPr>
        <w:instrText>,</w:instrText>
      </w:r>
      <w:r>
        <w:rPr>
          <w:rFonts w:hint="eastAsia"/>
          <w:sz w:val="24"/>
        </w:rPr>
        <w:instrText>该算法编程简单</w:instrText>
      </w:r>
      <w:r>
        <w:rPr>
          <w:rFonts w:hint="eastAsia"/>
          <w:sz w:val="24"/>
        </w:rPr>
        <w:instrText>,</w:instrText>
      </w:r>
      <w:r>
        <w:rPr>
          <w:rFonts w:hint="eastAsia"/>
          <w:sz w:val="24"/>
        </w:rPr>
        <w:instrText>占用内存少</w:instrText>
      </w:r>
      <w:r>
        <w:rPr>
          <w:rFonts w:hint="eastAsia"/>
          <w:sz w:val="24"/>
        </w:rPr>
        <w:instrText>,</w:instrText>
      </w:r>
      <w:r>
        <w:rPr>
          <w:rFonts w:hint="eastAsia"/>
          <w:sz w:val="24"/>
        </w:rPr>
        <w:instrText>计算速度较慢。针对增量算法的特点</w:instrText>
      </w:r>
      <w:r>
        <w:rPr>
          <w:rFonts w:hint="eastAsia"/>
          <w:sz w:val="24"/>
        </w:rPr>
        <w:instrText>,</w:instrText>
      </w:r>
      <w:r>
        <w:rPr>
          <w:rFonts w:hint="eastAsia"/>
          <w:sz w:val="24"/>
        </w:rPr>
        <w:instrText>改进算法通过将不同位置的点剖分对应存储到不同的边链表和三角形链表中</w:instrText>
      </w:r>
      <w:r>
        <w:rPr>
          <w:rFonts w:hint="eastAsia"/>
          <w:sz w:val="24"/>
        </w:rPr>
        <w:instrText>,</w:instrText>
      </w:r>
      <w:r>
        <w:rPr>
          <w:rFonts w:hint="eastAsia"/>
          <w:sz w:val="24"/>
        </w:rPr>
        <w:instrText>降低了边和三角形的搜索时间</w:instrText>
      </w:r>
      <w:r>
        <w:rPr>
          <w:rFonts w:hint="eastAsia"/>
          <w:sz w:val="24"/>
        </w:rPr>
        <w:instrText>,</w:instrText>
      </w:r>
      <w:r>
        <w:rPr>
          <w:rFonts w:hint="eastAsia"/>
          <w:sz w:val="24"/>
        </w:rPr>
        <w:instrText>提高了三角化的速度。同时</w:instrText>
      </w:r>
      <w:r>
        <w:rPr>
          <w:rFonts w:hint="eastAsia"/>
          <w:sz w:val="24"/>
        </w:rPr>
        <w:instrText>,</w:instrText>
      </w:r>
      <w:r>
        <w:rPr>
          <w:rFonts w:hint="eastAsia"/>
          <w:sz w:val="24"/>
        </w:rPr>
        <w:instrText>采用了加点剖分中同步优化和初步剖分后全体再次优化的优化方案</w:instrText>
      </w:r>
      <w:r>
        <w:rPr>
          <w:rFonts w:hint="eastAsia"/>
          <w:sz w:val="24"/>
        </w:rPr>
        <w:instrText>,</w:instrText>
      </w:r>
      <w:r>
        <w:rPr>
          <w:rFonts w:hint="eastAsia"/>
          <w:sz w:val="24"/>
        </w:rPr>
        <w:instrText>大大提高了剖分三角形的质量。实际点云剖分的结果显示</w:instrText>
      </w:r>
      <w:r>
        <w:rPr>
          <w:rFonts w:hint="eastAsia"/>
          <w:sz w:val="24"/>
        </w:rPr>
        <w:instrText>,</w:instrText>
      </w:r>
      <w:r>
        <w:rPr>
          <w:rFonts w:hint="eastAsia"/>
          <w:sz w:val="24"/>
        </w:rPr>
        <w:instrText>该算法不仅速度快、占用内存小</w:instrText>
      </w:r>
      <w:r>
        <w:rPr>
          <w:rFonts w:hint="eastAsia"/>
          <w:sz w:val="24"/>
        </w:rPr>
        <w:instrText>,</w:instrText>
      </w:r>
      <w:r>
        <w:rPr>
          <w:rFonts w:hint="eastAsia"/>
          <w:sz w:val="24"/>
        </w:rPr>
        <w:instrText>而且形成的三角表面质量高。</w:instrText>
      </w:r>
      <w:r>
        <w:rPr>
          <w:rFonts w:hint="eastAsia"/>
          <w:sz w:val="24"/>
        </w:rPr>
        <w:instrText>","container-title":"</w:instrText>
      </w:r>
      <w:r>
        <w:rPr>
          <w:rFonts w:hint="eastAsia"/>
          <w:sz w:val="24"/>
        </w:rPr>
        <w:instrText>黑龙江科技学院学报</w:instrText>
      </w:r>
      <w:r>
        <w:rPr>
          <w:rFonts w:hint="eastAsia"/>
          <w:sz w:val="24"/>
        </w:rPr>
        <w:instrText xml:space="preserve">","issue":"3","language":"zh-CN","note":"download: 138\nalbum: </w:instrText>
      </w:r>
      <w:r>
        <w:rPr>
          <w:rFonts w:hint="eastAsia"/>
          <w:sz w:val="24"/>
        </w:rPr>
        <w:instrText>工程科技Ⅰ辑</w:instrText>
      </w:r>
      <w:r>
        <w:rPr>
          <w:rFonts w:hint="eastAsia"/>
          <w:sz w:val="24"/>
        </w:rPr>
        <w:instrText>;</w:instrText>
      </w:r>
      <w:r>
        <w:rPr>
          <w:rFonts w:hint="eastAsia"/>
          <w:sz w:val="24"/>
        </w:rPr>
        <w:instrText>信息科技</w:instrText>
      </w:r>
      <w:r>
        <w:rPr>
          <w:rFonts w:hint="eastAsia"/>
          <w:sz w:val="24"/>
        </w:rPr>
        <w:instrText>\nCLC: TP391.41\ndbcode: CJFQ\ndbname: CJFD2007\nfilename: HLJI200703019","page":"238-242","source":"CNKI","title":"</w:instrText>
      </w:r>
      <w:r>
        <w:rPr>
          <w:rFonts w:hint="eastAsia"/>
          <w:sz w:val="24"/>
        </w:rPr>
        <w:instrText>基于增量算法的三角剖分算法</w:instrText>
      </w:r>
      <w:r>
        <w:rPr>
          <w:rFonts w:hint="eastAsia"/>
          <w:sz w:val="24"/>
        </w:rPr>
        <w:instrText>","author":[{"literal":"</w:instrText>
      </w:r>
      <w:r>
        <w:rPr>
          <w:rFonts w:hint="eastAsia"/>
          <w:sz w:val="24"/>
        </w:rPr>
        <w:instrText>顾泽元</w:instrText>
      </w:r>
      <w:r>
        <w:rPr>
          <w:rFonts w:hint="eastAsia"/>
          <w:sz w:val="24"/>
        </w:rPr>
        <w:instrText>"},{"literal":"</w:instrText>
      </w:r>
      <w:r>
        <w:rPr>
          <w:rFonts w:hint="eastAsia"/>
          <w:sz w:val="24"/>
        </w:rPr>
        <w:instrText>周波</w:instrText>
      </w:r>
      <w:r>
        <w:rPr>
          <w:rFonts w:hint="eastAsia"/>
          <w:sz w:val="24"/>
        </w:rPr>
        <w:instrText>"},{"literal":"</w:instrText>
      </w:r>
      <w:r>
        <w:rPr>
          <w:rFonts w:hint="eastAsia"/>
          <w:sz w:val="24"/>
        </w:rPr>
        <w:instrText>王洋</w:instrText>
      </w:r>
      <w:r>
        <w:rPr>
          <w:rFonts w:hint="eastAsia"/>
          <w:sz w:val="24"/>
        </w:rPr>
        <w:instrText xml:space="preserve">"}],"issued":{"date-parts":[["2007"]]}}}],"schema":"https://github.com/citation-style-language/schema/raw/master/csl-citation.json"}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[33]</w:t>
      </w:r>
      <w:r>
        <w:rPr>
          <w:sz w:val="24"/>
        </w:rPr>
        <w:fldChar w:fldCharType="end"/>
      </w:r>
      <w:r>
        <w:rPr>
          <w:rFonts w:hint="eastAsia"/>
          <w:sz w:val="24"/>
        </w:rPr>
        <w:t>。</w:t>
      </w:r>
    </w:p>
    <w:p w14:paraId="591D7258" w14:textId="77777777" w:rsidR="008724BF" w:rsidRDefault="008A7C78">
      <w:pPr>
        <w:jc w:val="center"/>
      </w:pPr>
      <w:r>
        <w:rPr>
          <w:noProof/>
        </w:rPr>
        <w:drawing>
          <wp:inline distT="0" distB="0" distL="0" distR="0" wp14:anchorId="42ACA6F5" wp14:editId="748DD938">
            <wp:extent cx="2062480" cy="4006215"/>
            <wp:effectExtent l="0" t="0" r="0" b="0"/>
            <wp:docPr id="86458542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85427" name="图片 1" descr="图示&#10;&#10;描述已自动生成"/>
                    <pic:cNvPicPr>
                      <a:picLocks noChangeAspect="1"/>
                    </pic:cNvPicPr>
                  </pic:nvPicPr>
                  <pic:blipFill>
                    <a:blip r:embed="rId27"/>
                    <a:stretch>
                      <a:fillRect/>
                    </a:stretch>
                  </pic:blipFill>
                  <pic:spPr>
                    <a:xfrm>
                      <a:off x="0" y="0"/>
                      <a:ext cx="2078632" cy="4037219"/>
                    </a:xfrm>
                    <a:prstGeom prst="rect">
                      <a:avLst/>
                    </a:prstGeom>
                  </pic:spPr>
                </pic:pic>
              </a:graphicData>
            </a:graphic>
          </wp:inline>
        </w:drawing>
      </w:r>
    </w:p>
    <w:p w14:paraId="59B87DFF" w14:textId="77777777"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2</w:t>
      </w:r>
      <w:r>
        <w:rPr>
          <w:color w:val="000000"/>
          <w:szCs w:val="21"/>
        </w:rPr>
        <w:t>.</w:t>
      </w:r>
      <w:r>
        <w:rPr>
          <w:rFonts w:hint="eastAsia"/>
          <w:color w:val="000000"/>
          <w:szCs w:val="21"/>
        </w:rPr>
        <w:t>1</w:t>
      </w:r>
      <w:r>
        <w:rPr>
          <w:color w:val="000000"/>
          <w:szCs w:val="21"/>
        </w:rPr>
        <w:t xml:space="preserve"> </w:t>
      </w:r>
      <w:r>
        <w:rPr>
          <w:rFonts w:hint="eastAsia"/>
          <w:color w:val="000000"/>
          <w:szCs w:val="21"/>
        </w:rPr>
        <w:t>增量插入法流程</w:t>
      </w:r>
      <w:r>
        <w:rPr>
          <w:color w:val="000000"/>
          <w:szCs w:val="21"/>
        </w:rPr>
        <w:t>图</w:t>
      </w:r>
    </w:p>
    <w:p w14:paraId="3D0DE52B"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2</w:t>
      </w:r>
      <w:r>
        <w:rPr>
          <w:color w:val="000000"/>
          <w:szCs w:val="21"/>
        </w:rPr>
        <w:t>.</w:t>
      </w:r>
      <w:r>
        <w:rPr>
          <w:rFonts w:hint="eastAsia"/>
          <w:color w:val="000000"/>
          <w:szCs w:val="21"/>
        </w:rPr>
        <w:t>1</w:t>
      </w:r>
      <w:r>
        <w:rPr>
          <w:color w:val="000000"/>
          <w:szCs w:val="21"/>
        </w:rPr>
        <w:t xml:space="preserve"> Incremental Insertion Method Flowchart</w:t>
      </w:r>
    </w:p>
    <w:p w14:paraId="536D5BA0" w14:textId="77777777" w:rsidR="008724BF" w:rsidRDefault="008A7C78">
      <w:pPr>
        <w:snapToGrid w:val="0"/>
        <w:spacing w:after="120" w:line="300" w:lineRule="auto"/>
        <w:ind w:firstLineChars="200" w:firstLine="480"/>
        <w:rPr>
          <w:sz w:val="24"/>
        </w:rPr>
      </w:pPr>
      <w:r>
        <w:rPr>
          <w:rFonts w:hint="eastAsia"/>
          <w:sz w:val="24"/>
        </w:rPr>
        <w:t>增量插入法的核心步骤示意图以及具体流程如下：</w:t>
      </w:r>
    </w:p>
    <w:p w14:paraId="01310A41" w14:textId="77777777" w:rsidR="008724BF" w:rsidRDefault="008A7C78">
      <w:pPr>
        <w:snapToGrid w:val="0"/>
        <w:spacing w:after="120" w:line="300" w:lineRule="auto"/>
        <w:ind w:firstLineChars="150" w:firstLine="360"/>
        <w:rPr>
          <w:sz w:val="24"/>
        </w:rPr>
      </w:pPr>
      <w:r>
        <w:rPr>
          <w:sz w:val="24"/>
        </w:rPr>
        <w:lastRenderedPageBreak/>
        <w:t>（</w:t>
      </w:r>
      <w:r>
        <w:rPr>
          <w:sz w:val="24"/>
        </w:rPr>
        <w:t>1</w:t>
      </w:r>
      <w:r>
        <w:rPr>
          <w:sz w:val="24"/>
        </w:rPr>
        <w:t>）</w:t>
      </w:r>
      <w:r>
        <w:rPr>
          <w:rFonts w:hint="eastAsia"/>
          <w:sz w:val="24"/>
        </w:rPr>
        <w:t>判断新点所在的三角形</w:t>
      </w:r>
    </w:p>
    <w:p w14:paraId="2848B6A6" w14:textId="77777777" w:rsidR="008724BF" w:rsidRDefault="008A7C78">
      <w:pPr>
        <w:snapToGrid w:val="0"/>
        <w:spacing w:after="120" w:line="300" w:lineRule="auto"/>
        <w:ind w:firstLineChars="200" w:firstLine="480"/>
        <w:rPr>
          <w:sz w:val="24"/>
        </w:rPr>
      </w:pPr>
      <w:r>
        <w:rPr>
          <w:rFonts w:hint="eastAsia"/>
          <w:sz w:val="24"/>
        </w:rPr>
        <w:t>在增量插入法中，首先需要确定新插入的点所位于的三角形。这一过程依赖于半平面测试来判断目标点的位置。对于每个三角形，判断新点是否在三角形内部或者是某一边的外部。具体计算步骤如下：</w:t>
      </w:r>
    </w:p>
    <w:p w14:paraId="668DA290" w14:textId="77777777" w:rsidR="008724BF" w:rsidRDefault="008A7C78">
      <w:pPr>
        <w:snapToGrid w:val="0"/>
        <w:spacing w:after="120" w:line="300" w:lineRule="auto"/>
        <w:ind w:firstLineChars="200" w:firstLine="480"/>
        <w:rPr>
          <w:sz w:val="24"/>
        </w:rPr>
      </w:pPr>
      <w:r>
        <w:rPr>
          <w:rFonts w:hint="eastAsia"/>
          <w:sz w:val="24"/>
        </w:rPr>
        <w:t>设插入点为</w:t>
      </w:r>
      <w:r>
        <w:rPr>
          <w:sz w:val="24"/>
        </w:rPr>
        <w:t>P</w:t>
      </w:r>
      <w:r>
        <w:rPr>
          <w:rFonts w:hint="eastAsia"/>
          <w:sz w:val="24"/>
        </w:rPr>
        <w:t>，其坐标为</w:t>
      </w:r>
      <m:oMath>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e>
        </m:d>
      </m:oMath>
      <w:r>
        <w:rPr>
          <w:rFonts w:hint="eastAsia"/>
          <w:sz w:val="24"/>
        </w:rPr>
        <w:t>，三角形边为</w:t>
      </w:r>
      <w:r>
        <w:rPr>
          <w:rFonts w:hint="eastAsia"/>
          <w:sz w:val="24"/>
        </w:rPr>
        <w:t>AB</w:t>
      </w:r>
      <w:r>
        <w:rPr>
          <w:rFonts w:hint="eastAsia"/>
          <w:sz w:val="24"/>
        </w:rPr>
        <w:t>，</w:t>
      </w:r>
      <w:r>
        <w:rPr>
          <w:rFonts w:hint="eastAsia"/>
          <w:sz w:val="24"/>
        </w:rPr>
        <w:t>A</w:t>
      </w:r>
      <w:r>
        <w:rPr>
          <w:rFonts w:hint="eastAsia"/>
          <w:sz w:val="24"/>
        </w:rPr>
        <w:t>、</w:t>
      </w:r>
      <w:r>
        <w:rPr>
          <w:rFonts w:hint="eastAsia"/>
          <w:sz w:val="24"/>
        </w:rPr>
        <w:t>B</w:t>
      </w:r>
      <w:r>
        <w:rPr>
          <w:rFonts w:hint="eastAsia"/>
          <w:sz w:val="24"/>
        </w:rPr>
        <w:t>为边的端点，进行下列数据准备：</w:t>
      </w:r>
    </w:p>
    <w:p w14:paraId="402E6DDC" w14:textId="77777777" w:rsidR="008724BF" w:rsidRDefault="008A7C78">
      <w:pPr>
        <w:pStyle w:val="aff7"/>
        <w:numPr>
          <w:ilvl w:val="0"/>
          <w:numId w:val="3"/>
        </w:numPr>
        <w:snapToGrid w:val="0"/>
        <w:spacing w:after="120" w:line="300" w:lineRule="auto"/>
        <w:rPr>
          <w:sz w:val="24"/>
        </w:rPr>
      </w:pPr>
      <w:r>
        <w:rPr>
          <w:rFonts w:hint="eastAsia"/>
          <w:sz w:val="24"/>
        </w:rPr>
        <w:t>点</w:t>
      </w:r>
      <w:r>
        <w:rPr>
          <w:rFonts w:hint="eastAsia"/>
          <w:sz w:val="24"/>
        </w:rPr>
        <w:t>P</w:t>
      </w:r>
      <w:r>
        <w:rPr>
          <w:rFonts w:hint="eastAsia"/>
          <w:sz w:val="24"/>
        </w:rPr>
        <w:t>相对向量：</w:t>
      </w:r>
      <m:oMath>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4C701F32" w14:textId="77777777" w:rsidR="008724BF" w:rsidRDefault="008A7C78">
      <w:pPr>
        <w:pStyle w:val="aff7"/>
        <w:numPr>
          <w:ilvl w:val="0"/>
          <w:numId w:val="3"/>
        </w:numPr>
        <w:snapToGrid w:val="0"/>
        <w:spacing w:after="120" w:line="300" w:lineRule="auto"/>
        <w:rPr>
          <w:sz w:val="24"/>
        </w:rPr>
      </w:pPr>
      <w:r>
        <w:rPr>
          <w:rFonts w:hint="eastAsia"/>
          <w:sz w:val="24"/>
        </w:rPr>
        <w:t>边</w:t>
      </w:r>
      <w:r>
        <w:rPr>
          <w:rFonts w:hint="eastAsia"/>
          <w:sz w:val="24"/>
        </w:rPr>
        <w:t>AB</w:t>
      </w:r>
      <w:r>
        <w:rPr>
          <w:rFonts w:hint="eastAsia"/>
          <w:sz w:val="24"/>
        </w:rPr>
        <w:t>的方向向量：</w:t>
      </w:r>
      <m:oMath>
        <m:acc>
          <m:accPr>
            <m:chr m:val="⃗"/>
            <m:ctrlPr>
              <w:rPr>
                <w:rFonts w:ascii="Cambria Math" w:hAnsi="Cambria Math"/>
                <w:sz w:val="24"/>
              </w:rPr>
            </m:ctrlPr>
          </m:accPr>
          <m:e>
            <m:r>
              <w:rPr>
                <w:rFonts w:ascii="Cambria Math" w:hAnsi="Cambria Math"/>
                <w:sz w:val="24"/>
              </w:rPr>
              <m:t>AB</m:t>
            </m:r>
          </m:e>
        </m:acc>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oMath>
    </w:p>
    <w:p w14:paraId="2E523E41" w14:textId="77777777" w:rsidR="008724BF" w:rsidRDefault="008A7C78">
      <w:pPr>
        <w:pStyle w:val="aff7"/>
        <w:numPr>
          <w:ilvl w:val="0"/>
          <w:numId w:val="3"/>
        </w:numPr>
        <w:snapToGrid w:val="0"/>
        <w:spacing w:after="120" w:line="300" w:lineRule="auto"/>
        <w:rPr>
          <w:sz w:val="24"/>
        </w:rPr>
      </w:pPr>
      <w:r>
        <w:rPr>
          <w:rFonts w:hint="eastAsia"/>
          <w:sz w:val="24"/>
        </w:rPr>
        <w:t>逆时针垂直向量：</w:t>
      </w:r>
      <m:oMath>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w:p>
    <w:p w14:paraId="50EBFA7B" w14:textId="77777777" w:rsidR="008724BF" w:rsidRDefault="008A7C78">
      <w:pPr>
        <w:snapToGrid w:val="0"/>
        <w:spacing w:after="120" w:line="300" w:lineRule="auto"/>
        <w:ind w:firstLineChars="200" w:firstLine="480"/>
        <w:rPr>
          <w:sz w:val="24"/>
        </w:rPr>
      </w:pPr>
      <w:r>
        <w:rPr>
          <w:rFonts w:hint="eastAsia"/>
          <w:sz w:val="24"/>
        </w:rPr>
        <w:t>然后计算目标点</w:t>
      </w:r>
      <w:r>
        <w:rPr>
          <w:rFonts w:hint="eastAsia"/>
          <w:sz w:val="24"/>
        </w:rPr>
        <w:t>P</w:t>
      </w:r>
      <w:r>
        <w:rPr>
          <w:rFonts w:hint="eastAsia"/>
          <w:sz w:val="24"/>
        </w:rPr>
        <w:t>相对于边</w:t>
      </w:r>
      <w:r>
        <w:rPr>
          <w:rFonts w:hint="eastAsia"/>
          <w:sz w:val="24"/>
        </w:rPr>
        <w:t>AB</w:t>
      </w:r>
      <w:r>
        <w:rPr>
          <w:rFonts w:hint="eastAsia"/>
          <w:sz w:val="24"/>
        </w:rPr>
        <w:t>的半平面位置。其计算公式为：</w:t>
      </w:r>
    </w:p>
    <w:p w14:paraId="4F5A1A21" w14:textId="77777777" w:rsidR="008724BF" w:rsidRDefault="008A7C78">
      <w:pPr>
        <w:snapToGrid w:val="0"/>
        <w:spacing w:after="120" w:line="300" w:lineRule="auto"/>
        <w:ind w:firstLineChars="200" w:firstLine="480"/>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d>
            <m:dPr>
              <m:ctrlPr>
                <w:rPr>
                  <w:rFonts w:ascii="Cambria Math" w:hAnsi="Cambria Math"/>
                  <w:i/>
                  <w:sz w:val="24"/>
                </w:rPr>
              </m:ctrlPr>
            </m:dPr>
            <m:e>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w:commentRangeStart w:id="73"/>
          <w:commentRangeEnd w:id="73"/>
          <m:r>
            <m:rPr>
              <m:sty m:val="p"/>
            </m:rPr>
            <w:commentReference w:id="73"/>
          </m:r>
        </m:oMath>
      </m:oMathPara>
    </w:p>
    <w:p w14:paraId="0BA7EC5B" w14:textId="77777777" w:rsidR="008724BF" w:rsidRDefault="008A7C78">
      <w:pPr>
        <w:snapToGrid w:val="0"/>
        <w:spacing w:after="120" w:line="300" w:lineRule="auto"/>
        <w:ind w:firstLineChars="200" w:firstLine="480"/>
        <w:rPr>
          <w:sz w:val="24"/>
        </w:rPr>
      </w:pPr>
      <w:r>
        <w:rPr>
          <w:sz w:val="24"/>
        </w:rPr>
        <w:t>展开公式可简化为：</w:t>
      </w:r>
    </w:p>
    <w:p w14:paraId="683FAD35" w14:textId="77777777" w:rsidR="008724BF" w:rsidRDefault="008A7C78">
      <w:pPr>
        <w:snapToGrid w:val="0"/>
        <w:spacing w:after="120" w:line="300" w:lineRule="auto"/>
        <w:rPr>
          <w:sz w:val="24"/>
        </w:rPr>
      </w:pPr>
      <m:oMathPara>
        <m:oMath>
          <m:r>
            <w:rPr>
              <w:rFonts w:ascii="Cambria Math" w:hAnsi="Cambria Math"/>
              <w:sz w:val="24"/>
            </w:rPr>
            <m:t>h==</m:t>
          </m:r>
          <m:acc>
            <m:accPr>
              <m:chr m:val="⃗"/>
              <m:ctrlPr>
                <w:rPr>
                  <w:rFonts w:ascii="Cambria Math" w:hAnsi="Cambria Math"/>
                  <w:sz w:val="24"/>
                </w:rPr>
              </m:ctrlPr>
            </m:accPr>
            <m:e>
              <m:r>
                <w:rPr>
                  <w:rFonts w:ascii="Cambria Math" w:hAnsi="Cambria Math"/>
                  <w:sz w:val="24"/>
                </w:rPr>
                <m:t>AP</m:t>
              </m:r>
            </m:e>
          </m:acc>
          <m:r>
            <w:rPr>
              <w:rFonts w:ascii="Cambria Math" w:hAnsi="Cambria Math"/>
              <w:sz w:val="24"/>
            </w:rPr>
            <m:t>·</m:t>
          </m:r>
          <m:sSup>
            <m:sSupPr>
              <m:ctrlPr>
                <w:rPr>
                  <w:rFonts w:ascii="Cambria Math" w:hAnsi="Cambria Math"/>
                  <w:sz w:val="24"/>
                </w:rPr>
              </m:ctrlPr>
            </m:sSupPr>
            <m:e>
              <m:acc>
                <m:accPr>
                  <m:chr m:val="⃗"/>
                  <m:ctrlPr>
                    <w:rPr>
                      <w:rFonts w:ascii="Cambria Math" w:hAnsi="Cambria Math"/>
                      <w:sz w:val="24"/>
                    </w:rPr>
                  </m:ctrlPr>
                </m:accPr>
                <m:e>
                  <m:r>
                    <w:rPr>
                      <w:rFonts w:ascii="Cambria Math" w:hAnsi="Cambria Math"/>
                      <w:sz w:val="24"/>
                    </w:rPr>
                    <m:t>AB</m:t>
                  </m:r>
                </m:e>
              </m:acc>
            </m:e>
            <m:sup>
              <m:r>
                <w:rPr>
                  <w:rFonts w:ascii="Cambria Math" w:hAnsi="Cambria Math"/>
                  <w:sz w:val="24"/>
                </w:rPr>
                <m:t>⊥</m:t>
              </m:r>
            </m:sup>
          </m:sSup>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oMath>
      </m:oMathPara>
    </w:p>
    <w:p w14:paraId="7E1E13E3" w14:textId="77777777" w:rsidR="008724BF" w:rsidRDefault="008A7C78">
      <w:pPr>
        <w:snapToGrid w:val="0"/>
        <w:spacing w:after="120" w:line="300" w:lineRule="auto"/>
        <w:ind w:firstLineChars="200" w:firstLine="480"/>
        <w:rPr>
          <w:sz w:val="24"/>
        </w:rPr>
      </w:pPr>
      <w:r>
        <w:rPr>
          <w:rFonts w:hint="eastAsia"/>
          <w:sz w:val="24"/>
        </w:rPr>
        <w:t>若</w:t>
      </w:r>
      <w:r>
        <w:rPr>
          <w:rFonts w:hint="eastAsia"/>
          <w:sz w:val="24"/>
        </w:rPr>
        <w:t>h &gt; 0</w:t>
      </w:r>
      <w:r>
        <w:rPr>
          <w:rFonts w:hint="eastAsia"/>
          <w:sz w:val="24"/>
        </w:rPr>
        <w:t>，则</w:t>
      </w:r>
      <w:r>
        <w:rPr>
          <w:rFonts w:hint="eastAsia"/>
          <w:sz w:val="24"/>
        </w:rPr>
        <w:t>P</w:t>
      </w:r>
      <w:r>
        <w:rPr>
          <w:rFonts w:hint="eastAsia"/>
          <w:sz w:val="24"/>
        </w:rPr>
        <w:t>位于边</w:t>
      </w:r>
      <w:r>
        <w:rPr>
          <w:rFonts w:hint="eastAsia"/>
          <w:sz w:val="24"/>
        </w:rPr>
        <w:t>AB</w:t>
      </w:r>
      <w:r>
        <w:rPr>
          <w:rFonts w:hint="eastAsia"/>
          <w:sz w:val="24"/>
        </w:rPr>
        <w:t>的左侧</w:t>
      </w:r>
      <w:r>
        <w:rPr>
          <w:sz w:val="24"/>
        </w:rPr>
        <w:t>(</w:t>
      </w:r>
      <w:r>
        <w:rPr>
          <w:rFonts w:hint="eastAsia"/>
          <w:sz w:val="24"/>
        </w:rPr>
        <w:t>三角形内部</w:t>
      </w:r>
      <w:r>
        <w:rPr>
          <w:sz w:val="24"/>
        </w:rPr>
        <w:t>)</w:t>
      </w:r>
      <w:r>
        <w:rPr>
          <w:rFonts w:hint="eastAsia"/>
          <w:sz w:val="24"/>
        </w:rPr>
        <w:t>；</w:t>
      </w:r>
    </w:p>
    <w:p w14:paraId="5E93388E" w14:textId="77777777" w:rsidR="008724BF" w:rsidRDefault="008A7C78">
      <w:pPr>
        <w:snapToGrid w:val="0"/>
        <w:spacing w:after="120" w:line="300" w:lineRule="auto"/>
        <w:ind w:firstLineChars="200" w:firstLine="480"/>
        <w:rPr>
          <w:sz w:val="24"/>
        </w:rPr>
      </w:pPr>
      <w:r>
        <w:rPr>
          <w:rFonts w:hint="eastAsia"/>
          <w:sz w:val="24"/>
        </w:rPr>
        <w:t>若</w:t>
      </w:r>
      <w:r>
        <w:rPr>
          <w:rFonts w:hint="eastAsia"/>
          <w:sz w:val="24"/>
        </w:rPr>
        <w:t>h &lt; 0</w:t>
      </w:r>
      <w:r>
        <w:rPr>
          <w:rFonts w:hint="eastAsia"/>
          <w:sz w:val="24"/>
        </w:rPr>
        <w:t>，则</w:t>
      </w:r>
      <w:r>
        <w:rPr>
          <w:rFonts w:hint="eastAsia"/>
          <w:sz w:val="24"/>
        </w:rPr>
        <w:t>P</w:t>
      </w:r>
      <w:r>
        <w:rPr>
          <w:rFonts w:hint="eastAsia"/>
          <w:sz w:val="24"/>
        </w:rPr>
        <w:t>位于边</w:t>
      </w:r>
      <w:r>
        <w:rPr>
          <w:rFonts w:hint="eastAsia"/>
          <w:sz w:val="24"/>
        </w:rPr>
        <w:t>AB</w:t>
      </w:r>
      <w:r>
        <w:rPr>
          <w:rFonts w:hint="eastAsia"/>
          <w:sz w:val="24"/>
        </w:rPr>
        <w:t>的右侧（三角形外部）；</w:t>
      </w:r>
    </w:p>
    <w:p w14:paraId="4C251810" w14:textId="77777777" w:rsidR="008724BF" w:rsidRDefault="008A7C78">
      <w:pPr>
        <w:snapToGrid w:val="0"/>
        <w:spacing w:after="120" w:line="300" w:lineRule="auto"/>
        <w:ind w:firstLineChars="200" w:firstLine="480"/>
        <w:rPr>
          <w:sz w:val="24"/>
        </w:rPr>
      </w:pPr>
      <w:r>
        <w:rPr>
          <w:rFonts w:hint="eastAsia"/>
          <w:sz w:val="24"/>
        </w:rPr>
        <w:t>若</w:t>
      </w:r>
      <w:r>
        <w:rPr>
          <w:rFonts w:hint="eastAsia"/>
          <w:sz w:val="24"/>
        </w:rPr>
        <w:t xml:space="preserve">h = 0 </w:t>
      </w:r>
      <w:r>
        <w:rPr>
          <w:rFonts w:hint="eastAsia"/>
          <w:sz w:val="24"/>
        </w:rPr>
        <w:t>，则</w:t>
      </w:r>
      <w:r>
        <w:rPr>
          <w:rFonts w:hint="eastAsia"/>
          <w:sz w:val="24"/>
        </w:rPr>
        <w:t>P</w:t>
      </w:r>
      <w:r>
        <w:rPr>
          <w:rFonts w:hint="eastAsia"/>
          <w:sz w:val="24"/>
        </w:rPr>
        <w:t>位于边</w:t>
      </w:r>
      <w:r>
        <w:rPr>
          <w:rFonts w:hint="eastAsia"/>
          <w:sz w:val="24"/>
        </w:rPr>
        <w:t>AB</w:t>
      </w:r>
      <w:r>
        <w:rPr>
          <w:rFonts w:hint="eastAsia"/>
          <w:sz w:val="24"/>
        </w:rPr>
        <w:t>上。</w:t>
      </w:r>
    </w:p>
    <w:p w14:paraId="0D3681EE" w14:textId="77777777" w:rsidR="008724BF" w:rsidRDefault="008A7C78">
      <w:pPr>
        <w:snapToGrid w:val="0"/>
        <w:spacing w:after="120" w:line="300" w:lineRule="auto"/>
        <w:ind w:firstLineChars="200" w:firstLine="480"/>
        <w:rPr>
          <w:sz w:val="24"/>
        </w:rPr>
      </w:pPr>
      <w:r>
        <w:rPr>
          <w:rFonts w:hint="eastAsia"/>
          <w:sz w:val="24"/>
        </w:rPr>
        <w:t>对于每条边，我们依次进行半平面测试，直至找到包含目标点的三角形。</w:t>
      </w:r>
    </w:p>
    <w:p w14:paraId="22151055" w14:textId="77777777" w:rsidR="008724BF" w:rsidRDefault="008A7C78">
      <w:pPr>
        <w:snapToGrid w:val="0"/>
        <w:spacing w:after="120" w:line="300" w:lineRule="auto"/>
        <w:ind w:firstLineChars="200" w:firstLine="480"/>
        <w:rPr>
          <w:sz w:val="24"/>
        </w:rPr>
      </w:pPr>
      <w:r>
        <w:rPr>
          <w:sz w:val="24"/>
        </w:rPr>
        <w:t>（</w:t>
      </w:r>
      <w:r>
        <w:rPr>
          <w:rFonts w:hint="eastAsia"/>
          <w:sz w:val="24"/>
        </w:rPr>
        <w:t>2</w:t>
      </w:r>
      <w:r>
        <w:rPr>
          <w:sz w:val="24"/>
        </w:rPr>
        <w:t>）</w:t>
      </w:r>
      <w:r>
        <w:rPr>
          <w:rFonts w:hint="eastAsia"/>
          <w:sz w:val="24"/>
        </w:rPr>
        <w:t>对受影响区域进行边翻转操作（</w:t>
      </w:r>
      <w:r>
        <w:rPr>
          <w:rFonts w:hint="eastAsia"/>
          <w:sz w:val="24"/>
        </w:rPr>
        <w:t>Edge Flip</w:t>
      </w:r>
      <w:r>
        <w:rPr>
          <w:rFonts w:hint="eastAsia"/>
          <w:sz w:val="24"/>
        </w:rPr>
        <w:t>），以重新满足</w:t>
      </w:r>
      <w:r>
        <w:rPr>
          <w:rFonts w:hint="eastAsia"/>
          <w:sz w:val="24"/>
        </w:rPr>
        <w:t xml:space="preserve"> Delaunay </w:t>
      </w:r>
      <w:r>
        <w:rPr>
          <w:rFonts w:hint="eastAsia"/>
          <w:sz w:val="24"/>
        </w:rPr>
        <w:t>准则。</w:t>
      </w:r>
    </w:p>
    <w:p w14:paraId="6B95E83B" w14:textId="6B44763D" w:rsidR="008724BF" w:rsidRDefault="008A7C78">
      <w:pPr>
        <w:pStyle w:val="aff7"/>
        <w:snapToGrid w:val="0"/>
        <w:spacing w:after="120" w:line="300" w:lineRule="auto"/>
        <w:ind w:left="0" w:firstLineChars="200" w:firstLine="480"/>
        <w:rPr>
          <w:sz w:val="24"/>
        </w:rPr>
      </w:pPr>
      <w:r>
        <w:rPr>
          <w:sz w:val="24"/>
        </w:rPr>
        <w:t>c</w:t>
      </w:r>
      <w:r>
        <w:rPr>
          <w:rFonts w:hint="eastAsia"/>
          <w:sz w:val="24"/>
        </w:rPr>
        <w:t>记为当前正在处理的边，在此处</w:t>
      </w:r>
      <w:r>
        <w:rPr>
          <w:rFonts w:hint="eastAsia"/>
          <w:sz w:val="24"/>
        </w:rPr>
        <w:t>c</w:t>
      </w:r>
      <w:r>
        <w:rPr>
          <w:rFonts w:hint="eastAsia"/>
          <w:sz w:val="24"/>
        </w:rPr>
        <w:t>初始为</w:t>
      </w:r>
      <w:r>
        <w:rPr>
          <w:rFonts w:hint="eastAsia"/>
          <w:sz w:val="24"/>
        </w:rPr>
        <w:t>searchEdge</w:t>
      </w:r>
      <w:r>
        <w:rPr>
          <w:rFonts w:hint="eastAsia"/>
          <w:sz w:val="24"/>
        </w:rPr>
        <w:t>，首先创建新边并建立初始拓扑连接</w:t>
      </w:r>
      <w:ins w:id="74" w:author="h" w:date="2025-03-03T11:43:00Z">
        <w:r w:rsidR="006F14CD">
          <w:rPr>
            <w:rFonts w:hint="eastAsia"/>
            <w:sz w:val="24"/>
          </w:rPr>
          <w:t>（</w:t>
        </w:r>
        <w:r w:rsidR="006F14CD">
          <w:rPr>
            <w:rFonts w:hint="eastAsia"/>
            <w:sz w:val="24"/>
          </w:rPr>
          <w:t>图</w:t>
        </w:r>
        <w:r w:rsidR="006F14CD">
          <w:rPr>
            <w:rFonts w:hint="eastAsia"/>
            <w:sz w:val="24"/>
          </w:rPr>
          <w:t>2</w:t>
        </w:r>
        <w:r w:rsidR="006F14CD">
          <w:rPr>
            <w:sz w:val="24"/>
          </w:rPr>
          <w:t>.2</w:t>
        </w:r>
        <w:r w:rsidR="006F14CD">
          <w:rPr>
            <w:rFonts w:hint="eastAsia"/>
            <w:sz w:val="24"/>
          </w:rPr>
          <w:t>（</w:t>
        </w:r>
        <w:r w:rsidR="006F14CD">
          <w:rPr>
            <w:rFonts w:hint="eastAsia"/>
            <w:sz w:val="24"/>
          </w:rPr>
          <w:t>a</w:t>
        </w:r>
        <w:r w:rsidR="006F14CD">
          <w:rPr>
            <w:rFonts w:hint="eastAsia"/>
            <w:sz w:val="24"/>
          </w:rPr>
          <w:t>）</w:t>
        </w:r>
        <w:r w:rsidR="006F14CD">
          <w:rPr>
            <w:rFonts w:hint="eastAsia"/>
            <w:sz w:val="24"/>
          </w:rPr>
          <w:t>）</w:t>
        </w:r>
      </w:ins>
      <w:r>
        <w:rPr>
          <w:rFonts w:hint="eastAsia"/>
          <w:sz w:val="24"/>
        </w:rPr>
        <w:t>，如</w:t>
      </w:r>
      <w:del w:id="75" w:author="h" w:date="2025-03-03T11:43:00Z">
        <w:r w:rsidDel="006F14CD">
          <w:rPr>
            <w:rFonts w:hint="eastAsia"/>
            <w:sz w:val="24"/>
          </w:rPr>
          <w:delText>下图</w:delText>
        </w:r>
      </w:del>
      <w:ins w:id="76" w:author="h" w:date="2025-03-03T11:42:00Z">
        <w:r w:rsidR="006F14CD">
          <w:rPr>
            <w:rFonts w:hint="eastAsia"/>
            <w:sz w:val="24"/>
          </w:rPr>
          <w:t>图</w:t>
        </w:r>
        <w:r w:rsidR="006F14CD">
          <w:rPr>
            <w:rFonts w:hint="eastAsia"/>
            <w:sz w:val="24"/>
          </w:rPr>
          <w:t>2</w:t>
        </w:r>
        <w:r w:rsidR="006F14CD">
          <w:rPr>
            <w:sz w:val="24"/>
          </w:rPr>
          <w:t>.2</w:t>
        </w:r>
        <w:r w:rsidR="006F14CD">
          <w:rPr>
            <w:rFonts w:hint="eastAsia"/>
            <w:sz w:val="24"/>
          </w:rPr>
          <w:t>（</w:t>
        </w:r>
        <w:r w:rsidR="006F14CD">
          <w:rPr>
            <w:rFonts w:hint="eastAsia"/>
            <w:sz w:val="24"/>
          </w:rPr>
          <w:t>a</w:t>
        </w:r>
        <w:r w:rsidR="006F14CD">
          <w:rPr>
            <w:rFonts w:hint="eastAsia"/>
            <w:sz w:val="24"/>
          </w:rPr>
          <w:t>）</w:t>
        </w:r>
      </w:ins>
      <w:r>
        <w:rPr>
          <w:rFonts w:hint="eastAsia"/>
          <w:sz w:val="24"/>
        </w:rPr>
        <w:t>所示：</w:t>
      </w:r>
    </w:p>
    <w:p w14:paraId="4E77A18B" w14:textId="77777777" w:rsidR="008724BF" w:rsidRDefault="008A7C78">
      <w:pPr>
        <w:snapToGrid w:val="0"/>
        <w:spacing w:after="120" w:line="300" w:lineRule="auto"/>
        <w:ind w:firstLineChars="200" w:firstLine="480"/>
        <w:jc w:val="center"/>
        <w:rPr>
          <w:sz w:val="24"/>
        </w:rPr>
      </w:pPr>
      <w:r>
        <w:rPr>
          <w:noProof/>
          <w:sz w:val="24"/>
        </w:rPr>
        <w:drawing>
          <wp:inline distT="0" distB="0" distL="0" distR="0" wp14:anchorId="00D33FD8" wp14:editId="4344F6BE">
            <wp:extent cx="2594610" cy="1853565"/>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a:picLocks noChangeAspect="1"/>
                    </pic:cNvPicPr>
                  </pic:nvPicPr>
                  <pic:blipFill>
                    <a:blip r:embed="rId28"/>
                    <a:stretch>
                      <a:fillRect/>
                    </a:stretch>
                  </pic:blipFill>
                  <pic:spPr>
                    <a:xfrm>
                      <a:off x="0" y="0"/>
                      <a:ext cx="2629161" cy="1878503"/>
                    </a:xfrm>
                    <a:prstGeom prst="rect">
                      <a:avLst/>
                    </a:prstGeom>
                  </pic:spPr>
                </pic:pic>
              </a:graphicData>
            </a:graphic>
          </wp:inline>
        </w:drawing>
      </w:r>
    </w:p>
    <w:p w14:paraId="0E391F63" w14:textId="49259AB3"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2</w:t>
      </w:r>
      <w:r>
        <w:rPr>
          <w:color w:val="000000"/>
          <w:szCs w:val="21"/>
        </w:rPr>
        <w:t>.</w:t>
      </w:r>
      <w:r>
        <w:rPr>
          <w:rFonts w:hint="eastAsia"/>
          <w:color w:val="000000"/>
          <w:szCs w:val="21"/>
        </w:rPr>
        <w:t>2</w:t>
      </w:r>
      <w:r>
        <w:rPr>
          <w:color w:val="000000"/>
          <w:szCs w:val="21"/>
        </w:rPr>
        <w:t xml:space="preserve"> </w:t>
      </w:r>
      <w:r>
        <w:rPr>
          <w:rFonts w:hint="eastAsia"/>
          <w:color w:val="000000"/>
          <w:szCs w:val="21"/>
        </w:rPr>
        <w:t>初始化插入边</w:t>
      </w:r>
      <w:ins w:id="77" w:author="h" w:date="2025-03-03T10:48:00Z">
        <w:r w:rsidR="00976D7D">
          <w:rPr>
            <w:rFonts w:hint="eastAsia"/>
            <w:color w:val="000000"/>
            <w:szCs w:val="21"/>
          </w:rPr>
          <w:t>(</w:t>
        </w:r>
        <w:r w:rsidR="00976D7D">
          <w:rPr>
            <w:color w:val="000000"/>
            <w:szCs w:val="21"/>
          </w:rPr>
          <w:t>a)</w:t>
        </w:r>
      </w:ins>
    </w:p>
    <w:p w14:paraId="4075D5CF"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2</w:t>
      </w:r>
      <w:r>
        <w:rPr>
          <w:color w:val="000000"/>
          <w:szCs w:val="21"/>
        </w:rPr>
        <w:t>.</w:t>
      </w:r>
      <w:r>
        <w:rPr>
          <w:rFonts w:hint="eastAsia"/>
          <w:color w:val="000000"/>
          <w:szCs w:val="21"/>
        </w:rPr>
        <w:t>2</w:t>
      </w:r>
      <w:r>
        <w:rPr>
          <w:color w:val="000000"/>
          <w:szCs w:val="21"/>
        </w:rPr>
        <w:t xml:space="preserve"> Initialize insertion edge</w:t>
      </w:r>
    </w:p>
    <w:p w14:paraId="45E8C778" w14:textId="77777777" w:rsidR="008724BF" w:rsidRDefault="008724BF">
      <w:pPr>
        <w:snapToGrid w:val="0"/>
        <w:spacing w:after="120" w:line="300" w:lineRule="auto"/>
        <w:ind w:firstLineChars="200" w:firstLine="480"/>
        <w:jc w:val="center"/>
        <w:rPr>
          <w:sz w:val="24"/>
        </w:rPr>
      </w:pPr>
    </w:p>
    <w:p w14:paraId="1DBC5BF2" w14:textId="77777777" w:rsidR="008724BF" w:rsidRDefault="008A7C78">
      <w:pPr>
        <w:snapToGrid w:val="0"/>
        <w:spacing w:after="120" w:line="300" w:lineRule="auto"/>
        <w:ind w:firstLineChars="200" w:firstLine="480"/>
        <w:rPr>
          <w:sz w:val="24"/>
        </w:rPr>
      </w:pPr>
      <w:r>
        <w:rPr>
          <w:rFonts w:hint="eastAsia"/>
          <w:sz w:val="24"/>
        </w:rPr>
        <w:t>拓扑变化如下</w:t>
      </w:r>
    </w:p>
    <w:p w14:paraId="664CD87B" w14:textId="77777777" w:rsidR="008724BF" w:rsidRDefault="008A7C78">
      <w:pPr>
        <w:snapToGrid w:val="0"/>
        <w:spacing w:after="120" w:line="300" w:lineRule="auto"/>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sz w:val="24"/>
        </w:rPr>
        <w:t>a</w:t>
      </w:r>
      <w:r>
        <w:rPr>
          <w:sz w:val="24"/>
        </w:rPr>
        <w:fldChar w:fldCharType="end"/>
      </w:r>
      <w:r>
        <w:rPr>
          <w:rFonts w:hint="eastAsia"/>
          <w:sz w:val="24"/>
        </w:rPr>
        <w:t>．初始状态：</w:t>
      </w:r>
      <w:r>
        <w:rPr>
          <w:rFonts w:hint="eastAsia"/>
          <w:sz w:val="24"/>
        </w:rPr>
        <w:t>searchEdge(A</w:t>
      </w:r>
      <w:r>
        <w:rPr>
          <w:rFonts w:hint="eastAsia"/>
          <w:sz w:val="24"/>
        </w:rPr>
        <w:t>→</w:t>
      </w:r>
      <w:r>
        <w:rPr>
          <w:rFonts w:hint="eastAsia"/>
          <w:sz w:val="24"/>
        </w:rPr>
        <w:t xml:space="preserve">B) </w:t>
      </w:r>
      <w:r>
        <w:rPr>
          <w:rFonts w:hint="eastAsia"/>
          <w:sz w:val="24"/>
        </w:rPr>
        <w:t>→</w:t>
      </w:r>
      <w:r>
        <w:rPr>
          <w:rFonts w:hint="eastAsia"/>
          <w:sz w:val="24"/>
        </w:rPr>
        <w:t xml:space="preserve"> n1(B</w:t>
      </w:r>
      <w:r>
        <w:rPr>
          <w:rFonts w:hint="eastAsia"/>
          <w:sz w:val="24"/>
        </w:rPr>
        <w:t>→</w:t>
      </w:r>
      <w:r>
        <w:rPr>
          <w:rFonts w:hint="eastAsia"/>
          <w:sz w:val="24"/>
        </w:rPr>
        <w:t xml:space="preserve">C) </w:t>
      </w:r>
      <w:r>
        <w:rPr>
          <w:rFonts w:hint="eastAsia"/>
          <w:sz w:val="24"/>
        </w:rPr>
        <w:t>→</w:t>
      </w:r>
      <w:r>
        <w:rPr>
          <w:rFonts w:hint="eastAsia"/>
          <w:sz w:val="24"/>
        </w:rPr>
        <w:t xml:space="preserve"> n2(C</w:t>
      </w:r>
      <w:r>
        <w:rPr>
          <w:rFonts w:hint="eastAsia"/>
          <w:sz w:val="24"/>
        </w:rPr>
        <w:t>→</w:t>
      </w:r>
      <w:r>
        <w:rPr>
          <w:rFonts w:hint="eastAsia"/>
          <w:sz w:val="24"/>
        </w:rPr>
        <w:t>A)</w:t>
      </w:r>
    </w:p>
    <w:p w14:paraId="5C4FFF8F" w14:textId="77777777" w:rsidR="008724BF" w:rsidRDefault="008A7C78">
      <w:pPr>
        <w:snapToGrid w:val="0"/>
        <w:spacing w:after="120" w:line="300" w:lineRule="auto"/>
        <w:ind w:firstLineChars="200" w:firstLine="480"/>
        <w:rPr>
          <w:sz w:val="24"/>
        </w:rPr>
      </w:pPr>
      <w:r>
        <w:rPr>
          <w:rFonts w:hint="eastAsia"/>
          <w:sz w:val="24"/>
        </w:rPr>
        <w:t>b</w:t>
      </w:r>
      <w:r>
        <w:rPr>
          <w:rFonts w:hint="eastAsia"/>
          <w:sz w:val="24"/>
        </w:rPr>
        <w:t>．插入后：</w:t>
      </w:r>
      <w:r>
        <w:rPr>
          <w:rFonts w:hint="eastAsia"/>
          <w:sz w:val="24"/>
        </w:rPr>
        <w:t>pStart(</w:t>
      </w:r>
      <w:r>
        <w:rPr>
          <w:sz w:val="24"/>
        </w:rPr>
        <w:t>P</w:t>
      </w:r>
      <w:r>
        <w:rPr>
          <w:rFonts w:hint="eastAsia"/>
          <w:sz w:val="24"/>
        </w:rPr>
        <w:t>→</w:t>
      </w:r>
      <w:r>
        <w:rPr>
          <w:rFonts w:hint="eastAsia"/>
          <w:sz w:val="24"/>
        </w:rPr>
        <w:t xml:space="preserve">A) </w:t>
      </w:r>
      <w:r>
        <w:rPr>
          <w:rFonts w:hint="eastAsia"/>
          <w:sz w:val="24"/>
        </w:rPr>
        <w:t>→</w:t>
      </w:r>
      <w:r>
        <w:rPr>
          <w:rFonts w:hint="eastAsia"/>
          <w:sz w:val="24"/>
        </w:rPr>
        <w:t xml:space="preserve"> searchEdge(A</w:t>
      </w:r>
      <w:r>
        <w:rPr>
          <w:rFonts w:hint="eastAsia"/>
          <w:sz w:val="24"/>
        </w:rPr>
        <w:t>→</w:t>
      </w:r>
      <w:r>
        <w:rPr>
          <w:rFonts w:hint="eastAsia"/>
          <w:sz w:val="24"/>
        </w:rPr>
        <w:t>B)</w:t>
      </w:r>
      <w:r>
        <w:rPr>
          <w:rFonts w:hint="eastAsia"/>
          <w:sz w:val="24"/>
        </w:rPr>
        <w:t>；</w:t>
      </w:r>
      <w:r>
        <w:rPr>
          <w:rFonts w:hint="eastAsia"/>
          <w:sz w:val="24"/>
        </w:rPr>
        <w:t>n2(C</w:t>
      </w:r>
      <w:r>
        <w:rPr>
          <w:rFonts w:hint="eastAsia"/>
          <w:sz w:val="24"/>
        </w:rPr>
        <w:t>→</w:t>
      </w:r>
      <w:r>
        <w:rPr>
          <w:rFonts w:hint="eastAsia"/>
          <w:sz w:val="24"/>
        </w:rPr>
        <w:t xml:space="preserve">A) </w:t>
      </w:r>
      <w:r>
        <w:rPr>
          <w:rFonts w:hint="eastAsia"/>
          <w:sz w:val="24"/>
        </w:rPr>
        <w:t>→</w:t>
      </w:r>
      <w:r>
        <w:rPr>
          <w:rFonts w:hint="eastAsia"/>
          <w:sz w:val="24"/>
        </w:rPr>
        <w:t xml:space="preserve"> pStart.dual(A</w:t>
      </w:r>
      <w:r>
        <w:rPr>
          <w:rFonts w:hint="eastAsia"/>
          <w:sz w:val="24"/>
        </w:rPr>
        <w:t>→</w:t>
      </w:r>
      <w:r>
        <w:rPr>
          <w:sz w:val="24"/>
        </w:rPr>
        <w:t>P</w:t>
      </w:r>
      <w:r>
        <w:rPr>
          <w:rFonts w:hint="eastAsia"/>
          <w:sz w:val="24"/>
        </w:rPr>
        <w:t>)</w:t>
      </w:r>
    </w:p>
    <w:p w14:paraId="05DF32EF" w14:textId="77777777" w:rsidR="008724BF" w:rsidRDefault="008A7C78">
      <w:pPr>
        <w:snapToGrid w:val="0"/>
        <w:spacing w:after="120" w:line="300" w:lineRule="auto"/>
        <w:ind w:firstLineChars="200" w:firstLine="480"/>
        <w:rPr>
          <w:sz w:val="24"/>
        </w:rPr>
      </w:pPr>
      <w:r>
        <w:rPr>
          <w:rFonts w:hint="eastAsia"/>
          <w:sz w:val="24"/>
        </w:rPr>
        <w:t>接下来</w:t>
      </w:r>
      <w:r>
        <w:rPr>
          <w:sz w:val="24"/>
        </w:rPr>
        <w:t>检查新生成的三角形是否满足德劳内外接圆准则，如果不满足，则通过边交换来调整。</w:t>
      </w:r>
    </w:p>
    <w:p w14:paraId="3505E7EF" w14:textId="77777777" w:rsidR="008724BF" w:rsidRDefault="008A7C78">
      <w:pPr>
        <w:snapToGrid w:val="0"/>
        <w:spacing w:after="120" w:line="300" w:lineRule="auto"/>
        <w:ind w:firstLineChars="300" w:firstLine="720"/>
        <w:jc w:val="center"/>
        <w:rPr>
          <w:sz w:val="24"/>
        </w:rPr>
      </w:pPr>
      <w:r>
        <w:rPr>
          <w:noProof/>
          <w:sz w:val="24"/>
        </w:rPr>
        <w:drawing>
          <wp:inline distT="0" distB="0" distL="0" distR="0" wp14:anchorId="47BAB67C" wp14:editId="60F781B8">
            <wp:extent cx="2631440" cy="1682115"/>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图片 1"/>
                    <pic:cNvPicPr>
                      <a:picLocks noChangeAspect="1"/>
                    </pic:cNvPicPr>
                  </pic:nvPicPr>
                  <pic:blipFill>
                    <a:blip r:embed="rId29"/>
                    <a:stretch>
                      <a:fillRect/>
                    </a:stretch>
                  </pic:blipFill>
                  <pic:spPr>
                    <a:xfrm>
                      <a:off x="0" y="0"/>
                      <a:ext cx="2663794" cy="1702460"/>
                    </a:xfrm>
                    <a:prstGeom prst="rect">
                      <a:avLst/>
                    </a:prstGeom>
                  </pic:spPr>
                </pic:pic>
              </a:graphicData>
            </a:graphic>
          </wp:inline>
        </w:drawing>
      </w:r>
    </w:p>
    <w:p w14:paraId="79249143" w14:textId="01D8BD19"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2</w:t>
      </w:r>
      <w:r>
        <w:rPr>
          <w:color w:val="000000"/>
          <w:szCs w:val="21"/>
        </w:rPr>
        <w:t>.</w:t>
      </w:r>
      <w:r>
        <w:rPr>
          <w:rFonts w:hint="eastAsia"/>
          <w:color w:val="000000"/>
          <w:szCs w:val="21"/>
        </w:rPr>
        <w:t>3</w:t>
      </w:r>
      <w:r>
        <w:rPr>
          <w:color w:val="000000"/>
          <w:szCs w:val="21"/>
        </w:rPr>
        <w:t xml:space="preserve"> </w:t>
      </w:r>
      <w:r>
        <w:rPr>
          <w:color w:val="000000"/>
          <w:szCs w:val="21"/>
        </w:rPr>
        <w:t>外接圆准则判断</w:t>
      </w:r>
      <w:ins w:id="78" w:author="h" w:date="2025-03-03T10:48:00Z">
        <w:r w:rsidR="00976D7D">
          <w:rPr>
            <w:rFonts w:hint="eastAsia"/>
            <w:color w:val="000000"/>
            <w:szCs w:val="21"/>
          </w:rPr>
          <w:t>(</w:t>
        </w:r>
        <w:r w:rsidR="00976D7D">
          <w:rPr>
            <w:color w:val="000000"/>
            <w:szCs w:val="21"/>
          </w:rPr>
          <w:t>b)</w:t>
        </w:r>
      </w:ins>
    </w:p>
    <w:p w14:paraId="778D0C7A"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2</w:t>
      </w:r>
      <w:r>
        <w:rPr>
          <w:color w:val="000000"/>
          <w:szCs w:val="21"/>
        </w:rPr>
        <w:t>.</w:t>
      </w:r>
      <w:r>
        <w:rPr>
          <w:rFonts w:hint="eastAsia"/>
          <w:color w:val="000000"/>
          <w:szCs w:val="21"/>
        </w:rPr>
        <w:t>3</w:t>
      </w:r>
      <w:r>
        <w:rPr>
          <w:color w:val="000000"/>
          <w:szCs w:val="21"/>
        </w:rPr>
        <w:t xml:space="preserve"> Judgment of circumcircle criterion</w:t>
      </w:r>
    </w:p>
    <w:p w14:paraId="0DD2C1FC" w14:textId="77777777" w:rsidR="008724BF" w:rsidRDefault="008A7C78">
      <w:pPr>
        <w:snapToGrid w:val="0"/>
        <w:spacing w:after="120" w:line="300" w:lineRule="auto"/>
        <w:ind w:firstLineChars="200" w:firstLine="480"/>
        <w:rPr>
          <w:sz w:val="24"/>
        </w:rPr>
      </w:pPr>
      <w:r>
        <w:rPr>
          <w:sz w:val="24"/>
        </w:rPr>
        <w:t>外接圆准则的数学公式：</w:t>
      </w:r>
    </w:p>
    <w:p w14:paraId="6968A3FB" w14:textId="77777777" w:rsidR="008724BF" w:rsidRDefault="008A7C78">
      <w:pPr>
        <w:snapToGrid w:val="0"/>
        <w:spacing w:after="120" w:line="300" w:lineRule="auto"/>
        <w:rPr>
          <w:rFonts w:ascii="Cambria Math" w:hAnsi="Cambria Math"/>
          <w:i/>
          <w:sz w:val="24"/>
        </w:rPr>
      </w:pPr>
      <m:oMathPara>
        <m:oMath>
          <m:r>
            <w:rPr>
              <w:rFonts w:ascii="Cambria Math" w:hAnsi="Cambria Math"/>
              <w:sz w:val="24"/>
            </w:rPr>
            <m:t>determinant=</m:t>
          </m:r>
          <m:d>
            <m:dPr>
              <m:begChr m:val="|"/>
              <m:endChr m:val="|"/>
              <m:ctrlPr>
                <w:rPr>
                  <w:rFonts w:ascii="Cambria Math" w:hAnsi="Cambria Math"/>
                  <w:i/>
                  <w:sz w:val="24"/>
                </w:rPr>
              </m:ctrlPr>
            </m:dPr>
            <m:e>
              <m:m>
                <m:mPr>
                  <m:plcHide m:val="1"/>
                  <m:mcs>
                    <m:mc>
                      <m:mcPr>
                        <m:count m:val="4"/>
                        <m:mcJc m:val="center"/>
                      </m:mcPr>
                    </m:mc>
                  </m:mcs>
                  <m:ctrlPr>
                    <w:rPr>
                      <w:rFonts w:ascii="Cambria Math" w:hAnsi="Cambria Math"/>
                      <w:i/>
                      <w:sz w:val="24"/>
                    </w:rPr>
                  </m:ctrlPr>
                </m:mPr>
                <m:m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A</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B</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e>
                      <m:sup>
                        <m:r>
                          <w:rPr>
                            <w:rFonts w:ascii="Cambria Math" w:hAnsi="Cambria Math"/>
                            <w:sz w:val="24"/>
                          </w:rPr>
                          <m:t>2</m:t>
                        </m:r>
                      </m:sup>
                    </m:sSup>
                  </m:e>
                  <m:e>
                    <m:r>
                      <w:rPr>
                        <w:rFonts w:ascii="Cambria Math" w:hAnsi="Cambria Math"/>
                        <w:sz w:val="24"/>
                      </w:rPr>
                      <m:t>1</m:t>
                    </m:r>
                  </m:e>
                </m:mr>
                <m:m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e>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x</m:t>
                            </m:r>
                          </m:e>
                          <m:sub>
                            <m:r>
                              <w:rPr>
                                <w:rFonts w:ascii="Cambria Math" w:hAnsi="Cambria Math"/>
                                <w:sz w:val="24"/>
                              </w:rPr>
                              <m:t>P</m:t>
                            </m:r>
                          </m:sub>
                        </m:sSub>
                      </m:e>
                      <m:sup>
                        <m:r>
                          <w:rPr>
                            <w:rFonts w:ascii="Cambria Math" w:hAnsi="Cambria Math"/>
                            <w:sz w:val="24"/>
                          </w:rPr>
                          <m:t>2</m:t>
                        </m:r>
                      </m:sup>
                    </m:sSup>
                    <m:r>
                      <w:rPr>
                        <w:rFonts w:ascii="Cambria Math" w:hAnsi="Cambria Math"/>
                        <w:sz w:val="24"/>
                      </w:rPr>
                      <m:t>+</m:t>
                    </m:r>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y</m:t>
                            </m:r>
                          </m:e>
                          <m:sub>
                            <m:r>
                              <w:rPr>
                                <w:rFonts w:ascii="Cambria Math" w:hAnsi="Cambria Math"/>
                                <w:sz w:val="24"/>
                              </w:rPr>
                              <m:t>P</m:t>
                            </m:r>
                          </m:sub>
                        </m:sSub>
                      </m:e>
                      <m:sup>
                        <m:r>
                          <w:rPr>
                            <w:rFonts w:ascii="Cambria Math" w:hAnsi="Cambria Math"/>
                            <w:sz w:val="24"/>
                          </w:rPr>
                          <m:t>2</m:t>
                        </m:r>
                      </m:sup>
                    </m:sSup>
                  </m:e>
                  <m:e>
                    <m:r>
                      <w:rPr>
                        <w:rFonts w:ascii="Cambria Math" w:hAnsi="Cambria Math"/>
                        <w:sz w:val="24"/>
                      </w:rPr>
                      <m:t>1</m:t>
                    </m:r>
                  </m:e>
                </m:mr>
              </m:m>
            </m:e>
          </m:d>
        </m:oMath>
      </m:oMathPara>
    </w:p>
    <w:p w14:paraId="30BE1644" w14:textId="77777777" w:rsidR="008724BF" w:rsidRDefault="008A7C78">
      <w:pPr>
        <w:snapToGrid w:val="0"/>
        <w:spacing w:after="120" w:line="300" w:lineRule="auto"/>
        <w:ind w:firstLineChars="200" w:firstLine="480"/>
        <w:rPr>
          <w:sz w:val="24"/>
        </w:rPr>
      </w:pPr>
      <w:r>
        <w:rPr>
          <w:sz w:val="24"/>
        </w:rPr>
        <w:t>当行列式的值大于</w:t>
      </w:r>
      <w:r>
        <w:rPr>
          <w:sz w:val="24"/>
        </w:rPr>
        <w:t xml:space="preserve"> 0 </w:t>
      </w:r>
      <w:r>
        <w:rPr>
          <w:sz w:val="24"/>
        </w:rPr>
        <w:t>时，点</w:t>
      </w:r>
      <w:r>
        <w:rPr>
          <w:sz w:val="24"/>
        </w:rPr>
        <w:t xml:space="preserve"> P </w:t>
      </w:r>
      <w:r>
        <w:rPr>
          <w:sz w:val="24"/>
        </w:rPr>
        <w:t>位于三角形</w:t>
      </w:r>
      <w:r>
        <w:rPr>
          <w:sz w:val="24"/>
        </w:rPr>
        <w:t xml:space="preserve"> triangle ABC </w:t>
      </w:r>
      <w:r>
        <w:rPr>
          <w:sz w:val="24"/>
        </w:rPr>
        <w:t>的外接圆内，不满足德劳内条件，需要进行边交换。</w:t>
      </w:r>
    </w:p>
    <w:p w14:paraId="10190B73" w14:textId="77777777" w:rsidR="008724BF" w:rsidRDefault="008A7C78">
      <w:pPr>
        <w:snapToGrid w:val="0"/>
        <w:spacing w:after="120" w:line="300" w:lineRule="auto"/>
        <w:ind w:firstLineChars="300" w:firstLine="720"/>
        <w:jc w:val="center"/>
        <w:rPr>
          <w:sz w:val="24"/>
        </w:rPr>
      </w:pPr>
      <w:r>
        <w:rPr>
          <w:noProof/>
          <w:sz w:val="24"/>
        </w:rPr>
        <w:drawing>
          <wp:inline distT="0" distB="0" distL="0" distR="0" wp14:anchorId="12386569" wp14:editId="18972066">
            <wp:extent cx="2569845" cy="1997075"/>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a:picLocks noChangeAspect="1"/>
                    </pic:cNvPicPr>
                  </pic:nvPicPr>
                  <pic:blipFill>
                    <a:blip r:embed="rId30"/>
                    <a:stretch>
                      <a:fillRect/>
                    </a:stretch>
                  </pic:blipFill>
                  <pic:spPr>
                    <a:xfrm>
                      <a:off x="0" y="0"/>
                      <a:ext cx="2592086" cy="2014171"/>
                    </a:xfrm>
                    <a:prstGeom prst="rect">
                      <a:avLst/>
                    </a:prstGeom>
                  </pic:spPr>
                </pic:pic>
              </a:graphicData>
            </a:graphic>
          </wp:inline>
        </w:drawing>
      </w:r>
    </w:p>
    <w:p w14:paraId="2E5BA0D9" w14:textId="77777777"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2</w:t>
      </w:r>
      <w:r>
        <w:rPr>
          <w:color w:val="000000"/>
          <w:szCs w:val="21"/>
        </w:rPr>
        <w:t>.</w:t>
      </w:r>
      <w:r>
        <w:rPr>
          <w:rFonts w:hint="eastAsia"/>
          <w:color w:val="000000"/>
          <w:szCs w:val="21"/>
        </w:rPr>
        <w:t>4</w:t>
      </w:r>
      <w:r>
        <w:rPr>
          <w:color w:val="000000"/>
          <w:szCs w:val="21"/>
        </w:rPr>
        <w:t xml:space="preserve"> </w:t>
      </w:r>
      <w:r>
        <w:rPr>
          <w:color w:val="000000"/>
          <w:szCs w:val="21"/>
        </w:rPr>
        <w:t>边交换示意图</w:t>
      </w:r>
    </w:p>
    <w:p w14:paraId="7B4F5ACF" w14:textId="77777777" w:rsidR="008724BF" w:rsidRDefault="008A7C78">
      <w:pPr>
        <w:adjustRightInd w:val="0"/>
        <w:snapToGrid w:val="0"/>
        <w:spacing w:line="300" w:lineRule="auto"/>
        <w:jc w:val="center"/>
        <w:rPr>
          <w:color w:val="000000"/>
          <w:szCs w:val="21"/>
        </w:rPr>
      </w:pPr>
      <w:r>
        <w:rPr>
          <w:color w:val="000000"/>
          <w:szCs w:val="21"/>
        </w:rPr>
        <w:lastRenderedPageBreak/>
        <w:t>Fig.</w:t>
      </w:r>
      <w:r>
        <w:rPr>
          <w:rFonts w:hint="eastAsia"/>
          <w:color w:val="000000"/>
          <w:szCs w:val="21"/>
        </w:rPr>
        <w:t xml:space="preserve"> 2</w:t>
      </w:r>
      <w:r>
        <w:rPr>
          <w:color w:val="000000"/>
          <w:szCs w:val="21"/>
        </w:rPr>
        <w:t>.</w:t>
      </w:r>
      <w:r>
        <w:rPr>
          <w:rFonts w:hint="eastAsia"/>
          <w:color w:val="000000"/>
          <w:szCs w:val="21"/>
        </w:rPr>
        <w:t>4</w:t>
      </w:r>
      <w:r>
        <w:rPr>
          <w:color w:val="000000"/>
          <w:szCs w:val="21"/>
        </w:rPr>
        <w:t xml:space="preserve"> Schematic diagram of edge exchange</w:t>
      </w:r>
    </w:p>
    <w:p w14:paraId="0266B614" w14:textId="77777777" w:rsidR="008724BF" w:rsidRDefault="008A7C78">
      <w:pPr>
        <w:snapToGrid w:val="0"/>
        <w:spacing w:after="120" w:line="300" w:lineRule="auto"/>
        <w:ind w:firstLineChars="200" w:firstLine="480"/>
        <w:rPr>
          <w:sz w:val="24"/>
        </w:rPr>
      </w:pPr>
      <w:r>
        <w:rPr>
          <w:sz w:val="24"/>
        </w:rPr>
        <w:t>当行列式的值</w:t>
      </w:r>
      <w:r>
        <w:rPr>
          <w:rFonts w:hint="eastAsia"/>
          <w:sz w:val="24"/>
        </w:rPr>
        <w:t>小</w:t>
      </w:r>
      <w:r>
        <w:rPr>
          <w:sz w:val="24"/>
        </w:rPr>
        <w:t>于</w:t>
      </w:r>
      <w:r>
        <w:rPr>
          <w:sz w:val="24"/>
        </w:rPr>
        <w:t xml:space="preserve"> 0 </w:t>
      </w:r>
      <w:r>
        <w:rPr>
          <w:sz w:val="24"/>
        </w:rPr>
        <w:t>时，点</w:t>
      </w:r>
      <w:r>
        <w:rPr>
          <w:sz w:val="24"/>
        </w:rPr>
        <w:t xml:space="preserve"> P </w:t>
      </w:r>
      <w:r>
        <w:rPr>
          <w:sz w:val="24"/>
        </w:rPr>
        <w:t>位于三角形</w:t>
      </w:r>
      <w:r>
        <w:rPr>
          <w:sz w:val="24"/>
        </w:rPr>
        <w:t xml:space="preserve"> triangle ABC </w:t>
      </w:r>
      <w:r>
        <w:rPr>
          <w:sz w:val="24"/>
        </w:rPr>
        <w:t>的外接圆</w:t>
      </w:r>
      <w:r>
        <w:rPr>
          <w:rFonts w:hint="eastAsia"/>
          <w:sz w:val="24"/>
        </w:rPr>
        <w:t>外</w:t>
      </w:r>
      <w:r>
        <w:rPr>
          <w:sz w:val="24"/>
        </w:rPr>
        <w:t>，满足德劳内条件，</w:t>
      </w:r>
      <w:r>
        <w:rPr>
          <w:rFonts w:hint="eastAsia"/>
          <w:sz w:val="24"/>
        </w:rPr>
        <w:t>不</w:t>
      </w:r>
      <w:r>
        <w:rPr>
          <w:sz w:val="24"/>
        </w:rPr>
        <w:t>需要进行边交换</w:t>
      </w:r>
      <w:r>
        <w:rPr>
          <w:rFonts w:hint="eastAsia"/>
          <w:sz w:val="24"/>
        </w:rPr>
        <w:t>，进而进行下一个三角形边的检测</w:t>
      </w:r>
      <w:r>
        <w:rPr>
          <w:sz w:val="24"/>
        </w:rPr>
        <w:t>,</w:t>
      </w:r>
      <w:r>
        <w:rPr>
          <w:rFonts w:hint="eastAsia"/>
          <w:sz w:val="24"/>
        </w:rPr>
        <w:t>直至检测回到</w:t>
      </w:r>
      <w:r>
        <w:rPr>
          <w:sz w:val="24"/>
        </w:rPr>
        <w:t>当返回到原始的起始边时</w:t>
      </w:r>
      <w:r>
        <w:rPr>
          <w:rFonts w:hint="eastAsia"/>
          <w:sz w:val="24"/>
        </w:rPr>
        <w:t>，检测完毕。</w:t>
      </w:r>
    </w:p>
    <w:p w14:paraId="11E4189B" w14:textId="77777777" w:rsidR="008724BF" w:rsidRDefault="008A7C78">
      <w:pPr>
        <w:snapToGrid w:val="0"/>
        <w:spacing w:after="120" w:line="300" w:lineRule="auto"/>
        <w:ind w:firstLineChars="300" w:firstLine="720"/>
        <w:jc w:val="center"/>
        <w:rPr>
          <w:sz w:val="24"/>
        </w:rPr>
      </w:pPr>
      <w:r>
        <w:rPr>
          <w:noProof/>
          <w:sz w:val="24"/>
        </w:rPr>
        <w:drawing>
          <wp:inline distT="0" distB="0" distL="0" distR="0" wp14:anchorId="78C2A5D2" wp14:editId="5E604F0A">
            <wp:extent cx="3113405" cy="1948815"/>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图片 1"/>
                    <pic:cNvPicPr>
                      <a:picLocks noChangeAspect="1"/>
                    </pic:cNvPicPr>
                  </pic:nvPicPr>
                  <pic:blipFill>
                    <a:blip r:embed="rId31"/>
                    <a:stretch>
                      <a:fillRect/>
                    </a:stretch>
                  </pic:blipFill>
                  <pic:spPr>
                    <a:xfrm>
                      <a:off x="0" y="0"/>
                      <a:ext cx="3134263" cy="1961863"/>
                    </a:xfrm>
                    <a:prstGeom prst="rect">
                      <a:avLst/>
                    </a:prstGeom>
                  </pic:spPr>
                </pic:pic>
              </a:graphicData>
            </a:graphic>
          </wp:inline>
        </w:drawing>
      </w:r>
    </w:p>
    <w:p w14:paraId="4D7DCF7D" w14:textId="77777777"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2</w:t>
      </w:r>
      <w:r>
        <w:rPr>
          <w:color w:val="000000"/>
          <w:szCs w:val="21"/>
        </w:rPr>
        <w:t>.</w:t>
      </w:r>
      <w:r>
        <w:rPr>
          <w:rFonts w:hint="eastAsia"/>
          <w:color w:val="000000"/>
          <w:szCs w:val="21"/>
        </w:rPr>
        <w:t>5</w:t>
      </w:r>
      <w:r>
        <w:rPr>
          <w:color w:val="000000"/>
          <w:szCs w:val="21"/>
        </w:rPr>
        <w:t xml:space="preserve"> </w:t>
      </w:r>
      <w:r>
        <w:rPr>
          <w:rFonts w:hint="eastAsia"/>
          <w:color w:val="000000"/>
          <w:szCs w:val="21"/>
        </w:rPr>
        <w:t>遍历检测示意图</w:t>
      </w:r>
    </w:p>
    <w:p w14:paraId="6E8DCD1E"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2</w:t>
      </w:r>
      <w:r>
        <w:rPr>
          <w:color w:val="000000"/>
          <w:szCs w:val="21"/>
        </w:rPr>
        <w:t>.</w:t>
      </w:r>
      <w:r>
        <w:rPr>
          <w:rFonts w:hint="eastAsia"/>
          <w:color w:val="000000"/>
          <w:szCs w:val="21"/>
        </w:rPr>
        <w:t>5</w:t>
      </w:r>
      <w:r>
        <w:rPr>
          <w:color w:val="000000"/>
          <w:szCs w:val="21"/>
        </w:rPr>
        <w:t xml:space="preserve"> Traverse detection diagram</w:t>
      </w:r>
    </w:p>
    <w:p w14:paraId="6993284C" w14:textId="77777777" w:rsidR="008724BF" w:rsidRDefault="008724BF">
      <w:pPr>
        <w:snapToGrid w:val="0"/>
        <w:spacing w:after="120" w:line="300" w:lineRule="auto"/>
        <w:ind w:firstLineChars="300" w:firstLine="720"/>
        <w:jc w:val="center"/>
        <w:rPr>
          <w:sz w:val="24"/>
        </w:rPr>
      </w:pPr>
    </w:p>
    <w:p w14:paraId="5EB563FD" w14:textId="77777777" w:rsidR="008724BF" w:rsidRDefault="008A7C78">
      <w:pPr>
        <w:snapToGrid w:val="0"/>
        <w:spacing w:after="120" w:line="300" w:lineRule="auto"/>
        <w:ind w:firstLineChars="200" w:firstLine="480"/>
        <w:rPr>
          <w:sz w:val="24"/>
        </w:rPr>
      </w:pPr>
      <w:r>
        <w:rPr>
          <w:rFonts w:hint="eastAsia"/>
          <w:sz w:val="24"/>
        </w:rPr>
        <w:t>3.</w:t>
      </w:r>
      <w:bookmarkStart w:id="79" w:name="_Hlk191382595"/>
      <w:r>
        <w:rPr>
          <w:rFonts w:hint="eastAsia"/>
          <w:sz w:val="24"/>
        </w:rPr>
        <w:t>约束边处理</w:t>
      </w:r>
      <w:bookmarkEnd w:id="79"/>
    </w:p>
    <w:p w14:paraId="7FE5BD0E" w14:textId="77777777" w:rsidR="008724BF" w:rsidRDefault="008A7C78">
      <w:pPr>
        <w:snapToGrid w:val="0"/>
        <w:spacing w:after="120" w:line="300" w:lineRule="auto"/>
        <w:ind w:firstLineChars="200" w:firstLine="480"/>
        <w:rPr>
          <w:sz w:val="24"/>
        </w:rPr>
      </w:pPr>
      <w:r>
        <w:rPr>
          <w:rFonts w:hint="eastAsia"/>
          <w:sz w:val="24"/>
        </w:rPr>
        <w:t>按先前步骤依次插入约束边界点，插入后进行约束边生成，并进行检查是否与已有网格存在交叉。如果约束边与现有的三角形边冲突，则通过边分解操作插入约束边，同时重新调整三角网结构，确保其余部分依然符合</w:t>
      </w:r>
      <w:r>
        <w:rPr>
          <w:rFonts w:hint="eastAsia"/>
          <w:sz w:val="24"/>
        </w:rPr>
        <w:t xml:space="preserve"> Delaunay </w:t>
      </w:r>
      <w:r>
        <w:rPr>
          <w:rFonts w:hint="eastAsia"/>
          <w:sz w:val="24"/>
        </w:rPr>
        <w:t>准则</w:t>
      </w:r>
      <w:r>
        <w:rPr>
          <w:sz w:val="24"/>
        </w:rPr>
        <w:fldChar w:fldCharType="begin"/>
      </w:r>
      <w:r>
        <w:rPr>
          <w:sz w:val="24"/>
        </w:rPr>
        <w:instrText xml:space="preserve"> ADDIN ZOTERO_ITEM CSL_CITATION {"citationID":"GznQQ7Ay","properties":{"formattedCitation":"\\super [34-37]\\nosupersub{}","plainCitation":"[34-37]","noteIndex":0},"citationItems":[{"id":53,"uris":["http://zotero.org/users/local/8clMLtyf/items/34UU8GV3"],</w:instrText>
      </w:r>
      <w:r>
        <w:rPr>
          <w:rFonts w:hint="eastAsia"/>
          <w:sz w:val="24"/>
        </w:rPr>
        <w:instrText>"itemData":{"id":53,"type":"article-journal","abstract":"</w:instrText>
      </w:r>
      <w:r>
        <w:rPr>
          <w:rFonts w:hint="eastAsia"/>
          <w:sz w:val="24"/>
        </w:rPr>
        <w:instrText>讨论了建立约束</w:instrText>
      </w:r>
      <w:r>
        <w:rPr>
          <w:rFonts w:hint="eastAsia"/>
          <w:sz w:val="24"/>
        </w:rPr>
        <w:instrText>Delaunay</w:instrText>
      </w:r>
      <w:r>
        <w:rPr>
          <w:rFonts w:hint="eastAsia"/>
          <w:sz w:val="24"/>
        </w:rPr>
        <w:instrText>三角网算法的研究现状</w:instrText>
      </w:r>
      <w:r>
        <w:rPr>
          <w:rFonts w:hint="eastAsia"/>
          <w:sz w:val="24"/>
        </w:rPr>
        <w:instrText>,</w:instrText>
      </w:r>
      <w:r>
        <w:rPr>
          <w:rFonts w:hint="eastAsia"/>
          <w:sz w:val="24"/>
        </w:rPr>
        <w:instrText>采用“逐点插入法”和“多对角线交换算法”构成“两步法”</w:instrText>
      </w:r>
      <w:r>
        <w:rPr>
          <w:rFonts w:hint="eastAsia"/>
          <w:sz w:val="24"/>
        </w:rPr>
        <w:instrText>,</w:instrText>
      </w:r>
      <w:r>
        <w:rPr>
          <w:rFonts w:hint="eastAsia"/>
          <w:sz w:val="24"/>
        </w:rPr>
        <w:instrText>在此基础上</w:instrText>
      </w:r>
      <w:r>
        <w:rPr>
          <w:rFonts w:hint="eastAsia"/>
          <w:sz w:val="24"/>
        </w:rPr>
        <w:instrText>,</w:instrText>
      </w:r>
      <w:r>
        <w:rPr>
          <w:rFonts w:hint="eastAsia"/>
          <w:sz w:val="24"/>
        </w:rPr>
        <w:instrText>从建立高精度三角网模型的需求出发</w:instrText>
      </w:r>
      <w:r>
        <w:rPr>
          <w:rFonts w:hint="eastAsia"/>
          <w:sz w:val="24"/>
        </w:rPr>
        <w:instrText>,</w:instrText>
      </w:r>
      <w:r>
        <w:rPr>
          <w:rFonts w:hint="eastAsia"/>
          <w:sz w:val="24"/>
        </w:rPr>
        <w:instrText>研究以大数据量等高线为约束边进行</w:instrText>
      </w:r>
      <w:r>
        <w:rPr>
          <w:rFonts w:hint="eastAsia"/>
          <w:sz w:val="24"/>
        </w:rPr>
        <w:instrText>Delaunay</w:instrText>
      </w:r>
      <w:r>
        <w:rPr>
          <w:rFonts w:hint="eastAsia"/>
          <w:sz w:val="24"/>
        </w:rPr>
        <w:instrText>三角剖分的改进算法。针对“逐点插入法”</w:instrText>
      </w:r>
      <w:r>
        <w:rPr>
          <w:rFonts w:hint="eastAsia"/>
          <w:sz w:val="24"/>
        </w:rPr>
        <w:instrText>,</w:instrText>
      </w:r>
      <w:r>
        <w:rPr>
          <w:rFonts w:hint="eastAsia"/>
          <w:sz w:val="24"/>
        </w:rPr>
        <w:instrText>采用网格分块的方法对构网点集和已生成的三角网建立索引</w:instrText>
      </w:r>
      <w:r>
        <w:rPr>
          <w:rFonts w:hint="eastAsia"/>
          <w:sz w:val="24"/>
        </w:rPr>
        <w:instrText>,</w:instrText>
      </w:r>
      <w:r>
        <w:rPr>
          <w:rFonts w:hint="eastAsia"/>
          <w:sz w:val="24"/>
        </w:rPr>
        <w:instrText>提高了点的查询速度和点在三角网中的定位速度</w:instrText>
      </w:r>
      <w:r>
        <w:rPr>
          <w:rFonts w:hint="eastAsia"/>
          <w:sz w:val="24"/>
        </w:rPr>
        <w:instrText>,</w:instrText>
      </w:r>
      <w:r>
        <w:rPr>
          <w:rFonts w:hint="eastAsia"/>
          <w:sz w:val="24"/>
        </w:rPr>
        <w:instrText>提高了三角网的生成效率</w:instrText>
      </w:r>
      <w:r>
        <w:rPr>
          <w:rFonts w:hint="eastAsia"/>
          <w:sz w:val="24"/>
        </w:rPr>
        <w:instrText>;</w:instrText>
      </w:r>
      <w:r>
        <w:rPr>
          <w:rFonts w:hint="eastAsia"/>
          <w:sz w:val="24"/>
        </w:rPr>
        <w:instrText>针对“多对角线交换算法”</w:instrText>
      </w:r>
      <w:r>
        <w:rPr>
          <w:rFonts w:hint="eastAsia"/>
          <w:sz w:val="24"/>
        </w:rPr>
        <w:instrText>,</w:instrText>
      </w:r>
      <w:r>
        <w:rPr>
          <w:rFonts w:hint="eastAsia"/>
          <w:sz w:val="24"/>
        </w:rPr>
        <w:instrText>增加了一些特殊情况的处理</w:instrText>
      </w:r>
      <w:r>
        <w:rPr>
          <w:rFonts w:hint="eastAsia"/>
          <w:sz w:val="24"/>
        </w:rPr>
        <w:instrText>,</w:instrText>
      </w:r>
      <w:r>
        <w:rPr>
          <w:rFonts w:hint="eastAsia"/>
          <w:sz w:val="24"/>
        </w:rPr>
        <w:instrText>提高了算法的健壮性和交换速度。</w:instrText>
      </w:r>
      <w:r>
        <w:rPr>
          <w:rFonts w:hint="eastAsia"/>
          <w:sz w:val="24"/>
        </w:rPr>
        <w:instrText>","container-title":"</w:instrText>
      </w:r>
      <w:r>
        <w:rPr>
          <w:rFonts w:hint="eastAsia"/>
          <w:sz w:val="24"/>
        </w:rPr>
        <w:instrText>测绘工程</w:instrText>
      </w:r>
      <w:r>
        <w:rPr>
          <w:rFonts w:hint="eastAsia"/>
          <w:sz w:val="24"/>
        </w:rPr>
        <w:instrText xml:space="preserve">","DOI":"10.19349/j.cnki.issn1006-7949.2007.03.002","issue":"3","language":"zh-CN","note":"foundation: </w:instrText>
      </w:r>
      <w:r>
        <w:rPr>
          <w:rFonts w:hint="eastAsia"/>
          <w:sz w:val="24"/>
        </w:rPr>
        <w:instrText>国家自然科学基金资助项目</w:instrText>
      </w:r>
      <w:r>
        <w:rPr>
          <w:rFonts w:hint="eastAsia"/>
          <w:sz w:val="24"/>
        </w:rPr>
        <w:instrText>(40401052)</w:instrText>
      </w:r>
      <w:r>
        <w:rPr>
          <w:rFonts w:hint="eastAsia"/>
          <w:sz w:val="24"/>
        </w:rPr>
        <w:instrText>；</w:instrText>
      </w:r>
      <w:r>
        <w:rPr>
          <w:rFonts w:hint="eastAsia"/>
          <w:sz w:val="24"/>
        </w:rPr>
        <w:instrText xml:space="preserve">\ndownload: 549\nalbum: </w:instrText>
      </w:r>
      <w:r>
        <w:rPr>
          <w:rFonts w:hint="eastAsia"/>
          <w:sz w:val="24"/>
        </w:rPr>
        <w:instrText>基础科学</w:instrText>
      </w:r>
      <w:r>
        <w:rPr>
          <w:rFonts w:hint="eastAsia"/>
          <w:sz w:val="24"/>
        </w:rPr>
        <w:instrText>\nCLC: P224.2\ndbcode: CJFQ\ndbname: CJFD2007\nfilename: CHGC200703001","page":"6-10","source":"CNKI","title":"</w:instrText>
      </w:r>
      <w:r>
        <w:rPr>
          <w:rFonts w:hint="eastAsia"/>
          <w:sz w:val="24"/>
        </w:rPr>
        <w:instrText>大量约束边条件下</w:instrText>
      </w:r>
      <w:r>
        <w:rPr>
          <w:rFonts w:hint="eastAsia"/>
          <w:sz w:val="24"/>
        </w:rPr>
        <w:instrText>Delaunay</w:instrText>
      </w:r>
      <w:r>
        <w:rPr>
          <w:rFonts w:hint="eastAsia"/>
          <w:sz w:val="24"/>
        </w:rPr>
        <w:instrText>三角网的快速生成</w:instrText>
      </w:r>
      <w:r>
        <w:rPr>
          <w:rFonts w:hint="eastAsia"/>
          <w:sz w:val="24"/>
        </w:rPr>
        <w:instrText>","author":[{"literal":"</w:instrText>
      </w:r>
      <w:r>
        <w:rPr>
          <w:rFonts w:hint="eastAsia"/>
          <w:sz w:val="24"/>
        </w:rPr>
        <w:instrText>徐道柱</w:instrText>
      </w:r>
      <w:r>
        <w:rPr>
          <w:rFonts w:hint="eastAsia"/>
          <w:sz w:val="24"/>
        </w:rPr>
        <w:instrText>"},{"literal":"</w:instrText>
      </w:r>
      <w:r>
        <w:rPr>
          <w:rFonts w:hint="eastAsia"/>
          <w:sz w:val="24"/>
        </w:rPr>
        <w:instrText>刘海砚</w:instrText>
      </w:r>
      <w:r>
        <w:rPr>
          <w:rFonts w:hint="eastAsia"/>
          <w:sz w:val="24"/>
        </w:rPr>
        <w:instrText>"}],"issued":{"date-parts":[["2007"]]}}},{"id":52,"uris":["http://zotero.org/users/local/8clMLtyf/items/N74KFIIL"],"itemData":{"id":52,"type":"thesis","abstract":"Delaunay</w:instrText>
      </w:r>
      <w:r>
        <w:rPr>
          <w:rFonts w:hint="eastAsia"/>
          <w:sz w:val="24"/>
        </w:rPr>
        <w:instrText>三角剖分在医学可视化、</w:instrText>
      </w:r>
      <w:r>
        <w:rPr>
          <w:rFonts w:hint="eastAsia"/>
          <w:sz w:val="24"/>
        </w:rPr>
        <w:instrText>GIS</w:instrText>
      </w:r>
      <w:r>
        <w:rPr>
          <w:rFonts w:hint="eastAsia"/>
          <w:sz w:val="24"/>
        </w:rPr>
        <w:instrText>、计算机图形学等领域有着广泛的应用</w:instrText>
      </w:r>
      <w:r>
        <w:rPr>
          <w:rFonts w:hint="eastAsia"/>
          <w:sz w:val="24"/>
        </w:rPr>
        <w:instrText>,</w:instrText>
      </w:r>
      <w:r>
        <w:rPr>
          <w:rFonts w:hint="eastAsia"/>
          <w:sz w:val="24"/>
        </w:rPr>
        <w:instrText>是计算几何中重要的研究内容之一。目前</w:instrText>
      </w:r>
      <w:r>
        <w:rPr>
          <w:rFonts w:hint="eastAsia"/>
          <w:sz w:val="24"/>
        </w:rPr>
        <w:instrText>,</w:instrText>
      </w:r>
      <w:r>
        <w:rPr>
          <w:rFonts w:hint="eastAsia"/>
          <w:sz w:val="24"/>
        </w:rPr>
        <w:instrText>平面区域的</w:instrText>
      </w:r>
      <w:r>
        <w:rPr>
          <w:rFonts w:hint="eastAsia"/>
          <w:sz w:val="24"/>
        </w:rPr>
        <w:instrText>Delaunay</w:instrText>
      </w:r>
      <w:r>
        <w:rPr>
          <w:rFonts w:hint="eastAsia"/>
          <w:sz w:val="24"/>
        </w:rPr>
        <w:instrText>三角剖分已经取得一定的成果</w:instrText>
      </w:r>
      <w:r>
        <w:rPr>
          <w:rFonts w:hint="eastAsia"/>
          <w:sz w:val="24"/>
        </w:rPr>
        <w:instrText>,</w:instrText>
      </w:r>
      <w:r>
        <w:rPr>
          <w:rFonts w:hint="eastAsia"/>
          <w:sz w:val="24"/>
        </w:rPr>
        <w:instrText>但很多算法不能直接推广到</w:instrText>
      </w:r>
      <w:r>
        <w:rPr>
          <w:rFonts w:hint="eastAsia"/>
          <w:sz w:val="24"/>
        </w:rPr>
        <w:instrText>3D</w:instrText>
      </w:r>
      <w:r>
        <w:rPr>
          <w:rFonts w:hint="eastAsia"/>
          <w:sz w:val="24"/>
        </w:rPr>
        <w:instrText>领域</w:instrText>
      </w:r>
      <w:r>
        <w:rPr>
          <w:rFonts w:hint="eastAsia"/>
          <w:sz w:val="24"/>
        </w:rPr>
        <w:instrText>,</w:instrText>
      </w:r>
      <w:r>
        <w:rPr>
          <w:rFonts w:hint="eastAsia"/>
          <w:sz w:val="24"/>
        </w:rPr>
        <w:instrText>因此</w:instrText>
      </w:r>
      <w:r>
        <w:rPr>
          <w:rFonts w:hint="eastAsia"/>
          <w:sz w:val="24"/>
        </w:rPr>
        <w:instrText>,</w:instrText>
      </w:r>
      <w:r>
        <w:rPr>
          <w:rFonts w:hint="eastAsia"/>
          <w:sz w:val="24"/>
        </w:rPr>
        <w:instrText>针对</w:instrText>
      </w:r>
      <w:r>
        <w:rPr>
          <w:rFonts w:hint="eastAsia"/>
          <w:sz w:val="24"/>
        </w:rPr>
        <w:instrText>3D Delaunay</w:instrText>
      </w:r>
      <w:r>
        <w:rPr>
          <w:rFonts w:hint="eastAsia"/>
          <w:sz w:val="24"/>
        </w:rPr>
        <w:instrText>三角剖分算法的研究及优化改进</w:instrText>
      </w:r>
      <w:r>
        <w:rPr>
          <w:rFonts w:hint="eastAsia"/>
          <w:sz w:val="24"/>
        </w:rPr>
        <w:instrText>,</w:instrText>
      </w:r>
      <w:r>
        <w:rPr>
          <w:rFonts w:hint="eastAsia"/>
          <w:sz w:val="24"/>
        </w:rPr>
        <w:instrText>不仅具有重要的理论意义</w:instrText>
      </w:r>
      <w:r>
        <w:rPr>
          <w:rFonts w:hint="eastAsia"/>
          <w:sz w:val="24"/>
        </w:rPr>
        <w:instrText>,</w:instrText>
      </w:r>
      <w:r>
        <w:rPr>
          <w:rFonts w:hint="eastAsia"/>
          <w:sz w:val="24"/>
        </w:rPr>
        <w:instrText>而且也具有重大的应用价值。</w:instrText>
      </w:r>
      <w:r>
        <w:rPr>
          <w:rFonts w:hint="eastAsia"/>
          <w:sz w:val="24"/>
        </w:rPr>
        <w:instrText>\n\n\n\n\t</w:instrText>
      </w:r>
      <w:r>
        <w:rPr>
          <w:rFonts w:hint="eastAsia"/>
          <w:sz w:val="24"/>
        </w:rPr>
        <w:instrText>本文针对</w:instrText>
      </w:r>
      <w:r>
        <w:rPr>
          <w:rFonts w:hint="eastAsia"/>
          <w:sz w:val="24"/>
        </w:rPr>
        <w:instrText>3D Delaunay</w:instrText>
      </w:r>
      <w:r>
        <w:rPr>
          <w:rFonts w:hint="eastAsia"/>
          <w:sz w:val="24"/>
        </w:rPr>
        <w:instrText>三角剖分的生成算法进行研究</w:instrText>
      </w:r>
      <w:r>
        <w:rPr>
          <w:rFonts w:hint="eastAsia"/>
          <w:sz w:val="24"/>
        </w:rPr>
        <w:instrText>,</w:instrText>
      </w:r>
      <w:r>
        <w:rPr>
          <w:rFonts w:hint="eastAsia"/>
          <w:sz w:val="24"/>
        </w:rPr>
        <w:instrText>在理解和掌握</w:instrText>
      </w:r>
      <w:r>
        <w:rPr>
          <w:rFonts w:hint="eastAsia"/>
          <w:sz w:val="24"/>
        </w:rPr>
        <w:instrText>Delaunay</w:instrText>
      </w:r>
      <w:r>
        <w:rPr>
          <w:rFonts w:hint="eastAsia"/>
          <w:sz w:val="24"/>
        </w:rPr>
        <w:instrText>三角剖分的相关概念的基础上</w:instrText>
      </w:r>
      <w:r>
        <w:rPr>
          <w:rFonts w:hint="eastAsia"/>
          <w:sz w:val="24"/>
        </w:rPr>
        <w:instrText>,</w:instrText>
      </w:r>
      <w:r>
        <w:rPr>
          <w:rFonts w:hint="eastAsia"/>
          <w:sz w:val="24"/>
        </w:rPr>
        <w:instrText>着重对比、分析了现有</w:instrText>
      </w:r>
      <w:r>
        <w:rPr>
          <w:rFonts w:hint="eastAsia"/>
          <w:sz w:val="24"/>
        </w:rPr>
        <w:instrText>Delaunay</w:instrText>
      </w:r>
      <w:r>
        <w:rPr>
          <w:rFonts w:hint="eastAsia"/>
          <w:sz w:val="24"/>
        </w:rPr>
        <w:instrText>三角剖分生成算法的优缺点</w:instrText>
      </w:r>
      <w:r>
        <w:rPr>
          <w:rFonts w:hint="eastAsia"/>
          <w:sz w:val="24"/>
        </w:rPr>
        <w:instrText>,</w:instrText>
      </w:r>
      <w:r>
        <w:rPr>
          <w:rFonts w:hint="eastAsia"/>
          <w:sz w:val="24"/>
        </w:rPr>
        <w:instrText>并对采用合成算法克服经典生成算法的一些不足的思想和过程进行了较为详细的论述</w:instrText>
      </w:r>
      <w:r>
        <w:rPr>
          <w:rFonts w:hint="eastAsia"/>
          <w:sz w:val="24"/>
        </w:rPr>
        <w:instrText>,</w:instrText>
      </w:r>
      <w:r>
        <w:rPr>
          <w:rFonts w:hint="eastAsia"/>
          <w:sz w:val="24"/>
        </w:rPr>
        <w:instrText>在此基础上</w:instrText>
      </w:r>
      <w:r>
        <w:rPr>
          <w:rFonts w:hint="eastAsia"/>
          <w:sz w:val="24"/>
        </w:rPr>
        <w:instrText>,</w:instrText>
      </w:r>
      <w:r>
        <w:rPr>
          <w:rFonts w:hint="eastAsia"/>
          <w:sz w:val="24"/>
        </w:rPr>
        <w:instrText>提出了在</w:instrText>
      </w:r>
      <w:r>
        <w:rPr>
          <w:rFonts w:hint="eastAsia"/>
          <w:sz w:val="24"/>
        </w:rPr>
        <w:instrText>3D Delaunay</w:instrText>
      </w:r>
      <w:r>
        <w:rPr>
          <w:rFonts w:hint="eastAsia"/>
          <w:sz w:val="24"/>
        </w:rPr>
        <w:instrText>三角剖分生成过程中</w:instrText>
      </w:r>
      <w:r>
        <w:rPr>
          <w:rFonts w:hint="eastAsia"/>
          <w:sz w:val="24"/>
        </w:rPr>
        <w:instrText>,</w:instrText>
      </w:r>
      <w:r>
        <w:rPr>
          <w:rFonts w:hint="eastAsia"/>
          <w:sz w:val="24"/>
        </w:rPr>
        <w:instrText>利用</w:instrText>
      </w:r>
      <w:r>
        <w:rPr>
          <w:rFonts w:hint="eastAsia"/>
          <w:sz w:val="24"/>
        </w:rPr>
        <w:instrText>3D Flip</w:instrText>
      </w:r>
      <w:r>
        <w:rPr>
          <w:rFonts w:hint="eastAsia"/>
          <w:sz w:val="24"/>
        </w:rPr>
        <w:instrText>方法进行局部优化的算法改进思想。同时</w:instrText>
      </w:r>
      <w:r>
        <w:rPr>
          <w:rFonts w:hint="eastAsia"/>
          <w:sz w:val="24"/>
        </w:rPr>
        <w:instrText>,</w:instrText>
      </w:r>
      <w:r>
        <w:rPr>
          <w:rFonts w:hint="eastAsia"/>
          <w:sz w:val="24"/>
        </w:rPr>
        <w:instrText>对点定位搜索算法进行了研究</w:instrText>
      </w:r>
      <w:r>
        <w:rPr>
          <w:rFonts w:hint="eastAsia"/>
          <w:sz w:val="24"/>
        </w:rPr>
        <w:instrText>,</w:instrText>
      </w:r>
      <w:r>
        <w:rPr>
          <w:rFonts w:hint="eastAsia"/>
          <w:sz w:val="24"/>
        </w:rPr>
        <w:instrText>并提出了一种改进的点定位搜索方法</w:instrText>
      </w:r>
      <w:r>
        <w:rPr>
          <w:rFonts w:hint="eastAsia"/>
          <w:sz w:val="24"/>
        </w:rPr>
        <w:instrText>,</w:instrText>
      </w:r>
      <w:r>
        <w:rPr>
          <w:rFonts w:hint="eastAsia"/>
          <w:sz w:val="24"/>
        </w:rPr>
        <w:instrText>并为算法实现设计了一种合理有效的数据结构</w:instrText>
      </w:r>
      <w:r>
        <w:rPr>
          <w:rFonts w:hint="eastAsia"/>
          <w:sz w:val="24"/>
        </w:rPr>
        <w:instrText>,</w:instrText>
      </w:r>
      <w:r>
        <w:rPr>
          <w:rFonts w:hint="eastAsia"/>
          <w:sz w:val="24"/>
        </w:rPr>
        <w:instrText>节省了内存</w:instrText>
      </w:r>
      <w:r>
        <w:rPr>
          <w:rFonts w:hint="eastAsia"/>
          <w:sz w:val="24"/>
        </w:rPr>
        <w:instrText>,</w:instrText>
      </w:r>
      <w:r>
        <w:rPr>
          <w:rFonts w:hint="eastAsia"/>
          <w:sz w:val="24"/>
        </w:rPr>
        <w:instrText>减少了计算量</w:instrText>
      </w:r>
      <w:r>
        <w:rPr>
          <w:rFonts w:hint="eastAsia"/>
          <w:sz w:val="24"/>
        </w:rPr>
        <w:instrText>,</w:instrText>
      </w:r>
      <w:r>
        <w:rPr>
          <w:rFonts w:hint="eastAsia"/>
          <w:sz w:val="24"/>
        </w:rPr>
        <w:instrText>提高了算法的整体性能。</w:instrText>
      </w:r>
      <w:r>
        <w:rPr>
          <w:rFonts w:hint="eastAsia"/>
          <w:sz w:val="24"/>
        </w:rPr>
        <w:instrText>\n\n\n\n\t</w:instrText>
      </w:r>
      <w:r>
        <w:rPr>
          <w:rFonts w:hint="eastAsia"/>
          <w:sz w:val="24"/>
        </w:rPr>
        <w:instrText>为了验证算法的可行性和有效性</w:instrText>
      </w:r>
      <w:r>
        <w:rPr>
          <w:rFonts w:hint="eastAsia"/>
          <w:sz w:val="24"/>
        </w:rPr>
        <w:instrText>,</w:instrText>
      </w:r>
      <w:r>
        <w:rPr>
          <w:rFonts w:hint="eastAsia"/>
          <w:sz w:val="24"/>
        </w:rPr>
        <w:instrText>本文结合三维空间</w:instrText>
      </w:r>
      <w:r>
        <w:rPr>
          <w:rFonts w:hint="eastAsia"/>
          <w:sz w:val="24"/>
        </w:rPr>
        <w:instrText>Delaunay</w:instrText>
      </w:r>
      <w:r>
        <w:rPr>
          <w:rFonts w:hint="eastAsia"/>
          <w:sz w:val="24"/>
        </w:rPr>
        <w:instrText>三角剖分在图形处理方面的几个应用实例</w:instrText>
      </w:r>
      <w:r>
        <w:rPr>
          <w:rFonts w:hint="eastAsia"/>
          <w:sz w:val="24"/>
        </w:rPr>
        <w:instrText>,</w:instrText>
      </w:r>
      <w:r>
        <w:rPr>
          <w:rFonts w:hint="eastAsia"/>
          <w:sz w:val="24"/>
        </w:rPr>
        <w:instrText>用基于</w:instrText>
      </w:r>
      <w:r>
        <w:rPr>
          <w:rFonts w:hint="eastAsia"/>
          <w:sz w:val="24"/>
        </w:rPr>
        <w:instrText>VTK+VC++6.0</w:instrText>
      </w:r>
      <w:r>
        <w:rPr>
          <w:rFonts w:hint="eastAsia"/>
          <w:sz w:val="24"/>
        </w:rPr>
        <w:instrText>的开发平台实现了整个算法</w:instrText>
      </w:r>
      <w:r>
        <w:rPr>
          <w:rFonts w:hint="eastAsia"/>
          <w:sz w:val="24"/>
        </w:rPr>
        <w:instrText>,</w:instrText>
      </w:r>
      <w:r>
        <w:rPr>
          <w:rFonts w:hint="eastAsia"/>
          <w:sz w:val="24"/>
        </w:rPr>
        <w:instrText>并对算法运行结果做了较为详细的分析。结果表明</w:instrText>
      </w:r>
      <w:r>
        <w:rPr>
          <w:rFonts w:hint="eastAsia"/>
          <w:sz w:val="24"/>
        </w:rPr>
        <w:instrText>,</w:instrText>
      </w:r>
      <w:r>
        <w:rPr>
          <w:rFonts w:hint="eastAsia"/>
          <w:sz w:val="24"/>
        </w:rPr>
        <w:instrText>本文所给出的算法改进思想</w:instrText>
      </w:r>
      <w:r>
        <w:rPr>
          <w:rFonts w:hint="eastAsia"/>
          <w:sz w:val="24"/>
        </w:rPr>
        <w:instrText>,</w:instrText>
      </w:r>
      <w:r>
        <w:rPr>
          <w:rFonts w:hint="eastAsia"/>
          <w:sz w:val="24"/>
        </w:rPr>
        <w:instrText>是切实可行的。</w:instrText>
      </w:r>
      <w:r>
        <w:rPr>
          <w:rFonts w:hint="eastAsia"/>
          <w:sz w:val="24"/>
        </w:rPr>
        <w:instrText>","genre":"</w:instrText>
      </w:r>
      <w:r>
        <w:rPr>
          <w:rFonts w:hint="eastAsia"/>
          <w:sz w:val="24"/>
        </w:rPr>
        <w:instrText>硕士学位论文</w:instrText>
      </w:r>
      <w:r>
        <w:rPr>
          <w:rFonts w:hint="eastAsia"/>
          <w:sz w:val="24"/>
        </w:rPr>
        <w:instrText xml:space="preserve">","language":"zh-CN","note":"major: </w:instrText>
      </w:r>
      <w:r>
        <w:rPr>
          <w:rFonts w:hint="eastAsia"/>
          <w:sz w:val="24"/>
        </w:rPr>
        <w:instrText>计算机科学与技术</w:instrText>
      </w:r>
      <w:r>
        <w:rPr>
          <w:rFonts w:hint="eastAsia"/>
          <w:sz w:val="24"/>
        </w:rPr>
        <w:instrText xml:space="preserve">\ndownload: 2153\nalbum: </w:instrText>
      </w:r>
      <w:r>
        <w:rPr>
          <w:rFonts w:hint="eastAsia"/>
          <w:sz w:val="24"/>
        </w:rPr>
        <w:instrText>信息科技</w:instrText>
      </w:r>
      <w:r>
        <w:rPr>
          <w:rFonts w:hint="eastAsia"/>
          <w:sz w:val="24"/>
        </w:rPr>
        <w:instrText>\nCLC: TP391.41\ndbcode: CMFD\ndbname: CMFD2011\nfilename: 2010098465.nh","number-of-pages":"67","publisher":"</w:instrText>
      </w:r>
      <w:r>
        <w:rPr>
          <w:rFonts w:hint="eastAsia"/>
          <w:sz w:val="24"/>
        </w:rPr>
        <w:instrText>大连海事大学</w:instrText>
      </w:r>
      <w:r>
        <w:rPr>
          <w:rFonts w:hint="eastAsia"/>
          <w:sz w:val="24"/>
        </w:rPr>
        <w:instrText>","source":"CNKI","title":"</w:instrText>
      </w:r>
      <w:r>
        <w:rPr>
          <w:rFonts w:hint="eastAsia"/>
          <w:sz w:val="24"/>
        </w:rPr>
        <w:instrText>三维空间</w:instrText>
      </w:r>
      <w:r>
        <w:rPr>
          <w:rFonts w:hint="eastAsia"/>
          <w:sz w:val="24"/>
        </w:rPr>
        <w:instrText>Delaunay</w:instrText>
      </w:r>
      <w:r>
        <w:rPr>
          <w:rFonts w:hint="eastAsia"/>
          <w:sz w:val="24"/>
        </w:rPr>
        <w:instrText>三角剖分算法的研究及应用</w:instrText>
      </w:r>
      <w:r>
        <w:rPr>
          <w:rFonts w:hint="eastAsia"/>
          <w:sz w:val="24"/>
        </w:rPr>
        <w:instrText>","URL":"https://kns.cnki.net/KCMS/detail/detail.aspx?dbcode=CMFD&amp;dbname=CMFD2011&amp;filename=2010098465.nh","author":[{"literal":"</w:instrText>
      </w:r>
      <w:r>
        <w:rPr>
          <w:rFonts w:hint="eastAsia"/>
          <w:sz w:val="24"/>
        </w:rPr>
        <w:instrText>李丽</w:instrText>
      </w:r>
      <w:r>
        <w:rPr>
          <w:rFonts w:hint="eastAsia"/>
          <w:sz w:val="24"/>
        </w:rPr>
        <w:instrText>"}],"contributor":[{"literal":"</w:instrText>
      </w:r>
      <w:r>
        <w:rPr>
          <w:rFonts w:hint="eastAsia"/>
          <w:sz w:val="24"/>
        </w:rPr>
        <w:instrText>蒋波</w:instrText>
      </w:r>
      <w:r>
        <w:rPr>
          <w:rFonts w:hint="eastAsia"/>
          <w:sz w:val="24"/>
        </w:rPr>
        <w:instrText>"}],"accessed":{"date-parts":[["2025",2,25]]},"issued":{"date-parts":[["2011"]]}}},{"id":51,"uris":["http://zotero.org/users/local/8clMLtyf/items/R9V4GX4W"],"itemData":{"id":51,"type":"article-journal","abstract":"</w:instrText>
      </w:r>
      <w:r>
        <w:rPr>
          <w:rFonts w:hint="eastAsia"/>
          <w:sz w:val="24"/>
        </w:rPr>
        <w:instrText>分析了约束</w:instrText>
      </w:r>
      <w:r>
        <w:rPr>
          <w:rFonts w:hint="eastAsia"/>
          <w:sz w:val="24"/>
        </w:rPr>
        <w:instrText xml:space="preserve"> Delaunay</w:instrText>
      </w:r>
      <w:r>
        <w:rPr>
          <w:rFonts w:hint="eastAsia"/>
          <w:sz w:val="24"/>
        </w:rPr>
        <w:instrText>三角化中存在的边界一致性问题</w:instrText>
      </w:r>
      <w:r>
        <w:rPr>
          <w:rFonts w:hint="eastAsia"/>
          <w:sz w:val="24"/>
        </w:rPr>
        <w:instrText xml:space="preserve"> ,</w:instrText>
      </w:r>
      <w:r>
        <w:rPr>
          <w:rFonts w:hint="eastAsia"/>
          <w:sz w:val="24"/>
        </w:rPr>
        <w:instrText>给出了约束</w:instrText>
      </w:r>
      <w:r>
        <w:rPr>
          <w:rFonts w:hint="eastAsia"/>
          <w:sz w:val="24"/>
        </w:rPr>
        <w:instrText xml:space="preserve"> Delaunay</w:instrText>
      </w:r>
      <w:r>
        <w:rPr>
          <w:rFonts w:hint="eastAsia"/>
          <w:sz w:val="24"/>
        </w:rPr>
        <w:instrText>三角化的理论依据</w:instrText>
      </w:r>
      <w:r>
        <w:rPr>
          <w:rFonts w:hint="eastAsia"/>
          <w:sz w:val="24"/>
        </w:rPr>
        <w:instrText xml:space="preserve"> ,</w:instrText>
      </w:r>
      <w:r>
        <w:rPr>
          <w:rFonts w:hint="eastAsia"/>
          <w:sz w:val="24"/>
        </w:rPr>
        <w:instrText>重点探讨了三维约束</w:instrText>
      </w:r>
      <w:r>
        <w:rPr>
          <w:rFonts w:hint="eastAsia"/>
          <w:sz w:val="24"/>
        </w:rPr>
        <w:instrText xml:space="preserve"> Delaunay</w:instrText>
      </w:r>
      <w:r>
        <w:rPr>
          <w:rFonts w:hint="eastAsia"/>
          <w:sz w:val="24"/>
        </w:rPr>
        <w:instrText>三角化的可行性条件和范围</w:instrText>
      </w:r>
      <w:r>
        <w:rPr>
          <w:rFonts w:hint="eastAsia"/>
          <w:sz w:val="24"/>
        </w:rPr>
        <w:instrText xml:space="preserve"> ,</w:instrText>
      </w:r>
      <w:r>
        <w:rPr>
          <w:rFonts w:hint="eastAsia"/>
          <w:sz w:val="24"/>
        </w:rPr>
        <w:instrText>同时</w:instrText>
      </w:r>
      <w:r>
        <w:rPr>
          <w:rFonts w:hint="eastAsia"/>
          <w:sz w:val="24"/>
        </w:rPr>
        <w:instrText xml:space="preserve"> ,</w:instrText>
      </w:r>
      <w:r>
        <w:rPr>
          <w:rFonts w:hint="eastAsia"/>
          <w:sz w:val="24"/>
        </w:rPr>
        <w:instrText>给出了三维有限域约束</w:instrText>
      </w:r>
      <w:r>
        <w:rPr>
          <w:rFonts w:hint="eastAsia"/>
          <w:sz w:val="24"/>
        </w:rPr>
        <w:instrText xml:space="preserve"> Delaunay</w:instrText>
      </w:r>
      <w:r>
        <w:rPr>
          <w:rFonts w:hint="eastAsia"/>
          <w:sz w:val="24"/>
        </w:rPr>
        <w:instrText>三角化的实现方法及其在石油地质勘探数据和机械零件方面的网格剖分实例</w:instrText>
      </w:r>
      <w:r>
        <w:rPr>
          <w:rFonts w:hint="eastAsia"/>
          <w:sz w:val="24"/>
        </w:rPr>
        <w:instrText xml:space="preserve"> .</w:instrText>
      </w:r>
      <w:r>
        <w:rPr>
          <w:rFonts w:hint="eastAsia"/>
          <w:sz w:val="24"/>
        </w:rPr>
        <w:instrText>这种算法在复杂对象的科学计算和工程分析中发挥了重要作用</w:instrText>
      </w:r>
      <w:r>
        <w:rPr>
          <w:rFonts w:hint="eastAsia"/>
          <w:sz w:val="24"/>
        </w:rPr>
        <w:instrText>","container-title":"</w:instrText>
      </w:r>
      <w:r>
        <w:rPr>
          <w:rFonts w:hint="eastAsia"/>
          <w:sz w:val="24"/>
        </w:rPr>
        <w:instrText>软件学报</w:instrText>
      </w:r>
      <w:r>
        <w:rPr>
          <w:rFonts w:hint="eastAsia"/>
          <w:sz w:val="24"/>
        </w:rPr>
        <w:instrText xml:space="preserve">","DOI":"10.13328/j.cnki.jos.2001.01.013","issue":"1","language":"zh-CN","note":"foundation: </w:instrText>
      </w:r>
      <w:r>
        <w:rPr>
          <w:rFonts w:hint="eastAsia"/>
          <w:sz w:val="24"/>
        </w:rPr>
        <w:instrText>国家自然科学基金资助项目</w:instrText>
      </w:r>
      <w:r>
        <w:rPr>
          <w:rFonts w:hint="eastAsia"/>
          <w:sz w:val="24"/>
        </w:rPr>
        <w:instrText>! (6 98780 38)</w:instrText>
      </w:r>
      <w:r>
        <w:rPr>
          <w:rFonts w:hint="eastAsia"/>
          <w:sz w:val="24"/>
        </w:rPr>
        <w:instrText>；</w:instrText>
      </w:r>
      <w:r>
        <w:rPr>
          <w:rFonts w:hint="eastAsia"/>
          <w:sz w:val="24"/>
        </w:rPr>
        <w:instrText xml:space="preserve"> </w:instrText>
      </w:r>
      <w:r>
        <w:rPr>
          <w:rFonts w:hint="eastAsia"/>
          <w:sz w:val="24"/>
        </w:rPr>
        <w:instrText>浙江省自然科学基金资助项目</w:instrText>
      </w:r>
      <w:r>
        <w:rPr>
          <w:rFonts w:hint="eastAsia"/>
          <w:sz w:val="24"/>
        </w:rPr>
        <w:instrText>! (6 96 0 45 )</w:instrText>
      </w:r>
      <w:r>
        <w:rPr>
          <w:rFonts w:hint="eastAsia"/>
          <w:sz w:val="24"/>
        </w:rPr>
        <w:instrText>；</w:instrText>
      </w:r>
      <w:r>
        <w:rPr>
          <w:rFonts w:hint="eastAsia"/>
          <w:sz w:val="24"/>
        </w:rPr>
        <w:instrText xml:space="preserve">\ndownload: 832\nalbum: </w:instrText>
      </w:r>
      <w:r>
        <w:rPr>
          <w:rFonts w:hint="eastAsia"/>
          <w:sz w:val="24"/>
        </w:rPr>
        <w:instrText>信息科技</w:instrText>
      </w:r>
      <w:r>
        <w:rPr>
          <w:rFonts w:hint="eastAsia"/>
          <w:sz w:val="24"/>
        </w:rPr>
        <w:instrText>\nCLC: TP391.4\ndbcode: CJFQ\ndbname: CJFD2001\nfilename: RJXB200101012","page":"103-110","source":"CNKI","title":"</w:instrText>
      </w:r>
      <w:r>
        <w:rPr>
          <w:rFonts w:hint="eastAsia"/>
          <w:sz w:val="24"/>
        </w:rPr>
        <w:instrText>三维约束</w:instrText>
      </w:r>
      <w:r>
        <w:rPr>
          <w:rFonts w:hint="eastAsia"/>
          <w:sz w:val="24"/>
        </w:rPr>
        <w:instrText>Delaunay</w:instrText>
      </w:r>
      <w:r>
        <w:rPr>
          <w:rFonts w:hint="eastAsia"/>
          <w:sz w:val="24"/>
        </w:rPr>
        <w:instrText>三角化的实现</w:instrText>
      </w:r>
      <w:r>
        <w:rPr>
          <w:rFonts w:hint="eastAsia"/>
          <w:sz w:val="24"/>
        </w:rPr>
        <w:instrText>","author":[{"literal":"</w:instrText>
      </w:r>
      <w:r>
        <w:rPr>
          <w:rFonts w:hint="eastAsia"/>
          <w:sz w:val="24"/>
        </w:rPr>
        <w:instrText>徐永安</w:instrText>
      </w:r>
      <w:r>
        <w:rPr>
          <w:rFonts w:hint="eastAsia"/>
          <w:sz w:val="24"/>
        </w:rPr>
        <w:instrText>,</w:instrText>
      </w:r>
      <w:r>
        <w:rPr>
          <w:rFonts w:hint="eastAsia"/>
          <w:sz w:val="24"/>
        </w:rPr>
        <w:instrText>杨钦</w:instrText>
      </w:r>
      <w:r>
        <w:rPr>
          <w:rFonts w:hint="eastAsia"/>
          <w:sz w:val="24"/>
        </w:rPr>
        <w:instrText>,</w:instrText>
      </w:r>
      <w:r>
        <w:rPr>
          <w:rFonts w:hint="eastAsia"/>
          <w:sz w:val="24"/>
        </w:rPr>
        <w:instrText>吴壮志</w:instrText>
      </w:r>
      <w:r>
        <w:rPr>
          <w:rFonts w:hint="eastAsia"/>
          <w:sz w:val="24"/>
        </w:rPr>
        <w:instrText>,</w:instrText>
      </w:r>
      <w:r>
        <w:rPr>
          <w:rFonts w:hint="eastAsia"/>
          <w:sz w:val="24"/>
        </w:rPr>
        <w:instrText>陈其明</w:instrText>
      </w:r>
      <w:r>
        <w:rPr>
          <w:rFonts w:hint="eastAsia"/>
          <w:sz w:val="24"/>
        </w:rPr>
        <w:instrText>,</w:instrText>
      </w:r>
      <w:r>
        <w:rPr>
          <w:rFonts w:hint="eastAsia"/>
          <w:sz w:val="24"/>
        </w:rPr>
        <w:instrText>谭建荣</w:instrText>
      </w:r>
      <w:r>
        <w:rPr>
          <w:rFonts w:hint="eastAsia"/>
          <w:sz w:val="24"/>
        </w:rPr>
        <w:instrText>"}],"issued":{"date-parts":[["2001"]]}}},{"id":54,"uris":["http://zotero.org/users/local/8clMLtyf/items/G3U3HFR8"],"itemData":{"id":54,"type":"article-journal","abstract":"</w:instrText>
      </w:r>
      <w:r>
        <w:rPr>
          <w:rFonts w:hint="eastAsia"/>
          <w:sz w:val="24"/>
        </w:rPr>
        <w:instrText>约束边嵌入是解决</w:instrText>
      </w:r>
      <w:r>
        <w:rPr>
          <w:rFonts w:hint="eastAsia"/>
          <w:sz w:val="24"/>
        </w:rPr>
        <w:instrText>D-</w:instrText>
      </w:r>
      <w:r>
        <w:rPr>
          <w:rFonts w:hint="eastAsia"/>
          <w:sz w:val="24"/>
        </w:rPr>
        <w:instrText>三角网转变为</w:instrText>
      </w:r>
      <w:r>
        <w:rPr>
          <w:rFonts w:hint="eastAsia"/>
          <w:sz w:val="24"/>
        </w:rPr>
        <w:instrText>CD-</w:instrText>
      </w:r>
      <w:r>
        <w:rPr>
          <w:rFonts w:hint="eastAsia"/>
          <w:sz w:val="24"/>
        </w:rPr>
        <w:instrText>三角网的一种非常有效的方法</w:instrText>
      </w:r>
      <w:r>
        <w:rPr>
          <w:rFonts w:hint="eastAsia"/>
          <w:sz w:val="24"/>
        </w:rPr>
        <w:instrText>,</w:instrText>
      </w:r>
      <w:r>
        <w:rPr>
          <w:rFonts w:hint="eastAsia"/>
          <w:sz w:val="24"/>
        </w:rPr>
        <w:instrText>而</w:instrText>
      </w:r>
      <w:r>
        <w:rPr>
          <w:rFonts w:hint="eastAsia"/>
          <w:sz w:val="24"/>
        </w:rPr>
        <w:instrText>CD-</w:instrText>
      </w:r>
      <w:r>
        <w:rPr>
          <w:rFonts w:hint="eastAsia"/>
          <w:sz w:val="24"/>
        </w:rPr>
        <w:instrText>三角网才能真实地虚拟地形地貌。该文研究了约束边嵌入</w:instrText>
      </w:r>
      <w:r>
        <w:rPr>
          <w:rFonts w:hint="eastAsia"/>
          <w:sz w:val="24"/>
        </w:rPr>
        <w:instrText>D-</w:instrText>
      </w:r>
      <w:r>
        <w:rPr>
          <w:rFonts w:hint="eastAsia"/>
          <w:sz w:val="24"/>
        </w:rPr>
        <w:instrText>三角网的问题</w:instrText>
      </w:r>
      <w:r>
        <w:rPr>
          <w:rFonts w:hint="eastAsia"/>
          <w:sz w:val="24"/>
        </w:rPr>
        <w:instrText>,</w:instrText>
      </w:r>
      <w:r>
        <w:rPr>
          <w:rFonts w:hint="eastAsia"/>
          <w:sz w:val="24"/>
        </w:rPr>
        <w:instrText>介绍了约束边嵌入算法的一些基本概念</w:instrText>
      </w:r>
      <w:r>
        <w:rPr>
          <w:rFonts w:hint="eastAsia"/>
          <w:sz w:val="24"/>
        </w:rPr>
        <w:instrText>,</w:instrText>
      </w:r>
      <w:r>
        <w:rPr>
          <w:rFonts w:hint="eastAsia"/>
          <w:sz w:val="24"/>
        </w:rPr>
        <w:instrText>分析了现存算法的特点</w:instrText>
      </w:r>
      <w:r>
        <w:rPr>
          <w:rFonts w:hint="eastAsia"/>
          <w:sz w:val="24"/>
        </w:rPr>
        <w:instrText>,</w:instrText>
      </w:r>
      <w:r>
        <w:rPr>
          <w:rFonts w:hint="eastAsia"/>
          <w:sz w:val="24"/>
        </w:rPr>
        <w:instrText>提出了改进的约束边嵌入算法——</w:instrText>
      </w:r>
      <w:r>
        <w:rPr>
          <w:rFonts w:hint="eastAsia"/>
          <w:sz w:val="24"/>
        </w:rPr>
        <w:instrText>\"</w:instrText>
      </w:r>
      <w:r>
        <w:rPr>
          <w:rFonts w:hint="eastAsia"/>
          <w:sz w:val="24"/>
        </w:rPr>
        <w:instrText>插入</w:instrText>
      </w:r>
      <w:r>
        <w:rPr>
          <w:rFonts w:hint="eastAsia"/>
          <w:sz w:val="24"/>
        </w:rPr>
        <w:instrText>-</w:instrText>
      </w:r>
      <w:r>
        <w:rPr>
          <w:rFonts w:hint="eastAsia"/>
          <w:sz w:val="24"/>
        </w:rPr>
        <w:instrText>交换</w:instrText>
      </w:r>
      <w:r>
        <w:rPr>
          <w:rFonts w:hint="eastAsia"/>
          <w:sz w:val="24"/>
        </w:rPr>
        <w:instrText>\"</w:instrText>
      </w:r>
      <w:r>
        <w:rPr>
          <w:rFonts w:hint="eastAsia"/>
          <w:sz w:val="24"/>
        </w:rPr>
        <w:instrText>算法。该算法能有效地处理各种特殊情况</w:instrText>
      </w:r>
      <w:r>
        <w:rPr>
          <w:rFonts w:hint="eastAsia"/>
          <w:sz w:val="24"/>
        </w:rPr>
        <w:instrText>,</w:instrText>
      </w:r>
      <w:r>
        <w:rPr>
          <w:rFonts w:hint="eastAsia"/>
          <w:sz w:val="24"/>
        </w:rPr>
        <w:instrText>程序实现简单</w:instrText>
      </w:r>
      <w:r>
        <w:rPr>
          <w:rFonts w:hint="eastAsia"/>
          <w:sz w:val="24"/>
        </w:rPr>
        <w:instrText>,</w:instrText>
      </w:r>
      <w:r>
        <w:rPr>
          <w:rFonts w:hint="eastAsia"/>
          <w:sz w:val="24"/>
        </w:rPr>
        <w:instrText>符合工程需求。</w:instrText>
      </w:r>
      <w:r>
        <w:rPr>
          <w:rFonts w:hint="eastAsia"/>
          <w:sz w:val="24"/>
        </w:rPr>
        <w:instrText>","container-title":"</w:instrText>
      </w:r>
      <w:r>
        <w:rPr>
          <w:rFonts w:hint="eastAsia"/>
          <w:sz w:val="24"/>
        </w:rPr>
        <w:instrText>计算机工程</w:instrText>
      </w:r>
      <w:r>
        <w:rPr>
          <w:rFonts w:hint="eastAsia"/>
          <w:sz w:val="24"/>
        </w:rPr>
        <w:instrText xml:space="preserve">","issue":"16","language":"zh-CN","note":"foundation: </w:instrText>
      </w:r>
      <w:r>
        <w:rPr>
          <w:rFonts w:hint="eastAsia"/>
          <w:sz w:val="24"/>
        </w:rPr>
        <w:instrText>国家“</w:instrText>
      </w:r>
      <w:r>
        <w:rPr>
          <w:rFonts w:hint="eastAsia"/>
          <w:sz w:val="24"/>
        </w:rPr>
        <w:instrText>863</w:instrText>
      </w:r>
      <w:r>
        <w:rPr>
          <w:rFonts w:hint="eastAsia"/>
          <w:sz w:val="24"/>
        </w:rPr>
        <w:instrText>”计划基金资助项目</w:instrText>
      </w:r>
      <w:r>
        <w:rPr>
          <w:rFonts w:hint="eastAsia"/>
          <w:sz w:val="24"/>
        </w:rPr>
        <w:instrText>(2002AA135160)</w:instrText>
      </w:r>
      <w:r>
        <w:rPr>
          <w:rFonts w:hint="eastAsia"/>
          <w:sz w:val="24"/>
        </w:rPr>
        <w:instrText>；</w:instrText>
      </w:r>
      <w:r>
        <w:rPr>
          <w:rFonts w:hint="eastAsia"/>
          <w:sz w:val="24"/>
        </w:rPr>
        <w:instrText xml:space="preserve">\ndownload: 363\nalbum: </w:instrText>
      </w:r>
      <w:r>
        <w:rPr>
          <w:rFonts w:hint="eastAsia"/>
          <w:sz w:val="24"/>
        </w:rPr>
        <w:instrText>信息科技</w:instrText>
      </w:r>
      <w:r>
        <w:rPr>
          <w:rFonts w:hint="eastAsia"/>
          <w:sz w:val="24"/>
        </w:rPr>
        <w:instrText>\nCLC: TP391.41\ndbcode: CJFQ\ndbname: CJFD2007\nfilename: JSJC200716019","page":"56-58","source":"CNKI","title":"Delaunay</w:instrText>
      </w:r>
      <w:r>
        <w:rPr>
          <w:rFonts w:hint="eastAsia"/>
          <w:sz w:val="24"/>
        </w:rPr>
        <w:instrText>三角网剖分中的约束边嵌入算法</w:instrText>
      </w:r>
      <w:r>
        <w:rPr>
          <w:rFonts w:hint="eastAsia"/>
          <w:sz w:val="24"/>
        </w:rPr>
        <w:instrText>","author":[{"literal":"</w:instrText>
      </w:r>
      <w:r>
        <w:rPr>
          <w:rFonts w:hint="eastAsia"/>
          <w:sz w:val="24"/>
        </w:rPr>
        <w:instrText>陈学工</w:instrText>
      </w:r>
      <w:r>
        <w:rPr>
          <w:rFonts w:hint="eastAsia"/>
          <w:sz w:val="24"/>
        </w:rPr>
        <w:instrText>"},{"literal":"</w:instrText>
      </w:r>
      <w:r>
        <w:rPr>
          <w:rFonts w:hint="eastAsia"/>
          <w:sz w:val="24"/>
        </w:rPr>
        <w:instrText>黄晶晶</w:instrText>
      </w:r>
      <w:r>
        <w:rPr>
          <w:rFonts w:hint="eastAsia"/>
          <w:sz w:val="24"/>
        </w:rPr>
        <w:instrText>"}],"issued":{"date-parts":[["2007"]]}}}],"schema":"https://github.com/citation-style-language/schema/raw/master/csl-citati</w:instrText>
      </w:r>
      <w:r>
        <w:rPr>
          <w:sz w:val="24"/>
        </w:rPr>
        <w:instrText xml:space="preserve">on.json"} </w:instrText>
      </w:r>
      <w:r>
        <w:rPr>
          <w:sz w:val="24"/>
        </w:rPr>
        <w:fldChar w:fldCharType="separate"/>
      </w:r>
      <w:r>
        <w:rPr>
          <w:rFonts w:eastAsiaTheme="minorEastAsia"/>
          <w:kern w:val="0"/>
          <w:sz w:val="24"/>
          <w:vertAlign w:val="superscript"/>
          <w14:ligatures w14:val="standardContextual"/>
        </w:rPr>
        <w:t>[34-37]</w:t>
      </w:r>
      <w:r>
        <w:rPr>
          <w:sz w:val="24"/>
        </w:rPr>
        <w:fldChar w:fldCharType="end"/>
      </w:r>
      <w:r>
        <w:rPr>
          <w:rFonts w:hint="eastAsia"/>
          <w:sz w:val="24"/>
        </w:rPr>
        <w:t>。</w:t>
      </w:r>
      <w:r>
        <w:rPr>
          <w:sz w:val="24"/>
        </w:rPr>
        <w:t>处理约束边时的步骤如下：</w:t>
      </w:r>
    </w:p>
    <w:p w14:paraId="05A7302E" w14:textId="77777777" w:rsidR="008724BF" w:rsidRDefault="008A7C78">
      <w:pPr>
        <w:spacing w:line="400" w:lineRule="exact"/>
        <w:ind w:firstLineChars="200" w:firstLine="480"/>
        <w:rPr>
          <w:sz w:val="24"/>
        </w:rPr>
      </w:pPr>
      <w:r>
        <w:rPr>
          <w:rFonts w:hint="eastAsia"/>
          <w:sz w:val="24"/>
        </w:rPr>
        <w:t>（</w:t>
      </w:r>
      <w:r>
        <w:rPr>
          <w:rFonts w:hint="eastAsia"/>
          <w:sz w:val="24"/>
        </w:rPr>
        <w:t>1</w:t>
      </w:r>
      <w:r>
        <w:rPr>
          <w:rFonts w:hint="eastAsia"/>
          <w:sz w:val="24"/>
        </w:rPr>
        <w:t>）循环约束边进行交叉检测，如果当前约束边已经存在于构建的网格中，则直接复用，进行下一个约束边交叉检测，否则进行下一步检测。</w:t>
      </w:r>
    </w:p>
    <w:p w14:paraId="43CFD4BB" w14:textId="77777777" w:rsidR="008724BF" w:rsidRDefault="008A7C78">
      <w:pPr>
        <w:spacing w:line="400" w:lineRule="exact"/>
        <w:ind w:firstLineChars="200" w:firstLine="480"/>
        <w:rPr>
          <w:sz w:val="24"/>
        </w:rPr>
      </w:pPr>
      <w:r>
        <w:rPr>
          <w:rFonts w:hint="eastAsia"/>
          <w:sz w:val="24"/>
        </w:rPr>
        <w:t>（</w:t>
      </w:r>
      <w:r>
        <w:rPr>
          <w:rFonts w:hint="eastAsia"/>
          <w:sz w:val="24"/>
        </w:rPr>
        <w:t>2</w:t>
      </w:r>
      <w:r>
        <w:rPr>
          <w:rFonts w:hint="eastAsia"/>
          <w:sz w:val="24"/>
        </w:rPr>
        <w:t>）</w:t>
      </w:r>
      <w:r>
        <w:rPr>
          <w:sz w:val="24"/>
        </w:rPr>
        <w:t>检测相交三角形：首先找到与约束边相交的所有三角形。系识别所有</w:t>
      </w:r>
      <w:r>
        <w:rPr>
          <w:rFonts w:hint="eastAsia"/>
          <w:sz w:val="24"/>
        </w:rPr>
        <w:t>与</w:t>
      </w:r>
      <w:r>
        <w:rPr>
          <w:sz w:val="24"/>
        </w:rPr>
        <w:t>约束边</w:t>
      </w:r>
      <w:r>
        <w:rPr>
          <w:rFonts w:hint="eastAsia"/>
          <w:sz w:val="24"/>
        </w:rPr>
        <w:t>交叉的边</w:t>
      </w:r>
      <w:r>
        <w:rPr>
          <w:sz w:val="24"/>
        </w:rPr>
        <w:t>。约束边与三角形边相交检测公式</w:t>
      </w:r>
      <w:r>
        <w:rPr>
          <w:rFonts w:hint="eastAsia"/>
          <w:sz w:val="24"/>
        </w:rPr>
        <w:t>：</w:t>
      </w:r>
    </w:p>
    <w:p w14:paraId="1720E01B" w14:textId="77777777" w:rsidR="008724BF" w:rsidRDefault="008A7C78">
      <w:pPr>
        <w:ind w:firstLineChars="200" w:firstLine="480"/>
        <w:rPr>
          <w:sz w:val="24"/>
        </w:rPr>
      </w:pPr>
      <w:r>
        <w:rPr>
          <w:sz w:val="24"/>
        </w:rPr>
        <w:t>约束边与三角形边相交时，需要进行几何计算来确定相交点。假设三角形边的端点为</w:t>
      </w:r>
      <w:r>
        <w:rPr>
          <w:sz w:val="24"/>
        </w:rPr>
        <w:t xml:space="preserve"> </w:t>
      </w:r>
      <m:oMath>
        <m:sSub>
          <m:sSubPr>
            <m:ctrlPr>
              <w:rPr>
                <w:rFonts w:ascii="Cambria Math" w:hAnsi="Cambria Math"/>
                <w:sz w:val="24"/>
              </w:rPr>
            </m:ctrlPr>
          </m:sSubPr>
          <m:e>
            <m:r>
              <w:rPr>
                <w:rFonts w:ascii="Cambria Math" w:hAnsi="Cambria Math"/>
                <w:sz w:val="24"/>
              </w:rPr>
              <m:t>A</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d>
          </m:sub>
        </m:sSub>
      </m:oMath>
      <w:r>
        <w:rPr>
          <w:sz w:val="24"/>
        </w:rPr>
        <w:t>和</w:t>
      </w:r>
      <w:r>
        <w:rPr>
          <w:sz w:val="24"/>
        </w:rPr>
        <w:t xml:space="preserve"> </w:t>
      </w:r>
      <m:oMath>
        <m:sSub>
          <m:sSubPr>
            <m:ctrlPr>
              <w:rPr>
                <w:rFonts w:ascii="Cambria Math" w:hAnsi="Cambria Math"/>
                <w:sz w:val="24"/>
              </w:rPr>
            </m:ctrlPr>
          </m:sSubPr>
          <m:e>
            <m:r>
              <w:rPr>
                <w:rFonts w:ascii="Cambria Math" w:hAnsi="Cambria Math"/>
                <w:sz w:val="24"/>
              </w:rPr>
              <m:t>B</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sub>
        </m:sSub>
      </m:oMath>
      <w:r>
        <w:rPr>
          <w:sz w:val="24"/>
        </w:rPr>
        <w:t>，约束边的端点为</w:t>
      </w:r>
      <w:r>
        <w:rPr>
          <w:sz w:val="24"/>
        </w:rPr>
        <w:t xml:space="preserve"> </w:t>
      </w:r>
      <m:oMath>
        <m:sSub>
          <m:sSubPr>
            <m:ctrlPr>
              <w:rPr>
                <w:rFonts w:ascii="Cambria Math" w:hAnsi="Cambria Math"/>
                <w:sz w:val="24"/>
              </w:rPr>
            </m:ctrlPr>
          </m:sSubPr>
          <m:e>
            <m:r>
              <w:rPr>
                <w:rFonts w:ascii="Cambria Math" w:hAnsi="Cambria Math"/>
                <w:sz w:val="24"/>
              </w:rPr>
              <m:t>C</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e>
            </m:d>
          </m:sub>
        </m:sSub>
      </m:oMath>
      <w:r>
        <w:rPr>
          <w:sz w:val="24"/>
        </w:rPr>
        <w:t xml:space="preserve"> </w:t>
      </w:r>
      <w:r>
        <w:rPr>
          <w:sz w:val="24"/>
        </w:rPr>
        <w:t>和</w:t>
      </w:r>
      <w:r>
        <w:rPr>
          <w:sz w:val="24"/>
        </w:rPr>
        <w:t xml:space="preserve"> </w:t>
      </w:r>
      <m:oMath>
        <m:sSub>
          <m:sSubPr>
            <m:ctrlPr>
              <w:rPr>
                <w:rFonts w:ascii="Cambria Math" w:hAnsi="Cambria Math"/>
                <w:sz w:val="24"/>
              </w:rPr>
            </m:ctrlPr>
          </m:sSubPr>
          <m:e>
            <m:r>
              <w:rPr>
                <w:rFonts w:ascii="Cambria Math" w:hAnsi="Cambria Math"/>
                <w:sz w:val="24"/>
              </w:rPr>
              <m:t>D</m:t>
            </m:r>
          </m:e>
          <m: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sub>
        </m:sSub>
      </m:oMath>
      <w:r>
        <w:rPr>
          <w:sz w:val="24"/>
        </w:rPr>
        <w:t>，则相交点</w:t>
      </w:r>
      <m:oMath>
        <m:d>
          <m:dPr>
            <m:ctrlPr>
              <w:rPr>
                <w:rFonts w:ascii="Cambria Math" w:hAnsi="Cambria Math"/>
                <w:sz w:val="24"/>
              </w:rPr>
            </m:ctrlPr>
          </m:dPr>
          <m:e>
            <m:r>
              <w:rPr>
                <w:rFonts w:ascii="Cambria Math" w:hAnsi="Cambria Math"/>
                <w:sz w:val="24"/>
              </w:rPr>
              <m:t>x,y</m:t>
            </m:r>
          </m:e>
        </m:d>
      </m:oMath>
      <w:r>
        <w:rPr>
          <w:sz w:val="24"/>
        </w:rPr>
        <w:t>的计算公式为：</w:t>
      </w:r>
    </w:p>
    <w:p w14:paraId="63422667" w14:textId="77777777" w:rsidR="008724BF" w:rsidRDefault="008A7C78">
      <w:pPr>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7BC818E7" w14:textId="77777777" w:rsidR="008724BF" w:rsidRDefault="008A7C78">
      <w:pPr>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w:commentRangeStart w:id="80"/>
          <w:commentRangeEnd w:id="80"/>
          <m:r>
            <m:rPr>
              <m:sty m:val="p"/>
            </m:rPr>
            <w:commentReference w:id="80"/>
          </m:r>
        </m:oMath>
      </m:oMathPara>
    </w:p>
    <w:p w14:paraId="01696838" w14:textId="77777777" w:rsidR="008724BF" w:rsidRDefault="008A7C78">
      <w:pPr>
        <w:spacing w:line="400" w:lineRule="exact"/>
        <w:ind w:firstLineChars="200" w:firstLine="480"/>
        <w:rPr>
          <w:sz w:val="24"/>
        </w:rPr>
      </w:pPr>
      <w:r>
        <w:rPr>
          <w:sz w:val="24"/>
        </w:rPr>
        <w:t>该公式用于计算约束边与三角形边的交点，确保约束边能够正确插入到三角网中。</w:t>
      </w:r>
    </w:p>
    <w:p w14:paraId="32DC107A" w14:textId="77777777" w:rsidR="008724BF" w:rsidRDefault="008A7C78">
      <w:pPr>
        <w:spacing w:line="400" w:lineRule="exact"/>
        <w:ind w:firstLineChars="200" w:firstLine="480"/>
        <w:rPr>
          <w:sz w:val="24"/>
        </w:rPr>
      </w:pPr>
      <w:r>
        <w:rPr>
          <w:rFonts w:hint="eastAsia"/>
          <w:sz w:val="24"/>
        </w:rPr>
        <w:t>（</w:t>
      </w:r>
      <w:r>
        <w:rPr>
          <w:rFonts w:hint="eastAsia"/>
          <w:sz w:val="24"/>
        </w:rPr>
        <w:t>3</w:t>
      </w:r>
      <w:r>
        <w:rPr>
          <w:rFonts w:hint="eastAsia"/>
          <w:sz w:val="24"/>
        </w:rPr>
        <w:t>）</w:t>
      </w:r>
      <w:r>
        <w:rPr>
          <w:sz w:val="24"/>
        </w:rPr>
        <w:t>分割相交三角形</w:t>
      </w:r>
    </w:p>
    <w:p w14:paraId="36C1933D" w14:textId="77777777" w:rsidR="008724BF" w:rsidRDefault="008A7C78">
      <w:pPr>
        <w:spacing w:line="400" w:lineRule="exact"/>
        <w:ind w:firstLineChars="250" w:firstLine="600"/>
        <w:rPr>
          <w:sz w:val="24"/>
        </w:rPr>
      </w:pPr>
      <w:r>
        <w:rPr>
          <w:sz w:val="24"/>
        </w:rPr>
        <w:lastRenderedPageBreak/>
        <w:t>约束边直接分割相交的三角形</w:t>
      </w:r>
      <w:r>
        <w:rPr>
          <w:rFonts w:hint="eastAsia"/>
          <w:sz w:val="24"/>
        </w:rPr>
        <w:t>，</w:t>
      </w:r>
      <w:r>
        <w:rPr>
          <w:sz w:val="24"/>
        </w:rPr>
        <w:t>通过边交换，保证新的三角形仍然满足约束边。</w:t>
      </w:r>
    </w:p>
    <w:p w14:paraId="292AE821" w14:textId="77777777" w:rsidR="008724BF" w:rsidRDefault="008A7C78">
      <w:pPr>
        <w:snapToGrid w:val="0"/>
        <w:spacing w:after="120" w:line="300" w:lineRule="auto"/>
        <w:ind w:firstLineChars="200" w:firstLine="480"/>
        <w:rPr>
          <w:sz w:val="24"/>
        </w:rPr>
      </w:pPr>
      <w:r>
        <w:rPr>
          <w:rFonts w:hint="eastAsia"/>
          <w:sz w:val="24"/>
        </w:rPr>
        <w:t>（</w:t>
      </w:r>
      <w:r>
        <w:rPr>
          <w:rFonts w:hint="eastAsia"/>
          <w:sz w:val="24"/>
        </w:rPr>
        <w:t>4</w:t>
      </w:r>
      <w:r>
        <w:rPr>
          <w:rFonts w:hint="eastAsia"/>
          <w:sz w:val="24"/>
        </w:rPr>
        <w:t>）边翻转操作</w:t>
      </w:r>
    </w:p>
    <w:p w14:paraId="6E181087" w14:textId="77777777" w:rsidR="008724BF" w:rsidRDefault="008A7C78">
      <w:pPr>
        <w:snapToGrid w:val="0"/>
        <w:spacing w:after="120" w:line="300" w:lineRule="auto"/>
        <w:ind w:firstLineChars="200" w:firstLine="480"/>
        <w:rPr>
          <w:sz w:val="24"/>
        </w:rPr>
      </w:pPr>
      <w:r>
        <w:rPr>
          <w:rFonts w:hint="eastAsia"/>
          <w:sz w:val="24"/>
        </w:rPr>
        <w:t>当约束边破坏了三角网的</w:t>
      </w:r>
      <w:r>
        <w:rPr>
          <w:rFonts w:hint="eastAsia"/>
          <w:sz w:val="24"/>
        </w:rPr>
        <w:t xml:space="preserve"> Delaunay </w:t>
      </w:r>
      <w:r>
        <w:rPr>
          <w:rFonts w:hint="eastAsia"/>
          <w:sz w:val="24"/>
        </w:rPr>
        <w:t>性质时，执行边翻转操作。具体来说，检查与当前边相邻的两个三角形，如果它们的公共边不满足外接圆准则，则替换该边为另外两点之间的连线，使得新形成的三角形组满足</w:t>
      </w:r>
      <w:r>
        <w:rPr>
          <w:rFonts w:hint="eastAsia"/>
          <w:sz w:val="24"/>
        </w:rPr>
        <w:t xml:space="preserve"> Delaunay </w:t>
      </w:r>
      <w:r>
        <w:rPr>
          <w:rFonts w:hint="eastAsia"/>
          <w:sz w:val="24"/>
        </w:rPr>
        <w:t>准则。</w:t>
      </w:r>
    </w:p>
    <w:p w14:paraId="1CFD47CF" w14:textId="77777777" w:rsidR="008724BF" w:rsidRDefault="008A7C78">
      <w:pPr>
        <w:snapToGrid w:val="0"/>
        <w:spacing w:after="120" w:line="300" w:lineRule="auto"/>
        <w:ind w:firstLineChars="200" w:firstLine="480"/>
        <w:rPr>
          <w:sz w:val="24"/>
        </w:rPr>
      </w:pPr>
      <w:r>
        <w:rPr>
          <w:rFonts w:hint="eastAsia"/>
          <w:sz w:val="24"/>
        </w:rPr>
        <w:t>（</w:t>
      </w:r>
      <w:r>
        <w:rPr>
          <w:rFonts w:hint="eastAsia"/>
          <w:sz w:val="24"/>
        </w:rPr>
        <w:t>5</w:t>
      </w:r>
      <w:r>
        <w:rPr>
          <w:rFonts w:hint="eastAsia"/>
          <w:sz w:val="24"/>
        </w:rPr>
        <w:t>）保留有效网格数据</w:t>
      </w:r>
    </w:p>
    <w:p w14:paraId="060988D0" w14:textId="77777777" w:rsidR="008724BF" w:rsidRDefault="008A7C78">
      <w:pPr>
        <w:snapToGrid w:val="0"/>
        <w:spacing w:after="120" w:line="300" w:lineRule="auto"/>
        <w:ind w:firstLineChars="200" w:firstLine="480"/>
        <w:rPr>
          <w:sz w:val="24"/>
        </w:rPr>
      </w:pPr>
      <w:r>
        <w:rPr>
          <w:sz w:val="24"/>
        </w:rPr>
        <w:t>自动定位约束边界内的任意三角形作为起点</w:t>
      </w:r>
      <w:r>
        <w:rPr>
          <w:rFonts w:hint="eastAsia"/>
          <w:sz w:val="24"/>
        </w:rPr>
        <w:t>，通过三角形边的约束标记判断是否跨越边界，循环遍历三角形，筛选出所有边界外的三角形边，保留有效区域。</w:t>
      </w:r>
    </w:p>
    <w:p w14:paraId="68FD1512" w14:textId="77777777" w:rsidR="008724BF" w:rsidRDefault="008A7C78">
      <w:pPr>
        <w:keepNext/>
        <w:keepLines/>
        <w:snapToGrid w:val="0"/>
        <w:spacing w:beforeLines="50" w:before="156" w:after="120" w:line="360" w:lineRule="auto"/>
        <w:outlineLvl w:val="2"/>
        <w:rPr>
          <w:rFonts w:eastAsia="黑体"/>
          <w:bCs/>
          <w:sz w:val="24"/>
        </w:rPr>
      </w:pPr>
      <w:bookmarkStart w:id="81" w:name="_Toc191816681"/>
      <w:r>
        <w:rPr>
          <w:rFonts w:eastAsia="黑体" w:hint="eastAsia"/>
          <w:bCs/>
          <w:sz w:val="24"/>
        </w:rPr>
        <w:t>2</w:t>
      </w:r>
      <w:r>
        <w:rPr>
          <w:rFonts w:eastAsia="黑体"/>
          <w:bCs/>
          <w:sz w:val="24"/>
        </w:rPr>
        <w:t>.1.</w:t>
      </w:r>
      <w:r>
        <w:rPr>
          <w:rFonts w:eastAsia="黑体" w:hint="eastAsia"/>
          <w:bCs/>
          <w:sz w:val="24"/>
        </w:rPr>
        <w:t>2</w:t>
      </w:r>
      <w:r>
        <w:rPr>
          <w:rFonts w:eastAsia="黑体"/>
          <w:bCs/>
          <w:sz w:val="24"/>
        </w:rPr>
        <w:t xml:space="preserve"> </w:t>
      </w:r>
      <w:r>
        <w:rPr>
          <w:rFonts w:eastAsia="黑体"/>
          <w:bCs/>
          <w:sz w:val="24"/>
        </w:rPr>
        <w:t>三维地质模型数据结构</w:t>
      </w:r>
      <w:bookmarkEnd w:id="81"/>
    </w:p>
    <w:p w14:paraId="45C9CE11" w14:textId="77777777" w:rsidR="008724BF" w:rsidRDefault="008A7C78">
      <w:pPr>
        <w:snapToGrid w:val="0"/>
        <w:spacing w:after="120" w:line="300" w:lineRule="auto"/>
        <w:ind w:firstLineChars="200" w:firstLine="480"/>
        <w:rPr>
          <w:sz w:val="24"/>
        </w:rPr>
      </w:pPr>
      <w:r>
        <w:rPr>
          <w:rFonts w:hint="eastAsia"/>
          <w:sz w:val="24"/>
        </w:rPr>
        <w:t>通过从</w:t>
      </w:r>
      <w:r>
        <w:rPr>
          <w:rFonts w:hint="eastAsia"/>
          <w:sz w:val="24"/>
        </w:rPr>
        <w:t xml:space="preserve"> CAD </w:t>
      </w:r>
      <w:r>
        <w:rPr>
          <w:rFonts w:hint="eastAsia"/>
          <w:sz w:val="24"/>
        </w:rPr>
        <w:t>图中提取钻孔数据，并将其转化为</w:t>
      </w:r>
      <w:r>
        <w:rPr>
          <w:rFonts w:hint="eastAsia"/>
          <w:sz w:val="24"/>
        </w:rPr>
        <w:t xml:space="preserve"> Excel </w:t>
      </w:r>
      <w:r>
        <w:rPr>
          <w:rFonts w:hint="eastAsia"/>
          <w:sz w:val="24"/>
        </w:rPr>
        <w:t>格式供后续使用。为提高数据处理的效率与一致性，采用了</w:t>
      </w:r>
      <w:r>
        <w:rPr>
          <w:rFonts w:hint="eastAsia"/>
          <w:sz w:val="24"/>
        </w:rPr>
        <w:t>Java</w:t>
      </w:r>
      <w:r>
        <w:rPr>
          <w:rFonts w:hint="eastAsia"/>
          <w:sz w:val="24"/>
        </w:rPr>
        <w:t>的</w:t>
      </w:r>
      <w:r>
        <w:rPr>
          <w:rFonts w:hint="eastAsia"/>
          <w:sz w:val="24"/>
        </w:rPr>
        <w:t>POI</w:t>
      </w:r>
      <w:r>
        <w:rPr>
          <w:rFonts w:hint="eastAsia"/>
          <w:sz w:val="24"/>
        </w:rPr>
        <w:t>库对</w:t>
      </w:r>
      <w:r>
        <w:rPr>
          <w:rFonts w:hint="eastAsia"/>
          <w:sz w:val="24"/>
        </w:rPr>
        <w:t>Excel</w:t>
      </w:r>
      <w:r>
        <w:rPr>
          <w:rFonts w:hint="eastAsia"/>
          <w:sz w:val="24"/>
        </w:rPr>
        <w:t>文件进行读取和解析，形成三角剖分所需要的数据。为更好的表述三维地质建模中的数据组织与处理，本章将介绍与三维网格生成相关的基础数据结构设计</w:t>
      </w:r>
      <w:r>
        <w:rPr>
          <w:sz w:val="24"/>
        </w:rPr>
        <w:fldChar w:fldCharType="begin"/>
      </w:r>
      <w:r>
        <w:rPr>
          <w:sz w:val="24"/>
        </w:rPr>
        <w:instrText xml:space="preserve"> ADDIN ZOTERO_ITEM CSL_CITATION {"citationID":"80vRgr5i","properties":{"formattedCitation":"\\super [38,39]\\nosupersub{}","plainCitation":"[38,39]","noteIndex":0},"citationItems":[{"id":56,"uris":["http://zotero.org/users/local/8clMLtyf/items/7PRFE3IV"],</w:instrText>
      </w:r>
      <w:r>
        <w:rPr>
          <w:rFonts w:hint="eastAsia"/>
          <w:sz w:val="24"/>
        </w:rPr>
        <w:instrText>"itemData":{"id":56,"type":"article-journal","abstract":"</w:instrText>
      </w:r>
      <w:r>
        <w:rPr>
          <w:rFonts w:hint="eastAsia"/>
          <w:sz w:val="24"/>
        </w:rPr>
        <w:instrText>设计了超体元实体模型、断层数学模型及褶皱几何模型</w:instrText>
      </w:r>
      <w:r>
        <w:rPr>
          <w:rFonts w:hint="eastAsia"/>
          <w:sz w:val="24"/>
        </w:rPr>
        <w:instrText>,</w:instrText>
      </w:r>
      <w:r>
        <w:rPr>
          <w:rFonts w:hint="eastAsia"/>
          <w:sz w:val="24"/>
        </w:rPr>
        <w:instrText>以表达复杂地质构造的空间几何形态</w:instrText>
      </w:r>
      <w:r>
        <w:rPr>
          <w:rFonts w:hint="eastAsia"/>
          <w:sz w:val="24"/>
        </w:rPr>
        <w:instrText>;</w:instrText>
      </w:r>
      <w:r>
        <w:rPr>
          <w:rFonts w:hint="eastAsia"/>
          <w:sz w:val="24"/>
        </w:rPr>
        <w:instrText>建立了面向应用的三维地质建模的体系结构</w:instrText>
      </w:r>
      <w:r>
        <w:rPr>
          <w:rFonts w:hint="eastAsia"/>
          <w:sz w:val="24"/>
        </w:rPr>
        <w:instrText>,</w:instrText>
      </w:r>
      <w:r>
        <w:rPr>
          <w:rFonts w:hint="eastAsia"/>
          <w:sz w:val="24"/>
        </w:rPr>
        <w:instrText>提出以空间数据处理为基础、以实体建模技术为核心、以模型应用为目的的设计理念</w:instrText>
      </w:r>
      <w:r>
        <w:rPr>
          <w:rFonts w:hint="eastAsia"/>
          <w:sz w:val="24"/>
        </w:rPr>
        <w:instrText>,</w:instrText>
      </w:r>
      <w:r>
        <w:rPr>
          <w:rFonts w:hint="eastAsia"/>
          <w:sz w:val="24"/>
        </w:rPr>
        <w:instrText>丰富和发展了三维地质建模的理论与方法</w:instrText>
      </w:r>
      <w:r>
        <w:rPr>
          <w:rFonts w:hint="eastAsia"/>
          <w:sz w:val="24"/>
        </w:rPr>
        <w:instrText>.</w:instrText>
      </w:r>
      <w:r>
        <w:rPr>
          <w:rFonts w:hint="eastAsia"/>
          <w:sz w:val="24"/>
        </w:rPr>
        <w:instrText>根据这一理论方法</w:instrText>
      </w:r>
      <w:r>
        <w:rPr>
          <w:rFonts w:hint="eastAsia"/>
          <w:sz w:val="24"/>
        </w:rPr>
        <w:instrText>,</w:instrText>
      </w:r>
      <w:r>
        <w:rPr>
          <w:rFonts w:hint="eastAsia"/>
          <w:sz w:val="24"/>
        </w:rPr>
        <w:instrText>提出基于特征的驾驭式可视化设计思路</w:instrText>
      </w:r>
      <w:r>
        <w:rPr>
          <w:rFonts w:hint="eastAsia"/>
          <w:sz w:val="24"/>
        </w:rPr>
        <w:instrText>,</w:instrText>
      </w:r>
      <w:r>
        <w:rPr>
          <w:rFonts w:hint="eastAsia"/>
          <w:sz w:val="24"/>
        </w:rPr>
        <w:instrText>通过将数据库、图形库、知识库与三维动态模拟的系统集成</w:instrText>
      </w:r>
      <w:r>
        <w:rPr>
          <w:rFonts w:hint="eastAsia"/>
          <w:sz w:val="24"/>
        </w:rPr>
        <w:instrText>,</w:instrText>
      </w:r>
      <w:r>
        <w:rPr>
          <w:rFonts w:hint="eastAsia"/>
          <w:sz w:val="24"/>
        </w:rPr>
        <w:instrText>直观、形象、准确地把握空间地质数据的局部特征与整体构架</w:instrText>
      </w:r>
      <w:r>
        <w:rPr>
          <w:rFonts w:hint="eastAsia"/>
          <w:sz w:val="24"/>
        </w:rPr>
        <w:instrText>.","container-title":"</w:instrText>
      </w:r>
      <w:r>
        <w:rPr>
          <w:rFonts w:hint="eastAsia"/>
          <w:sz w:val="24"/>
        </w:rPr>
        <w:instrText>中国科学</w:instrText>
      </w:r>
      <w:r>
        <w:rPr>
          <w:rFonts w:hint="eastAsia"/>
          <w:sz w:val="24"/>
        </w:rPr>
        <w:instrText>(D</w:instrText>
      </w:r>
      <w:r>
        <w:rPr>
          <w:rFonts w:hint="eastAsia"/>
          <w:sz w:val="24"/>
        </w:rPr>
        <w:instrText>辑</w:instrText>
      </w:r>
      <w:r>
        <w:rPr>
          <w:rFonts w:hint="eastAsia"/>
          <w:sz w:val="24"/>
        </w:rPr>
        <w:instrText>:</w:instrText>
      </w:r>
      <w:r>
        <w:rPr>
          <w:rFonts w:hint="eastAsia"/>
          <w:sz w:val="24"/>
        </w:rPr>
        <w:instrText>地球科学</w:instrText>
      </w:r>
      <w:r>
        <w:rPr>
          <w:rFonts w:hint="eastAsia"/>
          <w:sz w:val="24"/>
        </w:rPr>
        <w:instrText xml:space="preserve">)","issue":"1","language":"zh-CN","note":"foundation: </w:instrText>
      </w:r>
      <w:r>
        <w:rPr>
          <w:rFonts w:hint="eastAsia"/>
          <w:sz w:val="24"/>
        </w:rPr>
        <w:instrText>教育部跨世纪优秀人才基金；</w:instrText>
      </w:r>
      <w:r>
        <w:rPr>
          <w:rFonts w:hint="eastAsia"/>
          <w:sz w:val="24"/>
        </w:rPr>
        <w:instrText xml:space="preserve"> </w:instrText>
      </w:r>
      <w:r>
        <w:rPr>
          <w:rFonts w:hint="eastAsia"/>
          <w:sz w:val="24"/>
        </w:rPr>
        <w:instrText>国土资源部科技专项课题</w:instrText>
      </w:r>
      <w:r>
        <w:rPr>
          <w:rFonts w:hint="eastAsia"/>
          <w:sz w:val="24"/>
        </w:rPr>
        <w:instrText>(</w:instrText>
      </w:r>
      <w:r>
        <w:rPr>
          <w:rFonts w:hint="eastAsia"/>
          <w:sz w:val="24"/>
        </w:rPr>
        <w:instrText>批准号</w:instrText>
      </w:r>
      <w:r>
        <w:rPr>
          <w:rFonts w:hint="eastAsia"/>
          <w:sz w:val="24"/>
        </w:rPr>
        <w:instrText>:2000010301-06)</w:instrText>
      </w:r>
      <w:r>
        <w:rPr>
          <w:rFonts w:hint="eastAsia"/>
          <w:sz w:val="24"/>
        </w:rPr>
        <w:instrText>资助项目；</w:instrText>
      </w:r>
      <w:r>
        <w:rPr>
          <w:rFonts w:hint="eastAsia"/>
          <w:sz w:val="24"/>
        </w:rPr>
        <w:instrText xml:space="preserve">\ndownload: 4393\nalbum: </w:instrText>
      </w:r>
      <w:r>
        <w:rPr>
          <w:rFonts w:hint="eastAsia"/>
          <w:sz w:val="24"/>
        </w:rPr>
        <w:instrText>基础科学</w:instrText>
      </w:r>
      <w:r>
        <w:rPr>
          <w:rFonts w:hint="eastAsia"/>
          <w:sz w:val="24"/>
        </w:rPr>
        <w:instrText>\nCLC: P5\ndbcode: CJFQ\ndbname: CJFD2004\nfilename: JDXK200401005","page":"54-60","source":"CNKI","title":"</w:instrText>
      </w:r>
      <w:r>
        <w:rPr>
          <w:rFonts w:hint="eastAsia"/>
          <w:sz w:val="24"/>
        </w:rPr>
        <w:instrText>三维地质建模与可视化方法研究</w:instrText>
      </w:r>
      <w:r>
        <w:rPr>
          <w:rFonts w:hint="eastAsia"/>
          <w:sz w:val="24"/>
        </w:rPr>
        <w:instrText>","author":[{"literal":"</w:instrText>
      </w:r>
      <w:r>
        <w:rPr>
          <w:rFonts w:hint="eastAsia"/>
          <w:sz w:val="24"/>
        </w:rPr>
        <w:instrText>武强</w:instrText>
      </w:r>
      <w:r>
        <w:rPr>
          <w:rFonts w:hint="eastAsia"/>
          <w:sz w:val="24"/>
        </w:rPr>
        <w:instrText>,</w:instrText>
      </w:r>
      <w:r>
        <w:rPr>
          <w:rFonts w:hint="eastAsia"/>
          <w:sz w:val="24"/>
        </w:rPr>
        <w:instrText>徐华</w:instrText>
      </w:r>
      <w:r>
        <w:rPr>
          <w:rFonts w:hint="eastAsia"/>
          <w:sz w:val="24"/>
        </w:rPr>
        <w:instrText>"}],"issued":{"date-parts":[["2004"]]}}},{"id":55,"uris":["http://zotero.org/users/local/8clMLtyf/items/DP6AVJYK"],"itemData":{"id":55,"type":"article-journal","abstract":"</w:instrText>
      </w:r>
      <w:r>
        <w:rPr>
          <w:rFonts w:hint="eastAsia"/>
          <w:sz w:val="24"/>
        </w:rPr>
        <w:instrText>由于地质数据及其应用本身所具有的复杂性、不确定性、信息不完备等特点</w:instrText>
      </w:r>
      <w:r>
        <w:rPr>
          <w:rFonts w:hint="eastAsia"/>
          <w:sz w:val="24"/>
        </w:rPr>
        <w:instrText>,</w:instrText>
      </w:r>
      <w:r>
        <w:rPr>
          <w:rFonts w:hint="eastAsia"/>
          <w:sz w:val="24"/>
        </w:rPr>
        <w:instrText>使得三维地质建模成为制约三维</w:instrText>
      </w:r>
      <w:r>
        <w:rPr>
          <w:rFonts w:hint="eastAsia"/>
          <w:sz w:val="24"/>
        </w:rPr>
        <w:instrText>GIS</w:instrText>
      </w:r>
      <w:r>
        <w:rPr>
          <w:rFonts w:hint="eastAsia"/>
          <w:sz w:val="24"/>
        </w:rPr>
        <w:instrText>研究及其应用的主要瓶颈之一。讨论三维空间数据模型的设计</w:instrText>
      </w:r>
      <w:r>
        <w:rPr>
          <w:rFonts w:hint="eastAsia"/>
          <w:sz w:val="24"/>
        </w:rPr>
        <w:instrText>,</w:instrText>
      </w:r>
      <w:r>
        <w:rPr>
          <w:rFonts w:hint="eastAsia"/>
          <w:sz w:val="24"/>
        </w:rPr>
        <w:instrText>提出“多元数据—多方法集成—多层次干预”的“三多”建模思路</w:instrText>
      </w:r>
      <w:r>
        <w:rPr>
          <w:rFonts w:hint="eastAsia"/>
          <w:sz w:val="24"/>
        </w:rPr>
        <w:instrText>;</w:instrText>
      </w:r>
      <w:r>
        <w:rPr>
          <w:rFonts w:hint="eastAsia"/>
          <w:sz w:val="24"/>
        </w:rPr>
        <w:instrText>从建模尺度、数据源、建模工具等方面对建模方法进行分类</w:instrText>
      </w:r>
      <w:r>
        <w:rPr>
          <w:rFonts w:hint="eastAsia"/>
          <w:sz w:val="24"/>
        </w:rPr>
        <w:instrText>;</w:instrText>
      </w:r>
      <w:r>
        <w:rPr>
          <w:rFonts w:hint="eastAsia"/>
          <w:sz w:val="24"/>
        </w:rPr>
        <w:instrText>分析三维地质建模的关键技术</w:instrText>
      </w:r>
      <w:r>
        <w:rPr>
          <w:rFonts w:hint="eastAsia"/>
          <w:sz w:val="24"/>
        </w:rPr>
        <w:instrText>,</w:instrText>
      </w:r>
      <w:r>
        <w:rPr>
          <w:rFonts w:hint="eastAsia"/>
          <w:sz w:val="24"/>
        </w:rPr>
        <w:instrText>包括三维地质模型构建、海量模型数据操作和多元数据一体化耦合显示</w:instrText>
      </w:r>
      <w:r>
        <w:rPr>
          <w:rFonts w:hint="eastAsia"/>
          <w:sz w:val="24"/>
        </w:rPr>
        <w:instrText>;</w:instrText>
      </w:r>
      <w:r>
        <w:rPr>
          <w:rFonts w:hint="eastAsia"/>
          <w:sz w:val="24"/>
        </w:rPr>
        <w:instrText>针对三维地质建模系统的开发提出</w:instrText>
      </w:r>
      <w:r>
        <w:rPr>
          <w:rFonts w:hint="eastAsia"/>
          <w:sz w:val="24"/>
        </w:rPr>
        <w:instrText>6</w:instrText>
      </w:r>
      <w:r>
        <w:rPr>
          <w:rFonts w:hint="eastAsia"/>
          <w:sz w:val="24"/>
        </w:rPr>
        <w:instrText>项建议</w:instrText>
      </w:r>
      <w:r>
        <w:rPr>
          <w:rFonts w:hint="eastAsia"/>
          <w:sz w:val="24"/>
        </w:rPr>
        <w:instrText>,</w:instrText>
      </w:r>
      <w:r>
        <w:rPr>
          <w:rFonts w:hint="eastAsia"/>
          <w:sz w:val="24"/>
        </w:rPr>
        <w:instrText>分析近期三维地质建模的研究热点。</w:instrText>
      </w:r>
      <w:r>
        <w:rPr>
          <w:rFonts w:hint="eastAsia"/>
          <w:sz w:val="24"/>
        </w:rPr>
        <w:instrText>","container-title":"</w:instrText>
      </w:r>
      <w:r>
        <w:rPr>
          <w:rFonts w:hint="eastAsia"/>
          <w:sz w:val="24"/>
        </w:rPr>
        <w:instrText>地理与地理信息科学</w:instrText>
      </w:r>
      <w:r>
        <w:rPr>
          <w:rFonts w:hint="eastAsia"/>
          <w:sz w:val="24"/>
        </w:rPr>
        <w:instrText xml:space="preserve">","issue":"3","language":"zh-CN","note":"foundation: </w:instrText>
      </w:r>
      <w:r>
        <w:rPr>
          <w:rFonts w:hint="eastAsia"/>
          <w:sz w:val="24"/>
        </w:rPr>
        <w:instrText>国家自然科学基金项目</w:instrText>
      </w:r>
      <w:r>
        <w:rPr>
          <w:rFonts w:hint="eastAsia"/>
          <w:sz w:val="24"/>
        </w:rPr>
        <w:instrText>(40002024)</w:instrText>
      </w:r>
      <w:r>
        <w:rPr>
          <w:rFonts w:hint="eastAsia"/>
          <w:sz w:val="24"/>
        </w:rPr>
        <w:instrText>；</w:instrText>
      </w:r>
      <w:r>
        <w:rPr>
          <w:rFonts w:hint="eastAsia"/>
          <w:sz w:val="24"/>
        </w:rPr>
        <w:instrText xml:space="preserve"> </w:instrText>
      </w:r>
      <w:r>
        <w:rPr>
          <w:rFonts w:hint="eastAsia"/>
          <w:sz w:val="24"/>
        </w:rPr>
        <w:instrText>教育部科学技术重点项目</w:instrText>
      </w:r>
      <w:r>
        <w:rPr>
          <w:rFonts w:hint="eastAsia"/>
          <w:sz w:val="24"/>
        </w:rPr>
        <w:instrText>(99003)</w:instrText>
      </w:r>
      <w:r>
        <w:rPr>
          <w:rFonts w:hint="eastAsia"/>
          <w:sz w:val="24"/>
        </w:rPr>
        <w:instrText>；</w:instrText>
      </w:r>
      <w:r>
        <w:rPr>
          <w:rFonts w:hint="eastAsia"/>
          <w:sz w:val="24"/>
        </w:rPr>
        <w:instrText xml:space="preserve"> </w:instrText>
      </w:r>
      <w:r>
        <w:rPr>
          <w:rFonts w:hint="eastAsia"/>
          <w:sz w:val="24"/>
        </w:rPr>
        <w:instrText>国家</w:instrText>
      </w:r>
      <w:r>
        <w:rPr>
          <w:rFonts w:hint="eastAsia"/>
          <w:sz w:val="24"/>
        </w:rPr>
        <w:instrText>863</w:instrText>
      </w:r>
      <w:r>
        <w:rPr>
          <w:rFonts w:hint="eastAsia"/>
          <w:sz w:val="24"/>
        </w:rPr>
        <w:instrText>高技术研究发展计划项目</w:instrText>
      </w:r>
      <w:r>
        <w:rPr>
          <w:rFonts w:hint="eastAsia"/>
          <w:sz w:val="24"/>
        </w:rPr>
        <w:instrText>(2001AA135180)</w:instrText>
      </w:r>
      <w:r>
        <w:rPr>
          <w:rFonts w:hint="eastAsia"/>
          <w:sz w:val="24"/>
        </w:rPr>
        <w:instrText>；</w:instrText>
      </w:r>
      <w:r>
        <w:rPr>
          <w:rFonts w:hint="eastAsia"/>
          <w:sz w:val="24"/>
        </w:rPr>
        <w:instrText xml:space="preserve"> </w:instrText>
      </w:r>
      <w:r>
        <w:rPr>
          <w:rFonts w:hint="eastAsia"/>
          <w:sz w:val="24"/>
        </w:rPr>
        <w:instrText>北京市多参数立体地质调查项目</w:instrText>
      </w:r>
      <w:r>
        <w:rPr>
          <w:rFonts w:hint="eastAsia"/>
          <w:sz w:val="24"/>
        </w:rPr>
        <w:instrText>(200313000045)</w:instrText>
      </w:r>
      <w:r>
        <w:rPr>
          <w:rFonts w:hint="eastAsia"/>
          <w:sz w:val="24"/>
        </w:rPr>
        <w:instrText>；</w:instrText>
      </w:r>
      <w:r>
        <w:rPr>
          <w:rFonts w:hint="eastAsia"/>
          <w:sz w:val="24"/>
        </w:rPr>
        <w:instrText xml:space="preserve"> </w:instrText>
      </w:r>
      <w:r>
        <w:rPr>
          <w:rFonts w:hint="eastAsia"/>
          <w:sz w:val="24"/>
        </w:rPr>
        <w:instrText>中国博士后科学基金项目</w:instrText>
      </w:r>
      <w:r>
        <w:rPr>
          <w:rFonts w:hint="eastAsia"/>
          <w:sz w:val="24"/>
        </w:rPr>
        <w:instrText>(20060400348)</w:instrText>
      </w:r>
      <w:r>
        <w:rPr>
          <w:rFonts w:hint="eastAsia"/>
          <w:sz w:val="24"/>
        </w:rPr>
        <w:instrText>；</w:instrText>
      </w:r>
      <w:r>
        <w:rPr>
          <w:rFonts w:hint="eastAsia"/>
          <w:sz w:val="24"/>
        </w:rPr>
        <w:instrText xml:space="preserve">\ndownload: 4068\nalbum: </w:instrText>
      </w:r>
      <w:r>
        <w:rPr>
          <w:rFonts w:hint="eastAsia"/>
          <w:sz w:val="24"/>
        </w:rPr>
        <w:instrText>基础科学</w:instrText>
      </w:r>
      <w:r>
        <w:rPr>
          <w:rFonts w:hint="eastAsia"/>
          <w:sz w:val="24"/>
        </w:rPr>
        <w:instrText>;</w:instrText>
      </w:r>
      <w:r>
        <w:rPr>
          <w:rFonts w:hint="eastAsia"/>
          <w:sz w:val="24"/>
        </w:rPr>
        <w:instrText>工程科技Ⅱ辑</w:instrText>
      </w:r>
      <w:r>
        <w:rPr>
          <w:rFonts w:hint="eastAsia"/>
          <w:sz w:val="24"/>
        </w:rPr>
        <w:instrText>\nCLC: P642\ndbcode: CJFQ\ndbname: CJFD2007\nfilename: DLGT200703000","page":"1-5","source":"CNKI","title":"</w:instrText>
      </w:r>
      <w:r>
        <w:rPr>
          <w:rFonts w:hint="eastAsia"/>
          <w:sz w:val="24"/>
        </w:rPr>
        <w:instrText>三维地质建模若干基本问题探讨</w:instrText>
      </w:r>
      <w:r>
        <w:rPr>
          <w:rFonts w:hint="eastAsia"/>
          <w:sz w:val="24"/>
        </w:rPr>
        <w:instrText>","author":[{"literal":"</w:instrText>
      </w:r>
      <w:r>
        <w:rPr>
          <w:rFonts w:hint="eastAsia"/>
          <w:sz w:val="24"/>
        </w:rPr>
        <w:instrText>潘懋</w:instrText>
      </w:r>
      <w:r>
        <w:rPr>
          <w:rFonts w:hint="eastAsia"/>
          <w:sz w:val="24"/>
        </w:rPr>
        <w:instrText>"},{"literal":"</w:instrText>
      </w:r>
      <w:r>
        <w:rPr>
          <w:rFonts w:hint="eastAsia"/>
          <w:sz w:val="24"/>
        </w:rPr>
        <w:instrText>方裕</w:instrText>
      </w:r>
      <w:r>
        <w:rPr>
          <w:rFonts w:hint="eastAsia"/>
          <w:sz w:val="24"/>
        </w:rPr>
        <w:instrText>"},{"literal":"</w:instrText>
      </w:r>
      <w:r>
        <w:rPr>
          <w:rFonts w:hint="eastAsia"/>
          <w:sz w:val="24"/>
        </w:rPr>
        <w:instrText>屈红刚</w:instrText>
      </w:r>
      <w:r>
        <w:rPr>
          <w:rFonts w:hint="eastAsia"/>
          <w:sz w:val="24"/>
        </w:rPr>
        <w:instrText xml:space="preserve">"}],"issued":{"date-parts":[["2007"]]}}}],"schema":"https://github.com/citation-style-language/schema/raw/master/csl-citation.json"}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[38,39]</w:t>
      </w:r>
      <w:r>
        <w:rPr>
          <w:sz w:val="24"/>
        </w:rPr>
        <w:fldChar w:fldCharType="end"/>
      </w:r>
      <w:r>
        <w:rPr>
          <w:rFonts w:hint="eastAsia"/>
          <w:sz w:val="24"/>
        </w:rPr>
        <w:t>。</w:t>
      </w:r>
    </w:p>
    <w:p w14:paraId="37AF5C17" w14:textId="77777777" w:rsidR="008724BF" w:rsidRDefault="008A7C78">
      <w:pPr>
        <w:snapToGrid w:val="0"/>
        <w:spacing w:after="120" w:line="300" w:lineRule="auto"/>
        <w:ind w:firstLine="420"/>
        <w:rPr>
          <w:sz w:val="24"/>
        </w:rPr>
      </w:pPr>
      <w:r>
        <w:rPr>
          <w:rFonts w:hint="eastAsia"/>
          <w:sz w:val="24"/>
        </w:rPr>
        <w:t>1</w:t>
      </w:r>
      <w:r>
        <w:rPr>
          <w:rFonts w:hint="eastAsia"/>
          <w:sz w:val="24"/>
        </w:rPr>
        <w:t>．</w:t>
      </w:r>
      <w:r>
        <w:rPr>
          <w:rFonts w:hint="eastAsia"/>
          <w:sz w:val="24"/>
        </w:rPr>
        <w:t>Point</w:t>
      </w:r>
      <w:r>
        <w:rPr>
          <w:rFonts w:hint="eastAsia"/>
          <w:sz w:val="24"/>
        </w:rPr>
        <w:t>类</w:t>
      </w:r>
    </w:p>
    <w:p w14:paraId="5D6CA131" w14:textId="77777777" w:rsidR="008724BF" w:rsidRDefault="008A7C78">
      <w:pPr>
        <w:snapToGrid w:val="0"/>
        <w:spacing w:after="120" w:line="300" w:lineRule="auto"/>
        <w:ind w:firstLineChars="200" w:firstLine="480"/>
        <w:rPr>
          <w:sz w:val="24"/>
        </w:rPr>
      </w:pPr>
      <w:r>
        <w:rPr>
          <w:sz w:val="24"/>
        </w:rPr>
        <w:t>Structure: Point</w:t>
      </w:r>
    </w:p>
    <w:p w14:paraId="2B70AF8A" w14:textId="77777777" w:rsidR="008724BF" w:rsidRDefault="008A7C78">
      <w:pPr>
        <w:snapToGrid w:val="0"/>
        <w:spacing w:after="120" w:line="300" w:lineRule="auto"/>
        <w:ind w:firstLineChars="200" w:firstLine="480"/>
        <w:rPr>
          <w:sz w:val="24"/>
        </w:rPr>
      </w:pPr>
      <w:r>
        <w:rPr>
          <w:sz w:val="24"/>
        </w:rPr>
        <w:t>Attributes:</w:t>
      </w:r>
    </w:p>
    <w:p w14:paraId="1D0B19B3" w14:textId="77777777" w:rsidR="008724BF" w:rsidRDefault="008A7C78">
      <w:pPr>
        <w:snapToGrid w:val="0"/>
        <w:spacing w:after="120" w:line="300" w:lineRule="auto"/>
        <w:ind w:firstLineChars="400" w:firstLine="960"/>
        <w:rPr>
          <w:sz w:val="24"/>
        </w:rPr>
      </w:pPr>
      <w:r>
        <w:rPr>
          <w:rFonts w:hint="eastAsia"/>
          <w:sz w:val="24"/>
        </w:rPr>
        <w:t xml:space="preserve">- x: double </w:t>
      </w:r>
    </w:p>
    <w:p w14:paraId="4DE5B654" w14:textId="77777777" w:rsidR="008724BF" w:rsidRDefault="008A7C78">
      <w:pPr>
        <w:snapToGrid w:val="0"/>
        <w:spacing w:after="120" w:line="300" w:lineRule="auto"/>
        <w:ind w:firstLineChars="200" w:firstLine="480"/>
        <w:rPr>
          <w:sz w:val="24"/>
        </w:rPr>
      </w:pPr>
      <w:r>
        <w:rPr>
          <w:rFonts w:hint="eastAsia"/>
          <w:sz w:val="24"/>
        </w:rPr>
        <w:t xml:space="preserve">    - y: double </w:t>
      </w:r>
    </w:p>
    <w:p w14:paraId="0090873E" w14:textId="77777777" w:rsidR="008724BF" w:rsidRDefault="008A7C78">
      <w:pPr>
        <w:snapToGrid w:val="0"/>
        <w:spacing w:after="120" w:line="300" w:lineRule="auto"/>
        <w:ind w:firstLineChars="200" w:firstLine="480"/>
        <w:rPr>
          <w:sz w:val="24"/>
        </w:rPr>
      </w:pPr>
      <w:r>
        <w:rPr>
          <w:rFonts w:hint="eastAsia"/>
          <w:sz w:val="24"/>
        </w:rPr>
        <w:t xml:space="preserve">    - z: double </w:t>
      </w:r>
    </w:p>
    <w:p w14:paraId="60A33788" w14:textId="77777777" w:rsidR="008724BF" w:rsidRDefault="008A7C78">
      <w:pPr>
        <w:snapToGrid w:val="0"/>
        <w:spacing w:after="120" w:line="300" w:lineRule="auto"/>
        <w:ind w:firstLineChars="200" w:firstLine="480"/>
        <w:rPr>
          <w:sz w:val="24"/>
        </w:rPr>
      </w:pPr>
      <w:r>
        <w:rPr>
          <w:rFonts w:hint="eastAsia"/>
          <w:sz w:val="24"/>
        </w:rPr>
        <w:t xml:space="preserve">    - index</w:t>
      </w:r>
      <w:r>
        <w:rPr>
          <w:rFonts w:hint="eastAsia"/>
          <w:sz w:val="24"/>
        </w:rPr>
        <w:t>：</w:t>
      </w:r>
      <w:r>
        <w:rPr>
          <w:rFonts w:hint="eastAsia"/>
          <w:sz w:val="24"/>
        </w:rPr>
        <w:t>int</w:t>
      </w:r>
    </w:p>
    <w:p w14:paraId="113135B7" w14:textId="77777777" w:rsidR="008724BF" w:rsidRDefault="008A7C78">
      <w:pPr>
        <w:snapToGrid w:val="0"/>
        <w:spacing w:after="120" w:line="300" w:lineRule="auto"/>
        <w:ind w:firstLineChars="200" w:firstLine="480"/>
        <w:rPr>
          <w:sz w:val="24"/>
        </w:rPr>
      </w:pPr>
      <w:r>
        <w:rPr>
          <w:sz w:val="24"/>
        </w:rPr>
        <w:t>Methods:</w:t>
      </w:r>
    </w:p>
    <w:p w14:paraId="27E66395" w14:textId="77777777" w:rsidR="008724BF" w:rsidRDefault="008A7C78">
      <w:pPr>
        <w:snapToGrid w:val="0"/>
        <w:spacing w:after="120" w:line="300" w:lineRule="auto"/>
        <w:ind w:firstLineChars="200" w:firstLine="480"/>
        <w:rPr>
          <w:sz w:val="24"/>
        </w:rPr>
      </w:pPr>
      <w:r>
        <w:rPr>
          <w:sz w:val="24"/>
        </w:rPr>
        <w:t xml:space="preserve">    - Constructor(x, y, z</w:t>
      </w:r>
      <w:r>
        <w:rPr>
          <w:rFonts w:hint="eastAsia"/>
          <w:sz w:val="24"/>
        </w:rPr>
        <w:t>，</w:t>
      </w:r>
      <w:r>
        <w:rPr>
          <w:rFonts w:hint="eastAsia"/>
          <w:sz w:val="24"/>
        </w:rPr>
        <w:t>index</w:t>
      </w:r>
      <w:r>
        <w:rPr>
          <w:sz w:val="24"/>
        </w:rPr>
        <w:t>)</w:t>
      </w:r>
    </w:p>
    <w:p w14:paraId="72CA7F7B" w14:textId="77777777" w:rsidR="008724BF" w:rsidRDefault="008A7C78">
      <w:pPr>
        <w:snapToGrid w:val="0"/>
        <w:spacing w:after="120" w:line="300" w:lineRule="auto"/>
        <w:ind w:firstLineChars="200" w:firstLine="480"/>
        <w:rPr>
          <w:sz w:val="24"/>
        </w:rPr>
      </w:pPr>
      <w:r>
        <w:rPr>
          <w:sz w:val="24"/>
        </w:rPr>
        <w:t xml:space="preserve">    - Getters and Setters</w:t>
      </w:r>
    </w:p>
    <w:p w14:paraId="343D3025" w14:textId="77777777" w:rsidR="008724BF" w:rsidRDefault="008A7C78">
      <w:pPr>
        <w:snapToGrid w:val="0"/>
        <w:spacing w:after="120" w:line="300" w:lineRule="auto"/>
        <w:ind w:firstLineChars="200" w:firstLine="480"/>
        <w:rPr>
          <w:sz w:val="24"/>
        </w:rPr>
      </w:pPr>
      <w:r>
        <w:rPr>
          <w:rFonts w:hint="eastAsia"/>
          <w:sz w:val="24"/>
        </w:rPr>
        <w:t xml:space="preserve">Point </w:t>
      </w:r>
      <w:r>
        <w:rPr>
          <w:rFonts w:hint="eastAsia"/>
          <w:sz w:val="24"/>
        </w:rPr>
        <w:t>类是点的表示类，</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w:t>
      </w:r>
      <w:r>
        <w:rPr>
          <w:rFonts w:hint="eastAsia"/>
          <w:sz w:val="24"/>
        </w:rPr>
        <w:t>index</w:t>
      </w:r>
      <w:r>
        <w:rPr>
          <w:rFonts w:hint="eastAsia"/>
          <w:sz w:val="24"/>
        </w:rPr>
        <w:t>这四个成员变量组成了表示点的基本属性。</w:t>
      </w:r>
    </w:p>
    <w:p w14:paraId="3D19C8DC" w14:textId="77777777" w:rsidR="008724BF" w:rsidRDefault="008A7C78">
      <w:pPr>
        <w:snapToGrid w:val="0"/>
        <w:spacing w:after="120" w:line="300" w:lineRule="auto"/>
        <w:ind w:firstLineChars="200" w:firstLine="480"/>
        <w:rPr>
          <w:sz w:val="24"/>
        </w:rPr>
      </w:pPr>
      <w:r>
        <w:rPr>
          <w:rFonts w:hint="eastAsia"/>
          <w:sz w:val="24"/>
        </w:rPr>
        <w:t>2</w:t>
      </w:r>
      <w:r>
        <w:rPr>
          <w:rFonts w:hint="eastAsia"/>
          <w:sz w:val="24"/>
        </w:rPr>
        <w:t>．</w:t>
      </w:r>
      <w:r>
        <w:rPr>
          <w:rFonts w:hint="eastAsia"/>
          <w:sz w:val="24"/>
        </w:rPr>
        <w:t xml:space="preserve">Line </w:t>
      </w:r>
      <w:r>
        <w:rPr>
          <w:rFonts w:hint="eastAsia"/>
          <w:sz w:val="24"/>
        </w:rPr>
        <w:t>类</w:t>
      </w:r>
    </w:p>
    <w:p w14:paraId="213B6263" w14:textId="77777777" w:rsidR="008724BF" w:rsidRDefault="008A7C78">
      <w:pPr>
        <w:snapToGrid w:val="0"/>
        <w:spacing w:after="120" w:line="300" w:lineRule="auto"/>
        <w:ind w:firstLineChars="200" w:firstLine="480"/>
        <w:rPr>
          <w:sz w:val="24"/>
        </w:rPr>
      </w:pPr>
      <w:r>
        <w:rPr>
          <w:sz w:val="24"/>
        </w:rPr>
        <w:t>Structure: Line</w:t>
      </w:r>
    </w:p>
    <w:p w14:paraId="0CA677B2" w14:textId="77777777" w:rsidR="008724BF" w:rsidRDefault="008A7C78">
      <w:pPr>
        <w:snapToGrid w:val="0"/>
        <w:spacing w:after="120" w:line="300" w:lineRule="auto"/>
        <w:ind w:firstLineChars="200" w:firstLine="480"/>
        <w:rPr>
          <w:sz w:val="24"/>
        </w:rPr>
      </w:pPr>
      <w:r>
        <w:rPr>
          <w:sz w:val="24"/>
        </w:rPr>
        <w:t>Attributes:</w:t>
      </w:r>
    </w:p>
    <w:p w14:paraId="2721B9AA" w14:textId="77777777" w:rsidR="008724BF" w:rsidRDefault="008A7C78">
      <w:pPr>
        <w:snapToGrid w:val="0"/>
        <w:spacing w:after="120" w:line="300" w:lineRule="auto"/>
        <w:rPr>
          <w:sz w:val="24"/>
        </w:rPr>
      </w:pPr>
      <w:r>
        <w:rPr>
          <w:rFonts w:hint="eastAsia"/>
          <w:sz w:val="24"/>
        </w:rPr>
        <w:lastRenderedPageBreak/>
        <w:tab/>
        <w:t xml:space="preserve">    - index: int </w:t>
      </w:r>
    </w:p>
    <w:p w14:paraId="18181018" w14:textId="77777777" w:rsidR="008724BF" w:rsidRDefault="008A7C78">
      <w:pPr>
        <w:snapToGrid w:val="0"/>
        <w:spacing w:after="120" w:line="300" w:lineRule="auto"/>
        <w:rPr>
          <w:sz w:val="24"/>
        </w:rPr>
      </w:pPr>
      <w:r>
        <w:rPr>
          <w:rFonts w:hint="eastAsia"/>
          <w:sz w:val="24"/>
        </w:rPr>
        <w:tab/>
        <w:t xml:space="preserve">    - start: Point //</w:t>
      </w:r>
      <w:r>
        <w:rPr>
          <w:rFonts w:hint="eastAsia"/>
          <w:sz w:val="24"/>
        </w:rPr>
        <w:t>线段的起点</w:t>
      </w:r>
    </w:p>
    <w:p w14:paraId="6E2E3538" w14:textId="77777777" w:rsidR="008724BF" w:rsidRDefault="008A7C78">
      <w:pPr>
        <w:snapToGrid w:val="0"/>
        <w:spacing w:after="120" w:line="300" w:lineRule="auto"/>
        <w:rPr>
          <w:sz w:val="24"/>
        </w:rPr>
      </w:pPr>
      <w:r>
        <w:rPr>
          <w:rFonts w:hint="eastAsia"/>
          <w:sz w:val="24"/>
        </w:rPr>
        <w:tab/>
        <w:t xml:space="preserve">    - end: Point //</w:t>
      </w:r>
      <w:r>
        <w:rPr>
          <w:rFonts w:hint="eastAsia"/>
          <w:sz w:val="24"/>
        </w:rPr>
        <w:t>线段的终点</w:t>
      </w:r>
    </w:p>
    <w:p w14:paraId="7DBC90A3" w14:textId="77777777" w:rsidR="008724BF" w:rsidRDefault="008A7C78">
      <w:pPr>
        <w:snapToGrid w:val="0"/>
        <w:spacing w:after="120" w:line="300" w:lineRule="auto"/>
        <w:rPr>
          <w:sz w:val="24"/>
        </w:rPr>
      </w:pPr>
      <w:r>
        <w:rPr>
          <w:rFonts w:hint="eastAsia"/>
          <w:sz w:val="24"/>
        </w:rPr>
        <w:tab/>
        <w:t xml:space="preserve">    - forwardEdge: Line //</w:t>
      </w:r>
      <w:r>
        <w:rPr>
          <w:rFonts w:hint="eastAsia"/>
          <w:sz w:val="24"/>
        </w:rPr>
        <w:t>前向边，即从起点到终点的边</w:t>
      </w:r>
    </w:p>
    <w:p w14:paraId="4605C19D" w14:textId="77777777" w:rsidR="008724BF" w:rsidRDefault="008A7C78">
      <w:pPr>
        <w:snapToGrid w:val="0"/>
        <w:spacing w:after="120" w:line="300" w:lineRule="auto"/>
        <w:rPr>
          <w:sz w:val="24"/>
        </w:rPr>
      </w:pPr>
      <w:r>
        <w:rPr>
          <w:rFonts w:hint="eastAsia"/>
          <w:sz w:val="24"/>
        </w:rPr>
        <w:tab/>
        <w:t xml:space="preserve">    - backwardEdge: Line //</w:t>
      </w:r>
      <w:r>
        <w:rPr>
          <w:rFonts w:hint="eastAsia"/>
          <w:sz w:val="24"/>
        </w:rPr>
        <w:t>后向边，即从终点到起点的边</w:t>
      </w:r>
    </w:p>
    <w:p w14:paraId="166D4EA3" w14:textId="77777777" w:rsidR="008724BF" w:rsidRDefault="008A7C78">
      <w:pPr>
        <w:snapToGrid w:val="0"/>
        <w:spacing w:after="120" w:line="300" w:lineRule="auto"/>
        <w:rPr>
          <w:sz w:val="24"/>
        </w:rPr>
      </w:pPr>
      <w:r>
        <w:rPr>
          <w:rFonts w:hint="eastAsia"/>
          <w:sz w:val="24"/>
        </w:rPr>
        <w:tab/>
        <w:t xml:space="preserve">    - opposite: Line </w:t>
      </w:r>
      <w:r>
        <w:rPr>
          <w:rFonts w:hint="eastAsia"/>
          <w:sz w:val="24"/>
        </w:rPr>
        <w:t>对偶边，即方向相反的边</w:t>
      </w:r>
    </w:p>
    <w:p w14:paraId="7A6E7BEF" w14:textId="77777777" w:rsidR="008724BF" w:rsidRDefault="008A7C78">
      <w:pPr>
        <w:snapToGrid w:val="0"/>
        <w:spacing w:after="120" w:line="300" w:lineRule="auto"/>
        <w:rPr>
          <w:sz w:val="24"/>
        </w:rPr>
      </w:pPr>
      <w:r>
        <w:rPr>
          <w:sz w:val="24"/>
        </w:rPr>
        <w:t>Methods:</w:t>
      </w:r>
    </w:p>
    <w:p w14:paraId="7B956CEB" w14:textId="77777777" w:rsidR="008724BF" w:rsidRDefault="008A7C78">
      <w:pPr>
        <w:snapToGrid w:val="0"/>
        <w:spacing w:after="120" w:line="300" w:lineRule="auto"/>
        <w:ind w:firstLineChars="200" w:firstLine="480"/>
        <w:rPr>
          <w:sz w:val="24"/>
        </w:rPr>
      </w:pPr>
      <w:r>
        <w:rPr>
          <w:rFonts w:hint="eastAsia"/>
          <w:sz w:val="24"/>
        </w:rPr>
        <w:t xml:space="preserve">- </w:t>
      </w:r>
      <w:r>
        <w:rPr>
          <w:sz w:val="24"/>
        </w:rPr>
        <w:t>Constructor(start, end)</w:t>
      </w:r>
    </w:p>
    <w:p w14:paraId="2E805F32" w14:textId="77777777" w:rsidR="008724BF" w:rsidRDefault="008A7C78">
      <w:pPr>
        <w:snapToGrid w:val="0"/>
        <w:spacing w:after="120" w:line="300" w:lineRule="auto"/>
        <w:ind w:firstLineChars="200" w:firstLine="480"/>
        <w:rPr>
          <w:sz w:val="24"/>
        </w:rPr>
      </w:pPr>
      <w:r>
        <w:rPr>
          <w:rFonts w:hint="eastAsia"/>
          <w:sz w:val="24"/>
        </w:rPr>
        <w:t>说明：初始化线段的起点和终点，同时创建前向边、后向边和对偶边。</w:t>
      </w:r>
    </w:p>
    <w:p w14:paraId="0DD0C354" w14:textId="77777777" w:rsidR="008724BF" w:rsidRDefault="008A7C78">
      <w:pPr>
        <w:snapToGrid w:val="0"/>
        <w:spacing w:after="120" w:line="300" w:lineRule="auto"/>
        <w:ind w:left="360" w:firstLine="120"/>
        <w:rPr>
          <w:sz w:val="24"/>
        </w:rPr>
      </w:pPr>
      <w:r>
        <w:rPr>
          <w:rFonts w:hint="eastAsia"/>
          <w:sz w:val="24"/>
        </w:rPr>
        <w:t>-</w:t>
      </w:r>
      <w:r>
        <w:rPr>
          <w:sz w:val="24"/>
        </w:rPr>
        <w:t xml:space="preserve"> Getters and Setters</w:t>
      </w:r>
    </w:p>
    <w:p w14:paraId="3A0AA8EA" w14:textId="77777777" w:rsidR="008724BF" w:rsidRDefault="008A7C78">
      <w:pPr>
        <w:snapToGrid w:val="0"/>
        <w:spacing w:after="120" w:line="300" w:lineRule="auto"/>
        <w:ind w:firstLineChars="200" w:firstLine="480"/>
        <w:rPr>
          <w:sz w:val="24"/>
        </w:rPr>
      </w:pPr>
      <w:r>
        <w:rPr>
          <w:rFonts w:hint="eastAsia"/>
          <w:sz w:val="24"/>
        </w:rPr>
        <w:t>说明：提供对</w:t>
      </w:r>
      <w:r>
        <w:rPr>
          <w:rFonts w:hint="eastAsia"/>
          <w:sz w:val="24"/>
        </w:rPr>
        <w:t xml:space="preserve"> start</w:t>
      </w:r>
      <w:r>
        <w:rPr>
          <w:rFonts w:hint="eastAsia"/>
          <w:sz w:val="24"/>
        </w:rPr>
        <w:t>，</w:t>
      </w:r>
      <w:r>
        <w:rPr>
          <w:rFonts w:hint="eastAsia"/>
          <w:sz w:val="24"/>
        </w:rPr>
        <w:t>end</w:t>
      </w:r>
      <w:r>
        <w:rPr>
          <w:rFonts w:hint="eastAsia"/>
          <w:sz w:val="24"/>
        </w:rPr>
        <w:t>，</w:t>
      </w:r>
      <w:r>
        <w:rPr>
          <w:rFonts w:hint="eastAsia"/>
          <w:sz w:val="24"/>
        </w:rPr>
        <w:t>forwardEdge</w:t>
      </w:r>
      <w:r>
        <w:rPr>
          <w:rFonts w:hint="eastAsia"/>
          <w:sz w:val="24"/>
        </w:rPr>
        <w:t>，</w:t>
      </w:r>
      <w:r>
        <w:rPr>
          <w:rFonts w:hint="eastAsia"/>
          <w:sz w:val="24"/>
        </w:rPr>
        <w:t xml:space="preserve">backwardEdge </w:t>
      </w:r>
      <w:r>
        <w:rPr>
          <w:rFonts w:hint="eastAsia"/>
          <w:sz w:val="24"/>
        </w:rPr>
        <w:t>和</w:t>
      </w:r>
      <w:r>
        <w:rPr>
          <w:rFonts w:hint="eastAsia"/>
          <w:sz w:val="24"/>
        </w:rPr>
        <w:t xml:space="preserve"> opposite </w:t>
      </w:r>
      <w:r>
        <w:rPr>
          <w:rFonts w:hint="eastAsia"/>
          <w:sz w:val="24"/>
        </w:rPr>
        <w:t>属性的访问和修改方法。</w:t>
      </w:r>
    </w:p>
    <w:p w14:paraId="56C12B69" w14:textId="77777777" w:rsidR="008724BF" w:rsidRDefault="008A7C78">
      <w:pPr>
        <w:snapToGrid w:val="0"/>
        <w:spacing w:after="120" w:line="300" w:lineRule="auto"/>
        <w:ind w:firstLineChars="200" w:firstLine="480"/>
        <w:rPr>
          <w:sz w:val="24"/>
        </w:rPr>
      </w:pPr>
      <w:r>
        <w:rPr>
          <w:rFonts w:hint="eastAsia"/>
          <w:sz w:val="24"/>
        </w:rPr>
        <w:t xml:space="preserve">Line </w:t>
      </w:r>
      <w:r>
        <w:rPr>
          <w:rFonts w:hint="eastAsia"/>
          <w:sz w:val="24"/>
        </w:rPr>
        <w:t>类表示由两个点定义的线段，不仅包含了起点和终点的坐标，还考虑了</w:t>
      </w:r>
      <w:bookmarkStart w:id="82" w:name="_Hlk191383040"/>
      <w:r>
        <w:rPr>
          <w:rFonts w:hint="eastAsia"/>
          <w:sz w:val="24"/>
        </w:rPr>
        <w:t>前向边和后向边</w:t>
      </w:r>
      <w:bookmarkEnd w:id="82"/>
      <w:r>
        <w:rPr>
          <w:rFonts w:hint="eastAsia"/>
          <w:sz w:val="24"/>
        </w:rPr>
        <w:t>的关系。前向边是指从起点到终点的边，而后向边是指从终点到起点的边</w:t>
      </w:r>
      <w:r>
        <w:rPr>
          <w:sz w:val="24"/>
        </w:rPr>
        <w:fldChar w:fldCharType="begin"/>
      </w:r>
      <w:r>
        <w:rPr>
          <w:sz w:val="24"/>
        </w:rPr>
        <w:instrText xml:space="preserve"> ADDIN ZOTERO_ITEM CSL_CITATION {"citationID":"g739dPEq","properties":{"formattedCitation":"\\super [40,41]\\nosupersub{}","plainCitation":"[40,41]","noteIndex":0},"citationItems":[{"id":58,"uris":["http://zotero.org/users/local/8clMLtyf/items/KB2EDKHV"],</w:instrText>
      </w:r>
      <w:r>
        <w:rPr>
          <w:rFonts w:hint="eastAsia"/>
          <w:sz w:val="24"/>
        </w:rPr>
        <w:instrText>"itemData":{"id":58,"type":"thesis","abstract":"</w:instrText>
      </w:r>
      <w:r>
        <w:rPr>
          <w:rFonts w:hint="eastAsia"/>
          <w:sz w:val="24"/>
        </w:rPr>
        <w:instrText>工程地质三维建模是</w:instrText>
      </w:r>
      <w:r>
        <w:rPr>
          <w:rFonts w:hint="eastAsia"/>
          <w:sz w:val="24"/>
        </w:rPr>
        <w:instrText>3DGIS</w:instrText>
      </w:r>
      <w:r>
        <w:rPr>
          <w:rFonts w:hint="eastAsia"/>
          <w:sz w:val="24"/>
        </w:rPr>
        <w:instrText>在地学领域的一个发展分支</w:instrText>
      </w:r>
      <w:r>
        <w:rPr>
          <w:rFonts w:hint="eastAsia"/>
          <w:sz w:val="24"/>
        </w:rPr>
        <w:instrText>,</w:instrText>
      </w:r>
      <w:r>
        <w:rPr>
          <w:rFonts w:hint="eastAsia"/>
          <w:sz w:val="24"/>
        </w:rPr>
        <w:instrText>有很强的专业应用背景</w:instrText>
      </w:r>
      <w:r>
        <w:rPr>
          <w:rFonts w:hint="eastAsia"/>
          <w:sz w:val="24"/>
        </w:rPr>
        <w:instrText>,</w:instrText>
      </w:r>
      <w:r>
        <w:rPr>
          <w:rFonts w:hint="eastAsia"/>
          <w:sz w:val="24"/>
        </w:rPr>
        <w:instrText>已经成为计算机科学、岩土工程等多学科交叉领域研究的前沿和热点；同时为了进一步考察人类活动</w:instrText>
      </w:r>
      <w:r>
        <w:rPr>
          <w:rFonts w:hint="eastAsia"/>
          <w:sz w:val="24"/>
        </w:rPr>
        <w:instrText>(</w:instrText>
      </w:r>
      <w:r>
        <w:rPr>
          <w:rFonts w:hint="eastAsia"/>
          <w:sz w:val="24"/>
        </w:rPr>
        <w:instrText>开挖、开采等</w:instrText>
      </w:r>
      <w:r>
        <w:rPr>
          <w:rFonts w:hint="eastAsia"/>
          <w:sz w:val="24"/>
        </w:rPr>
        <w:instrText>)</w:instrText>
      </w:r>
      <w:r>
        <w:rPr>
          <w:rFonts w:hint="eastAsia"/>
          <w:sz w:val="24"/>
        </w:rPr>
        <w:instrText>产生的影响</w:instrText>
      </w:r>
      <w:r>
        <w:rPr>
          <w:rFonts w:hint="eastAsia"/>
          <w:sz w:val="24"/>
        </w:rPr>
        <w:instrText>,</w:instrText>
      </w:r>
      <w:r>
        <w:rPr>
          <w:rFonts w:hint="eastAsia"/>
          <w:sz w:val="24"/>
        </w:rPr>
        <w:instrText>工程师们更希望已经建立的地质三维模型不仅能“看”而且根据一些力学原理还能“算”</w:instrText>
      </w:r>
      <w:r>
        <w:rPr>
          <w:rFonts w:hint="eastAsia"/>
          <w:sz w:val="24"/>
        </w:rPr>
        <w:instrText>,</w:instrText>
      </w:r>
      <w:r>
        <w:rPr>
          <w:rFonts w:hint="eastAsia"/>
          <w:sz w:val="24"/>
        </w:rPr>
        <w:instrText>而这也是研究中的一个难点。基于此</w:instrText>
      </w:r>
      <w:r>
        <w:rPr>
          <w:rFonts w:hint="eastAsia"/>
          <w:sz w:val="24"/>
        </w:rPr>
        <w:instrText>,</w:instrText>
      </w:r>
      <w:r>
        <w:rPr>
          <w:rFonts w:hint="eastAsia"/>
          <w:sz w:val="24"/>
        </w:rPr>
        <w:instrText>本文就工程地质建模与计算的可视化方法中的若干关键问题进行了深入地研究</w:instrText>
      </w:r>
      <w:r>
        <w:rPr>
          <w:rFonts w:hint="eastAsia"/>
          <w:sz w:val="24"/>
        </w:rPr>
        <w:instrText>,</w:instrText>
      </w:r>
      <w:r>
        <w:rPr>
          <w:rFonts w:hint="eastAsia"/>
          <w:sz w:val="24"/>
        </w:rPr>
        <w:instrText>主要体现在以下几个方面：</w:instrText>
      </w:r>
      <w:r>
        <w:rPr>
          <w:rFonts w:hint="eastAsia"/>
          <w:sz w:val="24"/>
        </w:rPr>
        <w:instrText>\n\n\n\n\t(1)</w:instrText>
      </w:r>
      <w:r>
        <w:rPr>
          <w:rFonts w:hint="eastAsia"/>
          <w:sz w:val="24"/>
        </w:rPr>
        <w:instrText>基于</w:instrText>
      </w:r>
      <w:r>
        <w:rPr>
          <w:rFonts w:hint="eastAsia"/>
          <w:sz w:val="24"/>
        </w:rPr>
        <w:instrText>AQE</w:instrText>
      </w:r>
      <w:r>
        <w:rPr>
          <w:rFonts w:hint="eastAsia"/>
          <w:sz w:val="24"/>
        </w:rPr>
        <w:instrText>数据结构</w:instrText>
      </w:r>
      <w:r>
        <w:rPr>
          <w:rFonts w:hint="eastAsia"/>
          <w:sz w:val="24"/>
        </w:rPr>
        <w:instrText>,</w:instrText>
      </w:r>
      <w:r>
        <w:rPr>
          <w:rFonts w:hint="eastAsia"/>
          <w:sz w:val="24"/>
        </w:rPr>
        <w:instrText>建立了</w:instrText>
      </w:r>
      <w:r>
        <w:rPr>
          <w:rFonts w:hint="eastAsia"/>
          <w:sz w:val="24"/>
        </w:rPr>
        <w:instrText>BRep</w:instrText>
      </w:r>
      <w:r>
        <w:rPr>
          <w:rFonts w:hint="eastAsia"/>
          <w:sz w:val="24"/>
        </w:rPr>
        <w:instrText>与空间分解相结合的三维地质模型结构。</w:instrText>
      </w:r>
      <w:r>
        <w:rPr>
          <w:rFonts w:hint="eastAsia"/>
          <w:sz w:val="24"/>
        </w:rPr>
        <w:instrText>\n\n\n\n\t</w:instrText>
      </w:r>
      <w:r>
        <w:rPr>
          <w:rFonts w:hint="eastAsia"/>
          <w:sz w:val="24"/>
        </w:rPr>
        <w:instrText>通过对线框、表面、实体模型进行分析</w:instrText>
      </w:r>
      <w:r>
        <w:rPr>
          <w:rFonts w:hint="eastAsia"/>
          <w:sz w:val="24"/>
        </w:rPr>
        <w:instrText>,</w:instrText>
      </w:r>
      <w:r>
        <w:rPr>
          <w:rFonts w:hint="eastAsia"/>
          <w:sz w:val="24"/>
        </w:rPr>
        <w:instrText>最后将边界表示模型</w:instrText>
      </w:r>
      <w:r>
        <w:rPr>
          <w:rFonts w:hint="eastAsia"/>
          <w:sz w:val="24"/>
        </w:rPr>
        <w:instrText>(BRep)</w:instrText>
      </w:r>
      <w:r>
        <w:rPr>
          <w:rFonts w:hint="eastAsia"/>
          <w:sz w:val="24"/>
        </w:rPr>
        <w:instrText>作为主要建模方法</w:instrText>
      </w:r>
      <w:r>
        <w:rPr>
          <w:rFonts w:hint="eastAsia"/>
          <w:sz w:val="24"/>
        </w:rPr>
        <w:instrText>,</w:instrText>
      </w:r>
      <w:r>
        <w:rPr>
          <w:rFonts w:hint="eastAsia"/>
          <w:sz w:val="24"/>
        </w:rPr>
        <w:instrText>主要原因：①</w:instrText>
      </w:r>
      <w:r>
        <w:rPr>
          <w:rFonts w:hint="eastAsia"/>
          <w:sz w:val="24"/>
        </w:rPr>
        <w:instrText>BRep</w:instrText>
      </w:r>
      <w:r>
        <w:rPr>
          <w:rFonts w:hint="eastAsia"/>
          <w:sz w:val="24"/>
        </w:rPr>
        <w:instrText>几何模型是线框模型、表面模型以及空间分解等模型的纽带</w:instrText>
      </w:r>
      <w:r>
        <w:rPr>
          <w:rFonts w:hint="eastAsia"/>
          <w:sz w:val="24"/>
        </w:rPr>
        <w:instrText>,</w:instrText>
      </w:r>
      <w:r>
        <w:rPr>
          <w:rFonts w:hint="eastAsia"/>
          <w:sz w:val="24"/>
        </w:rPr>
        <w:instrText>通过</w:instrText>
      </w:r>
      <w:r>
        <w:rPr>
          <w:rFonts w:hint="eastAsia"/>
          <w:sz w:val="24"/>
        </w:rPr>
        <w:instrText>BRep</w:instrText>
      </w:r>
      <w:r>
        <w:rPr>
          <w:rFonts w:hint="eastAsia"/>
          <w:sz w:val="24"/>
        </w:rPr>
        <w:instrText>可以容易地实现彼此之间相互转换；②</w:instrText>
      </w:r>
      <w:r>
        <w:rPr>
          <w:rFonts w:hint="eastAsia"/>
          <w:sz w:val="24"/>
        </w:rPr>
        <w:instrText>BRep</w:instrText>
      </w:r>
      <w:r>
        <w:rPr>
          <w:rFonts w:hint="eastAsia"/>
          <w:sz w:val="24"/>
        </w:rPr>
        <w:instrText>模型可以比较精确地表达地物的形状</w:instrText>
      </w:r>
      <w:r>
        <w:rPr>
          <w:rFonts w:hint="eastAsia"/>
          <w:sz w:val="24"/>
        </w:rPr>
        <w:instrText>,</w:instrText>
      </w:r>
      <w:r>
        <w:rPr>
          <w:rFonts w:hint="eastAsia"/>
          <w:sz w:val="24"/>
        </w:rPr>
        <w:instrText>建模效率高。与此同时</w:instrText>
      </w:r>
      <w:r>
        <w:rPr>
          <w:rFonts w:hint="eastAsia"/>
          <w:sz w:val="24"/>
        </w:rPr>
        <w:instrText>,</w:instrText>
      </w:r>
      <w:r>
        <w:rPr>
          <w:rFonts w:hint="eastAsia"/>
          <w:sz w:val="24"/>
        </w:rPr>
        <w:instrText>为了实现地质体的精细表达</w:instrText>
      </w:r>
      <w:r>
        <w:rPr>
          <w:rFonts w:hint="eastAsia"/>
          <w:sz w:val="24"/>
        </w:rPr>
        <w:instrText>,</w:instrText>
      </w:r>
      <w:r>
        <w:rPr>
          <w:rFonts w:hint="eastAsia"/>
          <w:sz w:val="24"/>
        </w:rPr>
        <w:instrText>还将单元分解模型作为一种辅助建模手段。</w:instrText>
      </w:r>
      <w:r>
        <w:rPr>
          <w:rFonts w:hint="eastAsia"/>
          <w:sz w:val="24"/>
        </w:rPr>
        <w:instrText>\n\n\n\n\t</w:instrText>
      </w:r>
      <w:r>
        <w:rPr>
          <w:rFonts w:hint="eastAsia"/>
          <w:sz w:val="24"/>
        </w:rPr>
        <w:instrText>经过对表示</w:instrText>
      </w:r>
      <w:r>
        <w:rPr>
          <w:rFonts w:hint="eastAsia"/>
          <w:sz w:val="24"/>
        </w:rPr>
        <w:instrText>BRep</w:instrText>
      </w:r>
      <w:r>
        <w:rPr>
          <w:rFonts w:hint="eastAsia"/>
          <w:sz w:val="24"/>
        </w:rPr>
        <w:instrText>模型几种数据结构的对比、分析</w:instrText>
      </w:r>
      <w:r>
        <w:rPr>
          <w:rFonts w:hint="eastAsia"/>
          <w:sz w:val="24"/>
        </w:rPr>
        <w:instrText>,</w:instrText>
      </w:r>
      <w:r>
        <w:rPr>
          <w:rFonts w:hint="eastAsia"/>
          <w:sz w:val="24"/>
        </w:rPr>
        <w:instrText>发现</w:instrText>
      </w:r>
      <w:r>
        <w:rPr>
          <w:rFonts w:hint="eastAsia"/>
          <w:sz w:val="24"/>
        </w:rPr>
        <w:instrText>AQE</w:instrText>
      </w:r>
      <w:r>
        <w:rPr>
          <w:rFonts w:hint="eastAsia"/>
          <w:sz w:val="24"/>
        </w:rPr>
        <w:instrText>数据结构更适合于地质体计算模型的构建</w:instrText>
      </w:r>
      <w:r>
        <w:rPr>
          <w:rFonts w:hint="eastAsia"/>
          <w:sz w:val="24"/>
        </w:rPr>
        <w:instrText>,</w:instrText>
      </w:r>
      <w:r>
        <w:rPr>
          <w:rFonts w:hint="eastAsia"/>
          <w:sz w:val="24"/>
        </w:rPr>
        <w:instrText>因为它既能用于物体各个表面之间的组织</w:instrText>
      </w:r>
      <w:r>
        <w:rPr>
          <w:rFonts w:hint="eastAsia"/>
          <w:sz w:val="24"/>
        </w:rPr>
        <w:instrText>,</w:instrText>
      </w:r>
      <w:r>
        <w:rPr>
          <w:rFonts w:hint="eastAsia"/>
          <w:sz w:val="24"/>
        </w:rPr>
        <w:instrText>也能建立实体单元之间的拓扑联系</w:instrText>
      </w:r>
      <w:r>
        <w:rPr>
          <w:rFonts w:hint="eastAsia"/>
          <w:sz w:val="24"/>
        </w:rPr>
        <w:instrText>,</w:instrText>
      </w:r>
      <w:r>
        <w:rPr>
          <w:rFonts w:hint="eastAsia"/>
          <w:sz w:val="24"/>
        </w:rPr>
        <w:instrText>同时还保存了图形的对偶图信息。因此</w:instrText>
      </w:r>
      <w:r>
        <w:rPr>
          <w:rFonts w:hint="eastAsia"/>
          <w:sz w:val="24"/>
        </w:rPr>
        <w:instrText>,</w:instrText>
      </w:r>
      <w:r>
        <w:rPr>
          <w:rFonts w:hint="eastAsia"/>
          <w:sz w:val="24"/>
        </w:rPr>
        <w:instrText>基于</w:instrText>
      </w:r>
      <w:r>
        <w:rPr>
          <w:rFonts w:hint="eastAsia"/>
          <w:sz w:val="24"/>
        </w:rPr>
        <w:instrText>AQE</w:instrText>
      </w:r>
      <w:r>
        <w:rPr>
          <w:rFonts w:hint="eastAsia"/>
          <w:sz w:val="24"/>
        </w:rPr>
        <w:instrText>数据结构</w:instrText>
      </w:r>
      <w:r>
        <w:rPr>
          <w:rFonts w:hint="eastAsia"/>
          <w:sz w:val="24"/>
        </w:rPr>
        <w:instrText>,</w:instrText>
      </w:r>
      <w:r>
        <w:rPr>
          <w:rFonts w:hint="eastAsia"/>
          <w:sz w:val="24"/>
        </w:rPr>
        <w:instrText>给出了三维地质体数据模型</w:instrText>
      </w:r>
      <w:r>
        <w:rPr>
          <w:rFonts w:hint="eastAsia"/>
          <w:sz w:val="24"/>
        </w:rPr>
        <w:instrText>,</w:instrText>
      </w:r>
      <w:r>
        <w:rPr>
          <w:rFonts w:hint="eastAsia"/>
          <w:sz w:val="24"/>
        </w:rPr>
        <w:instrText>实现了</w:instrText>
      </w:r>
      <w:r>
        <w:rPr>
          <w:rFonts w:hint="eastAsia"/>
          <w:sz w:val="24"/>
        </w:rPr>
        <w:instrText>DT</w:instrText>
      </w:r>
      <w:r>
        <w:rPr>
          <w:rFonts w:hint="eastAsia"/>
          <w:sz w:val="24"/>
        </w:rPr>
        <w:instrText>剖分、面面裁剪以及缝合等运算操作。</w:instrText>
      </w:r>
      <w:r>
        <w:rPr>
          <w:rFonts w:hint="eastAsia"/>
          <w:sz w:val="24"/>
        </w:rPr>
        <w:instrText>\n\n\n\n\t(2)</w:instrText>
      </w:r>
      <w:r>
        <w:rPr>
          <w:rFonts w:hint="eastAsia"/>
          <w:sz w:val="24"/>
        </w:rPr>
        <w:instrText>基于</w:instrText>
      </w:r>
      <w:r>
        <w:rPr>
          <w:rFonts w:hint="eastAsia"/>
          <w:sz w:val="24"/>
        </w:rPr>
        <w:instrText>GK-Kriging</w:instrText>
      </w:r>
      <w:r>
        <w:rPr>
          <w:rFonts w:hint="eastAsia"/>
          <w:sz w:val="24"/>
        </w:rPr>
        <w:instrText>插值算法的快速三维地质建模方法。</w:instrText>
      </w:r>
      <w:r>
        <w:rPr>
          <w:rFonts w:hint="eastAsia"/>
          <w:sz w:val="24"/>
        </w:rPr>
        <w:instrText>\n\n\n\n\t</w:instrText>
      </w:r>
      <w:r>
        <w:rPr>
          <w:rFonts w:hint="eastAsia"/>
          <w:sz w:val="24"/>
        </w:rPr>
        <w:instrText>主要建模步骤为：首先通过</w:instrText>
      </w:r>
      <w:r>
        <w:rPr>
          <w:rFonts w:hint="eastAsia"/>
          <w:sz w:val="24"/>
        </w:rPr>
        <w:instrText>GA-Kriging</w:instrText>
      </w:r>
      <w:r>
        <w:rPr>
          <w:rFonts w:hint="eastAsia"/>
          <w:sz w:val="24"/>
        </w:rPr>
        <w:instrText>方法得到包含地层编号属性的规则或不规则数据点</w:instrText>
      </w:r>
      <w:r>
        <w:rPr>
          <w:rFonts w:hint="eastAsia"/>
          <w:sz w:val="24"/>
        </w:rPr>
        <w:instrText>,</w:instrText>
      </w:r>
      <w:r>
        <w:rPr>
          <w:rFonts w:hint="eastAsia"/>
          <w:sz w:val="24"/>
        </w:rPr>
        <w:instrText>然后在</w:instrText>
      </w:r>
      <w:r>
        <w:rPr>
          <w:rFonts w:hint="eastAsia"/>
          <w:sz w:val="24"/>
        </w:rPr>
        <w:instrText>VTK</w:instrText>
      </w:r>
      <w:r>
        <w:rPr>
          <w:rFonts w:hint="eastAsia"/>
          <w:sz w:val="24"/>
        </w:rPr>
        <w:instrText>中直接对这些点进行</w:instrText>
      </w:r>
      <w:r>
        <w:rPr>
          <w:rFonts w:hint="eastAsia"/>
          <w:sz w:val="24"/>
        </w:rPr>
        <w:instrText>Delaunay</w:instrText>
      </w:r>
      <w:r>
        <w:rPr>
          <w:rFonts w:hint="eastAsia"/>
          <w:sz w:val="24"/>
        </w:rPr>
        <w:instrText>四面体剖分或者直接生成六面体</w:instrText>
      </w:r>
      <w:r>
        <w:rPr>
          <w:rFonts w:hint="eastAsia"/>
          <w:sz w:val="24"/>
        </w:rPr>
        <w:instrText>,</w:instrText>
      </w:r>
      <w:r>
        <w:rPr>
          <w:rFonts w:hint="eastAsia"/>
          <w:sz w:val="24"/>
        </w:rPr>
        <w:instrText>最后以云图的形式实现对不同地层的表达以及任意剖切面的提取。这种方法的主要特点就是将地层编号作为插值属性</w:instrText>
      </w:r>
      <w:r>
        <w:rPr>
          <w:rFonts w:hint="eastAsia"/>
          <w:sz w:val="24"/>
        </w:rPr>
        <w:instrText>,</w:instrText>
      </w:r>
      <w:r>
        <w:rPr>
          <w:rFonts w:hint="eastAsia"/>
          <w:sz w:val="24"/>
        </w:rPr>
        <w:instrText>同时它免去了一般方法中判断、求取地层切割面的繁琐过程</w:instrText>
      </w:r>
      <w:r>
        <w:rPr>
          <w:rFonts w:hint="eastAsia"/>
          <w:sz w:val="24"/>
        </w:rPr>
        <w:instrText>,</w:instrText>
      </w:r>
      <w:r>
        <w:rPr>
          <w:rFonts w:hint="eastAsia"/>
          <w:sz w:val="24"/>
        </w:rPr>
        <w:instrText>是一种直观、简单、自动化的建模手段。</w:instrText>
      </w:r>
      <w:r>
        <w:rPr>
          <w:rFonts w:hint="eastAsia"/>
          <w:sz w:val="24"/>
        </w:rPr>
        <w:instrText>\n\n\n\n\t(3)</w:instrText>
      </w:r>
      <w:r>
        <w:rPr>
          <w:rFonts w:hint="eastAsia"/>
          <w:sz w:val="24"/>
        </w:rPr>
        <w:instrText>基于</w:instrText>
      </w:r>
      <w:r>
        <w:rPr>
          <w:rFonts w:hint="eastAsia"/>
          <w:sz w:val="24"/>
        </w:rPr>
        <w:instrText>TIN</w:instrText>
      </w:r>
      <w:r>
        <w:rPr>
          <w:rFonts w:hint="eastAsia"/>
          <w:sz w:val="24"/>
        </w:rPr>
        <w:instrText>面的三角形网格剖分以及有限元开挖模拟。</w:instrText>
      </w:r>
      <w:r>
        <w:rPr>
          <w:rFonts w:hint="eastAsia"/>
          <w:sz w:val="24"/>
        </w:rPr>
        <w:instrText>\n\n\n\n\t</w:instrText>
      </w:r>
      <w:r>
        <w:rPr>
          <w:rFonts w:hint="eastAsia"/>
          <w:sz w:val="24"/>
        </w:rPr>
        <w:instrText>引入</w:instrText>
      </w:r>
      <w:r>
        <w:rPr>
          <w:rFonts w:hint="eastAsia"/>
          <w:sz w:val="24"/>
        </w:rPr>
        <w:instrText>Delaunay</w:instrText>
      </w:r>
      <w:r>
        <w:rPr>
          <w:rFonts w:hint="eastAsia"/>
          <w:sz w:val="24"/>
        </w:rPr>
        <w:instrText>优化算法</w:instrText>
      </w:r>
      <w:r>
        <w:rPr>
          <w:rFonts w:hint="eastAsia"/>
          <w:sz w:val="24"/>
        </w:rPr>
        <w:instrText>,</w:instrText>
      </w:r>
      <w:r>
        <w:rPr>
          <w:rFonts w:hint="eastAsia"/>
          <w:sz w:val="24"/>
        </w:rPr>
        <w:instrText>在</w:instrText>
      </w:r>
      <w:r>
        <w:rPr>
          <w:rFonts w:hint="eastAsia"/>
          <w:sz w:val="24"/>
        </w:rPr>
        <w:instrText>CDT</w:instrText>
      </w:r>
      <w:r>
        <w:rPr>
          <w:rFonts w:hint="eastAsia"/>
          <w:sz w:val="24"/>
        </w:rPr>
        <w:instrText>基础上实现了能用于有限元计算的三角剖分网格</w:instrText>
      </w:r>
      <w:r>
        <w:rPr>
          <w:rFonts w:hint="eastAsia"/>
          <w:sz w:val="24"/>
        </w:rPr>
        <w:instrText>,</w:instrText>
      </w:r>
      <w:r>
        <w:rPr>
          <w:rFonts w:hint="eastAsia"/>
          <w:sz w:val="24"/>
        </w:rPr>
        <w:instrText>在一定程度上实现了可视化模型</w:instrText>
      </w:r>
      <w:r>
        <w:rPr>
          <w:rFonts w:hint="eastAsia"/>
          <w:sz w:val="24"/>
        </w:rPr>
        <w:instrText>TIN</w:instrText>
      </w:r>
      <w:r>
        <w:rPr>
          <w:rFonts w:hint="eastAsia"/>
          <w:sz w:val="24"/>
        </w:rPr>
        <w:instrText>三角形面片与</w:instrText>
      </w:r>
      <w:r>
        <w:rPr>
          <w:rFonts w:hint="eastAsia"/>
          <w:sz w:val="24"/>
        </w:rPr>
        <w:instrText>FEM</w:instrText>
      </w:r>
      <w:r>
        <w:rPr>
          <w:rFonts w:hint="eastAsia"/>
          <w:sz w:val="24"/>
        </w:rPr>
        <w:instrText>计算网格的统一；网格剖分可以通过三个约束条件来控制</w:instrText>
      </w:r>
      <w:r>
        <w:rPr>
          <w:rFonts w:hint="eastAsia"/>
          <w:sz w:val="24"/>
        </w:rPr>
        <w:instrText>,</w:instrText>
      </w:r>
      <w:r>
        <w:rPr>
          <w:rFonts w:hint="eastAsia"/>
          <w:sz w:val="24"/>
        </w:rPr>
        <w:instrText>最小角度、最大面积以及是否具备</w:instrText>
      </w:r>
      <w:r>
        <w:rPr>
          <w:rFonts w:hint="eastAsia"/>
          <w:sz w:val="24"/>
        </w:rPr>
        <w:instrText>Delaunay</w:instrText>
      </w:r>
      <w:r>
        <w:rPr>
          <w:rFonts w:hint="eastAsia"/>
          <w:sz w:val="24"/>
        </w:rPr>
        <w:instrText>特性；其中具备</w:instrText>
      </w:r>
      <w:r>
        <w:rPr>
          <w:rFonts w:hint="eastAsia"/>
          <w:sz w:val="24"/>
        </w:rPr>
        <w:instrText>Delaunay</w:instrText>
      </w:r>
      <w:r>
        <w:rPr>
          <w:rFonts w:hint="eastAsia"/>
          <w:sz w:val="24"/>
        </w:rPr>
        <w:instrText>特性的三角形网格更适合于</w:instrText>
      </w:r>
      <w:r>
        <w:rPr>
          <w:rFonts w:hint="eastAsia"/>
          <w:sz w:val="24"/>
        </w:rPr>
        <w:instrText>FVM</w:instrText>
      </w:r>
      <w:r>
        <w:rPr>
          <w:rFonts w:hint="eastAsia"/>
          <w:sz w:val="24"/>
        </w:rPr>
        <w:instrText>以及流体方面的数值模拟。</w:instrText>
      </w:r>
      <w:r>
        <w:rPr>
          <w:rFonts w:hint="eastAsia"/>
          <w:sz w:val="24"/>
        </w:rPr>
        <w:instrText>\n\n\n\n\t</w:instrText>
      </w:r>
      <w:r>
        <w:rPr>
          <w:rFonts w:hint="eastAsia"/>
          <w:sz w:val="24"/>
        </w:rPr>
        <w:instrText>编写了三角形平面应力、应变单元的有限元计算模块</w:instrText>
      </w:r>
      <w:r>
        <w:rPr>
          <w:rFonts w:hint="eastAsia"/>
          <w:sz w:val="24"/>
        </w:rPr>
        <w:instrText>,</w:instrText>
      </w:r>
      <w:r>
        <w:rPr>
          <w:rFonts w:hint="eastAsia"/>
          <w:sz w:val="24"/>
        </w:rPr>
        <w:instrText>根据求得的开挖边界单元上的等效释放节点力实现了开挖模拟。</w:instrText>
      </w:r>
      <w:r>
        <w:rPr>
          <w:rFonts w:hint="eastAsia"/>
          <w:sz w:val="24"/>
        </w:rPr>
        <w:instrText>\n\n\n\n\t(4)</w:instrText>
      </w:r>
      <w:r>
        <w:rPr>
          <w:rFonts w:hint="eastAsia"/>
          <w:sz w:val="24"/>
        </w:rPr>
        <w:instrText>基于三维地质模型实现了基桩承载力计算与小应变曲线模拟。</w:instrText>
      </w:r>
      <w:r>
        <w:rPr>
          <w:rFonts w:hint="eastAsia"/>
          <w:sz w:val="24"/>
        </w:rPr>
        <w:instrText>\n\n\n\n\t</w:instrText>
      </w:r>
      <w:r>
        <w:rPr>
          <w:rFonts w:hint="eastAsia"/>
          <w:sz w:val="24"/>
        </w:rPr>
        <w:instrText>对桩与</w:instrText>
      </w:r>
      <w:r>
        <w:rPr>
          <w:rFonts w:hint="eastAsia"/>
          <w:sz w:val="24"/>
        </w:rPr>
        <w:instrText>TIN</w:instrText>
      </w:r>
      <w:r>
        <w:rPr>
          <w:rFonts w:hint="eastAsia"/>
          <w:sz w:val="24"/>
        </w:rPr>
        <w:instrText>地层面之间位置关系的确定给出了相应的算法；基于英国</w:instrText>
      </w:r>
      <w:r>
        <w:rPr>
          <w:rFonts w:hint="eastAsia"/>
          <w:sz w:val="24"/>
        </w:rPr>
        <w:instrText>BS</w:instrText>
      </w:r>
      <w:r>
        <w:rPr>
          <w:rFonts w:hint="eastAsia"/>
          <w:sz w:val="24"/>
        </w:rPr>
        <w:instrText>标准以及德国的</w:instrText>
      </w:r>
      <w:r>
        <w:rPr>
          <w:rFonts w:hint="eastAsia"/>
          <w:sz w:val="24"/>
        </w:rPr>
        <w:instrText>DIN</w:instrText>
      </w:r>
      <w:r>
        <w:rPr>
          <w:rFonts w:hint="eastAsia"/>
          <w:sz w:val="24"/>
        </w:rPr>
        <w:instrText>规范</w:instrText>
      </w:r>
      <w:r>
        <w:rPr>
          <w:rFonts w:hint="eastAsia"/>
          <w:sz w:val="24"/>
        </w:rPr>
        <w:instrText>,</w:instrText>
      </w:r>
      <w:r>
        <w:rPr>
          <w:rFonts w:hint="eastAsia"/>
          <w:sz w:val="24"/>
        </w:rPr>
        <w:instrText>实现了桩基承载力的计算；根据桩土相互作用模型</w:instrText>
      </w:r>
      <w:r>
        <w:rPr>
          <w:rFonts w:hint="eastAsia"/>
          <w:sz w:val="24"/>
        </w:rPr>
        <w:instrText>,</w:instrText>
      </w:r>
      <w:r>
        <w:rPr>
          <w:rFonts w:hint="eastAsia"/>
          <w:sz w:val="24"/>
        </w:rPr>
        <w:instrText>依据</w:instrText>
      </w:r>
      <w:r>
        <w:rPr>
          <w:rFonts w:hint="eastAsia"/>
          <w:sz w:val="24"/>
        </w:rPr>
        <w:instrText>Newmark</w:instrText>
      </w:r>
      <w:r>
        <w:rPr>
          <w:rFonts w:hint="eastAsia"/>
          <w:sz w:val="24"/>
        </w:rPr>
        <w:instrText>算法得到了桩基完整性检测中小应变的模拟曲线。</w:instrText>
      </w:r>
      <w:r>
        <w:rPr>
          <w:rFonts w:hint="eastAsia"/>
          <w:sz w:val="24"/>
        </w:rPr>
        <w:instrText>\n\n\n\n\t(5)</w:instrText>
      </w:r>
      <w:r>
        <w:rPr>
          <w:rFonts w:hint="eastAsia"/>
          <w:sz w:val="24"/>
        </w:rPr>
        <w:instrText>基于</w:instrText>
      </w:r>
      <w:r>
        <w:rPr>
          <w:rFonts w:hint="eastAsia"/>
          <w:sz w:val="24"/>
        </w:rPr>
        <w:instrText>Python</w:instrText>
      </w:r>
      <w:r>
        <w:rPr>
          <w:rFonts w:hint="eastAsia"/>
          <w:sz w:val="24"/>
        </w:rPr>
        <w:instrText>复合开发平台</w:instrText>
      </w:r>
      <w:r>
        <w:rPr>
          <w:rFonts w:hint="eastAsia"/>
          <w:sz w:val="24"/>
        </w:rPr>
        <w:instrText>,</w:instrText>
      </w:r>
      <w:r>
        <w:rPr>
          <w:rFonts w:hint="eastAsia"/>
          <w:sz w:val="24"/>
        </w:rPr>
        <w:instrText>并且对</w:instrText>
      </w:r>
      <w:r>
        <w:rPr>
          <w:rFonts w:hint="eastAsia"/>
          <w:sz w:val="24"/>
        </w:rPr>
        <w:instrText>3DPyGeoMA</w:instrText>
      </w:r>
      <w:r>
        <w:rPr>
          <w:rFonts w:hint="eastAsia"/>
          <w:sz w:val="24"/>
        </w:rPr>
        <w:instrText>系统进行了研发。</w:instrText>
      </w:r>
      <w:r>
        <w:rPr>
          <w:rFonts w:hint="eastAsia"/>
          <w:sz w:val="24"/>
        </w:rPr>
        <w:instrText>\n\n\n\n\t</w:instrText>
      </w:r>
      <w:r>
        <w:rPr>
          <w:rFonts w:hint="eastAsia"/>
          <w:sz w:val="24"/>
        </w:rPr>
        <w:instrText>为了实现系统的快速开发</w:instrText>
      </w:r>
      <w:r>
        <w:rPr>
          <w:rFonts w:hint="eastAsia"/>
          <w:sz w:val="24"/>
        </w:rPr>
        <w:instrText>,</w:instrText>
      </w:r>
      <w:r>
        <w:rPr>
          <w:rFonts w:hint="eastAsia"/>
          <w:sz w:val="24"/>
        </w:rPr>
        <w:instrText>提出了将</w:instrText>
      </w:r>
      <w:r>
        <w:rPr>
          <w:rFonts w:hint="eastAsia"/>
          <w:sz w:val="24"/>
        </w:rPr>
        <w:instrText>Python</w:instrText>
      </w:r>
      <w:r>
        <w:rPr>
          <w:rFonts w:hint="eastAsia"/>
          <w:sz w:val="24"/>
        </w:rPr>
        <w:instrText>语言作为“粘合剂”的复合开发平台</w:instrText>
      </w:r>
      <w:r>
        <w:rPr>
          <w:rFonts w:hint="eastAsia"/>
          <w:sz w:val="24"/>
        </w:rPr>
        <w:instrText>,</w:instrText>
      </w:r>
      <w:r>
        <w:rPr>
          <w:rFonts w:hint="eastAsia"/>
          <w:sz w:val="24"/>
        </w:rPr>
        <w:instrText>核心思想就是：</w:instrText>
      </w:r>
      <w:r>
        <w:rPr>
          <w:rFonts w:hint="eastAsia"/>
          <w:sz w:val="24"/>
        </w:rPr>
        <w:instrText>Pyhton</w:instrText>
      </w:r>
      <w:r>
        <w:rPr>
          <w:rFonts w:hint="eastAsia"/>
          <w:sz w:val="24"/>
        </w:rPr>
        <w:instrText>语言作为粘合剂来调用其它语言编写的模块或者</w:instrText>
      </w:r>
      <w:r>
        <w:rPr>
          <w:rFonts w:hint="eastAsia"/>
          <w:sz w:val="24"/>
        </w:rPr>
        <w:instrText>Python</w:instrText>
      </w:r>
      <w:r>
        <w:rPr>
          <w:rFonts w:hint="eastAsia"/>
          <w:sz w:val="24"/>
        </w:rPr>
        <w:instrText>自己的库函数。文中给出了平台的框架图以及实现步骤</w:instrText>
      </w:r>
      <w:r>
        <w:rPr>
          <w:rFonts w:hint="eastAsia"/>
          <w:sz w:val="24"/>
        </w:rPr>
        <w:instrText>,</w:instrText>
      </w:r>
      <w:r>
        <w:rPr>
          <w:rFonts w:hint="eastAsia"/>
          <w:sz w:val="24"/>
        </w:rPr>
        <w:instrText>并且在此平台的基础上选择</w:instrText>
      </w:r>
      <w:r>
        <w:rPr>
          <w:rFonts w:hint="eastAsia"/>
          <w:sz w:val="24"/>
        </w:rPr>
        <w:instrText>VTK</w:instrText>
      </w:r>
      <w:r>
        <w:rPr>
          <w:rFonts w:hint="eastAsia"/>
          <w:sz w:val="24"/>
        </w:rPr>
        <w:instrText>为可视化接口</w:instrText>
      </w:r>
      <w:r>
        <w:rPr>
          <w:rFonts w:hint="eastAsia"/>
          <w:sz w:val="24"/>
        </w:rPr>
        <w:instrText>,</w:instrText>
      </w:r>
      <w:r>
        <w:rPr>
          <w:rFonts w:hint="eastAsia"/>
          <w:sz w:val="24"/>
        </w:rPr>
        <w:instrText>对</w:instrText>
      </w:r>
      <w:r>
        <w:rPr>
          <w:rFonts w:hint="eastAsia"/>
          <w:sz w:val="24"/>
        </w:rPr>
        <w:instrText>3DPyGeoMA</w:instrText>
      </w:r>
      <w:r>
        <w:rPr>
          <w:rFonts w:hint="eastAsia"/>
          <w:sz w:val="24"/>
        </w:rPr>
        <w:instrText>系统进行了研发。同时基于</w:instrText>
      </w:r>
      <w:r>
        <w:rPr>
          <w:rFonts w:hint="eastAsia"/>
          <w:sz w:val="24"/>
        </w:rPr>
        <w:instrText>GDAS</w:instrText>
      </w:r>
      <w:r>
        <w:rPr>
          <w:rFonts w:hint="eastAsia"/>
          <w:sz w:val="24"/>
        </w:rPr>
        <w:instrText>中间件技术实现了</w:instrText>
      </w:r>
      <w:r>
        <w:rPr>
          <w:rFonts w:hint="eastAsia"/>
          <w:sz w:val="24"/>
        </w:rPr>
        <w:instrText>B/S</w:instrText>
      </w:r>
      <w:r>
        <w:rPr>
          <w:rFonts w:hint="eastAsia"/>
          <w:sz w:val="24"/>
        </w:rPr>
        <w:instrText>结构三维地质信息系统。</w:instrText>
      </w:r>
      <w:r>
        <w:rPr>
          <w:rFonts w:hint="eastAsia"/>
          <w:sz w:val="24"/>
        </w:rPr>
        <w:instrText>\n\n\n\n\t</w:instrText>
      </w:r>
      <w:r>
        <w:rPr>
          <w:rFonts w:hint="eastAsia"/>
          <w:sz w:val="24"/>
        </w:rPr>
        <w:instrText>通过在公路边坡、地铁以及重力大坝工程实例中的应用</w:instrText>
      </w:r>
      <w:r>
        <w:rPr>
          <w:rFonts w:hint="eastAsia"/>
          <w:sz w:val="24"/>
        </w:rPr>
        <w:instrText>,</w:instrText>
      </w:r>
      <w:r>
        <w:rPr>
          <w:rFonts w:hint="eastAsia"/>
          <w:sz w:val="24"/>
        </w:rPr>
        <w:instrText>对系统在三维建模、漫游、数值计算以及计算结果后处理方面功能进行了初步检验</w:instrText>
      </w:r>
      <w:r>
        <w:rPr>
          <w:rFonts w:hint="eastAsia"/>
          <w:sz w:val="24"/>
        </w:rPr>
        <w:instrText>,</w:instrText>
      </w:r>
      <w:r>
        <w:rPr>
          <w:rFonts w:hint="eastAsia"/>
          <w:sz w:val="24"/>
        </w:rPr>
        <w:instrText>证明了系统开发方法的可行性以及相关理论的有效性。</w:instrText>
      </w:r>
      <w:r>
        <w:rPr>
          <w:rFonts w:hint="eastAsia"/>
          <w:sz w:val="24"/>
        </w:rPr>
        <w:instrText>","genre":"</w:instrText>
      </w:r>
      <w:r>
        <w:rPr>
          <w:rFonts w:hint="eastAsia"/>
          <w:sz w:val="24"/>
        </w:rPr>
        <w:instrText>博士学位论文</w:instrText>
      </w:r>
      <w:r>
        <w:rPr>
          <w:rFonts w:hint="eastAsia"/>
          <w:sz w:val="24"/>
        </w:rPr>
        <w:instrText xml:space="preserve">","language":"zh-CN","note":"major: </w:instrText>
      </w:r>
      <w:r>
        <w:rPr>
          <w:rFonts w:hint="eastAsia"/>
          <w:sz w:val="24"/>
        </w:rPr>
        <w:instrText>岩土工程</w:instrText>
      </w:r>
      <w:r>
        <w:rPr>
          <w:rFonts w:hint="eastAsia"/>
          <w:sz w:val="24"/>
        </w:rPr>
        <w:instrText xml:space="preserve">\ndownload: 3048\nalbum: </w:instrText>
      </w:r>
      <w:r>
        <w:rPr>
          <w:rFonts w:hint="eastAsia"/>
          <w:sz w:val="24"/>
        </w:rPr>
        <w:instrText>信息科技</w:instrText>
      </w:r>
      <w:r>
        <w:rPr>
          <w:rFonts w:hint="eastAsia"/>
          <w:sz w:val="24"/>
        </w:rPr>
        <w:instrText>\nCLC: TP391.41\ndbcode: CDFD\ndbname: CDFD0911\nfilename: 2010238553.nh","number-of-pages":"163","publisher":"</w:instrText>
      </w:r>
      <w:r>
        <w:rPr>
          <w:rFonts w:hint="eastAsia"/>
          <w:sz w:val="24"/>
        </w:rPr>
        <w:instrText>中国科学院研究生院（武汉岩土力学研究所）</w:instrText>
      </w:r>
      <w:r>
        <w:rPr>
          <w:rFonts w:hint="eastAsia"/>
          <w:sz w:val="24"/>
        </w:rPr>
        <w:instrText>","source":"CNKI","title":"</w:instrText>
      </w:r>
      <w:r>
        <w:rPr>
          <w:rFonts w:hint="eastAsia"/>
          <w:sz w:val="24"/>
        </w:rPr>
        <w:instrText>工程地质三维建模与计算的可视化方法研究</w:instrText>
      </w:r>
      <w:r>
        <w:rPr>
          <w:rFonts w:hint="eastAsia"/>
          <w:sz w:val="24"/>
        </w:rPr>
        <w:instrText>","URL":"https://kns.cnki.net/KCMS/detail/detail.aspx?dbcode=CDFD&amp;dbname=CDFD0911&amp;filename=2010238553.nh","author":[{"literal":"</w:instrText>
      </w:r>
      <w:r>
        <w:rPr>
          <w:rFonts w:hint="eastAsia"/>
          <w:sz w:val="24"/>
        </w:rPr>
        <w:instrText>刘振平</w:instrText>
      </w:r>
      <w:r>
        <w:rPr>
          <w:rFonts w:hint="eastAsia"/>
          <w:sz w:val="24"/>
        </w:rPr>
        <w:instrText>"}],"contributor":[{"literal":"</w:instrText>
      </w:r>
      <w:r>
        <w:rPr>
          <w:rFonts w:hint="eastAsia"/>
          <w:sz w:val="24"/>
        </w:rPr>
        <w:instrText>贺怀建</w:instrText>
      </w:r>
      <w:r>
        <w:rPr>
          <w:rFonts w:hint="eastAsia"/>
          <w:sz w:val="24"/>
        </w:rPr>
        <w:instrText>"}],"accessed":{"date-parts":[["2025",2,25]]},"issued":{"date-parts":[["2010"]]}}},{"id":57,"uris":["http://zotero.org/users/local/8clMLtyf/items/SKFC7HUQ"],"itemData":{"id":57,"type":"thesis","abstract":"</w:instrText>
      </w:r>
      <w:r>
        <w:rPr>
          <w:rFonts w:hint="eastAsia"/>
          <w:sz w:val="24"/>
        </w:rPr>
        <w:instrText>随着计算机软硬件技术、图形学、空间测量、空间数据存储等技术的日益成熟，地理信息系统</w:instrText>
      </w:r>
      <w:r>
        <w:rPr>
          <w:rFonts w:hint="eastAsia"/>
          <w:sz w:val="24"/>
        </w:rPr>
        <w:instrText>(GIS)</w:instrText>
      </w:r>
      <w:r>
        <w:rPr>
          <w:rFonts w:hint="eastAsia"/>
          <w:sz w:val="24"/>
        </w:rPr>
        <w:instrText>由二维向三维的转变已成为必然的发展趋势。三维空间数据模型研究已成为三维</w:instrText>
      </w:r>
      <w:r>
        <w:rPr>
          <w:rFonts w:hint="eastAsia"/>
          <w:sz w:val="24"/>
        </w:rPr>
        <w:instrText>GIS</w:instrText>
      </w:r>
      <w:r>
        <w:rPr>
          <w:rFonts w:hint="eastAsia"/>
          <w:sz w:val="24"/>
        </w:rPr>
        <w:instrText>领域内的研究热点和难点，也是空间信息可视化的基础。如何高效地组织和管理三维空间数据，构建易于交互的三维空间模型已成为三维</w:instrText>
      </w:r>
      <w:r>
        <w:rPr>
          <w:rFonts w:hint="eastAsia"/>
          <w:sz w:val="24"/>
        </w:rPr>
        <w:instrText>GIS</w:instrText>
      </w:r>
      <w:r>
        <w:rPr>
          <w:rFonts w:hint="eastAsia"/>
          <w:sz w:val="24"/>
        </w:rPr>
        <w:instrText>成功应用的关键。目前，由于三维</w:instrText>
      </w:r>
      <w:r>
        <w:rPr>
          <w:rFonts w:hint="eastAsia"/>
          <w:sz w:val="24"/>
        </w:rPr>
        <w:instrText>GIS</w:instrText>
      </w:r>
      <w:r>
        <w:rPr>
          <w:rFonts w:hint="eastAsia"/>
          <w:sz w:val="24"/>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Pr>
          <w:rFonts w:hint="eastAsia"/>
          <w:sz w:val="24"/>
        </w:rPr>
        <w:instrText>(</w:instrText>
      </w:r>
      <w:r>
        <w:rPr>
          <w:rFonts w:hint="eastAsia"/>
          <w:sz w:val="24"/>
        </w:rPr>
        <w:instrText>或者是模型集成的方式</w:instrText>
      </w:r>
      <w:r>
        <w:rPr>
          <w:rFonts w:hint="eastAsia"/>
          <w:sz w:val="24"/>
        </w:rPr>
        <w:instrText>)</w:instrText>
      </w:r>
      <w:r>
        <w:rPr>
          <w:rFonts w:hint="eastAsia"/>
          <w:sz w:val="24"/>
        </w:rPr>
        <w:instrText>对其实现高效、完整的三维表达；如何在三维环境下对模型进行可视化渲染，以及如何对大规模场景进行实时漫游等等。这些问题的解决，无疑将对三维</w:instrText>
      </w:r>
      <w:r>
        <w:rPr>
          <w:rFonts w:hint="eastAsia"/>
          <w:sz w:val="24"/>
        </w:rPr>
        <w:instrText>GIS</w:instrText>
      </w:r>
      <w:r>
        <w:rPr>
          <w:rFonts w:hint="eastAsia"/>
          <w:sz w:val="24"/>
        </w:rPr>
        <w:instrText>的发展产生较大的推动作用。因此，针对上述问题，本文主要从以下几个方面展开研究。</w:instrText>
      </w:r>
      <w:r>
        <w:rPr>
          <w:rFonts w:hint="eastAsia"/>
          <w:sz w:val="24"/>
        </w:rPr>
        <w:instrText>\n\n\n\n\n\n\n\t(1)</w:instrText>
      </w:r>
      <w:r>
        <w:rPr>
          <w:rFonts w:hint="eastAsia"/>
          <w:sz w:val="24"/>
        </w:rPr>
        <w:instrText>针对矿山地质三维数据的特征，根据离散拟合的思想，提出了三维</w:instrText>
      </w:r>
      <w:r>
        <w:rPr>
          <w:rFonts w:hint="eastAsia"/>
          <w:sz w:val="24"/>
        </w:rPr>
        <w:instrText>GIS</w:instrText>
      </w:r>
      <w:r>
        <w:rPr>
          <w:rFonts w:hint="eastAsia"/>
          <w:sz w:val="24"/>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Pr>
          <w:rFonts w:hint="eastAsia"/>
          <w:sz w:val="24"/>
        </w:rPr>
        <w:instrText>OpenGL</w:instrText>
      </w:r>
      <w:r>
        <w:rPr>
          <w:rFonts w:hint="eastAsia"/>
          <w:sz w:val="24"/>
        </w:rPr>
        <w:instrText>技术对三维表面模型进行可视化渲染，并在此基础上设计了模型动态交互算法。</w:instrText>
      </w:r>
      <w:r>
        <w:rPr>
          <w:rFonts w:hint="eastAsia"/>
          <w:sz w:val="24"/>
        </w:rPr>
        <w:instrText>\n\n\n\n\n\n\n\t(2)</w:instrText>
      </w:r>
      <w:r>
        <w:rPr>
          <w:rFonts w:hint="eastAsia"/>
          <w:sz w:val="24"/>
        </w:rPr>
        <w:instrText>在重新定义地质块段模型的基础上，提出了基于八叉树和四面体格网的集成数据结构模型</w:instrText>
      </w:r>
      <w:r>
        <w:rPr>
          <w:rFonts w:hint="eastAsia"/>
          <w:sz w:val="24"/>
        </w:rPr>
        <w:instrText>(Block Octree Tetrahedron Model</w:instrText>
      </w:r>
      <w:r>
        <w:rPr>
          <w:rFonts w:hint="eastAsia"/>
          <w:sz w:val="24"/>
        </w:rPr>
        <w:instrText>，</w:instrText>
      </w:r>
      <w:r>
        <w:rPr>
          <w:rFonts w:hint="eastAsia"/>
          <w:sz w:val="24"/>
        </w:rPr>
        <w:instrText>BOT</w:instrText>
      </w:r>
      <w:r>
        <w:rPr>
          <w:rFonts w:hint="eastAsia"/>
          <w:sz w:val="24"/>
        </w:rPr>
        <w:instrText>模型</w:instrText>
      </w:r>
      <w:r>
        <w:rPr>
          <w:rFonts w:hint="eastAsia"/>
          <w:sz w:val="24"/>
        </w:rPr>
        <w:instrText>)</w:instrText>
      </w:r>
      <w:r>
        <w:rPr>
          <w:rFonts w:hint="eastAsia"/>
          <w:sz w:val="24"/>
        </w:rPr>
        <w:instrText>。采用</w:instrText>
      </w:r>
      <w:r>
        <w:rPr>
          <w:rFonts w:hint="eastAsia"/>
          <w:sz w:val="24"/>
        </w:rPr>
        <w:instrText>BOT</w:instrText>
      </w:r>
      <w:r>
        <w:rPr>
          <w:rFonts w:hint="eastAsia"/>
          <w:sz w:val="24"/>
        </w:rPr>
        <w:instrText>模型生成算法对块段模型进行重新分割，八叉树作整体描述，四面体格网作局部精确描述，并以不同的灰度值表示不同的单元块属性。同时，为节省存储空间，提出了线性</w:instrText>
      </w:r>
      <w:r>
        <w:rPr>
          <w:rFonts w:hint="eastAsia"/>
          <w:sz w:val="24"/>
        </w:rPr>
        <w:instrText>BOT</w:instrText>
      </w:r>
      <w:r>
        <w:rPr>
          <w:rFonts w:hint="eastAsia"/>
          <w:sz w:val="24"/>
        </w:rPr>
        <w:instrText>编码技术，并结合基于</w:instrText>
      </w:r>
      <w:r>
        <w:rPr>
          <w:rFonts w:hint="eastAsia"/>
          <w:sz w:val="24"/>
        </w:rPr>
        <w:instrText>Morton</w:instrText>
      </w:r>
      <w:r>
        <w:rPr>
          <w:rFonts w:hint="eastAsia"/>
          <w:sz w:val="24"/>
        </w:rPr>
        <w:instrText>码的压缩技术实现了对</w:instrText>
      </w:r>
      <w:r>
        <w:rPr>
          <w:rFonts w:hint="eastAsia"/>
          <w:sz w:val="24"/>
        </w:rPr>
        <w:instrText>BOT</w:instrText>
      </w:r>
      <w:r>
        <w:rPr>
          <w:rFonts w:hint="eastAsia"/>
          <w:sz w:val="24"/>
        </w:rPr>
        <w:instrText>模型的数据压缩。</w:instrText>
      </w:r>
      <w:r>
        <w:rPr>
          <w:rFonts w:hint="eastAsia"/>
          <w:sz w:val="24"/>
        </w:rPr>
        <w:instrText>\n\n\n\n\n\n\n\t(3)</w:instrText>
      </w:r>
      <w:r>
        <w:rPr>
          <w:rFonts w:hint="eastAsia"/>
          <w:sz w:val="24"/>
        </w:rPr>
        <w:instrText>在充分分析不规则三角网</w:instrText>
      </w:r>
      <w:r>
        <w:rPr>
          <w:rFonts w:hint="eastAsia"/>
          <w:sz w:val="24"/>
        </w:rPr>
        <w:instrText>(Triangulated Irregular Network</w:instrText>
      </w:r>
      <w:r>
        <w:rPr>
          <w:rFonts w:hint="eastAsia"/>
          <w:sz w:val="24"/>
        </w:rPr>
        <w:instrText>，</w:instrText>
      </w:r>
      <w:r>
        <w:rPr>
          <w:rFonts w:hint="eastAsia"/>
          <w:sz w:val="24"/>
        </w:rPr>
        <w:instrText>TIN)</w:instrText>
      </w:r>
      <w:r>
        <w:rPr>
          <w:rFonts w:hint="eastAsia"/>
          <w:sz w:val="24"/>
        </w:rPr>
        <w:instrText>与构造实体几何</w:instrText>
      </w:r>
      <w:r>
        <w:rPr>
          <w:rFonts w:hint="eastAsia"/>
          <w:sz w:val="24"/>
        </w:rPr>
        <w:instrText>(Constructive Solid Geometry</w:instrText>
      </w:r>
      <w:r>
        <w:rPr>
          <w:rFonts w:hint="eastAsia"/>
          <w:sz w:val="24"/>
        </w:rPr>
        <w:instrText>，</w:instrText>
      </w:r>
      <w:r>
        <w:rPr>
          <w:rFonts w:hint="eastAsia"/>
          <w:sz w:val="24"/>
        </w:rPr>
        <w:instrText>CSG)</w:instrText>
      </w:r>
      <w:r>
        <w:rPr>
          <w:rFonts w:hint="eastAsia"/>
          <w:sz w:val="24"/>
        </w:rPr>
        <w:instrText>各自特性的基础上，提出了限定</w:instrText>
      </w:r>
      <w:r>
        <w:rPr>
          <w:rFonts w:hint="eastAsia"/>
          <w:sz w:val="24"/>
        </w:rPr>
        <w:instrText>TIN</w:instrText>
      </w:r>
      <w:r>
        <w:rPr>
          <w:rFonts w:hint="eastAsia"/>
          <w:sz w:val="24"/>
        </w:rPr>
        <w:instrText>与</w:instrText>
      </w:r>
      <w:r>
        <w:rPr>
          <w:rFonts w:hint="eastAsia"/>
          <w:sz w:val="24"/>
        </w:rPr>
        <w:instrText>CSG</w:instrText>
      </w:r>
      <w:r>
        <w:rPr>
          <w:rFonts w:hint="eastAsia"/>
          <w:sz w:val="24"/>
        </w:rPr>
        <w:instrText>集成的仿真建模算法。采用</w:instrText>
      </w:r>
      <w:r>
        <w:rPr>
          <w:rFonts w:hint="eastAsia"/>
          <w:sz w:val="24"/>
        </w:rPr>
        <w:instrText>TIN</w:instrText>
      </w:r>
      <w:r>
        <w:rPr>
          <w:rFonts w:hint="eastAsia"/>
          <w:sz w:val="24"/>
        </w:rPr>
        <w:instrText>模型描述地形，</w:instrText>
      </w:r>
      <w:r>
        <w:rPr>
          <w:rFonts w:hint="eastAsia"/>
          <w:sz w:val="24"/>
        </w:rPr>
        <w:instrText>CSG</w:instrText>
      </w:r>
      <w:r>
        <w:rPr>
          <w:rFonts w:hint="eastAsia"/>
          <w:sz w:val="24"/>
        </w:rPr>
        <w:instrText>模型描述建筑物，通过抽取建筑物地面轮廓线作为地形三角剖分时的限定约束条件，将两种模型有机集成在一起。同时，给出了任意限定条件下的地形</w:instrText>
      </w:r>
      <w:r>
        <w:rPr>
          <w:rFonts w:hint="eastAsia"/>
          <w:sz w:val="24"/>
        </w:rPr>
        <w:instrText>Delaunay</w:instrText>
      </w:r>
      <w:r>
        <w:rPr>
          <w:rFonts w:hint="eastAsia"/>
          <w:sz w:val="24"/>
        </w:rPr>
        <w:instrText>剖分算法，实现了两类模型可视化渲染操作的同步进行。</w:instrText>
      </w:r>
      <w:r>
        <w:rPr>
          <w:rFonts w:hint="eastAsia"/>
          <w:sz w:val="24"/>
        </w:rPr>
        <w:instrText>\n\n\n\n\n\n\n\t(4)</w:instrText>
      </w:r>
      <w:r>
        <w:rPr>
          <w:rFonts w:hint="eastAsia"/>
          <w:sz w:val="24"/>
        </w:rPr>
        <w:instrText>为了解决大规模地形实时漫游过程中，由于不同细节层次模型之间过渡而引起的图像跳变</w:instrText>
      </w:r>
      <w:r>
        <w:rPr>
          <w:rFonts w:hint="eastAsia"/>
          <w:sz w:val="24"/>
        </w:rPr>
        <w:instrText>(popping)</w:instrText>
      </w:r>
      <w:r>
        <w:rPr>
          <w:rFonts w:hint="eastAsia"/>
          <w:sz w:val="24"/>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Pr>
          <w:rFonts w:hint="eastAsia"/>
          <w:sz w:val="24"/>
        </w:rPr>
        <w:instrText>Delaunay</w:instrText>
      </w:r>
      <w:r>
        <w:rPr>
          <w:rFonts w:hint="eastAsia"/>
          <w:sz w:val="24"/>
        </w:rPr>
        <w:instrText>地形三角网进行实时更新。同时在地形漫游过程中实现了对高度差投影限的自适应控制。</w:instrText>
      </w:r>
      <w:r>
        <w:rPr>
          <w:rFonts w:hint="eastAsia"/>
          <w:sz w:val="24"/>
        </w:rPr>
        <w:instrText>\n\n\n\n\n\n\n\t</w:instrText>
      </w:r>
      <w:r>
        <w:rPr>
          <w:rFonts w:hint="eastAsia"/>
          <w:sz w:val="24"/>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Pr>
          <w:rFonts w:hint="eastAsia"/>
          <w:sz w:val="24"/>
        </w:rPr>
        <w:instrText>BOT</w:instrText>
      </w:r>
      <w:r>
        <w:rPr>
          <w:rFonts w:hint="eastAsia"/>
          <w:sz w:val="24"/>
        </w:rPr>
        <w:instrText>模型充分发挥了八叉树和四面体格网各自表示空间实体的优势，具有精确表示目标和表示较为复杂空间拓扑关系的能力：限定</w:instrText>
      </w:r>
      <w:r>
        <w:rPr>
          <w:rFonts w:hint="eastAsia"/>
          <w:sz w:val="24"/>
        </w:rPr>
        <w:instrText>TIN</w:instrText>
      </w:r>
      <w:r>
        <w:rPr>
          <w:rFonts w:hint="eastAsia"/>
          <w:sz w:val="24"/>
        </w:rPr>
        <w:instrText>与</w:instrText>
      </w:r>
      <w:r>
        <w:rPr>
          <w:rFonts w:hint="eastAsia"/>
          <w:sz w:val="24"/>
        </w:rPr>
        <w:instrText>CSG</w:instrText>
      </w:r>
      <w:r>
        <w:rPr>
          <w:rFonts w:hint="eastAsia"/>
          <w:sz w:val="24"/>
        </w:rPr>
        <w:instrText>集成模型实现了不同对象</w:instrText>
      </w:r>
      <w:r>
        <w:rPr>
          <w:rFonts w:hint="eastAsia"/>
          <w:sz w:val="24"/>
        </w:rPr>
        <w:instrText>(</w:instrText>
      </w:r>
      <w:r>
        <w:rPr>
          <w:rFonts w:hint="eastAsia"/>
          <w:sz w:val="24"/>
        </w:rPr>
        <w:instrText>地形与建筑物</w:instrText>
      </w:r>
      <w:r>
        <w:rPr>
          <w:rFonts w:hint="eastAsia"/>
          <w:sz w:val="24"/>
        </w:rPr>
        <w:instrText>)</w:instrText>
      </w:r>
      <w:r>
        <w:rPr>
          <w:rFonts w:hint="eastAsia"/>
          <w:sz w:val="24"/>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Pr>
          <w:rFonts w:hint="eastAsia"/>
          <w:sz w:val="24"/>
        </w:rPr>
        <w:instrText>","genre":"</w:instrText>
      </w:r>
      <w:r>
        <w:rPr>
          <w:rFonts w:hint="eastAsia"/>
          <w:sz w:val="24"/>
        </w:rPr>
        <w:instrText>博士学位论文</w:instrText>
      </w:r>
      <w:r>
        <w:rPr>
          <w:rFonts w:hint="eastAsia"/>
          <w:sz w:val="24"/>
        </w:rPr>
        <w:instrText xml:space="preserve">","language":"zh-CN","note":"major: </w:instrText>
      </w:r>
      <w:r>
        <w:rPr>
          <w:rFonts w:hint="eastAsia"/>
          <w:sz w:val="24"/>
        </w:rPr>
        <w:instrText>系统工程</w:instrText>
      </w:r>
      <w:r>
        <w:rPr>
          <w:rFonts w:hint="eastAsia"/>
          <w:sz w:val="24"/>
        </w:rPr>
        <w:instrText xml:space="preserve">\ndownload: 6897\nalbum: </w:instrText>
      </w:r>
      <w:r>
        <w:rPr>
          <w:rFonts w:hint="eastAsia"/>
          <w:sz w:val="24"/>
        </w:rPr>
        <w:instrText>基础科学</w:instrText>
      </w:r>
      <w:r>
        <w:rPr>
          <w:rFonts w:hint="eastAsia"/>
          <w:sz w:val="24"/>
        </w:rPr>
        <w:instrText>;</w:instrText>
      </w:r>
      <w:r>
        <w:rPr>
          <w:rFonts w:hint="eastAsia"/>
          <w:sz w:val="24"/>
        </w:rPr>
        <w:instrText>信息科技</w:instrText>
      </w:r>
      <w:r>
        <w:rPr>
          <w:rFonts w:hint="eastAsia"/>
          <w:sz w:val="24"/>
        </w:rPr>
        <w:instrText>\nCLC: P208\ndbcode: CDFD\ndbname: CDFD9908\nfilename: 2007214255.nh","number-of-pages":"137","publisher":"</w:instrText>
      </w:r>
      <w:r>
        <w:rPr>
          <w:rFonts w:hint="eastAsia"/>
          <w:sz w:val="24"/>
        </w:rPr>
        <w:instrText>西北工业大学</w:instrText>
      </w:r>
      <w:r>
        <w:rPr>
          <w:rFonts w:hint="eastAsia"/>
          <w:sz w:val="24"/>
        </w:rPr>
        <w:instrText>","source":"CNKI","title":"</w:instrText>
      </w:r>
      <w:r>
        <w:rPr>
          <w:rFonts w:hint="eastAsia"/>
          <w:sz w:val="24"/>
        </w:rPr>
        <w:instrText>三维</w:instrText>
      </w:r>
      <w:r>
        <w:rPr>
          <w:rFonts w:hint="eastAsia"/>
          <w:sz w:val="24"/>
        </w:rPr>
        <w:instrText>GIS</w:instrText>
      </w:r>
      <w:r>
        <w:rPr>
          <w:rFonts w:hint="eastAsia"/>
          <w:sz w:val="24"/>
        </w:rPr>
        <w:instrText>空间数据模型及可视化技术研究</w:instrText>
      </w:r>
      <w:r>
        <w:rPr>
          <w:rFonts w:hint="eastAsia"/>
          <w:sz w:val="24"/>
        </w:rPr>
        <w:instrText>","URL":"https://kns.cnki.net/KCMS/detail/detail.aspx?dbcode=CDFD&amp;dbname=CDFD9908&amp;filename=2007214255.nh","author":[{"literal":"</w:instrText>
      </w:r>
      <w:r>
        <w:rPr>
          <w:rFonts w:hint="eastAsia"/>
          <w:sz w:val="24"/>
        </w:rPr>
        <w:instrText>吴慧欣</w:instrText>
      </w:r>
      <w:r>
        <w:rPr>
          <w:rFonts w:hint="eastAsia"/>
          <w:sz w:val="24"/>
        </w:rPr>
        <w:instrText>"}],"contributor":[{"literal":"</w:instrText>
      </w:r>
      <w:r>
        <w:rPr>
          <w:rFonts w:hint="eastAsia"/>
          <w:sz w:val="24"/>
        </w:rPr>
        <w:instrText>薛惠锋</w:instrText>
      </w:r>
      <w:r>
        <w:rPr>
          <w:rFonts w:hint="eastAsia"/>
          <w:sz w:val="24"/>
        </w:rPr>
        <w:instrText>"}],"accessed":{"date-parts":[["2025",2,25]]},"issued":{"date-parts":[["200</w:instrText>
      </w:r>
      <w:r>
        <w:rPr>
          <w:sz w:val="24"/>
        </w:rPr>
        <w:instrText xml:space="preserve">8"]]}}}],"schema":"https://github.com/citation-style-language/schema/raw/master/csl-citation.json"}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[40,41]</w:t>
      </w:r>
      <w:r>
        <w:rPr>
          <w:sz w:val="24"/>
        </w:rPr>
        <w:fldChar w:fldCharType="end"/>
      </w:r>
      <w:r>
        <w:rPr>
          <w:rFonts w:hint="eastAsia"/>
          <w:sz w:val="24"/>
        </w:rPr>
        <w:t>。此外，还包含了对偶边属性，它代表了方向相反的边。</w:t>
      </w:r>
    </w:p>
    <w:p w14:paraId="41DD001E" w14:textId="77777777" w:rsidR="008724BF" w:rsidRDefault="008A7C78">
      <w:pPr>
        <w:snapToGrid w:val="0"/>
        <w:spacing w:after="120" w:line="300" w:lineRule="auto"/>
        <w:ind w:firstLineChars="200" w:firstLine="480"/>
        <w:rPr>
          <w:sz w:val="24"/>
        </w:rPr>
      </w:pPr>
      <w:r>
        <w:rPr>
          <w:rFonts w:hint="eastAsia"/>
          <w:sz w:val="24"/>
        </w:rPr>
        <w:t>3</w:t>
      </w:r>
      <w:r>
        <w:rPr>
          <w:rFonts w:hint="eastAsia"/>
          <w:sz w:val="24"/>
        </w:rPr>
        <w:t>．</w:t>
      </w:r>
      <w:r>
        <w:rPr>
          <w:rFonts w:hint="eastAsia"/>
          <w:sz w:val="24"/>
        </w:rPr>
        <w:t xml:space="preserve">Triangle </w:t>
      </w:r>
      <w:r>
        <w:rPr>
          <w:rFonts w:hint="eastAsia"/>
          <w:sz w:val="24"/>
        </w:rPr>
        <w:t>类</w:t>
      </w:r>
    </w:p>
    <w:p w14:paraId="565A5D28" w14:textId="77777777" w:rsidR="008724BF" w:rsidRDefault="008A7C78">
      <w:pPr>
        <w:snapToGrid w:val="0"/>
        <w:spacing w:after="120" w:line="300" w:lineRule="auto"/>
        <w:ind w:firstLineChars="200" w:firstLine="480"/>
        <w:rPr>
          <w:sz w:val="24"/>
        </w:rPr>
      </w:pPr>
      <w:r>
        <w:rPr>
          <w:sz w:val="24"/>
        </w:rPr>
        <w:t>Structure: Triangle</w:t>
      </w:r>
    </w:p>
    <w:p w14:paraId="63B4B4B3" w14:textId="77777777" w:rsidR="008724BF" w:rsidRDefault="008A7C78">
      <w:pPr>
        <w:snapToGrid w:val="0"/>
        <w:spacing w:after="120" w:line="300" w:lineRule="auto"/>
        <w:ind w:firstLineChars="200" w:firstLine="480"/>
        <w:rPr>
          <w:sz w:val="24"/>
        </w:rPr>
      </w:pPr>
      <w:r>
        <w:rPr>
          <w:sz w:val="24"/>
        </w:rPr>
        <w:t>Attributes:</w:t>
      </w:r>
    </w:p>
    <w:p w14:paraId="1A36B879" w14:textId="77777777" w:rsidR="008724BF" w:rsidRDefault="008A7C78">
      <w:pPr>
        <w:snapToGrid w:val="0"/>
        <w:spacing w:after="120" w:line="300" w:lineRule="auto"/>
        <w:ind w:firstLineChars="400" w:firstLine="960"/>
        <w:rPr>
          <w:sz w:val="24"/>
        </w:rPr>
      </w:pPr>
      <w:r>
        <w:rPr>
          <w:rFonts w:hint="eastAsia"/>
          <w:sz w:val="24"/>
        </w:rPr>
        <w:t>- index: int</w:t>
      </w:r>
    </w:p>
    <w:p w14:paraId="268529D2" w14:textId="77777777" w:rsidR="008724BF" w:rsidRDefault="008A7C78">
      <w:pPr>
        <w:snapToGrid w:val="0"/>
        <w:spacing w:after="120" w:line="300" w:lineRule="auto"/>
        <w:rPr>
          <w:sz w:val="24"/>
        </w:rPr>
      </w:pPr>
      <w:r>
        <w:rPr>
          <w:rFonts w:hint="eastAsia"/>
          <w:sz w:val="24"/>
        </w:rPr>
        <w:t xml:space="preserve">        - edge1: Line //</w:t>
      </w:r>
      <w:r>
        <w:rPr>
          <w:rFonts w:hint="eastAsia"/>
          <w:sz w:val="24"/>
        </w:rPr>
        <w:t>边</w:t>
      </w:r>
      <w:r>
        <w:rPr>
          <w:rFonts w:hint="eastAsia"/>
          <w:sz w:val="24"/>
        </w:rPr>
        <w:t xml:space="preserve"> 1</w:t>
      </w:r>
    </w:p>
    <w:p w14:paraId="5DA21B41" w14:textId="77777777" w:rsidR="008724BF" w:rsidRDefault="008A7C78">
      <w:pPr>
        <w:snapToGrid w:val="0"/>
        <w:spacing w:after="120" w:line="300" w:lineRule="auto"/>
        <w:rPr>
          <w:sz w:val="24"/>
        </w:rPr>
      </w:pPr>
      <w:r>
        <w:rPr>
          <w:rFonts w:hint="eastAsia"/>
          <w:sz w:val="24"/>
        </w:rPr>
        <w:t xml:space="preserve">        - edge2: Line //</w:t>
      </w:r>
      <w:r>
        <w:rPr>
          <w:rFonts w:hint="eastAsia"/>
          <w:sz w:val="24"/>
        </w:rPr>
        <w:t>边</w:t>
      </w:r>
      <w:r>
        <w:rPr>
          <w:rFonts w:hint="eastAsia"/>
          <w:sz w:val="24"/>
        </w:rPr>
        <w:t xml:space="preserve"> 2</w:t>
      </w:r>
    </w:p>
    <w:p w14:paraId="25325376" w14:textId="77777777" w:rsidR="008724BF" w:rsidRDefault="008A7C78">
      <w:pPr>
        <w:snapToGrid w:val="0"/>
        <w:spacing w:after="120" w:line="300" w:lineRule="auto"/>
        <w:rPr>
          <w:sz w:val="24"/>
        </w:rPr>
      </w:pPr>
      <w:r>
        <w:rPr>
          <w:rFonts w:hint="eastAsia"/>
          <w:sz w:val="24"/>
        </w:rPr>
        <w:t xml:space="preserve">        - edge3: Line //</w:t>
      </w:r>
      <w:r>
        <w:rPr>
          <w:rFonts w:hint="eastAsia"/>
          <w:sz w:val="24"/>
        </w:rPr>
        <w:t>边</w:t>
      </w:r>
      <w:r>
        <w:rPr>
          <w:rFonts w:hint="eastAsia"/>
          <w:sz w:val="24"/>
        </w:rPr>
        <w:t xml:space="preserve"> 3</w:t>
      </w:r>
    </w:p>
    <w:p w14:paraId="16B88BD2" w14:textId="77777777" w:rsidR="008724BF" w:rsidRDefault="008A7C78">
      <w:pPr>
        <w:snapToGrid w:val="0"/>
        <w:spacing w:after="120" w:line="300" w:lineRule="auto"/>
        <w:ind w:firstLineChars="200" w:firstLine="480"/>
        <w:rPr>
          <w:sz w:val="24"/>
        </w:rPr>
      </w:pPr>
      <w:r>
        <w:rPr>
          <w:sz w:val="24"/>
        </w:rPr>
        <w:t>Methods:</w:t>
      </w:r>
    </w:p>
    <w:p w14:paraId="40D8A260" w14:textId="77777777" w:rsidR="008724BF" w:rsidRDefault="008A7C78">
      <w:pPr>
        <w:snapToGrid w:val="0"/>
        <w:spacing w:after="120" w:line="300" w:lineRule="auto"/>
        <w:rPr>
          <w:sz w:val="24"/>
        </w:rPr>
      </w:pPr>
      <w:r>
        <w:rPr>
          <w:rFonts w:hint="eastAsia"/>
          <w:sz w:val="24"/>
        </w:rPr>
        <w:t xml:space="preserve">        - </w:t>
      </w:r>
      <w:r>
        <w:rPr>
          <w:sz w:val="24"/>
        </w:rPr>
        <w:t>Constructor(edge1, edge2, edge3)</w:t>
      </w:r>
    </w:p>
    <w:p w14:paraId="51DA015C" w14:textId="77777777" w:rsidR="008724BF" w:rsidRDefault="008A7C78">
      <w:pPr>
        <w:snapToGrid w:val="0"/>
        <w:spacing w:after="120" w:line="300" w:lineRule="auto"/>
        <w:ind w:firstLineChars="400" w:firstLine="960"/>
        <w:rPr>
          <w:sz w:val="24"/>
        </w:rPr>
      </w:pPr>
      <w:r>
        <w:rPr>
          <w:rFonts w:hint="eastAsia"/>
          <w:sz w:val="24"/>
        </w:rPr>
        <w:t>说明：初始化三角形的三条边。</w:t>
      </w:r>
    </w:p>
    <w:p w14:paraId="33730103" w14:textId="77777777" w:rsidR="008724BF" w:rsidRDefault="008A7C78">
      <w:pPr>
        <w:snapToGrid w:val="0"/>
        <w:spacing w:after="120" w:line="300" w:lineRule="auto"/>
        <w:rPr>
          <w:sz w:val="24"/>
        </w:rPr>
      </w:pPr>
      <w:r>
        <w:rPr>
          <w:rFonts w:hint="eastAsia"/>
          <w:sz w:val="24"/>
        </w:rPr>
        <w:t xml:space="preserve">        - </w:t>
      </w:r>
      <w:r>
        <w:rPr>
          <w:sz w:val="24"/>
        </w:rPr>
        <w:t>Getters and Setters</w:t>
      </w:r>
    </w:p>
    <w:p w14:paraId="1A7AE417" w14:textId="77777777" w:rsidR="008724BF" w:rsidRDefault="008A7C78">
      <w:pPr>
        <w:snapToGrid w:val="0"/>
        <w:spacing w:after="120" w:line="300" w:lineRule="auto"/>
        <w:ind w:firstLineChars="400" w:firstLine="960"/>
        <w:rPr>
          <w:sz w:val="24"/>
        </w:rPr>
      </w:pPr>
      <w:r>
        <w:rPr>
          <w:rFonts w:hint="eastAsia"/>
          <w:sz w:val="24"/>
        </w:rPr>
        <w:t>说明：提供对</w:t>
      </w:r>
      <w:r>
        <w:rPr>
          <w:rFonts w:hint="eastAsia"/>
          <w:sz w:val="24"/>
        </w:rPr>
        <w:t xml:space="preserve"> edge1</w:t>
      </w:r>
      <w:r>
        <w:rPr>
          <w:rFonts w:hint="eastAsia"/>
          <w:sz w:val="24"/>
        </w:rPr>
        <w:t>，</w:t>
      </w:r>
      <w:r>
        <w:rPr>
          <w:rFonts w:hint="eastAsia"/>
          <w:sz w:val="24"/>
        </w:rPr>
        <w:t xml:space="preserve">edge2 </w:t>
      </w:r>
      <w:r>
        <w:rPr>
          <w:rFonts w:hint="eastAsia"/>
          <w:sz w:val="24"/>
        </w:rPr>
        <w:t>和</w:t>
      </w:r>
      <w:r>
        <w:rPr>
          <w:rFonts w:hint="eastAsia"/>
          <w:sz w:val="24"/>
        </w:rPr>
        <w:t xml:space="preserve"> edge3 </w:t>
      </w:r>
      <w:r>
        <w:rPr>
          <w:rFonts w:hint="eastAsia"/>
          <w:sz w:val="24"/>
        </w:rPr>
        <w:t>属性的访问和修改方法。</w:t>
      </w:r>
    </w:p>
    <w:p w14:paraId="46E62169" w14:textId="77777777" w:rsidR="008724BF" w:rsidRDefault="008A7C78">
      <w:pPr>
        <w:snapToGrid w:val="0"/>
        <w:spacing w:after="120" w:line="300" w:lineRule="auto"/>
        <w:ind w:firstLineChars="200" w:firstLine="480"/>
        <w:rPr>
          <w:sz w:val="24"/>
        </w:rPr>
      </w:pPr>
      <w:r>
        <w:rPr>
          <w:rFonts w:hint="eastAsia"/>
          <w:sz w:val="24"/>
        </w:rPr>
        <w:t xml:space="preserve">Triangle </w:t>
      </w:r>
      <w:r>
        <w:rPr>
          <w:rFonts w:hint="eastAsia"/>
          <w:sz w:val="24"/>
        </w:rPr>
        <w:t>类表示一个由三条边组成的三角形，而不是通过顶点来定义它。每条</w:t>
      </w:r>
      <w:r>
        <w:rPr>
          <w:rFonts w:hint="eastAsia"/>
          <w:sz w:val="24"/>
        </w:rPr>
        <w:lastRenderedPageBreak/>
        <w:t>边通过</w:t>
      </w:r>
      <w:r>
        <w:rPr>
          <w:rFonts w:hint="eastAsia"/>
          <w:sz w:val="24"/>
        </w:rPr>
        <w:t xml:space="preserve"> Line </w:t>
      </w:r>
      <w:r>
        <w:rPr>
          <w:rFonts w:hint="eastAsia"/>
          <w:sz w:val="24"/>
        </w:rPr>
        <w:t>类来表示，从而确保三角形的几何性质能够通过边的定义进行操作和计算。</w:t>
      </w:r>
    </w:p>
    <w:p w14:paraId="6A7C6407" w14:textId="77777777" w:rsidR="008724BF" w:rsidRDefault="008A7C78">
      <w:pPr>
        <w:snapToGrid w:val="0"/>
        <w:spacing w:after="120" w:line="300" w:lineRule="auto"/>
        <w:ind w:firstLineChars="200" w:firstLine="480"/>
        <w:rPr>
          <w:sz w:val="24"/>
        </w:rPr>
      </w:pPr>
      <w:r>
        <w:rPr>
          <w:rFonts w:hint="eastAsia"/>
          <w:sz w:val="24"/>
        </w:rPr>
        <w:t>4</w:t>
      </w:r>
      <w:r>
        <w:rPr>
          <w:rFonts w:hint="eastAsia"/>
          <w:sz w:val="24"/>
        </w:rPr>
        <w:t>．</w:t>
      </w:r>
      <w:r>
        <w:rPr>
          <w:rFonts w:hint="eastAsia"/>
          <w:sz w:val="24"/>
        </w:rPr>
        <w:t>Mesh</w:t>
      </w:r>
      <w:r>
        <w:rPr>
          <w:rFonts w:hint="eastAsia"/>
          <w:sz w:val="24"/>
        </w:rPr>
        <w:t>类：</w:t>
      </w:r>
    </w:p>
    <w:p w14:paraId="41165A87" w14:textId="77777777" w:rsidR="008724BF" w:rsidRDefault="008A7C78">
      <w:pPr>
        <w:snapToGrid w:val="0"/>
        <w:spacing w:after="120" w:line="300" w:lineRule="auto"/>
        <w:ind w:firstLineChars="200" w:firstLine="480"/>
        <w:rPr>
          <w:sz w:val="24"/>
        </w:rPr>
      </w:pPr>
      <w:r>
        <w:rPr>
          <w:sz w:val="24"/>
        </w:rPr>
        <w:t>Structure: Mesh</w:t>
      </w:r>
    </w:p>
    <w:p w14:paraId="119BBBCC" w14:textId="77777777" w:rsidR="008724BF" w:rsidRDefault="008A7C78">
      <w:pPr>
        <w:snapToGrid w:val="0"/>
        <w:spacing w:after="120" w:line="300" w:lineRule="auto"/>
        <w:ind w:firstLineChars="200" w:firstLine="480"/>
        <w:rPr>
          <w:sz w:val="24"/>
        </w:rPr>
      </w:pPr>
      <w:r>
        <w:rPr>
          <w:sz w:val="24"/>
        </w:rPr>
        <w:t>Attributes:</w:t>
      </w:r>
    </w:p>
    <w:p w14:paraId="1E8030EA" w14:textId="77777777" w:rsidR="008724BF" w:rsidRDefault="008A7C78">
      <w:pPr>
        <w:snapToGrid w:val="0"/>
        <w:spacing w:after="120" w:line="300" w:lineRule="auto"/>
        <w:ind w:firstLineChars="200" w:firstLine="480"/>
        <w:rPr>
          <w:sz w:val="24"/>
        </w:rPr>
      </w:pPr>
      <w:r>
        <w:rPr>
          <w:rFonts w:hint="eastAsia"/>
          <w:sz w:val="24"/>
        </w:rPr>
        <w:t xml:space="preserve">    - points: List&lt;Point&gt; </w:t>
      </w:r>
      <w:r>
        <w:rPr>
          <w:sz w:val="24"/>
        </w:rPr>
        <w:t>//</w:t>
      </w:r>
      <w:r>
        <w:rPr>
          <w:rFonts w:hint="eastAsia"/>
          <w:sz w:val="24"/>
        </w:rPr>
        <w:t>所有点的集合</w:t>
      </w:r>
    </w:p>
    <w:p w14:paraId="36E15680" w14:textId="77777777" w:rsidR="008724BF" w:rsidRDefault="008A7C78">
      <w:pPr>
        <w:snapToGrid w:val="0"/>
        <w:spacing w:after="120" w:line="300" w:lineRule="auto"/>
        <w:ind w:firstLineChars="200" w:firstLine="480"/>
        <w:rPr>
          <w:sz w:val="24"/>
        </w:rPr>
      </w:pPr>
      <w:r>
        <w:rPr>
          <w:rFonts w:hint="eastAsia"/>
          <w:sz w:val="24"/>
        </w:rPr>
        <w:t xml:space="preserve">    - triangles: List&lt;Array</w:t>
      </w:r>
      <w:r>
        <w:rPr>
          <w:sz w:val="24"/>
        </w:rPr>
        <w:t xml:space="preserve"> </w:t>
      </w:r>
      <w:r>
        <w:rPr>
          <w:rFonts w:hint="eastAsia"/>
          <w:sz w:val="24"/>
        </w:rPr>
        <w:t>int</w:t>
      </w:r>
      <w:r>
        <w:rPr>
          <w:sz w:val="24"/>
        </w:rPr>
        <w:t xml:space="preserve"> []</w:t>
      </w:r>
      <w:r>
        <w:rPr>
          <w:rFonts w:hint="eastAsia"/>
          <w:sz w:val="24"/>
        </w:rPr>
        <w:t xml:space="preserve"> &gt; </w:t>
      </w:r>
      <w:r>
        <w:rPr>
          <w:sz w:val="24"/>
        </w:rPr>
        <w:t>//</w:t>
      </w:r>
      <w:r>
        <w:rPr>
          <w:rFonts w:hint="eastAsia"/>
          <w:sz w:val="24"/>
        </w:rPr>
        <w:t>三角网的索引集合</w:t>
      </w:r>
    </w:p>
    <w:p w14:paraId="7DC05000" w14:textId="77777777" w:rsidR="008724BF" w:rsidRDefault="008A7C78">
      <w:pPr>
        <w:snapToGrid w:val="0"/>
        <w:spacing w:after="120" w:line="300" w:lineRule="auto"/>
        <w:ind w:firstLineChars="200" w:firstLine="480"/>
        <w:rPr>
          <w:sz w:val="24"/>
        </w:rPr>
      </w:pPr>
      <w:r>
        <w:rPr>
          <w:sz w:val="24"/>
        </w:rPr>
        <w:t>Methods:</w:t>
      </w:r>
    </w:p>
    <w:p w14:paraId="55CA1898" w14:textId="77777777" w:rsidR="008724BF" w:rsidRDefault="008A7C78">
      <w:pPr>
        <w:snapToGrid w:val="0"/>
        <w:spacing w:after="120" w:line="300" w:lineRule="auto"/>
        <w:ind w:firstLineChars="200" w:firstLine="480"/>
        <w:rPr>
          <w:sz w:val="24"/>
        </w:rPr>
      </w:pPr>
      <w:r>
        <w:rPr>
          <w:sz w:val="24"/>
        </w:rPr>
        <w:t xml:space="preserve">    - Constructor(points, triangles)</w:t>
      </w:r>
    </w:p>
    <w:p w14:paraId="23F9D08E" w14:textId="77777777" w:rsidR="008724BF" w:rsidRDefault="008A7C78">
      <w:pPr>
        <w:snapToGrid w:val="0"/>
        <w:spacing w:after="120" w:line="300" w:lineRule="auto"/>
        <w:ind w:firstLineChars="200" w:firstLine="480"/>
        <w:rPr>
          <w:sz w:val="24"/>
        </w:rPr>
      </w:pPr>
      <w:r>
        <w:rPr>
          <w:sz w:val="24"/>
        </w:rPr>
        <w:t xml:space="preserve">    - Getters and Setters</w:t>
      </w:r>
    </w:p>
    <w:p w14:paraId="24B00A75" w14:textId="77777777" w:rsidR="008724BF" w:rsidRDefault="008A7C78">
      <w:pPr>
        <w:snapToGrid w:val="0"/>
        <w:spacing w:after="120" w:line="300" w:lineRule="auto"/>
        <w:ind w:firstLineChars="200" w:firstLine="480"/>
        <w:rPr>
          <w:sz w:val="24"/>
        </w:rPr>
      </w:pPr>
      <w:r>
        <w:rPr>
          <w:rFonts w:hint="eastAsia"/>
          <w:sz w:val="24"/>
        </w:rPr>
        <w:t>Mesh</w:t>
      </w:r>
      <w:r>
        <w:rPr>
          <w:rFonts w:hint="eastAsia"/>
          <w:sz w:val="24"/>
        </w:rPr>
        <w:t>类主要存储原数据及拓扑结构信息，点集合中包含了所有点的</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坐标信息以及</w:t>
      </w:r>
      <w:r>
        <w:rPr>
          <w:rFonts w:hint="eastAsia"/>
          <w:sz w:val="24"/>
        </w:rPr>
        <w:t>index</w:t>
      </w:r>
      <w:r>
        <w:rPr>
          <w:rFonts w:hint="eastAsia"/>
          <w:sz w:val="24"/>
        </w:rPr>
        <w:t>索引信息。最终通过索引号存储三角网格拓扑结构并获取对应坐标信息，如表</w:t>
      </w:r>
      <w:r>
        <w:rPr>
          <w:rFonts w:hint="eastAsia"/>
          <w:sz w:val="24"/>
        </w:rPr>
        <w:t>2.2</w:t>
      </w:r>
      <w:r>
        <w:rPr>
          <w:rFonts w:hint="eastAsia"/>
          <w:sz w:val="24"/>
        </w:rPr>
        <w:t>所示网格拓扑结构样例数据。</w:t>
      </w:r>
    </w:p>
    <w:p w14:paraId="77659CE9"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2</w:t>
      </w:r>
      <w:r>
        <w:rPr>
          <w:szCs w:val="21"/>
        </w:rPr>
        <w:t xml:space="preserve">.2 </w:t>
      </w:r>
      <w:r>
        <w:rPr>
          <w:rFonts w:hint="eastAsia"/>
          <w:szCs w:val="21"/>
        </w:rPr>
        <w:t>网格拓扑结构样例数据</w:t>
      </w:r>
    </w:p>
    <w:p w14:paraId="104191D4" w14:textId="77777777" w:rsidR="008724BF" w:rsidRDefault="008A7C78">
      <w:pPr>
        <w:pStyle w:val="affb"/>
        <w:rPr>
          <w:sz w:val="21"/>
          <w:szCs w:val="21"/>
        </w:rPr>
      </w:pPr>
      <w:r>
        <w:rPr>
          <w:sz w:val="21"/>
          <w:szCs w:val="21"/>
        </w:rPr>
        <w:t>Table 2.2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2198"/>
      </w:tblGrid>
      <w:tr w:rsidR="008724BF" w14:paraId="4299550A" w14:textId="77777777">
        <w:trPr>
          <w:trHeight w:val="716"/>
        </w:trPr>
        <w:tc>
          <w:tcPr>
            <w:tcW w:w="1942" w:type="dxa"/>
            <w:tcBorders>
              <w:top w:val="single" w:sz="12" w:space="0" w:color="auto"/>
              <w:left w:val="nil"/>
              <w:right w:val="single" w:sz="4" w:space="0" w:color="FFFFFF"/>
            </w:tcBorders>
            <w:vAlign w:val="center"/>
          </w:tcPr>
          <w:p w14:paraId="3E843D2B" w14:textId="77777777" w:rsidR="008724BF" w:rsidRDefault="008A7C78">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77777777" w:rsidR="008724BF" w:rsidRDefault="008A7C78">
            <w:pPr>
              <w:spacing w:line="264" w:lineRule="auto"/>
              <w:ind w:firstLine="240"/>
              <w:jc w:val="center"/>
              <w:rPr>
                <w:szCs w:val="21"/>
              </w:rPr>
            </w:pPr>
            <w:r>
              <w:rPr>
                <w:szCs w:val="21"/>
              </w:rPr>
              <w:t>P</w:t>
            </w:r>
            <w:r>
              <w:rPr>
                <w:rFonts w:hint="eastAsia"/>
                <w:szCs w:val="21"/>
              </w:rPr>
              <w:t>oint1 index</w:t>
            </w:r>
          </w:p>
        </w:tc>
        <w:tc>
          <w:tcPr>
            <w:tcW w:w="2197" w:type="dxa"/>
            <w:tcBorders>
              <w:top w:val="single" w:sz="12" w:space="0" w:color="auto"/>
              <w:left w:val="single" w:sz="4" w:space="0" w:color="FFFFFF"/>
              <w:right w:val="nil"/>
            </w:tcBorders>
            <w:vAlign w:val="center"/>
          </w:tcPr>
          <w:p w14:paraId="0930B842"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Pr>
                <w:rFonts w:hint="eastAsia"/>
                <w:szCs w:val="21"/>
              </w:rPr>
              <w:t xml:space="preserve"> index</w:t>
            </w:r>
          </w:p>
        </w:tc>
      </w:tr>
      <w:tr w:rsidR="008724BF" w14:paraId="32397975"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8724BF" w:rsidRDefault="008A7C78">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77777777" w:rsidR="008724BF" w:rsidRDefault="008A7C78">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77777777" w:rsidR="008724BF" w:rsidRDefault="008A7C78">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77777777" w:rsidR="008724BF" w:rsidRDefault="008A7C78">
            <w:pPr>
              <w:spacing w:line="264" w:lineRule="auto"/>
              <w:ind w:firstLine="240"/>
              <w:jc w:val="center"/>
              <w:rPr>
                <w:szCs w:val="21"/>
              </w:rPr>
            </w:pPr>
            <w:r>
              <w:rPr>
                <w:szCs w:val="21"/>
              </w:rPr>
              <w:t>2</w:t>
            </w:r>
          </w:p>
        </w:tc>
      </w:tr>
      <w:tr w:rsidR="008724BF" w14:paraId="1AFE9A60"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8724BF" w:rsidRDefault="008A7C78">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77777777" w:rsidR="008724BF" w:rsidRDefault="008A7C78">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77777777" w:rsidR="008724BF" w:rsidRDefault="008A7C78">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77777777" w:rsidR="008724BF" w:rsidRDefault="008A7C78">
            <w:pPr>
              <w:spacing w:line="264" w:lineRule="auto"/>
              <w:ind w:firstLine="240"/>
              <w:jc w:val="center"/>
              <w:rPr>
                <w:szCs w:val="21"/>
              </w:rPr>
            </w:pPr>
            <w:r>
              <w:rPr>
                <w:szCs w:val="21"/>
              </w:rPr>
              <w:t>250</w:t>
            </w:r>
          </w:p>
        </w:tc>
      </w:tr>
      <w:tr w:rsidR="008724BF" w14:paraId="306C5230"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8724BF" w:rsidRDefault="008A7C78">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77777777" w:rsidR="008724BF" w:rsidRDefault="008A7C78">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77777777" w:rsidR="008724BF" w:rsidRDefault="008A7C78">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77777777" w:rsidR="008724BF" w:rsidRDefault="008A7C78">
            <w:pPr>
              <w:spacing w:line="264" w:lineRule="auto"/>
              <w:ind w:firstLine="240"/>
              <w:jc w:val="center"/>
              <w:rPr>
                <w:szCs w:val="21"/>
              </w:rPr>
            </w:pPr>
            <w:r>
              <w:rPr>
                <w:szCs w:val="21"/>
              </w:rPr>
              <w:t>22</w:t>
            </w:r>
          </w:p>
        </w:tc>
      </w:tr>
      <w:tr w:rsidR="008724BF" w14:paraId="1AE705A8"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8724BF" w:rsidRDefault="008A7C78">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77777777" w:rsidR="008724BF" w:rsidRDefault="008A7C78">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77777777" w:rsidR="008724BF" w:rsidRDefault="008A7C78">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7777777" w:rsidR="008724BF" w:rsidRDefault="008A7C78">
            <w:pPr>
              <w:spacing w:line="264" w:lineRule="auto"/>
              <w:ind w:firstLine="240"/>
              <w:jc w:val="center"/>
              <w:rPr>
                <w:szCs w:val="21"/>
              </w:rPr>
            </w:pPr>
            <w:r>
              <w:rPr>
                <w:szCs w:val="21"/>
              </w:rPr>
              <w:t>8180</w:t>
            </w:r>
          </w:p>
        </w:tc>
      </w:tr>
      <w:tr w:rsidR="008724BF" w14:paraId="4D2D157A"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8724BF" w:rsidRDefault="008A7C78">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77777777" w:rsidR="008724BF" w:rsidRDefault="008A7C78">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77777777" w:rsidR="008724BF" w:rsidRDefault="008A7C78">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77777777" w:rsidR="008724BF" w:rsidRDefault="008A7C78">
            <w:pPr>
              <w:spacing w:line="264" w:lineRule="auto"/>
              <w:ind w:firstLine="240"/>
              <w:jc w:val="center"/>
              <w:rPr>
                <w:szCs w:val="21"/>
              </w:rPr>
            </w:pPr>
            <w:r>
              <w:rPr>
                <w:szCs w:val="21"/>
              </w:rPr>
              <w:t>412</w:t>
            </w:r>
          </w:p>
        </w:tc>
      </w:tr>
      <w:tr w:rsidR="008724BF" w14:paraId="3A252AF7"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8724BF" w:rsidRDefault="008A7C78">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8724BF" w:rsidRDefault="008A7C78">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8724BF" w:rsidRDefault="008A7C78">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8724BF" w:rsidRDefault="008A7C78">
            <w:pPr>
              <w:spacing w:line="264" w:lineRule="auto"/>
              <w:ind w:firstLine="240"/>
              <w:jc w:val="center"/>
              <w:rPr>
                <w:szCs w:val="21"/>
              </w:rPr>
            </w:pPr>
            <w:r>
              <w:rPr>
                <w:szCs w:val="21"/>
              </w:rPr>
              <w:t>…</w:t>
            </w:r>
          </w:p>
        </w:tc>
      </w:tr>
    </w:tbl>
    <w:p w14:paraId="7DCF6ABE" w14:textId="77777777" w:rsidR="008724BF" w:rsidRDefault="008A7C78">
      <w:pPr>
        <w:keepNext/>
        <w:keepLines/>
        <w:snapToGrid w:val="0"/>
        <w:spacing w:before="240" w:after="120" w:line="360" w:lineRule="auto"/>
        <w:outlineLvl w:val="1"/>
        <w:rPr>
          <w:rFonts w:eastAsia="黑体"/>
          <w:sz w:val="28"/>
          <w:szCs w:val="32"/>
        </w:rPr>
      </w:pPr>
      <w:bookmarkStart w:id="83" w:name="_Toc191816682"/>
      <w:r>
        <w:rPr>
          <w:rFonts w:eastAsia="黑体" w:hint="eastAsia"/>
          <w:sz w:val="28"/>
          <w:szCs w:val="32"/>
        </w:rPr>
        <w:t>2</w:t>
      </w:r>
      <w:r>
        <w:rPr>
          <w:rFonts w:eastAsia="黑体"/>
          <w:sz w:val="28"/>
          <w:szCs w:val="32"/>
        </w:rPr>
        <w:t>.</w:t>
      </w:r>
      <w:r>
        <w:rPr>
          <w:rFonts w:eastAsia="黑体" w:hint="eastAsia"/>
          <w:sz w:val="28"/>
          <w:szCs w:val="32"/>
        </w:rPr>
        <w:t>2</w:t>
      </w:r>
      <w:r>
        <w:rPr>
          <w:rFonts w:eastAsia="黑体"/>
          <w:sz w:val="28"/>
          <w:szCs w:val="32"/>
        </w:rPr>
        <w:t xml:space="preserve"> </w:t>
      </w:r>
      <w:r>
        <w:rPr>
          <w:rFonts w:eastAsia="黑体"/>
          <w:sz w:val="28"/>
          <w:szCs w:val="32"/>
        </w:rPr>
        <w:t>钻孔模型</w:t>
      </w:r>
      <w:r>
        <w:rPr>
          <w:rFonts w:eastAsia="黑体" w:hint="eastAsia"/>
          <w:sz w:val="28"/>
          <w:szCs w:val="32"/>
        </w:rPr>
        <w:t>构建</w:t>
      </w:r>
      <w:bookmarkEnd w:id="83"/>
    </w:p>
    <w:p w14:paraId="58B8B6C4" w14:textId="77777777" w:rsidR="008724BF" w:rsidRDefault="008A7C78">
      <w:pPr>
        <w:snapToGrid w:val="0"/>
        <w:spacing w:line="300" w:lineRule="auto"/>
        <w:ind w:firstLineChars="200" w:firstLine="480"/>
        <w:rPr>
          <w:sz w:val="24"/>
        </w:rPr>
      </w:pPr>
      <w:bookmarkStart w:id="84" w:name="_Hlk191383223"/>
      <w:r>
        <w:rPr>
          <w:rFonts w:hint="eastAsia"/>
          <w:sz w:val="24"/>
        </w:rPr>
        <w:t>钻孔模型</w:t>
      </w:r>
      <w:bookmarkEnd w:id="84"/>
      <w:r>
        <w:rPr>
          <w:rFonts w:hint="eastAsia"/>
          <w:sz w:val="24"/>
        </w:rPr>
        <w:t>是三维地质建模中重要的基础组成部分，其模型的构建能够直观展现地下地质结构特征和验证网格准确性。通过处理钻孔的空间坐标数据（</w:t>
      </w:r>
      <w:r>
        <w:rPr>
          <w:rFonts w:hint="eastAsia"/>
          <w:sz w:val="24"/>
        </w:rPr>
        <w:t>X, Y, Z</w:t>
      </w:r>
      <w:r>
        <w:rPr>
          <w:rFonts w:hint="eastAsia"/>
          <w:sz w:val="24"/>
        </w:rPr>
        <w:t>）及其对应的地层属性，构建了适用于三维渲染的钻孔模型数据结构</w:t>
      </w:r>
      <w:r>
        <w:rPr>
          <w:sz w:val="24"/>
        </w:rPr>
        <w:fldChar w:fldCharType="begin"/>
      </w:r>
      <w:r>
        <w:rPr>
          <w:sz w:val="24"/>
        </w:rPr>
        <w:instrText xml:space="preserve"> ADDIN ZOTERO_ITEM CSL_CITATION {"citationID":"1TgsuTPl","properties":{"formattedCitation":"\\super [42]\\nosupersub{}","plainCitation":"[42]","noteIndex":0},"citationItems":[{"id":62,"uris":["http://zotero.org/users/local/8clMLtyf/items/UFPDQK2Z"],"itemData":{"id":62,"type":"article-journal","abstract":"The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[42]</w:t>
      </w:r>
      <w:r>
        <w:rPr>
          <w:sz w:val="24"/>
        </w:rPr>
        <w:fldChar w:fldCharType="end"/>
      </w:r>
      <w:r>
        <w:rPr>
          <w:rFonts w:hint="eastAsia"/>
          <w:sz w:val="24"/>
        </w:rPr>
        <w:t>，如表</w:t>
      </w:r>
      <w:r>
        <w:rPr>
          <w:rFonts w:hint="eastAsia"/>
          <w:sz w:val="24"/>
        </w:rPr>
        <w:t>2.3</w:t>
      </w:r>
      <w:r>
        <w:rPr>
          <w:rFonts w:hint="eastAsia"/>
          <w:sz w:val="24"/>
        </w:rPr>
        <w:t>所示钻孔样例数据。</w:t>
      </w:r>
    </w:p>
    <w:p w14:paraId="10877A56" w14:textId="77777777" w:rsidR="008724BF" w:rsidRDefault="008A7C78">
      <w:pPr>
        <w:snapToGrid w:val="0"/>
        <w:spacing w:line="300" w:lineRule="auto"/>
        <w:ind w:firstLineChars="200" w:firstLine="480"/>
        <w:rPr>
          <w:sz w:val="24"/>
        </w:rPr>
      </w:pPr>
      <w:r>
        <w:rPr>
          <w:rFonts w:hint="eastAsia"/>
          <w:sz w:val="24"/>
        </w:rPr>
        <w:t>1</w:t>
      </w:r>
      <w:r>
        <w:rPr>
          <w:rFonts w:hint="eastAsia"/>
          <w:sz w:val="24"/>
        </w:rPr>
        <w:t>．数据结构设计</w:t>
      </w:r>
    </w:p>
    <w:p w14:paraId="72AE06F7" w14:textId="77777777" w:rsidR="008724BF" w:rsidRDefault="008A7C78">
      <w:pPr>
        <w:snapToGrid w:val="0"/>
        <w:spacing w:line="300" w:lineRule="auto"/>
        <w:ind w:firstLineChars="200" w:firstLine="480"/>
        <w:rPr>
          <w:sz w:val="24"/>
        </w:rPr>
      </w:pPr>
      <w:r>
        <w:rPr>
          <w:rFonts w:hint="eastAsia"/>
          <w:sz w:val="24"/>
        </w:rPr>
        <w:t>每个钻孔的数据由以下信息组成：</w:t>
      </w:r>
    </w:p>
    <w:p w14:paraId="194E31C9" w14:textId="77777777" w:rsidR="008724BF" w:rsidRDefault="008A7C78">
      <w:pPr>
        <w:snapToGrid w:val="0"/>
        <w:spacing w:line="300" w:lineRule="auto"/>
        <w:rPr>
          <w:sz w:val="24"/>
        </w:rPr>
      </w:pPr>
      <w:r>
        <w:rPr>
          <w:rFonts w:hint="eastAsia"/>
          <w:sz w:val="24"/>
        </w:rPr>
        <w:tab/>
      </w:r>
      <w:r>
        <w:rPr>
          <w:rFonts w:hint="eastAsia"/>
          <w:sz w:val="24"/>
        </w:rPr>
        <w:t>（</w:t>
      </w:r>
      <w:r>
        <w:rPr>
          <w:rFonts w:hint="eastAsia"/>
          <w:sz w:val="24"/>
        </w:rPr>
        <w:t>1</w:t>
      </w:r>
      <w:r>
        <w:rPr>
          <w:rFonts w:hint="eastAsia"/>
          <w:sz w:val="24"/>
        </w:rPr>
        <w:t>）位置坐标：钻孔的</w:t>
      </w:r>
      <w:r>
        <w:rPr>
          <w:rFonts w:hint="eastAsia"/>
          <w:sz w:val="24"/>
        </w:rPr>
        <w:t xml:space="preserve"> X, Y </w:t>
      </w:r>
      <w:r>
        <w:rPr>
          <w:rFonts w:hint="eastAsia"/>
          <w:sz w:val="24"/>
        </w:rPr>
        <w:t>平面坐标，表示钻孔的地表位置。</w:t>
      </w:r>
    </w:p>
    <w:p w14:paraId="67D8AFD4" w14:textId="77777777" w:rsidR="008724BF" w:rsidRDefault="008A7C78">
      <w:pPr>
        <w:snapToGrid w:val="0"/>
        <w:spacing w:line="300" w:lineRule="auto"/>
        <w:rPr>
          <w:sz w:val="24"/>
        </w:rPr>
      </w:pPr>
      <w:r>
        <w:rPr>
          <w:sz w:val="24"/>
        </w:rPr>
        <w:lastRenderedPageBreak/>
        <w:tab/>
      </w:r>
      <w:r>
        <w:rPr>
          <w:rFonts w:hint="eastAsia"/>
          <w:sz w:val="24"/>
        </w:rPr>
        <w:t>（</w:t>
      </w:r>
      <w:r>
        <w:rPr>
          <w:sz w:val="24"/>
        </w:rPr>
        <w:t>2</w:t>
      </w:r>
      <w:r>
        <w:rPr>
          <w:rFonts w:hint="eastAsia"/>
          <w:sz w:val="24"/>
        </w:rPr>
        <w:t>）地层分布：不同地层的</w:t>
      </w:r>
      <w:r>
        <w:rPr>
          <w:sz w:val="24"/>
        </w:rPr>
        <w:t xml:space="preserve"> Z </w:t>
      </w:r>
      <w:r>
        <w:rPr>
          <w:rFonts w:hint="eastAsia"/>
          <w:sz w:val="24"/>
        </w:rPr>
        <w:t>坐标范围（上下限）和厚度</w:t>
      </w:r>
      <w:r>
        <w:rPr>
          <w:sz w:val="24"/>
        </w:rPr>
        <w:t xml:space="preserve"> </w:t>
      </w:r>
      <w:r>
        <w:rPr>
          <w:rFonts w:hint="eastAsia"/>
          <w:sz w:val="24"/>
        </w:rPr>
        <w:t>h</w:t>
      </w:r>
      <w:r>
        <w:rPr>
          <w:rFonts w:hint="eastAsia"/>
          <w:sz w:val="24"/>
        </w:rPr>
        <w:t>。</w:t>
      </w:r>
    </w:p>
    <w:p w14:paraId="2F61B6C1" w14:textId="77777777" w:rsidR="008724BF" w:rsidRDefault="008A7C78">
      <w:pPr>
        <w:snapToGrid w:val="0"/>
        <w:spacing w:line="300" w:lineRule="auto"/>
        <w:rPr>
          <w:sz w:val="24"/>
        </w:rPr>
      </w:pPr>
      <w:r>
        <w:rPr>
          <w:rFonts w:hint="eastAsia"/>
          <w:sz w:val="24"/>
        </w:rPr>
        <w:tab/>
      </w:r>
      <w:r>
        <w:rPr>
          <w:rFonts w:hint="eastAsia"/>
          <w:sz w:val="24"/>
        </w:rPr>
        <w:t>（</w:t>
      </w:r>
      <w:r>
        <w:rPr>
          <w:rFonts w:hint="eastAsia"/>
          <w:sz w:val="24"/>
        </w:rPr>
        <w:t>3</w:t>
      </w:r>
      <w:r>
        <w:rPr>
          <w:rFonts w:hint="eastAsia"/>
          <w:sz w:val="24"/>
        </w:rPr>
        <w:t>）属性信息：地层的颜色映射关系，用于表示不同地层属性。</w:t>
      </w:r>
    </w:p>
    <w:p w14:paraId="363FE76F" w14:textId="77777777" w:rsidR="008724BF" w:rsidRDefault="008A7C78">
      <w:pPr>
        <w:snapToGrid w:val="0"/>
        <w:spacing w:line="300" w:lineRule="auto"/>
        <w:ind w:firstLineChars="200" w:firstLine="480"/>
        <w:rPr>
          <w:sz w:val="24"/>
        </w:rPr>
      </w:pPr>
      <w:r>
        <w:rPr>
          <w:rFonts w:hint="eastAsia"/>
          <w:sz w:val="24"/>
        </w:rPr>
        <w:t>为方便处理与渲染，设计如下数据结构：</w:t>
      </w:r>
    </w:p>
    <w:p w14:paraId="52B64513" w14:textId="77777777" w:rsidR="008724BF" w:rsidRDefault="008A7C78">
      <w:pPr>
        <w:snapToGrid w:val="0"/>
        <w:spacing w:line="300" w:lineRule="auto"/>
        <w:ind w:firstLineChars="200" w:firstLine="480"/>
        <w:rPr>
          <w:sz w:val="24"/>
        </w:rPr>
      </w:pPr>
      <w:r>
        <w:rPr>
          <w:sz w:val="24"/>
        </w:rPr>
        <w:t>Structure: Borehole</w:t>
      </w:r>
    </w:p>
    <w:p w14:paraId="3584BD86" w14:textId="77777777" w:rsidR="008724BF" w:rsidRDefault="008A7C78">
      <w:pPr>
        <w:snapToGrid w:val="0"/>
        <w:spacing w:line="300" w:lineRule="auto"/>
        <w:ind w:firstLineChars="200" w:firstLine="480"/>
        <w:rPr>
          <w:sz w:val="24"/>
        </w:rPr>
      </w:pPr>
      <w:r>
        <w:rPr>
          <w:sz w:val="24"/>
        </w:rPr>
        <w:t>Attributes:</w:t>
      </w:r>
    </w:p>
    <w:p w14:paraId="40678C6E" w14:textId="77777777" w:rsidR="008724BF" w:rsidRDefault="008A7C78">
      <w:pPr>
        <w:snapToGrid w:val="0"/>
        <w:spacing w:line="300" w:lineRule="auto"/>
        <w:rPr>
          <w:sz w:val="24"/>
        </w:rPr>
      </w:pPr>
      <w:r>
        <w:rPr>
          <w:rFonts w:hint="eastAsia"/>
          <w:sz w:val="24"/>
        </w:rPr>
        <w:t xml:space="preserve">        - x: double (</w:t>
      </w:r>
      <w:r>
        <w:rPr>
          <w:rFonts w:hint="eastAsia"/>
          <w:sz w:val="24"/>
        </w:rPr>
        <w:t>钻孔的</w:t>
      </w:r>
      <w:r>
        <w:rPr>
          <w:rFonts w:hint="eastAsia"/>
          <w:sz w:val="24"/>
        </w:rPr>
        <w:t xml:space="preserve"> X </w:t>
      </w:r>
      <w:r>
        <w:rPr>
          <w:rFonts w:hint="eastAsia"/>
          <w:sz w:val="24"/>
        </w:rPr>
        <w:t>坐标</w:t>
      </w:r>
      <w:r>
        <w:rPr>
          <w:rFonts w:hint="eastAsia"/>
          <w:sz w:val="24"/>
        </w:rPr>
        <w:t>)</w:t>
      </w:r>
    </w:p>
    <w:p w14:paraId="5F832E20" w14:textId="77777777" w:rsidR="008724BF" w:rsidRDefault="008A7C78">
      <w:pPr>
        <w:snapToGrid w:val="0"/>
        <w:spacing w:line="300" w:lineRule="auto"/>
        <w:rPr>
          <w:sz w:val="24"/>
        </w:rPr>
      </w:pPr>
      <w:r>
        <w:rPr>
          <w:rFonts w:hint="eastAsia"/>
          <w:sz w:val="24"/>
        </w:rPr>
        <w:t xml:space="preserve">        - y: double (</w:t>
      </w:r>
      <w:r>
        <w:rPr>
          <w:rFonts w:hint="eastAsia"/>
          <w:sz w:val="24"/>
        </w:rPr>
        <w:t>钻孔的</w:t>
      </w:r>
      <w:r>
        <w:rPr>
          <w:rFonts w:hint="eastAsia"/>
          <w:sz w:val="24"/>
        </w:rPr>
        <w:t xml:space="preserve"> Y </w:t>
      </w:r>
      <w:r>
        <w:rPr>
          <w:rFonts w:hint="eastAsia"/>
          <w:sz w:val="24"/>
        </w:rPr>
        <w:t>坐标</w:t>
      </w:r>
      <w:r>
        <w:rPr>
          <w:rFonts w:hint="eastAsia"/>
          <w:sz w:val="24"/>
        </w:rPr>
        <w:t>)</w:t>
      </w:r>
    </w:p>
    <w:p w14:paraId="468D7D7B" w14:textId="77777777" w:rsidR="008724BF" w:rsidRDefault="008A7C78">
      <w:pPr>
        <w:snapToGrid w:val="0"/>
        <w:spacing w:line="300" w:lineRule="auto"/>
        <w:rPr>
          <w:sz w:val="24"/>
        </w:rPr>
      </w:pPr>
      <w:r>
        <w:rPr>
          <w:rFonts w:hint="eastAsia"/>
          <w:sz w:val="24"/>
        </w:rPr>
        <w:t xml:space="preserve">        - layers: List&lt;Layer&gt; (</w:t>
      </w:r>
      <w:r>
        <w:rPr>
          <w:rFonts w:hint="eastAsia"/>
          <w:sz w:val="24"/>
        </w:rPr>
        <w:t>钻孔包含的地层信息</w:t>
      </w:r>
      <w:r>
        <w:rPr>
          <w:rFonts w:hint="eastAsia"/>
          <w:sz w:val="24"/>
        </w:rPr>
        <w:t>)</w:t>
      </w:r>
    </w:p>
    <w:p w14:paraId="3D13BB30" w14:textId="77777777" w:rsidR="008724BF" w:rsidRDefault="008A7C78">
      <w:pPr>
        <w:snapToGrid w:val="0"/>
        <w:spacing w:line="300" w:lineRule="auto"/>
        <w:ind w:firstLineChars="200" w:firstLine="480"/>
        <w:rPr>
          <w:sz w:val="24"/>
        </w:rPr>
      </w:pPr>
      <w:r>
        <w:rPr>
          <w:sz w:val="24"/>
        </w:rPr>
        <w:t>Structure: Layer</w:t>
      </w:r>
    </w:p>
    <w:p w14:paraId="390102AB" w14:textId="77777777" w:rsidR="008724BF" w:rsidRDefault="008A7C78">
      <w:pPr>
        <w:snapToGrid w:val="0"/>
        <w:spacing w:line="300" w:lineRule="auto"/>
        <w:ind w:firstLineChars="200" w:firstLine="480"/>
        <w:rPr>
          <w:sz w:val="24"/>
        </w:rPr>
      </w:pPr>
      <w:r>
        <w:rPr>
          <w:sz w:val="24"/>
        </w:rPr>
        <w:t>Attributes:</w:t>
      </w:r>
    </w:p>
    <w:p w14:paraId="76D038FA" w14:textId="77777777" w:rsidR="008724BF" w:rsidRDefault="008A7C78">
      <w:pPr>
        <w:snapToGrid w:val="0"/>
        <w:spacing w:line="300" w:lineRule="auto"/>
        <w:rPr>
          <w:sz w:val="24"/>
        </w:rPr>
      </w:pPr>
      <w:r>
        <w:rPr>
          <w:rFonts w:hint="eastAsia"/>
          <w:sz w:val="24"/>
        </w:rPr>
        <w:t xml:space="preserve">        - top: double (</w:t>
      </w:r>
      <w:r>
        <w:rPr>
          <w:rFonts w:hint="eastAsia"/>
          <w:sz w:val="24"/>
        </w:rPr>
        <w:t>地层顶面</w:t>
      </w:r>
      <w:r>
        <w:rPr>
          <w:rFonts w:hint="eastAsia"/>
          <w:sz w:val="24"/>
        </w:rPr>
        <w:t xml:space="preserve"> Z </w:t>
      </w:r>
      <w:r>
        <w:rPr>
          <w:rFonts w:hint="eastAsia"/>
          <w:sz w:val="24"/>
        </w:rPr>
        <w:t>坐标</w:t>
      </w:r>
      <w:r>
        <w:rPr>
          <w:rFonts w:hint="eastAsia"/>
          <w:sz w:val="24"/>
        </w:rPr>
        <w:t>)</w:t>
      </w:r>
    </w:p>
    <w:p w14:paraId="2D26CD60" w14:textId="77777777" w:rsidR="008724BF" w:rsidRDefault="008A7C78">
      <w:pPr>
        <w:snapToGrid w:val="0"/>
        <w:spacing w:line="300" w:lineRule="auto"/>
        <w:rPr>
          <w:sz w:val="24"/>
        </w:rPr>
      </w:pPr>
      <w:r>
        <w:rPr>
          <w:rFonts w:hint="eastAsia"/>
          <w:sz w:val="24"/>
        </w:rPr>
        <w:t xml:space="preserve">        - bottom: double (</w:t>
      </w:r>
      <w:r>
        <w:rPr>
          <w:rFonts w:hint="eastAsia"/>
          <w:sz w:val="24"/>
        </w:rPr>
        <w:t>地层底面</w:t>
      </w:r>
      <w:r>
        <w:rPr>
          <w:rFonts w:hint="eastAsia"/>
          <w:sz w:val="24"/>
        </w:rPr>
        <w:t xml:space="preserve"> Z </w:t>
      </w:r>
      <w:r>
        <w:rPr>
          <w:rFonts w:hint="eastAsia"/>
          <w:sz w:val="24"/>
        </w:rPr>
        <w:t>坐标</w:t>
      </w:r>
      <w:r>
        <w:rPr>
          <w:rFonts w:hint="eastAsia"/>
          <w:sz w:val="24"/>
        </w:rPr>
        <w:t>)</w:t>
      </w:r>
    </w:p>
    <w:p w14:paraId="44A1ADC6" w14:textId="77777777" w:rsidR="008724BF" w:rsidRDefault="008A7C78">
      <w:pPr>
        <w:snapToGrid w:val="0"/>
        <w:spacing w:line="300" w:lineRule="auto"/>
        <w:rPr>
          <w:sz w:val="24"/>
        </w:rPr>
      </w:pPr>
      <w:r>
        <w:rPr>
          <w:rFonts w:hint="eastAsia"/>
          <w:sz w:val="24"/>
        </w:rPr>
        <w:t xml:space="preserve">        - thickness: double (</w:t>
      </w:r>
      <w:r>
        <w:rPr>
          <w:rFonts w:hint="eastAsia"/>
          <w:sz w:val="24"/>
        </w:rPr>
        <w:t>厚度</w:t>
      </w:r>
      <w:r>
        <w:rPr>
          <w:rFonts w:hint="eastAsia"/>
          <w:sz w:val="24"/>
        </w:rPr>
        <w:t xml:space="preserve"> h = bottom - top)</w:t>
      </w:r>
    </w:p>
    <w:p w14:paraId="19557C26" w14:textId="77777777" w:rsidR="008724BF" w:rsidRDefault="008A7C78">
      <w:pPr>
        <w:snapToGrid w:val="0"/>
        <w:spacing w:line="300" w:lineRule="auto"/>
        <w:rPr>
          <w:sz w:val="24"/>
        </w:rPr>
      </w:pPr>
      <w:r>
        <w:rPr>
          <w:rFonts w:hint="eastAsia"/>
          <w:sz w:val="24"/>
        </w:rPr>
        <w:t xml:space="preserve">        - color: string (</w:t>
      </w:r>
      <w:r>
        <w:rPr>
          <w:rFonts w:hint="eastAsia"/>
          <w:sz w:val="24"/>
        </w:rPr>
        <w:t>地层对应的颜色值</w:t>
      </w:r>
      <w:r>
        <w:rPr>
          <w:rFonts w:hint="eastAsia"/>
          <w:sz w:val="24"/>
        </w:rPr>
        <w:t>)</w:t>
      </w:r>
    </w:p>
    <w:p w14:paraId="2CCD236D" w14:textId="77777777" w:rsidR="008724BF" w:rsidRDefault="008A7C78">
      <w:pPr>
        <w:snapToGrid w:val="0"/>
        <w:spacing w:line="300" w:lineRule="auto"/>
        <w:ind w:firstLineChars="200" w:firstLine="480"/>
        <w:rPr>
          <w:sz w:val="24"/>
        </w:rPr>
      </w:pPr>
      <w:r>
        <w:rPr>
          <w:rFonts w:hint="eastAsia"/>
          <w:sz w:val="24"/>
        </w:rPr>
        <w:t>2</w:t>
      </w:r>
      <w:r>
        <w:rPr>
          <w:rFonts w:hint="eastAsia"/>
          <w:sz w:val="24"/>
        </w:rPr>
        <w:t>．数据处理流程</w:t>
      </w:r>
    </w:p>
    <w:p w14:paraId="50D7C904" w14:textId="77777777" w:rsidR="008724BF" w:rsidRDefault="008A7C78">
      <w:pPr>
        <w:snapToGrid w:val="0"/>
        <w:spacing w:line="300" w:lineRule="auto"/>
        <w:ind w:firstLineChars="200" w:firstLine="480"/>
        <w:rPr>
          <w:sz w:val="24"/>
        </w:rPr>
      </w:pPr>
      <w:r>
        <w:rPr>
          <w:rFonts w:hint="eastAsia"/>
          <w:sz w:val="24"/>
        </w:rPr>
        <w:t>钻孔数据的构建流程如下：</w:t>
      </w:r>
    </w:p>
    <w:p w14:paraId="08C0C69E" w14:textId="77777777" w:rsidR="008724BF" w:rsidRDefault="008A7C78">
      <w:pPr>
        <w:snapToGrid w:val="0"/>
        <w:spacing w:line="300" w:lineRule="auto"/>
        <w:ind w:firstLineChars="200" w:firstLine="480"/>
        <w:rPr>
          <w:sz w:val="24"/>
        </w:rPr>
      </w:pPr>
      <w:r>
        <w:rPr>
          <w:rFonts w:hint="eastAsia"/>
          <w:sz w:val="24"/>
        </w:rPr>
        <w:t>（</w:t>
      </w:r>
      <w:r>
        <w:rPr>
          <w:rFonts w:hint="eastAsia"/>
          <w:sz w:val="24"/>
        </w:rPr>
        <w:t>1</w:t>
      </w:r>
      <w:r>
        <w:rPr>
          <w:rFonts w:hint="eastAsia"/>
          <w:sz w:val="24"/>
        </w:rPr>
        <w:t>）原始数据读取</w:t>
      </w:r>
    </w:p>
    <w:p w14:paraId="66905E75" w14:textId="77777777" w:rsidR="008724BF" w:rsidRDefault="008A7C78">
      <w:pPr>
        <w:snapToGrid w:val="0"/>
        <w:spacing w:line="300" w:lineRule="auto"/>
        <w:ind w:leftChars="200" w:left="420"/>
        <w:rPr>
          <w:sz w:val="24"/>
        </w:rPr>
      </w:pPr>
      <w:r>
        <w:rPr>
          <w:rFonts w:hint="eastAsia"/>
          <w:sz w:val="24"/>
        </w:rPr>
        <w:t>从</w:t>
      </w:r>
      <w:r>
        <w:rPr>
          <w:rFonts w:hint="eastAsia"/>
          <w:sz w:val="24"/>
        </w:rPr>
        <w:t xml:space="preserve"> Excel </w:t>
      </w:r>
      <w:r>
        <w:rPr>
          <w:rFonts w:hint="eastAsia"/>
          <w:sz w:val="24"/>
        </w:rPr>
        <w:t>或数据库中提取钻孔的</w:t>
      </w:r>
      <w:r>
        <w:rPr>
          <w:rFonts w:hint="eastAsia"/>
          <w:sz w:val="24"/>
        </w:rPr>
        <w:t xml:space="preserve"> </w:t>
      </w:r>
      <m:oMath>
        <m:r>
          <w:rPr>
            <w:rFonts w:ascii="Cambria Math" w:hAnsi="Cambria Math"/>
            <w:sz w:val="24"/>
          </w:rPr>
          <m:t>X</m:t>
        </m:r>
      </m:oMath>
      <w:r>
        <w:rPr>
          <w:rFonts w:hint="eastAsia"/>
          <w:sz w:val="24"/>
        </w:rPr>
        <w:t xml:space="preserve">, </w:t>
      </w:r>
      <m:oMath>
        <m:r>
          <w:rPr>
            <w:rFonts w:ascii="Cambria Math" w:hAnsi="Cambria Math"/>
            <w:sz w:val="24"/>
          </w:rPr>
          <m:t>Y</m:t>
        </m:r>
      </m:oMath>
      <w:r>
        <w:rPr>
          <w:rFonts w:hint="eastAsia"/>
          <w:sz w:val="24"/>
        </w:rPr>
        <w:t>坐标及地层的坐标</w:t>
      </w:r>
      <m:oMath>
        <m:r>
          <w:rPr>
            <w:rFonts w:ascii="Cambria Math" w:hAnsi="Cambria Math"/>
            <w:sz w:val="24"/>
          </w:rPr>
          <m:t>Z</m:t>
        </m:r>
      </m:oMath>
      <w:r>
        <w:rPr>
          <w:rFonts w:hint="eastAsia"/>
          <w:sz w:val="24"/>
        </w:rPr>
        <w:t>范围。以下是某一地层的钻孔样例数据如表</w:t>
      </w:r>
      <w:r>
        <w:rPr>
          <w:rFonts w:hint="eastAsia"/>
          <w:sz w:val="24"/>
        </w:rPr>
        <w:t>2.3</w:t>
      </w:r>
      <w:r>
        <w:rPr>
          <w:rFonts w:hint="eastAsia"/>
          <w:sz w:val="24"/>
        </w:rPr>
        <w:t>所示。</w:t>
      </w:r>
    </w:p>
    <w:p w14:paraId="53779958"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3</w:t>
      </w:r>
      <w:r>
        <w:rPr>
          <w:szCs w:val="21"/>
        </w:rPr>
        <w:t xml:space="preserve"> </w:t>
      </w:r>
      <w:r>
        <w:rPr>
          <w:rFonts w:hint="eastAsia"/>
          <w:szCs w:val="21"/>
        </w:rPr>
        <w:t>某一地层部分钻孔样例数据</w:t>
      </w:r>
    </w:p>
    <w:p w14:paraId="2E42B2F7" w14:textId="77777777" w:rsidR="008724BF" w:rsidRDefault="008A7C78">
      <w:pPr>
        <w:pStyle w:val="affb"/>
        <w:rPr>
          <w:sz w:val="21"/>
          <w:szCs w:val="21"/>
        </w:rPr>
      </w:pPr>
      <w:r>
        <w:rPr>
          <w:sz w:val="21"/>
          <w:szCs w:val="21"/>
        </w:rPr>
        <w:t>Table 2.</w:t>
      </w:r>
      <w:r>
        <w:rPr>
          <w:rFonts w:hint="eastAsia"/>
          <w:sz w:val="21"/>
          <w:szCs w:val="21"/>
        </w:rPr>
        <w:t>3</w:t>
      </w:r>
      <w:r>
        <w:rPr>
          <w:sz w:val="21"/>
          <w:szCs w:val="21"/>
        </w:rPr>
        <w:t xml:space="preserve"> 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2198"/>
      </w:tblGrid>
      <w:tr w:rsidR="008724BF" w14:paraId="30CF4C7A" w14:textId="77777777">
        <w:trPr>
          <w:trHeight w:val="716"/>
        </w:trPr>
        <w:tc>
          <w:tcPr>
            <w:tcW w:w="1942" w:type="dxa"/>
            <w:tcBorders>
              <w:top w:val="single" w:sz="12" w:space="0" w:color="auto"/>
              <w:left w:val="nil"/>
              <w:right w:val="single" w:sz="4" w:space="0" w:color="FFFFFF"/>
            </w:tcBorders>
            <w:vAlign w:val="center"/>
          </w:tcPr>
          <w:p w14:paraId="4FD87A15" w14:textId="77777777" w:rsidR="008724BF" w:rsidRDefault="008A7C78">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77777777" w:rsidR="008724BF" w:rsidRDefault="008A7C78">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Cs w:val="21"/>
              </w:rPr>
              <w:t>z</w:t>
            </w:r>
          </w:p>
        </w:tc>
      </w:tr>
      <w:tr w:rsidR="008724BF" w14:paraId="07917165"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77777777" w:rsidR="008724BF" w:rsidRDefault="008A7C78">
            <w:pPr>
              <w:spacing w:line="264" w:lineRule="auto"/>
              <w:ind w:firstLine="240"/>
              <w:jc w:val="center"/>
              <w:rPr>
                <w:szCs w:val="21"/>
              </w:rPr>
            </w:pPr>
            <w:r>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77777777" w:rsidR="008724BF" w:rsidRDefault="008A7C78">
            <w:pPr>
              <w:spacing w:line="264" w:lineRule="auto"/>
              <w:ind w:firstLine="240"/>
              <w:jc w:val="center"/>
              <w:rPr>
                <w:szCs w:val="21"/>
              </w:rPr>
            </w:pPr>
            <w:r>
              <w:rPr>
                <w:szCs w:val="21"/>
              </w:rPr>
              <w:t>4094341.52</w:t>
            </w:r>
          </w:p>
        </w:tc>
        <w:tc>
          <w:tcPr>
            <w:tcW w:w="2197" w:type="dxa"/>
            <w:tcBorders>
              <w:top w:val="single" w:sz="8" w:space="0" w:color="auto"/>
              <w:left w:val="single" w:sz="4" w:space="0" w:color="FFFFFF"/>
              <w:bottom w:val="single" w:sz="4" w:space="0" w:color="FFFFFF"/>
              <w:right w:val="nil"/>
            </w:tcBorders>
          </w:tcPr>
          <w:p w14:paraId="1C83C43A" w14:textId="77777777" w:rsidR="008724BF" w:rsidRDefault="008A7C78">
            <w:pPr>
              <w:spacing w:line="264" w:lineRule="auto"/>
              <w:ind w:firstLine="240"/>
              <w:jc w:val="center"/>
              <w:rPr>
                <w:szCs w:val="21"/>
              </w:rPr>
            </w:pPr>
            <w:r>
              <w:rPr>
                <w:szCs w:val="21"/>
              </w:rPr>
              <w:t>385371</w:t>
            </w:r>
            <w:commentRangeStart w:id="85"/>
            <w:commentRangeEnd w:id="85"/>
            <w:r>
              <w:commentReference w:id="85"/>
            </w:r>
            <w:r>
              <w:rPr>
                <w:szCs w:val="21"/>
              </w:rPr>
              <w:t>66.76</w:t>
            </w:r>
          </w:p>
        </w:tc>
        <w:tc>
          <w:tcPr>
            <w:tcW w:w="2198" w:type="dxa"/>
            <w:tcBorders>
              <w:top w:val="single" w:sz="8" w:space="0" w:color="auto"/>
              <w:left w:val="single" w:sz="4" w:space="0" w:color="FFFFFF"/>
              <w:bottom w:val="single" w:sz="4" w:space="0" w:color="FFFFFF"/>
              <w:right w:val="nil"/>
            </w:tcBorders>
          </w:tcPr>
          <w:p w14:paraId="060BA3A4" w14:textId="77777777" w:rsidR="008724BF" w:rsidRDefault="008A7C78">
            <w:pPr>
              <w:spacing w:line="264" w:lineRule="auto"/>
              <w:ind w:firstLine="240"/>
              <w:jc w:val="center"/>
              <w:rPr>
                <w:szCs w:val="21"/>
              </w:rPr>
            </w:pPr>
            <w:r>
              <w:rPr>
                <w:szCs w:val="21"/>
              </w:rPr>
              <w:t>64.26</w:t>
            </w:r>
          </w:p>
        </w:tc>
      </w:tr>
      <w:tr w:rsidR="008724BF" w14:paraId="27A1C4C7"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1B7E69C" w14:textId="77777777" w:rsidR="008724BF" w:rsidRDefault="008A7C78">
            <w:pPr>
              <w:spacing w:line="264" w:lineRule="auto"/>
              <w:ind w:firstLine="240"/>
              <w:jc w:val="center"/>
              <w:rPr>
                <w:szCs w:val="21"/>
              </w:rPr>
            </w:pPr>
            <w:r>
              <w:rPr>
                <w:szCs w:val="21"/>
              </w:rPr>
              <w:t>8307</w:t>
            </w:r>
          </w:p>
        </w:tc>
        <w:tc>
          <w:tcPr>
            <w:tcW w:w="1905" w:type="dxa"/>
            <w:tcBorders>
              <w:top w:val="single" w:sz="4" w:space="0" w:color="FFFFFF"/>
              <w:left w:val="single" w:sz="4" w:space="0" w:color="FFFFFF"/>
              <w:bottom w:val="single" w:sz="4" w:space="0" w:color="FFFFFF"/>
              <w:right w:val="single" w:sz="4" w:space="0" w:color="FFFFFF"/>
            </w:tcBorders>
            <w:vAlign w:val="center"/>
          </w:tcPr>
          <w:p w14:paraId="3716F458" w14:textId="77777777" w:rsidR="008724BF" w:rsidRDefault="008A7C78">
            <w:pPr>
              <w:spacing w:line="264" w:lineRule="auto"/>
              <w:ind w:firstLine="240"/>
              <w:jc w:val="center"/>
              <w:rPr>
                <w:szCs w:val="21"/>
              </w:rPr>
            </w:pPr>
            <w:r>
              <w:rPr>
                <w:szCs w:val="21"/>
              </w:rPr>
              <w:t>4094226.09</w:t>
            </w:r>
          </w:p>
        </w:tc>
        <w:tc>
          <w:tcPr>
            <w:tcW w:w="2197" w:type="dxa"/>
            <w:tcBorders>
              <w:top w:val="single" w:sz="4" w:space="0" w:color="FFFFFF"/>
              <w:left w:val="single" w:sz="4" w:space="0" w:color="FFFFFF"/>
              <w:bottom w:val="single" w:sz="4" w:space="0" w:color="FFFFFF"/>
              <w:right w:val="nil"/>
            </w:tcBorders>
          </w:tcPr>
          <w:p w14:paraId="06A8AF9C" w14:textId="77777777" w:rsidR="008724BF" w:rsidRDefault="008A7C78">
            <w:pPr>
              <w:spacing w:line="264" w:lineRule="auto"/>
              <w:ind w:firstLine="240"/>
              <w:jc w:val="center"/>
              <w:rPr>
                <w:szCs w:val="21"/>
              </w:rPr>
            </w:pPr>
            <w:r>
              <w:rPr>
                <w:szCs w:val="21"/>
              </w:rPr>
              <w:t>38536559.7</w:t>
            </w:r>
          </w:p>
        </w:tc>
        <w:tc>
          <w:tcPr>
            <w:tcW w:w="2198" w:type="dxa"/>
            <w:tcBorders>
              <w:top w:val="single" w:sz="4" w:space="0" w:color="FFFFFF"/>
              <w:left w:val="single" w:sz="4" w:space="0" w:color="FFFFFF"/>
              <w:bottom w:val="single" w:sz="4" w:space="0" w:color="FFFFFF"/>
              <w:right w:val="nil"/>
            </w:tcBorders>
          </w:tcPr>
          <w:p w14:paraId="1065ACC5" w14:textId="77777777" w:rsidR="008724BF" w:rsidRDefault="008A7C78">
            <w:pPr>
              <w:spacing w:line="264" w:lineRule="auto"/>
              <w:ind w:firstLine="240"/>
              <w:jc w:val="center"/>
              <w:rPr>
                <w:szCs w:val="21"/>
              </w:rPr>
            </w:pPr>
            <w:r>
              <w:rPr>
                <w:szCs w:val="21"/>
              </w:rPr>
              <w:t>75.3</w:t>
            </w:r>
          </w:p>
        </w:tc>
      </w:tr>
      <w:tr w:rsidR="008724BF" w14:paraId="0B61868B"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77777777" w:rsidR="008724BF" w:rsidRDefault="008A7C78">
            <w:pPr>
              <w:spacing w:line="264" w:lineRule="auto"/>
              <w:ind w:firstLine="240"/>
              <w:jc w:val="center"/>
              <w:rPr>
                <w:szCs w:val="21"/>
              </w:rPr>
            </w:pPr>
            <w:r>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77777777" w:rsidR="008724BF" w:rsidRDefault="008A7C78">
            <w:pPr>
              <w:spacing w:line="264" w:lineRule="auto"/>
              <w:ind w:firstLine="240"/>
              <w:jc w:val="center"/>
              <w:rPr>
                <w:szCs w:val="21"/>
              </w:rPr>
            </w:pPr>
            <w:r>
              <w:rPr>
                <w:szCs w:val="21"/>
              </w:rPr>
              <w:t>4096437.5</w:t>
            </w:r>
          </w:p>
        </w:tc>
        <w:tc>
          <w:tcPr>
            <w:tcW w:w="2197" w:type="dxa"/>
            <w:tcBorders>
              <w:top w:val="single" w:sz="4" w:space="0" w:color="FFFFFF"/>
              <w:left w:val="single" w:sz="4" w:space="0" w:color="FFFFFF"/>
              <w:bottom w:val="single" w:sz="4" w:space="0" w:color="FFFFFF"/>
              <w:right w:val="nil"/>
            </w:tcBorders>
          </w:tcPr>
          <w:p w14:paraId="62712765" w14:textId="77777777" w:rsidR="008724BF" w:rsidRDefault="008A7C78">
            <w:pPr>
              <w:spacing w:line="264" w:lineRule="auto"/>
              <w:ind w:firstLine="240"/>
              <w:jc w:val="center"/>
              <w:rPr>
                <w:szCs w:val="21"/>
              </w:rPr>
            </w:pPr>
            <w:r>
              <w:rPr>
                <w:szCs w:val="21"/>
              </w:rPr>
              <w:t>38537800.69</w:t>
            </w:r>
          </w:p>
        </w:tc>
        <w:tc>
          <w:tcPr>
            <w:tcW w:w="2198" w:type="dxa"/>
            <w:tcBorders>
              <w:top w:val="single" w:sz="4" w:space="0" w:color="FFFFFF"/>
              <w:left w:val="single" w:sz="4" w:space="0" w:color="FFFFFF"/>
              <w:bottom w:val="single" w:sz="4" w:space="0" w:color="FFFFFF"/>
              <w:right w:val="nil"/>
            </w:tcBorders>
          </w:tcPr>
          <w:p w14:paraId="2A01352B" w14:textId="77777777" w:rsidR="008724BF" w:rsidRDefault="008A7C78">
            <w:pPr>
              <w:spacing w:line="264" w:lineRule="auto"/>
              <w:ind w:firstLine="240"/>
              <w:jc w:val="center"/>
              <w:rPr>
                <w:szCs w:val="21"/>
              </w:rPr>
            </w:pPr>
            <w:r>
              <w:rPr>
                <w:szCs w:val="21"/>
              </w:rPr>
              <w:t>62.39</w:t>
            </w:r>
          </w:p>
        </w:tc>
      </w:tr>
      <w:tr w:rsidR="008724BF" w14:paraId="207700A4"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77777777" w:rsidR="008724BF" w:rsidRDefault="008A7C78">
            <w:pPr>
              <w:spacing w:line="264" w:lineRule="auto"/>
              <w:ind w:firstLine="240"/>
              <w:jc w:val="center"/>
              <w:rPr>
                <w:szCs w:val="21"/>
              </w:rPr>
            </w:pPr>
            <w:r>
              <w:rPr>
                <w:rFonts w:hint="eastAsia"/>
                <w:szCs w:val="21"/>
              </w:rPr>
              <w:t>补</w:t>
            </w:r>
            <w:r>
              <w:rPr>
                <w:rFonts w:hint="eastAsia"/>
                <w:szCs w:val="21"/>
              </w:rPr>
              <w:t>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77777777" w:rsidR="008724BF" w:rsidRDefault="008A7C78">
            <w:pPr>
              <w:spacing w:line="264" w:lineRule="auto"/>
              <w:ind w:firstLine="240"/>
              <w:jc w:val="center"/>
              <w:rPr>
                <w:szCs w:val="21"/>
              </w:rPr>
            </w:pPr>
            <w:r>
              <w:rPr>
                <w:szCs w:val="21"/>
              </w:rPr>
              <w:t>4095774.13</w:t>
            </w:r>
          </w:p>
        </w:tc>
        <w:tc>
          <w:tcPr>
            <w:tcW w:w="2197" w:type="dxa"/>
            <w:tcBorders>
              <w:top w:val="single" w:sz="4" w:space="0" w:color="FFFFFF"/>
              <w:left w:val="single" w:sz="4" w:space="0" w:color="FFFFFF"/>
              <w:bottom w:val="single" w:sz="4" w:space="0" w:color="FFFFFF"/>
              <w:right w:val="nil"/>
            </w:tcBorders>
          </w:tcPr>
          <w:p w14:paraId="0D8669E4" w14:textId="77777777" w:rsidR="008724BF" w:rsidRDefault="008A7C78">
            <w:pPr>
              <w:spacing w:line="264" w:lineRule="auto"/>
              <w:ind w:firstLine="240"/>
              <w:jc w:val="center"/>
              <w:rPr>
                <w:szCs w:val="21"/>
              </w:rPr>
            </w:pPr>
            <w:r>
              <w:rPr>
                <w:szCs w:val="21"/>
              </w:rPr>
              <w:t>38538348.56</w:t>
            </w:r>
          </w:p>
        </w:tc>
        <w:tc>
          <w:tcPr>
            <w:tcW w:w="2198" w:type="dxa"/>
            <w:tcBorders>
              <w:top w:val="single" w:sz="4" w:space="0" w:color="FFFFFF"/>
              <w:left w:val="single" w:sz="4" w:space="0" w:color="FFFFFF"/>
              <w:bottom w:val="single" w:sz="4" w:space="0" w:color="FFFFFF"/>
              <w:right w:val="nil"/>
            </w:tcBorders>
          </w:tcPr>
          <w:p w14:paraId="7898FEE1" w14:textId="77777777" w:rsidR="008724BF" w:rsidRDefault="008A7C78">
            <w:pPr>
              <w:spacing w:line="264" w:lineRule="auto"/>
              <w:ind w:firstLine="240"/>
              <w:jc w:val="center"/>
              <w:rPr>
                <w:szCs w:val="21"/>
              </w:rPr>
            </w:pPr>
            <w:r>
              <w:rPr>
                <w:szCs w:val="21"/>
              </w:rPr>
              <w:t>65.43</w:t>
            </w:r>
          </w:p>
        </w:tc>
      </w:tr>
      <w:tr w:rsidR="008724BF" w14:paraId="55A98674"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8724BF" w:rsidRDefault="008A7C78">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8724BF" w:rsidRDefault="008A7C78">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8724BF" w:rsidRDefault="008A7C78">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8724BF" w:rsidRDefault="008A7C78">
            <w:pPr>
              <w:spacing w:line="264" w:lineRule="auto"/>
              <w:ind w:firstLine="240"/>
              <w:jc w:val="center"/>
              <w:rPr>
                <w:szCs w:val="21"/>
              </w:rPr>
            </w:pPr>
            <w:r>
              <w:rPr>
                <w:szCs w:val="21"/>
              </w:rPr>
              <w:t>…</w:t>
            </w:r>
          </w:p>
        </w:tc>
      </w:tr>
    </w:tbl>
    <w:p w14:paraId="34CA6453" w14:textId="77777777" w:rsidR="008724BF" w:rsidRDefault="008724BF">
      <w:pPr>
        <w:snapToGrid w:val="0"/>
        <w:spacing w:line="300" w:lineRule="auto"/>
        <w:ind w:leftChars="200" w:left="420"/>
        <w:rPr>
          <w:sz w:val="24"/>
        </w:rPr>
      </w:pPr>
    </w:p>
    <w:p w14:paraId="4B849E26" w14:textId="77777777" w:rsidR="008724BF" w:rsidRDefault="008A7C78">
      <w:pPr>
        <w:snapToGrid w:val="0"/>
        <w:spacing w:line="300" w:lineRule="auto"/>
        <w:rPr>
          <w:sz w:val="24"/>
        </w:rPr>
      </w:pPr>
      <w:r>
        <w:rPr>
          <w:rFonts w:hint="eastAsia"/>
          <w:sz w:val="24"/>
        </w:rPr>
        <w:tab/>
      </w:r>
      <w:r>
        <w:rPr>
          <w:rFonts w:hint="eastAsia"/>
          <w:sz w:val="24"/>
        </w:rPr>
        <w:t>（</w:t>
      </w:r>
      <w:r>
        <w:rPr>
          <w:rFonts w:hint="eastAsia"/>
          <w:sz w:val="24"/>
        </w:rPr>
        <w:t>2</w:t>
      </w:r>
      <w:r>
        <w:rPr>
          <w:rFonts w:hint="eastAsia"/>
          <w:sz w:val="24"/>
        </w:rPr>
        <w:t>）计算地层厚度</w:t>
      </w:r>
    </w:p>
    <w:p w14:paraId="39B3E402" w14:textId="77777777" w:rsidR="008724BF" w:rsidRDefault="008A7C78">
      <w:pPr>
        <w:snapToGrid w:val="0"/>
        <w:spacing w:line="300" w:lineRule="auto"/>
        <w:rPr>
          <w:sz w:val="24"/>
        </w:rPr>
      </w:pPr>
      <w:r>
        <w:rPr>
          <w:sz w:val="24"/>
        </w:rPr>
        <w:tab/>
      </w:r>
      <w:r>
        <w:rPr>
          <w:rFonts w:hint="eastAsia"/>
          <w:sz w:val="24"/>
        </w:rPr>
        <w:t>对于每一层，记录当前钻孔顶板以及底板的</w:t>
      </w:r>
      <w:r>
        <w:rPr>
          <w:rFonts w:hint="eastAsia"/>
          <w:sz w:val="24"/>
        </w:rPr>
        <w:t>Z</w:t>
      </w:r>
      <w:r>
        <w:rPr>
          <w:rFonts w:hint="eastAsia"/>
          <w:sz w:val="24"/>
        </w:rPr>
        <w:t>坐标并计算厚度</w:t>
      </w:r>
      <m:oMath>
        <m:r>
          <w:rPr>
            <w:rFonts w:ascii="Cambria Math" w:hAnsi="Cambria Math"/>
            <w:sz w:val="24"/>
          </w:rPr>
          <m:t>h</m:t>
        </m:r>
      </m:oMath>
      <w:r>
        <w:rPr>
          <w:rFonts w:hint="eastAsia"/>
          <w:sz w:val="24"/>
        </w:rPr>
        <w:t>，存储为</w:t>
      </w:r>
      <w:r>
        <w:rPr>
          <w:sz w:val="24"/>
        </w:rPr>
        <w:t xml:space="preserve"> Layer </w:t>
      </w:r>
      <w:r>
        <w:rPr>
          <w:rFonts w:hint="eastAsia"/>
          <w:sz w:val="24"/>
        </w:rPr>
        <w:t>对象。</w:t>
      </w:r>
    </w:p>
    <w:p w14:paraId="453EF027" w14:textId="77777777" w:rsidR="008724BF" w:rsidRDefault="008A7C78">
      <w:pPr>
        <w:snapToGrid w:val="0"/>
        <w:spacing w:line="300" w:lineRule="auto"/>
        <w:rPr>
          <w:sz w:val="24"/>
        </w:rPr>
      </w:pPr>
      <w:r>
        <w:rPr>
          <w:rFonts w:hint="eastAsia"/>
          <w:sz w:val="24"/>
        </w:rPr>
        <w:tab/>
      </w:r>
      <w:r>
        <w:rPr>
          <w:rFonts w:hint="eastAsia"/>
          <w:sz w:val="24"/>
        </w:rPr>
        <w:t>（</w:t>
      </w:r>
      <w:r>
        <w:rPr>
          <w:rFonts w:hint="eastAsia"/>
          <w:sz w:val="24"/>
        </w:rPr>
        <w:t>3</w:t>
      </w:r>
      <w:r>
        <w:rPr>
          <w:rFonts w:hint="eastAsia"/>
          <w:sz w:val="24"/>
        </w:rPr>
        <w:t>）颜色映射</w:t>
      </w:r>
    </w:p>
    <w:p w14:paraId="1A8FD054" w14:textId="77777777" w:rsidR="008724BF" w:rsidRDefault="008A7C78">
      <w:pPr>
        <w:snapToGrid w:val="0"/>
        <w:spacing w:line="300" w:lineRule="auto"/>
        <w:rPr>
          <w:sz w:val="24"/>
        </w:rPr>
      </w:pPr>
      <w:r>
        <w:rPr>
          <w:rFonts w:hint="eastAsia"/>
          <w:sz w:val="24"/>
        </w:rPr>
        <w:tab/>
      </w:r>
      <w:r>
        <w:rPr>
          <w:rFonts w:hint="eastAsia"/>
          <w:sz w:val="24"/>
        </w:rPr>
        <w:t>根据地层属性为每一层指定颜色，例如通过颜色表或属性映射函数。</w:t>
      </w:r>
    </w:p>
    <w:p w14:paraId="1A37D6EC" w14:textId="77777777" w:rsidR="008724BF" w:rsidRDefault="008A7C78">
      <w:pPr>
        <w:snapToGrid w:val="0"/>
        <w:spacing w:line="300" w:lineRule="auto"/>
        <w:rPr>
          <w:sz w:val="24"/>
        </w:rPr>
      </w:pPr>
      <w:r>
        <w:rPr>
          <w:rFonts w:hint="eastAsia"/>
          <w:sz w:val="24"/>
        </w:rPr>
        <w:tab/>
      </w:r>
      <w:r>
        <w:rPr>
          <w:rFonts w:hint="eastAsia"/>
          <w:sz w:val="24"/>
        </w:rPr>
        <w:t>（</w:t>
      </w:r>
      <w:r>
        <w:rPr>
          <w:rFonts w:hint="eastAsia"/>
          <w:sz w:val="24"/>
        </w:rPr>
        <w:t>4</w:t>
      </w:r>
      <w:r>
        <w:rPr>
          <w:rFonts w:hint="eastAsia"/>
          <w:sz w:val="24"/>
        </w:rPr>
        <w:t>）构建钻孔模型数据</w:t>
      </w:r>
    </w:p>
    <w:p w14:paraId="18DA45CA" w14:textId="77777777" w:rsidR="008724BF" w:rsidRDefault="008A7C78">
      <w:pPr>
        <w:snapToGrid w:val="0"/>
        <w:spacing w:line="300" w:lineRule="auto"/>
        <w:rPr>
          <w:sz w:val="24"/>
        </w:rPr>
      </w:pPr>
      <w:r>
        <w:rPr>
          <w:rFonts w:hint="eastAsia"/>
          <w:sz w:val="24"/>
        </w:rPr>
        <w:lastRenderedPageBreak/>
        <w:tab/>
      </w:r>
      <w:r>
        <w:rPr>
          <w:rFonts w:hint="eastAsia"/>
          <w:sz w:val="24"/>
        </w:rPr>
        <w:t>为每个钻孔创建</w:t>
      </w:r>
      <w:r>
        <w:rPr>
          <w:rFonts w:hint="eastAsia"/>
          <w:sz w:val="24"/>
        </w:rPr>
        <w:t xml:space="preserve"> Borehole </w:t>
      </w:r>
      <w:r>
        <w:rPr>
          <w:rFonts w:hint="eastAsia"/>
          <w:sz w:val="24"/>
        </w:rPr>
        <w:t>对象，并将其包含的所有</w:t>
      </w:r>
      <w:r>
        <w:rPr>
          <w:rFonts w:hint="eastAsia"/>
          <w:sz w:val="24"/>
        </w:rPr>
        <w:t xml:space="preserve"> Layer </w:t>
      </w:r>
      <w:r>
        <w:rPr>
          <w:rFonts w:hint="eastAsia"/>
          <w:sz w:val="24"/>
        </w:rPr>
        <w:t>对象存储到</w:t>
      </w:r>
      <w:r>
        <w:rPr>
          <w:rFonts w:hint="eastAsia"/>
          <w:sz w:val="24"/>
        </w:rPr>
        <w:t xml:space="preserve"> layers </w:t>
      </w:r>
      <w:r>
        <w:rPr>
          <w:rFonts w:hint="eastAsia"/>
          <w:sz w:val="24"/>
        </w:rPr>
        <w:t>列表中。</w:t>
      </w:r>
    </w:p>
    <w:p w14:paraId="731FBE8B" w14:textId="77777777" w:rsidR="008724BF" w:rsidRDefault="008A7C78">
      <w:pPr>
        <w:snapToGrid w:val="0"/>
        <w:spacing w:line="300" w:lineRule="auto"/>
        <w:ind w:firstLineChars="200" w:firstLine="480"/>
        <w:rPr>
          <w:sz w:val="24"/>
        </w:rPr>
      </w:pPr>
      <w:r>
        <w:rPr>
          <w:rFonts w:hint="eastAsia"/>
          <w:sz w:val="24"/>
        </w:rPr>
        <w:t>伪代码实现：</w:t>
      </w:r>
    </w:p>
    <w:p w14:paraId="376A95FD" w14:textId="77777777" w:rsidR="008724BF" w:rsidRDefault="008A7C78">
      <w:pPr>
        <w:snapToGrid w:val="0"/>
        <w:spacing w:line="300" w:lineRule="auto"/>
        <w:ind w:firstLineChars="200" w:firstLine="480"/>
        <w:rPr>
          <w:sz w:val="24"/>
        </w:rPr>
      </w:pPr>
      <w:r>
        <w:rPr>
          <w:sz w:val="24"/>
        </w:rPr>
        <w:t>Input: List of borehole data (x, y, z_top, z_bottom, attributes)</w:t>
      </w:r>
    </w:p>
    <w:p w14:paraId="644A9F43" w14:textId="77777777" w:rsidR="008724BF" w:rsidRDefault="008A7C78">
      <w:pPr>
        <w:snapToGrid w:val="0"/>
        <w:spacing w:line="300" w:lineRule="auto"/>
        <w:ind w:firstLineChars="200" w:firstLine="480"/>
        <w:rPr>
          <w:sz w:val="24"/>
        </w:rPr>
      </w:pPr>
      <w:r>
        <w:rPr>
          <w:sz w:val="24"/>
        </w:rPr>
        <w:t>Output: List of Borehole objects</w:t>
      </w:r>
    </w:p>
    <w:p w14:paraId="1DCCC959" w14:textId="77777777" w:rsidR="008724BF" w:rsidRDefault="008A7C78">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sz w:val="24"/>
        </w:rPr>
        <w:t>①</w:t>
      </w:r>
      <w:r>
        <w:rPr>
          <w:sz w:val="24"/>
        </w:rPr>
        <w:fldChar w:fldCharType="end"/>
      </w:r>
      <w:r>
        <w:rPr>
          <w:rFonts w:hint="eastAsia"/>
          <w:sz w:val="24"/>
        </w:rPr>
        <w:t>初始化钻孔集合</w:t>
      </w:r>
      <w:r>
        <w:rPr>
          <w:rFonts w:hint="eastAsia"/>
          <w:sz w:val="24"/>
        </w:rPr>
        <w:t xml:space="preserve">: List&lt;Borehole&gt; boreholes </w:t>
      </w:r>
    </w:p>
    <w:p w14:paraId="54552669" w14:textId="77777777" w:rsidR="008724BF" w:rsidRDefault="008A7C78">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sz w:val="24"/>
        </w:rPr>
        <w:t>②</w:t>
      </w:r>
      <w:r>
        <w:rPr>
          <w:sz w:val="24"/>
        </w:rPr>
        <w:fldChar w:fldCharType="end"/>
      </w:r>
      <w:r>
        <w:rPr>
          <w:rFonts w:hint="eastAsia"/>
          <w:sz w:val="24"/>
        </w:rPr>
        <w:t>对于每条钻孔记录</w:t>
      </w:r>
      <w:r>
        <w:rPr>
          <w:rFonts w:hint="eastAsia"/>
          <w:sz w:val="24"/>
        </w:rPr>
        <w:t>:</w:t>
      </w:r>
    </w:p>
    <w:p w14:paraId="61AF6422" w14:textId="77777777" w:rsidR="008724BF" w:rsidRDefault="008A7C78">
      <w:pPr>
        <w:snapToGrid w:val="0"/>
        <w:spacing w:line="300" w:lineRule="auto"/>
        <w:rPr>
          <w:sz w:val="24"/>
        </w:rPr>
      </w:pPr>
      <w:r>
        <w:rPr>
          <w:rFonts w:hint="eastAsia"/>
          <w:sz w:val="24"/>
        </w:rPr>
        <w:t xml:space="preserve">       a. </w:t>
      </w:r>
      <w:r>
        <w:rPr>
          <w:rFonts w:hint="eastAsia"/>
          <w:sz w:val="24"/>
        </w:rPr>
        <w:t>提取钻孔坐标</w:t>
      </w:r>
      <w:r>
        <w:rPr>
          <w:rFonts w:hint="eastAsia"/>
          <w:sz w:val="24"/>
        </w:rPr>
        <w:t>: x, y</w:t>
      </w:r>
    </w:p>
    <w:p w14:paraId="20A14BF6" w14:textId="77777777" w:rsidR="008724BF" w:rsidRDefault="008A7C78">
      <w:pPr>
        <w:snapToGrid w:val="0"/>
        <w:spacing w:line="300" w:lineRule="auto"/>
        <w:rPr>
          <w:sz w:val="24"/>
        </w:rPr>
      </w:pPr>
      <w:r>
        <w:rPr>
          <w:rFonts w:hint="eastAsia"/>
          <w:sz w:val="24"/>
        </w:rPr>
        <w:t xml:space="preserve">       b. </w:t>
      </w:r>
      <w:r>
        <w:rPr>
          <w:rFonts w:hint="eastAsia"/>
          <w:sz w:val="24"/>
        </w:rPr>
        <w:t>初始化层集合</w:t>
      </w:r>
      <w:r>
        <w:rPr>
          <w:rFonts w:hint="eastAsia"/>
          <w:sz w:val="24"/>
        </w:rPr>
        <w:t xml:space="preserve">: List&lt;Layer&gt; layers </w:t>
      </w:r>
    </w:p>
    <w:p w14:paraId="66EBED83" w14:textId="77777777" w:rsidR="008724BF" w:rsidRDefault="008A7C78">
      <w:pPr>
        <w:snapToGrid w:val="0"/>
        <w:spacing w:line="300" w:lineRule="auto"/>
        <w:rPr>
          <w:sz w:val="24"/>
        </w:rPr>
      </w:pPr>
      <w:r>
        <w:rPr>
          <w:rFonts w:hint="eastAsia"/>
          <w:sz w:val="24"/>
        </w:rPr>
        <w:t xml:space="preserve">       c. </w:t>
      </w:r>
      <w:r>
        <w:rPr>
          <w:rFonts w:hint="eastAsia"/>
          <w:sz w:val="24"/>
        </w:rPr>
        <w:t>对每一层</w:t>
      </w:r>
      <w:r>
        <w:rPr>
          <w:rFonts w:hint="eastAsia"/>
          <w:sz w:val="24"/>
        </w:rPr>
        <w:t>:</w:t>
      </w:r>
    </w:p>
    <w:p w14:paraId="0403AFEE" w14:textId="77777777" w:rsidR="008724BF" w:rsidRDefault="008A7C78">
      <w:pPr>
        <w:snapToGrid w:val="0"/>
        <w:spacing w:line="300" w:lineRule="auto"/>
        <w:rPr>
          <w:sz w:val="24"/>
        </w:rPr>
      </w:pPr>
      <w:r>
        <w:rPr>
          <w:rFonts w:hint="eastAsia"/>
          <w:sz w:val="24"/>
        </w:rPr>
        <w:t xml:space="preserve">           </w:t>
      </w:r>
      <w:r>
        <w:rPr>
          <w:sz w:val="24"/>
        </w:rPr>
        <w:fldChar w:fldCharType="begin"/>
      </w:r>
      <w:r>
        <w:rPr>
          <w:sz w:val="24"/>
        </w:rPr>
        <w:instrText xml:space="preserve"> </w:instrText>
      </w:r>
      <w:r>
        <w:rPr>
          <w:rFonts w:hint="eastAsia"/>
          <w:sz w:val="24"/>
        </w:rPr>
        <w:instrText>= 1 \* roman</w:instrText>
      </w:r>
      <w:r>
        <w:rPr>
          <w:sz w:val="24"/>
        </w:rPr>
        <w:instrText xml:space="preserve"> </w:instrText>
      </w:r>
      <w:r>
        <w:rPr>
          <w:sz w:val="24"/>
        </w:rPr>
        <w:fldChar w:fldCharType="separate"/>
      </w:r>
      <w:r>
        <w:rPr>
          <w:sz w:val="24"/>
        </w:rPr>
        <w:t>i</w:t>
      </w:r>
      <w:r>
        <w:rPr>
          <w:sz w:val="24"/>
        </w:rPr>
        <w:fldChar w:fldCharType="end"/>
      </w:r>
      <w:r>
        <w:rPr>
          <w:rFonts w:hint="eastAsia"/>
          <w:sz w:val="24"/>
        </w:rPr>
        <w:t>．计算厚度</w:t>
      </w:r>
      <w:r>
        <w:rPr>
          <w:rFonts w:hint="eastAsia"/>
          <w:sz w:val="24"/>
        </w:rPr>
        <w:t>: h = z_bottom - z_top</w:t>
      </w:r>
    </w:p>
    <w:p w14:paraId="1C81022C" w14:textId="77777777" w:rsidR="008724BF" w:rsidRDefault="008A7C78">
      <w:pPr>
        <w:snapToGrid w:val="0"/>
        <w:spacing w:line="300" w:lineRule="auto"/>
        <w:rPr>
          <w:sz w:val="24"/>
        </w:rPr>
      </w:pPr>
      <w:r>
        <w:rPr>
          <w:rFonts w:hint="eastAsia"/>
          <w:sz w:val="24"/>
        </w:rPr>
        <w:t xml:space="preserve">           </w:t>
      </w:r>
      <w:r>
        <w:rPr>
          <w:sz w:val="24"/>
        </w:rPr>
        <w:fldChar w:fldCharType="begin"/>
      </w:r>
      <w:r>
        <w:rPr>
          <w:sz w:val="24"/>
        </w:rPr>
        <w:instrText xml:space="preserve"> </w:instrText>
      </w:r>
      <w:r>
        <w:rPr>
          <w:rFonts w:hint="eastAsia"/>
          <w:sz w:val="24"/>
        </w:rPr>
        <w:instrText>= 2 \* roman</w:instrText>
      </w:r>
      <w:r>
        <w:rPr>
          <w:sz w:val="24"/>
        </w:rPr>
        <w:instrText xml:space="preserve"> </w:instrText>
      </w:r>
      <w:r>
        <w:rPr>
          <w:sz w:val="24"/>
        </w:rPr>
        <w:fldChar w:fldCharType="separate"/>
      </w:r>
      <w:r>
        <w:rPr>
          <w:sz w:val="24"/>
        </w:rPr>
        <w:t>ii</w:t>
      </w:r>
      <w:r>
        <w:rPr>
          <w:sz w:val="24"/>
        </w:rPr>
        <w:fldChar w:fldCharType="end"/>
      </w:r>
      <w:r>
        <w:rPr>
          <w:rFonts w:hint="eastAsia"/>
          <w:sz w:val="24"/>
        </w:rPr>
        <w:t>．映射颜色</w:t>
      </w:r>
      <w:r>
        <w:rPr>
          <w:rFonts w:hint="eastAsia"/>
          <w:sz w:val="24"/>
        </w:rPr>
        <w:t>: color = mapColor(attribute)</w:t>
      </w:r>
    </w:p>
    <w:p w14:paraId="1C3D1B1E" w14:textId="77777777" w:rsidR="008724BF" w:rsidRDefault="008A7C78">
      <w:pPr>
        <w:snapToGrid w:val="0"/>
        <w:spacing w:line="300" w:lineRule="auto"/>
        <w:rPr>
          <w:sz w:val="24"/>
        </w:rPr>
      </w:pPr>
      <w:r>
        <w:rPr>
          <w:rFonts w:hint="eastAsia"/>
          <w:sz w:val="24"/>
        </w:rPr>
        <w:t xml:space="preserve">           </w:t>
      </w:r>
      <w:r>
        <w:rPr>
          <w:sz w:val="24"/>
        </w:rPr>
        <w:fldChar w:fldCharType="begin"/>
      </w:r>
      <w:r>
        <w:rPr>
          <w:sz w:val="24"/>
        </w:rPr>
        <w:instrText xml:space="preserve"> </w:instrText>
      </w:r>
      <w:r>
        <w:rPr>
          <w:rFonts w:hint="eastAsia"/>
          <w:sz w:val="24"/>
        </w:rPr>
        <w:instrText>= 3 \* roman</w:instrText>
      </w:r>
      <w:r>
        <w:rPr>
          <w:sz w:val="24"/>
        </w:rPr>
        <w:instrText xml:space="preserve"> </w:instrText>
      </w:r>
      <w:r>
        <w:rPr>
          <w:sz w:val="24"/>
        </w:rPr>
        <w:fldChar w:fldCharType="separate"/>
      </w:r>
      <w:r>
        <w:rPr>
          <w:sz w:val="24"/>
        </w:rPr>
        <w:t>iii</w:t>
      </w:r>
      <w:r>
        <w:rPr>
          <w:sz w:val="24"/>
        </w:rPr>
        <w:fldChar w:fldCharType="end"/>
      </w:r>
      <w:r>
        <w:rPr>
          <w:rFonts w:hint="eastAsia"/>
          <w:sz w:val="24"/>
        </w:rPr>
        <w:t>．创建</w:t>
      </w:r>
      <w:r>
        <w:rPr>
          <w:rFonts w:hint="eastAsia"/>
          <w:sz w:val="24"/>
        </w:rPr>
        <w:t xml:space="preserve"> Layer </w:t>
      </w:r>
      <w:r>
        <w:rPr>
          <w:rFonts w:hint="eastAsia"/>
          <w:sz w:val="24"/>
        </w:rPr>
        <w:t>对象并添加到</w:t>
      </w:r>
      <w:r>
        <w:rPr>
          <w:rFonts w:hint="eastAsia"/>
          <w:sz w:val="24"/>
        </w:rPr>
        <w:t xml:space="preserve"> layers </w:t>
      </w:r>
      <w:r>
        <w:rPr>
          <w:rFonts w:hint="eastAsia"/>
          <w:sz w:val="24"/>
        </w:rPr>
        <w:t>集合</w:t>
      </w:r>
    </w:p>
    <w:p w14:paraId="6F460C29" w14:textId="77777777" w:rsidR="008724BF" w:rsidRDefault="008A7C78">
      <w:pPr>
        <w:snapToGrid w:val="0"/>
        <w:spacing w:line="300" w:lineRule="auto"/>
        <w:rPr>
          <w:sz w:val="24"/>
        </w:rPr>
      </w:pPr>
      <w:r>
        <w:rPr>
          <w:rFonts w:hint="eastAsia"/>
          <w:sz w:val="24"/>
        </w:rPr>
        <w:t xml:space="preserve">       d. </w:t>
      </w:r>
      <w:r>
        <w:rPr>
          <w:rFonts w:hint="eastAsia"/>
          <w:sz w:val="24"/>
        </w:rPr>
        <w:t>创建</w:t>
      </w:r>
      <w:r>
        <w:rPr>
          <w:rFonts w:hint="eastAsia"/>
          <w:sz w:val="24"/>
        </w:rPr>
        <w:t xml:space="preserve"> Borehole </w:t>
      </w:r>
      <w:r>
        <w:rPr>
          <w:rFonts w:hint="eastAsia"/>
          <w:sz w:val="24"/>
        </w:rPr>
        <w:t>对象</w:t>
      </w:r>
      <w:r>
        <w:rPr>
          <w:rFonts w:hint="eastAsia"/>
          <w:sz w:val="24"/>
        </w:rPr>
        <w:t xml:space="preserve"> (x, y, layers) </w:t>
      </w:r>
      <w:r>
        <w:rPr>
          <w:rFonts w:hint="eastAsia"/>
          <w:sz w:val="24"/>
        </w:rPr>
        <w:t>并添加到</w:t>
      </w:r>
      <w:r>
        <w:rPr>
          <w:rFonts w:hint="eastAsia"/>
          <w:sz w:val="24"/>
        </w:rPr>
        <w:t xml:space="preserve"> boreholes </w:t>
      </w:r>
      <w:r>
        <w:rPr>
          <w:rFonts w:hint="eastAsia"/>
          <w:sz w:val="24"/>
        </w:rPr>
        <w:t>集合</w:t>
      </w:r>
    </w:p>
    <w:p w14:paraId="510B1181" w14:textId="77777777" w:rsidR="008724BF" w:rsidRDefault="008A7C78">
      <w:pPr>
        <w:snapToGrid w:val="0"/>
        <w:spacing w:line="300" w:lineRule="auto"/>
        <w:ind w:firstLineChars="200" w:firstLine="480"/>
        <w:rPr>
          <w:sz w:val="24"/>
        </w:rPr>
      </w:pPr>
      <w:r>
        <w:rPr>
          <w:rFonts w:hint="eastAsia"/>
          <w:sz w:val="24"/>
        </w:rPr>
        <w:t>（</w:t>
      </w:r>
      <w:r>
        <w:rPr>
          <w:rFonts w:hint="eastAsia"/>
          <w:sz w:val="24"/>
        </w:rPr>
        <w:t>5</w:t>
      </w:r>
      <w:r>
        <w:rPr>
          <w:rFonts w:hint="eastAsia"/>
          <w:sz w:val="24"/>
        </w:rPr>
        <w:t>）返回所有钻孔数据</w:t>
      </w:r>
      <w:r>
        <w:rPr>
          <w:rFonts w:hint="eastAsia"/>
          <w:sz w:val="24"/>
        </w:rPr>
        <w:t>: boreholes</w:t>
      </w:r>
    </w:p>
    <w:p w14:paraId="4C71E4D1" w14:textId="77777777" w:rsidR="008724BF" w:rsidRDefault="008A7C78">
      <w:pPr>
        <w:snapToGrid w:val="0"/>
        <w:spacing w:line="300" w:lineRule="auto"/>
        <w:ind w:firstLineChars="200" w:firstLine="480"/>
        <w:jc w:val="center"/>
        <w:rPr>
          <w:sz w:val="24"/>
        </w:rPr>
      </w:pPr>
      <w:r>
        <w:rPr>
          <w:noProof/>
          <w:sz w:val="24"/>
        </w:rPr>
        <w:drawing>
          <wp:inline distT="0" distB="0" distL="0" distR="0" wp14:anchorId="2FC52640" wp14:editId="39592324">
            <wp:extent cx="2658110" cy="2369185"/>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a:picLocks noChangeAspect="1"/>
                    </pic:cNvPicPr>
                  </pic:nvPicPr>
                  <pic:blipFill>
                    <a:blip r:embed="rId32"/>
                    <a:stretch>
                      <a:fillRect/>
                    </a:stretch>
                  </pic:blipFill>
                  <pic:spPr>
                    <a:xfrm>
                      <a:off x="0" y="0"/>
                      <a:ext cx="2670672" cy="2380972"/>
                    </a:xfrm>
                    <a:prstGeom prst="rect">
                      <a:avLst/>
                    </a:prstGeom>
                  </pic:spPr>
                </pic:pic>
              </a:graphicData>
            </a:graphic>
          </wp:inline>
        </w:drawing>
      </w:r>
    </w:p>
    <w:p w14:paraId="6C3C42AE" w14:textId="77777777"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2</w:t>
      </w:r>
      <w:r>
        <w:rPr>
          <w:color w:val="000000"/>
          <w:szCs w:val="21"/>
        </w:rPr>
        <w:t>.</w:t>
      </w:r>
      <w:r>
        <w:rPr>
          <w:rFonts w:hint="eastAsia"/>
          <w:color w:val="000000"/>
          <w:szCs w:val="21"/>
        </w:rPr>
        <w:t>6</w:t>
      </w:r>
      <w:r>
        <w:rPr>
          <w:color w:val="000000"/>
          <w:szCs w:val="21"/>
        </w:rPr>
        <w:t xml:space="preserve"> </w:t>
      </w:r>
      <w:r>
        <w:rPr>
          <w:rFonts w:hint="eastAsia"/>
          <w:color w:val="000000"/>
          <w:szCs w:val="21"/>
        </w:rPr>
        <w:t>钻孔模型</w:t>
      </w:r>
      <w:r>
        <w:rPr>
          <w:color w:val="000000"/>
          <w:szCs w:val="21"/>
        </w:rPr>
        <w:t>示意图</w:t>
      </w:r>
    </w:p>
    <w:p w14:paraId="46468A5A"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2</w:t>
      </w:r>
      <w:r>
        <w:rPr>
          <w:color w:val="000000"/>
          <w:szCs w:val="21"/>
        </w:rPr>
        <w:t>.</w:t>
      </w:r>
      <w:r>
        <w:rPr>
          <w:rFonts w:hint="eastAsia"/>
          <w:color w:val="000000"/>
          <w:szCs w:val="21"/>
        </w:rPr>
        <w:t>6</w:t>
      </w:r>
      <w:r>
        <w:rPr>
          <w:color w:val="000000"/>
          <w:szCs w:val="21"/>
        </w:rPr>
        <w:t xml:space="preserve"> Schematic diagram of drilling model</w:t>
      </w:r>
    </w:p>
    <w:p w14:paraId="7425153E" w14:textId="77777777" w:rsidR="008724BF" w:rsidRDefault="008A7C78">
      <w:pPr>
        <w:snapToGrid w:val="0"/>
        <w:spacing w:line="300" w:lineRule="auto"/>
        <w:ind w:firstLineChars="200" w:firstLine="480"/>
        <w:rPr>
          <w:sz w:val="24"/>
        </w:rPr>
      </w:pPr>
      <w:r>
        <w:rPr>
          <w:rFonts w:hint="eastAsia"/>
          <w:sz w:val="24"/>
        </w:rPr>
        <w:t>本小节主要讲述钻孔模型的构建流程，以钻孔坐标和地层厚度为核心的数据结构。通过上述方法，每个钻孔以叠加的圆柱体分段渲染，实现地层厚度的直观表示。不同地层的颜色清晰区分了地层属性，便于用户快速理解钻孔内地质结构。</w:t>
      </w:r>
    </w:p>
    <w:p w14:paraId="4DACD911" w14:textId="77777777" w:rsidR="008724BF" w:rsidRDefault="008A7C78">
      <w:pPr>
        <w:keepNext/>
        <w:keepLines/>
        <w:snapToGrid w:val="0"/>
        <w:spacing w:before="240" w:after="120" w:line="360" w:lineRule="auto"/>
        <w:outlineLvl w:val="1"/>
        <w:rPr>
          <w:rFonts w:eastAsia="黑体"/>
          <w:sz w:val="28"/>
          <w:szCs w:val="32"/>
        </w:rPr>
      </w:pPr>
      <w:bookmarkStart w:id="86" w:name="_Toc191816683"/>
      <w:r>
        <w:rPr>
          <w:rFonts w:eastAsia="黑体" w:hint="eastAsia"/>
          <w:sz w:val="28"/>
          <w:szCs w:val="32"/>
        </w:rPr>
        <w:t>2</w:t>
      </w:r>
      <w:r>
        <w:rPr>
          <w:rFonts w:eastAsia="黑体"/>
          <w:sz w:val="28"/>
          <w:szCs w:val="32"/>
        </w:rPr>
        <w:t>.</w:t>
      </w:r>
      <w:r>
        <w:rPr>
          <w:rFonts w:eastAsia="黑体" w:hint="eastAsia"/>
          <w:sz w:val="28"/>
          <w:szCs w:val="32"/>
        </w:rPr>
        <w:t>3</w:t>
      </w:r>
      <w:r>
        <w:rPr>
          <w:rFonts w:eastAsia="黑体"/>
          <w:sz w:val="28"/>
          <w:szCs w:val="32"/>
        </w:rPr>
        <w:t xml:space="preserve"> </w:t>
      </w:r>
      <w:r>
        <w:rPr>
          <w:rFonts w:eastAsia="黑体" w:hint="eastAsia"/>
          <w:sz w:val="28"/>
          <w:szCs w:val="32"/>
        </w:rPr>
        <w:t>断层</w:t>
      </w:r>
      <w:r>
        <w:rPr>
          <w:rFonts w:eastAsia="黑体"/>
          <w:sz w:val="28"/>
          <w:szCs w:val="32"/>
        </w:rPr>
        <w:t>模型构建</w:t>
      </w:r>
      <w:bookmarkEnd w:id="86"/>
    </w:p>
    <w:p w14:paraId="766BD118" w14:textId="77777777" w:rsidR="008724BF" w:rsidRDefault="008A7C78">
      <w:pPr>
        <w:keepNext/>
        <w:keepLines/>
        <w:snapToGrid w:val="0"/>
        <w:spacing w:beforeLines="50" w:before="156" w:after="120" w:line="360" w:lineRule="auto"/>
        <w:outlineLvl w:val="2"/>
        <w:rPr>
          <w:rFonts w:eastAsia="黑体"/>
          <w:bCs/>
          <w:sz w:val="24"/>
        </w:rPr>
      </w:pPr>
      <w:bookmarkStart w:id="87" w:name="_Toc191816684"/>
      <w:r>
        <w:rPr>
          <w:rFonts w:eastAsia="黑体"/>
          <w:bCs/>
          <w:sz w:val="24"/>
        </w:rPr>
        <w:t>2.</w:t>
      </w:r>
      <w:r>
        <w:rPr>
          <w:rFonts w:eastAsia="黑体" w:hint="eastAsia"/>
          <w:bCs/>
          <w:sz w:val="24"/>
        </w:rPr>
        <w:t>3</w:t>
      </w:r>
      <w:r>
        <w:rPr>
          <w:rFonts w:eastAsia="黑体"/>
          <w:bCs/>
          <w:sz w:val="24"/>
        </w:rPr>
        <w:t xml:space="preserve">.1 </w:t>
      </w:r>
      <w:r>
        <w:rPr>
          <w:rFonts w:eastAsia="黑体" w:hint="eastAsia"/>
          <w:bCs/>
          <w:sz w:val="24"/>
        </w:rPr>
        <w:t>相交断层模型构建方法</w:t>
      </w:r>
      <w:bookmarkEnd w:id="87"/>
    </w:p>
    <w:p w14:paraId="66014258" w14:textId="77777777" w:rsidR="008724BF" w:rsidRDefault="008A7C78">
      <w:pPr>
        <w:snapToGrid w:val="0"/>
        <w:spacing w:line="300" w:lineRule="auto"/>
        <w:ind w:firstLineChars="200" w:firstLine="480"/>
        <w:rPr>
          <w:sz w:val="24"/>
        </w:rPr>
      </w:pPr>
      <w:r>
        <w:rPr>
          <w:rFonts w:hint="eastAsia"/>
          <w:sz w:val="24"/>
        </w:rPr>
        <w:t>针对相交断层模型的构建，主要分为几个方面主辅断层分类、交点计算、数据</w:t>
      </w:r>
      <w:r>
        <w:rPr>
          <w:rFonts w:hint="eastAsia"/>
          <w:sz w:val="24"/>
        </w:rPr>
        <w:lastRenderedPageBreak/>
        <w:t>排序存储以及最终模型构建。主辅断层的分类是交叉计算的基础，依据人为设定规则，将主断层标记为</w:t>
      </w:r>
      <w:r>
        <w:rPr>
          <w:rFonts w:hint="eastAsia"/>
          <w:sz w:val="24"/>
        </w:rPr>
        <w:t xml:space="preserve"> MF</w:t>
      </w:r>
      <w:r>
        <w:rPr>
          <w:sz w:val="24"/>
        </w:rPr>
        <w:t>(Main Fault)</w:t>
      </w:r>
      <w:r>
        <w:rPr>
          <w:rFonts w:hint="eastAsia"/>
          <w:sz w:val="24"/>
        </w:rPr>
        <w:t>，辅断层依据尖灭情况分为无尖灭</w:t>
      </w:r>
      <w:r>
        <w:rPr>
          <w:rFonts w:hint="eastAsia"/>
          <w:sz w:val="24"/>
        </w:rPr>
        <w:t xml:space="preserve"> (AF</w:t>
      </w:r>
      <w:r>
        <w:rPr>
          <w:sz w:val="24"/>
        </w:rPr>
        <w:t>,</w:t>
      </w:r>
      <w:r>
        <w:t xml:space="preserve"> </w:t>
      </w:r>
      <w:r>
        <w:rPr>
          <w:sz w:val="24"/>
        </w:rPr>
        <w:t>Auxiliary Fault</w:t>
      </w:r>
      <w:r>
        <w:rPr>
          <w:rFonts w:hint="eastAsia"/>
          <w:sz w:val="24"/>
        </w:rPr>
        <w:t>)</w:t>
      </w:r>
      <w:r>
        <w:rPr>
          <w:rFonts w:hint="eastAsia"/>
          <w:sz w:val="24"/>
        </w:rPr>
        <w:t>、单尖灭</w:t>
      </w:r>
      <w:r>
        <w:rPr>
          <w:rFonts w:hint="eastAsia"/>
          <w:sz w:val="24"/>
        </w:rPr>
        <w:t xml:space="preserve"> (AFS</w:t>
      </w:r>
      <w:r>
        <w:rPr>
          <w:sz w:val="24"/>
        </w:rPr>
        <w:t>,</w:t>
      </w:r>
      <w:r>
        <w:t xml:space="preserve"> </w:t>
      </w:r>
      <w:r>
        <w:rPr>
          <w:sz w:val="24"/>
        </w:rPr>
        <w:t>Auxiliary Fault with Single Tip Extinction</w:t>
      </w:r>
      <w:r>
        <w:rPr>
          <w:rFonts w:hint="eastAsia"/>
          <w:sz w:val="24"/>
        </w:rPr>
        <w:t xml:space="preserve">) </w:t>
      </w:r>
      <w:r>
        <w:rPr>
          <w:rFonts w:hint="eastAsia"/>
          <w:sz w:val="24"/>
        </w:rPr>
        <w:t>和双尖灭</w:t>
      </w:r>
      <w:r>
        <w:rPr>
          <w:rFonts w:hint="eastAsia"/>
          <w:sz w:val="24"/>
        </w:rPr>
        <w:t xml:space="preserve"> (AFD</w:t>
      </w:r>
      <w:r>
        <w:rPr>
          <w:sz w:val="24"/>
        </w:rPr>
        <w:t>,</w:t>
      </w:r>
      <w:r>
        <w:t xml:space="preserve"> </w:t>
      </w:r>
      <w:r>
        <w:rPr>
          <w:sz w:val="24"/>
        </w:rPr>
        <w:t>Auxiliary Fault with Double Tip Extinction</w:t>
      </w:r>
      <w:r>
        <w:rPr>
          <w:rFonts w:hint="eastAsia"/>
          <w:sz w:val="24"/>
        </w:rPr>
        <w:t>)</w:t>
      </w:r>
      <w:r>
        <w:rPr>
          <w:rFonts w:hint="eastAsia"/>
          <w:sz w:val="24"/>
        </w:rPr>
        <w:t>。尖灭处理决定了断层在计算中的参与方式，其中尖灭点所在的线段需计算交点，而正常地层的上下层段不进行交点计算。通过二维数组存储断层的</w:t>
      </w:r>
      <w:r>
        <w:rPr>
          <w:rFonts w:hint="eastAsia"/>
          <w:sz w:val="24"/>
        </w:rPr>
        <w:t xml:space="preserve"> X</w:t>
      </w:r>
      <w:r>
        <w:rPr>
          <w:rFonts w:hint="eastAsia"/>
          <w:sz w:val="24"/>
        </w:rPr>
        <w:t>、</w:t>
      </w:r>
      <w:r>
        <w:rPr>
          <w:rFonts w:hint="eastAsia"/>
          <w:sz w:val="24"/>
        </w:rPr>
        <w:t xml:space="preserve">Y </w:t>
      </w:r>
      <w:r>
        <w:rPr>
          <w:rFonts w:hint="eastAsia"/>
          <w:sz w:val="24"/>
        </w:rPr>
        <w:t>坐标，结合尖灭表格数据，可以确定主辅断层在计算中的参与方式。</w:t>
      </w:r>
    </w:p>
    <w:p w14:paraId="16123254" w14:textId="77777777" w:rsidR="008724BF" w:rsidRDefault="008A7C78">
      <w:pPr>
        <w:snapToGrid w:val="0"/>
        <w:spacing w:line="300" w:lineRule="auto"/>
        <w:ind w:firstLineChars="200" w:firstLine="480"/>
        <w:rPr>
          <w:sz w:val="24"/>
        </w:rPr>
      </w:pPr>
      <w:r>
        <w:rPr>
          <w:rFonts w:hint="eastAsia"/>
          <w:sz w:val="24"/>
        </w:rPr>
        <w:t xml:space="preserve">1. </w:t>
      </w:r>
      <w:r>
        <w:rPr>
          <w:rFonts w:hint="eastAsia"/>
          <w:sz w:val="24"/>
        </w:rPr>
        <w:t>交点计算</w:t>
      </w:r>
    </w:p>
    <w:p w14:paraId="4609C1D5" w14:textId="77777777" w:rsidR="008724BF" w:rsidRDefault="008A7C78">
      <w:pPr>
        <w:snapToGrid w:val="0"/>
        <w:spacing w:line="300" w:lineRule="auto"/>
        <w:ind w:firstLineChars="150" w:firstLine="360"/>
        <w:rPr>
          <w:sz w:val="24"/>
        </w:rPr>
      </w:pPr>
      <w:r>
        <w:rPr>
          <w:rFonts w:hint="eastAsia"/>
          <w:sz w:val="24"/>
        </w:rPr>
        <w:t>（</w:t>
      </w:r>
      <w:r>
        <w:rPr>
          <w:rFonts w:hint="eastAsia"/>
          <w:sz w:val="24"/>
        </w:rPr>
        <w:t>1</w:t>
      </w:r>
      <w:r>
        <w:rPr>
          <w:rFonts w:hint="eastAsia"/>
          <w:sz w:val="24"/>
        </w:rPr>
        <w:t>）判断交点及交叉类型</w:t>
      </w:r>
    </w:p>
    <w:p w14:paraId="7F5DE549" w14:textId="77777777" w:rsidR="008724BF" w:rsidRDefault="008A7C78">
      <w:pPr>
        <w:snapToGrid w:val="0"/>
        <w:spacing w:line="300" w:lineRule="auto"/>
        <w:ind w:firstLineChars="200" w:firstLine="480"/>
        <w:rPr>
          <w:sz w:val="24"/>
        </w:rPr>
      </w:pPr>
      <w:r>
        <w:rPr>
          <w:rFonts w:hint="eastAsia"/>
          <w:sz w:val="24"/>
        </w:rPr>
        <w:t>在交点计算过程中，需要遍历主断层的相邻点对形成线段，并与辅断层求交。当主辅断层线段相交时，可能产生多个交点。交点数量决定了断层交叉类型：</w:t>
      </w:r>
    </w:p>
    <w:p w14:paraId="4D940854" w14:textId="77777777" w:rsidR="008724BF" w:rsidRDefault="008A7C78">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sz w:val="24"/>
        </w:rPr>
        <w:t>①</w:t>
      </w:r>
      <w:r>
        <w:rPr>
          <w:sz w:val="24"/>
        </w:rPr>
        <w:fldChar w:fldCharType="end"/>
      </w:r>
      <w:r>
        <w:rPr>
          <w:rFonts w:hint="eastAsia"/>
          <w:sz w:val="24"/>
        </w:rPr>
        <w:t>两个交点：分支型</w:t>
      </w:r>
    </w:p>
    <w:p w14:paraId="47221EE1" w14:textId="77777777" w:rsidR="008724BF" w:rsidRDefault="008A7C78">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sz w:val="24"/>
        </w:rPr>
        <w:t>②</w:t>
      </w:r>
      <w:r>
        <w:rPr>
          <w:sz w:val="24"/>
        </w:rPr>
        <w:fldChar w:fldCharType="end"/>
      </w:r>
      <w:r>
        <w:rPr>
          <w:rFonts w:hint="eastAsia"/>
          <w:sz w:val="24"/>
        </w:rPr>
        <w:t>四个交点：十字型</w:t>
      </w:r>
    </w:p>
    <w:p w14:paraId="03076E71" w14:textId="77777777" w:rsidR="008724BF" w:rsidRDefault="008A7C78">
      <w:pPr>
        <w:snapToGrid w:val="0"/>
        <w:spacing w:line="300" w:lineRule="auto"/>
        <w:ind w:firstLineChars="200" w:firstLine="480"/>
        <w:rPr>
          <w:sz w:val="24"/>
        </w:rPr>
      </w:pPr>
      <w:r>
        <w:rPr>
          <w:rFonts w:hint="eastAsia"/>
          <w:sz w:val="24"/>
        </w:rPr>
        <w:t>交点计算采用线段相交公式，对于主断层线段</w:t>
      </w:r>
      <w:r>
        <w:rPr>
          <w:rFonts w:hint="eastAsia"/>
          <w:sz w:val="24"/>
        </w:rPr>
        <w:t>P1P2</w:t>
      </w:r>
      <w:r>
        <w:rPr>
          <w:rFonts w:hint="eastAsia"/>
          <w:sz w:val="24"/>
        </w:rPr>
        <w:t>和辅断层线段</w:t>
      </w:r>
      <w:r>
        <w:rPr>
          <w:rFonts w:hint="eastAsia"/>
          <w:sz w:val="24"/>
        </w:rPr>
        <w:t>Q1Q2</w:t>
      </w:r>
      <w:r>
        <w:rPr>
          <w:rFonts w:hint="eastAsia"/>
          <w:sz w:val="24"/>
        </w:rPr>
        <w:t>，交点计算公式如下：</w:t>
      </w:r>
    </w:p>
    <w:p w14:paraId="62D2AE45" w14:textId="77777777" w:rsidR="008724BF" w:rsidRDefault="008A7C78">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m:oMath>
      </m:oMathPara>
    </w:p>
    <w:p w14:paraId="064AAFA8" w14:textId="77777777" w:rsidR="008724BF" w:rsidRDefault="008A7C78">
      <w:pPr>
        <w:snapToGrid w:val="0"/>
        <w:spacing w:line="300" w:lineRule="auto"/>
        <w:rPr>
          <w:sz w:val="24"/>
        </w:rPr>
      </w:pPr>
      <m:oMathPara>
        <m:oMath>
          <m:r>
            <w:rPr>
              <w:rFonts w:ascii="Cambria Math" w:hAnsi="Cambria Math"/>
              <w:sz w:val="24"/>
            </w:rPr>
            <m:t>y=</m:t>
          </m:r>
          <m:f>
            <m:fPr>
              <m:ctrlPr>
                <w:rPr>
                  <w:rFonts w:ascii="Cambria Math" w:hAnsi="Cambria Math"/>
                  <w:sz w:val="24"/>
                </w:rPr>
              </m:ctrlPr>
            </m:fPr>
            <m:num>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num>
            <m:den>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den>
          </m:f>
          <w:commentRangeStart w:id="88"/>
          <w:commentRangeEnd w:id="88"/>
          <m:r>
            <m:rPr>
              <m:sty m:val="p"/>
            </m:rPr>
            <w:commentReference w:id="88"/>
          </m:r>
        </m:oMath>
      </m:oMathPara>
    </w:p>
    <w:p w14:paraId="3F6372DE" w14:textId="77777777" w:rsidR="008724BF" w:rsidRDefault="008A7C78">
      <w:pPr>
        <w:snapToGrid w:val="0"/>
        <w:spacing w:line="300" w:lineRule="auto"/>
        <w:ind w:firstLineChars="200" w:firstLine="480"/>
        <w:rPr>
          <w:sz w:val="24"/>
        </w:rPr>
      </w:pPr>
      <w:r>
        <w:rPr>
          <w:rFonts w:hint="eastAsia"/>
          <w:sz w:val="24"/>
        </w:rPr>
        <w:t>计算所得的交点</w:t>
      </w:r>
      <w:r>
        <w:rPr>
          <w:rFonts w:hint="eastAsia"/>
          <w:sz w:val="24"/>
        </w:rPr>
        <w:t xml:space="preserve"> (x, y) </w:t>
      </w:r>
      <w:r>
        <w:rPr>
          <w:rFonts w:hint="eastAsia"/>
          <w:sz w:val="24"/>
        </w:rPr>
        <w:t>需满足在线段范围内，否则判定为无交点。</w:t>
      </w:r>
    </w:p>
    <w:p w14:paraId="12DD8636" w14:textId="77777777" w:rsidR="008724BF" w:rsidRDefault="008A7C78">
      <w:pPr>
        <w:snapToGrid w:val="0"/>
        <w:spacing w:line="300" w:lineRule="auto"/>
        <w:ind w:firstLineChars="150" w:firstLine="360"/>
        <w:rPr>
          <w:sz w:val="24"/>
        </w:rPr>
      </w:pPr>
      <w:r>
        <w:rPr>
          <w:rFonts w:hint="eastAsia"/>
          <w:sz w:val="24"/>
        </w:rPr>
        <w:t>（</w:t>
      </w:r>
      <w:r>
        <w:rPr>
          <w:rFonts w:hint="eastAsia"/>
          <w:sz w:val="24"/>
        </w:rPr>
        <w:t>2</w:t>
      </w:r>
      <w:r>
        <w:rPr>
          <w:rFonts w:hint="eastAsia"/>
          <w:sz w:val="24"/>
        </w:rPr>
        <w:t>）计算主次交点</w:t>
      </w:r>
    </w:p>
    <w:p w14:paraId="57729172" w14:textId="77777777" w:rsidR="008724BF" w:rsidRDefault="008A7C78">
      <w:pPr>
        <w:snapToGrid w:val="0"/>
        <w:spacing w:line="300" w:lineRule="auto"/>
        <w:ind w:firstLineChars="200" w:firstLine="480"/>
        <w:rPr>
          <w:sz w:val="24"/>
        </w:rPr>
      </w:pPr>
      <w:r>
        <w:rPr>
          <w:rFonts w:hint="eastAsia"/>
          <w:sz w:val="24"/>
        </w:rPr>
        <w:t>对于两个交点情况，需要计算它们到端点的距离，并按距离排序：</w:t>
      </w:r>
    </w:p>
    <w:p w14:paraId="5268C72F"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1</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756648A1"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2</m:t>
              </m:r>
            </m:sub>
          </m:sSub>
          <m:r>
            <w:rPr>
              <w:rFonts w:ascii="Cambria Math" w:hAnsi="Cambria Math"/>
              <w:sz w:val="24"/>
            </w:rPr>
            <m:t>=</m:t>
          </m:r>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p2</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oMath>
      </m:oMathPara>
    </w:p>
    <w:p w14:paraId="18AE2AF8" w14:textId="77777777" w:rsidR="008724BF" w:rsidRDefault="008A7C78">
      <w:pPr>
        <w:snapToGrid w:val="0"/>
        <w:spacing w:line="300" w:lineRule="auto"/>
        <w:ind w:firstLineChars="200" w:firstLine="480"/>
        <w:rPr>
          <w:sz w:val="24"/>
        </w:rPr>
      </w:pPr>
      <w:r>
        <w:rPr>
          <w:rFonts w:hint="eastAsia"/>
          <w:sz w:val="24"/>
        </w:rPr>
        <w:t>排序后：</w:t>
      </w:r>
    </w:p>
    <w:p w14:paraId="2DA142C5" w14:textId="77777777" w:rsidR="008724BF" w:rsidRDefault="008A7C78">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sz w:val="24"/>
        </w:rPr>
        <w:t>①</w:t>
      </w:r>
      <w:r>
        <w:rPr>
          <w:sz w:val="24"/>
        </w:rPr>
        <w:fldChar w:fldCharType="end"/>
      </w:r>
      <w:r>
        <w:rPr>
          <w:rFonts w:hint="eastAsia"/>
          <w:sz w:val="24"/>
        </w:rPr>
        <w:t>主交点（</w:t>
      </w:r>
      <w:r>
        <w:rPr>
          <w:rFonts w:hint="eastAsia"/>
          <w:sz w:val="24"/>
        </w:rPr>
        <w:t>Primary Junction</w:t>
      </w:r>
      <w:r>
        <w:rPr>
          <w:rFonts w:hint="eastAsia"/>
          <w:sz w:val="24"/>
        </w:rPr>
        <w:t>）</w:t>
      </w:r>
    </w:p>
    <w:p w14:paraId="151412BA" w14:textId="77777777" w:rsidR="008724BF" w:rsidRDefault="008A7C78">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sz w:val="24"/>
        </w:rPr>
        <w:t>②</w:t>
      </w:r>
      <w:r>
        <w:rPr>
          <w:sz w:val="24"/>
        </w:rPr>
        <w:fldChar w:fldCharType="end"/>
      </w:r>
      <w:r>
        <w:rPr>
          <w:rFonts w:hint="eastAsia"/>
          <w:sz w:val="24"/>
        </w:rPr>
        <w:t>次交点（</w:t>
      </w:r>
      <w:r>
        <w:rPr>
          <w:rFonts w:hint="eastAsia"/>
          <w:sz w:val="24"/>
        </w:rPr>
        <w:t>Secondary Junction</w:t>
      </w:r>
      <w:r>
        <w:rPr>
          <w:rFonts w:hint="eastAsia"/>
          <w:sz w:val="24"/>
        </w:rPr>
        <w:t>）</w:t>
      </w:r>
    </w:p>
    <w:p w14:paraId="089BEC42" w14:textId="77777777" w:rsidR="008724BF" w:rsidRDefault="008A7C78">
      <w:pPr>
        <w:snapToGrid w:val="0"/>
        <w:spacing w:line="300" w:lineRule="auto"/>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sz w:val="24"/>
        </w:rPr>
        <w:t>③</w:t>
      </w:r>
      <w:r>
        <w:rPr>
          <w:sz w:val="24"/>
        </w:rPr>
        <w:fldChar w:fldCharType="end"/>
      </w:r>
      <w:r>
        <w:rPr>
          <w:rFonts w:hint="eastAsia"/>
          <w:sz w:val="24"/>
        </w:rPr>
        <w:t>主交点与次交点之间的主断层点需删除，避免冗余数据。</w:t>
      </w:r>
    </w:p>
    <w:p w14:paraId="60C352B4" w14:textId="77777777" w:rsidR="008724BF" w:rsidRDefault="008A7C78">
      <w:pPr>
        <w:snapToGrid w:val="0"/>
        <w:spacing w:line="300" w:lineRule="auto"/>
        <w:rPr>
          <w:sz w:val="24"/>
        </w:rPr>
      </w:pPr>
      <w:r>
        <w:rPr>
          <w:rFonts w:hint="eastAsia"/>
          <w:sz w:val="24"/>
        </w:rPr>
        <w:t>对于仅一个交点的情况，主断层无法直接判断主次交点，因此需要计算所有端点到主断层的最短距离，保留最短的两个端点，并依据交点位置插入数据：</w:t>
      </w:r>
    </w:p>
    <w:p w14:paraId="6E56C352"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w:rPr>
              <w:rFonts w:ascii="Cambria Math" w:hAnsi="Cambria Math"/>
              <w:sz w:val="24"/>
            </w:rPr>
            <m:t>=</m:t>
          </m:r>
          <m:r>
            <m:rPr>
              <m:sty m:val="p"/>
            </m:rPr>
            <w:rPr>
              <w:rFonts w:ascii="Cambria Math" w:hAnsi="Cambria Math"/>
              <w:sz w:val="24"/>
            </w:rPr>
            <m:t>min</m:t>
          </m:r>
          <m:d>
            <m:dPr>
              <m:ctrlPr>
                <w:rPr>
                  <w:rFonts w:ascii="Cambria Math" w:hAnsi="Cambria Math"/>
                  <w:sz w:val="24"/>
                </w:rPr>
              </m:ctrlPr>
            </m:dPr>
            <m:e>
              <m:rad>
                <m:radPr>
                  <m:degHide m:val="1"/>
                  <m:ctrlPr>
                    <w:rPr>
                      <w:rFonts w:ascii="Cambria Math" w:hAnsi="Cambria Math"/>
                      <w:sz w:val="24"/>
                    </w:rPr>
                  </m:ctrlPr>
                </m:radPr>
                <m:deg/>
                <m:e>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p</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e>
              </m:rad>
            </m:e>
          </m:d>
        </m:oMath>
      </m:oMathPara>
    </w:p>
    <w:p w14:paraId="5D24579D" w14:textId="77777777" w:rsidR="008724BF" w:rsidRDefault="008A7C78">
      <w:pPr>
        <w:snapToGrid w:val="0"/>
        <w:spacing w:line="300" w:lineRule="auto"/>
        <w:ind w:firstLineChars="150" w:firstLine="360"/>
        <w:rPr>
          <w:sz w:val="24"/>
        </w:rPr>
      </w:pPr>
      <w:r>
        <w:rPr>
          <w:rFonts w:hint="eastAsia"/>
          <w:sz w:val="24"/>
        </w:rPr>
        <w:t>（</w:t>
      </w:r>
      <w:r>
        <w:rPr>
          <w:rFonts w:hint="eastAsia"/>
          <w:sz w:val="24"/>
        </w:rPr>
        <w:t>3</w:t>
      </w:r>
      <w:r>
        <w:rPr>
          <w:rFonts w:hint="eastAsia"/>
          <w:sz w:val="24"/>
        </w:rPr>
        <w:t>）无交点处理</w:t>
      </w:r>
    </w:p>
    <w:p w14:paraId="56421041" w14:textId="77777777" w:rsidR="008724BF" w:rsidRDefault="008A7C78">
      <w:pPr>
        <w:snapToGrid w:val="0"/>
        <w:spacing w:line="300" w:lineRule="auto"/>
        <w:rPr>
          <w:sz w:val="24"/>
        </w:rPr>
      </w:pPr>
      <w:r>
        <w:rPr>
          <w:rFonts w:hint="eastAsia"/>
          <w:sz w:val="24"/>
        </w:rPr>
        <w:t>若无交点，则计算辅断层的直线方程与主断层交点所在的直线方程求交，补充数据，</w:t>
      </w:r>
      <w:r>
        <w:rPr>
          <w:rFonts w:hint="eastAsia"/>
          <w:sz w:val="24"/>
        </w:rPr>
        <w:lastRenderedPageBreak/>
        <w:t>获得交点后，根据最近点法则确定插入位置：</w:t>
      </w:r>
    </w:p>
    <w:p w14:paraId="3B7AA41A" w14:textId="77777777" w:rsidR="008724BF" w:rsidRDefault="008A7C78">
      <w:pPr>
        <w:snapToGrid w:val="0"/>
        <w:spacing w:line="300" w:lineRule="auto"/>
        <w:rPr>
          <w:sz w:val="24"/>
        </w:rPr>
      </w:pPr>
      <m:oMathPara>
        <m:oMath>
          <m:r>
            <w:rPr>
              <w:rFonts w:ascii="Cambria Math" w:hAnsi="Cambria Math"/>
              <w:sz w:val="24"/>
            </w:rPr>
            <m:t>Ax + By + C = 0</m:t>
          </m:r>
        </m:oMath>
      </m:oMathPara>
    </w:p>
    <w:p w14:paraId="6D104EA9" w14:textId="77777777" w:rsidR="008724BF" w:rsidRDefault="00F119E4">
      <w:pPr>
        <w:snapToGrid w:val="0"/>
        <w:spacing w:line="300" w:lineRule="auto"/>
        <w:rPr>
          <w:sz w:val="24"/>
        </w:rPr>
      </w:pPr>
      <m:oMathPara>
        <m:oMath>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x+</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y+</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=0</m:t>
          </m:r>
        </m:oMath>
      </m:oMathPara>
    </w:p>
    <w:p w14:paraId="28111F8E" w14:textId="77777777" w:rsidR="008724BF" w:rsidRDefault="008A7C78">
      <w:pPr>
        <w:snapToGrid w:val="0"/>
        <w:spacing w:line="300" w:lineRule="auto"/>
        <w:rPr>
          <w:sz w:val="24"/>
        </w:rPr>
      </w:pPr>
      <m:oMathPara>
        <m:oMath>
          <m:r>
            <w:rPr>
              <w:rFonts w:ascii="Cambria Math" w:hAnsi="Cambria Math"/>
              <w:sz w:val="24"/>
            </w:rPr>
            <m:t>x=</m:t>
          </m:r>
          <m:f>
            <m:fPr>
              <m:ctrlPr>
                <w:rPr>
                  <w:rFonts w:ascii="Cambria Math" w:hAnsi="Cambria Math"/>
                  <w:sz w:val="24"/>
                </w:rPr>
              </m:ctrlPr>
            </m:fPr>
            <m:num>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C-B</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r>
            <w:rPr>
              <w:rFonts w:ascii="Cambria Math" w:hAnsi="Cambria Math"/>
              <w:sz w:val="24"/>
            </w:rPr>
            <m:t>,  y=</m:t>
          </m:r>
          <m:f>
            <m:fPr>
              <m:ctrlPr>
                <w:rPr>
                  <w:rFonts w:ascii="Cambria Math" w:hAnsi="Cambria Math"/>
                  <w:sz w:val="24"/>
                </w:rPr>
              </m:ctrlPr>
            </m:fPr>
            <m:num>
              <m:r>
                <w:rPr>
                  <w:rFonts w:ascii="Cambria Math" w:hAnsi="Cambria Math"/>
                  <w:sz w:val="24"/>
                </w:rPr>
                <m:t>A</m:t>
              </m:r>
              <m:sSup>
                <m:sSupPr>
                  <m:ctrlPr>
                    <w:rPr>
                      <w:rFonts w:ascii="Cambria Math" w:hAnsi="Cambria Math"/>
                      <w:i/>
                      <w:sz w:val="24"/>
                    </w:rPr>
                  </m:ctrlPr>
                </m:sSupPr>
                <m:e>
                  <m:r>
                    <w:rPr>
                      <w:rFonts w:ascii="Cambria Math" w:hAnsi="Cambria Math"/>
                      <w:sz w:val="24"/>
                    </w:rPr>
                    <m:t>C</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C</m:t>
              </m:r>
            </m:num>
            <m:den>
              <m:r>
                <w:rPr>
                  <w:rFonts w:ascii="Cambria Math" w:hAnsi="Cambria Math"/>
                  <w:sz w:val="24"/>
                </w:rPr>
                <m:t>A</m:t>
              </m:r>
              <m:sSup>
                <m:sSupPr>
                  <m:ctrlPr>
                    <w:rPr>
                      <w:rFonts w:ascii="Cambria Math" w:hAnsi="Cambria Math"/>
                      <w:i/>
                      <w:sz w:val="24"/>
                    </w:rPr>
                  </m:ctrlPr>
                </m:sSupPr>
                <m:e>
                  <m:r>
                    <w:rPr>
                      <w:rFonts w:ascii="Cambria Math" w:hAnsi="Cambria Math"/>
                      <w:sz w:val="24"/>
                    </w:rPr>
                    <m:t>B</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B</m:t>
              </m:r>
            </m:den>
          </m:f>
        </m:oMath>
      </m:oMathPara>
    </w:p>
    <w:p w14:paraId="5ABBB1DD" w14:textId="77777777" w:rsidR="008724BF" w:rsidRDefault="008A7C78">
      <w:pPr>
        <w:snapToGrid w:val="0"/>
        <w:spacing w:line="300" w:lineRule="auto"/>
        <w:rPr>
          <w:sz w:val="24"/>
        </w:rPr>
      </w:pPr>
      <w:bookmarkStart w:id="89" w:name="OLE_LINK3"/>
      <w:bookmarkStart w:id="90" w:name="OLE_LINK4"/>
      <w:r>
        <w:rPr>
          <w:rFonts w:hint="eastAsia"/>
          <w:sz w:val="24"/>
        </w:rPr>
        <w:t xml:space="preserve">2. </w:t>
      </w:r>
      <w:r>
        <w:rPr>
          <w:rFonts w:hint="eastAsia"/>
          <w:sz w:val="24"/>
        </w:rPr>
        <w:t>数据结构</w:t>
      </w:r>
    </w:p>
    <w:p w14:paraId="6DA3554E" w14:textId="77777777" w:rsidR="008724BF" w:rsidRDefault="008A7C78">
      <w:pPr>
        <w:snapToGrid w:val="0"/>
        <w:spacing w:line="300" w:lineRule="auto"/>
        <w:ind w:firstLineChars="200" w:firstLine="480"/>
        <w:rPr>
          <w:sz w:val="24"/>
        </w:rPr>
      </w:pPr>
      <w:r>
        <w:rPr>
          <w:rFonts w:hint="eastAsia"/>
          <w:sz w:val="24"/>
        </w:rPr>
        <w:t>计算交点后，需要对数据进行存储和排序，确保断层模型的正确性。数据结构如下：</w:t>
      </w:r>
    </w:p>
    <w:bookmarkEnd w:id="89"/>
    <w:bookmarkEnd w:id="90"/>
    <w:p w14:paraId="69CA93FA" w14:textId="77777777" w:rsidR="008724BF" w:rsidRDefault="008A7C78">
      <w:pPr>
        <w:snapToGrid w:val="0"/>
        <w:spacing w:line="300" w:lineRule="auto"/>
        <w:ind w:firstLineChars="200" w:firstLine="480"/>
        <w:rPr>
          <w:sz w:val="24"/>
        </w:rPr>
      </w:pPr>
      <w:r>
        <w:rPr>
          <w:rFonts w:hint="eastAsia"/>
          <w:sz w:val="24"/>
        </w:rPr>
        <w:t xml:space="preserve">// </w:t>
      </w:r>
      <w:r>
        <w:rPr>
          <w:rFonts w:hint="eastAsia"/>
          <w:sz w:val="24"/>
        </w:rPr>
        <w:t>定义交点数据结构</w:t>
      </w:r>
    </w:p>
    <w:p w14:paraId="1B9BC287" w14:textId="77777777" w:rsidR="008724BF" w:rsidRDefault="008A7C78">
      <w:pPr>
        <w:snapToGrid w:val="0"/>
        <w:spacing w:line="300" w:lineRule="auto"/>
        <w:ind w:firstLineChars="200" w:firstLine="480"/>
        <w:rPr>
          <w:sz w:val="24"/>
        </w:rPr>
      </w:pPr>
      <w:r>
        <w:rPr>
          <w:sz w:val="24"/>
        </w:rPr>
        <w:t>Structure: IntersectionPoint</w:t>
      </w:r>
    </w:p>
    <w:p w14:paraId="41826D50" w14:textId="77777777" w:rsidR="008724BF" w:rsidRDefault="008A7C78">
      <w:pPr>
        <w:snapToGrid w:val="0"/>
        <w:spacing w:line="300" w:lineRule="auto"/>
        <w:ind w:firstLineChars="200" w:firstLine="480"/>
        <w:rPr>
          <w:sz w:val="24"/>
        </w:rPr>
      </w:pPr>
      <w:r>
        <w:rPr>
          <w:sz w:val="24"/>
        </w:rPr>
        <w:t>Attributes:</w:t>
      </w:r>
    </w:p>
    <w:p w14:paraId="43A87FB6" w14:textId="77777777" w:rsidR="008724BF" w:rsidRDefault="008A7C78">
      <w:pPr>
        <w:snapToGrid w:val="0"/>
        <w:spacing w:line="300" w:lineRule="auto"/>
        <w:rPr>
          <w:sz w:val="24"/>
        </w:rPr>
      </w:pPr>
      <w:r>
        <w:rPr>
          <w:rFonts w:hint="eastAsia"/>
          <w:sz w:val="24"/>
        </w:rPr>
        <w:t xml:space="preserve">        - coordinates: tuple (x, y) // </w:t>
      </w:r>
      <w:r>
        <w:rPr>
          <w:rFonts w:hint="eastAsia"/>
          <w:sz w:val="24"/>
        </w:rPr>
        <w:t>交点坐标</w:t>
      </w:r>
    </w:p>
    <w:p w14:paraId="3238474E" w14:textId="77777777" w:rsidR="008724BF" w:rsidRDefault="008A7C78">
      <w:pPr>
        <w:snapToGrid w:val="0"/>
        <w:spacing w:line="300" w:lineRule="auto"/>
        <w:rPr>
          <w:sz w:val="24"/>
        </w:rPr>
      </w:pPr>
      <w:r>
        <w:rPr>
          <w:rFonts w:hint="eastAsia"/>
          <w:sz w:val="24"/>
        </w:rPr>
        <w:t xml:space="preserve">        - main_fault: string // </w:t>
      </w:r>
      <w:r>
        <w:rPr>
          <w:rFonts w:hint="eastAsia"/>
          <w:sz w:val="24"/>
        </w:rPr>
        <w:t>所属主断层（如</w:t>
      </w:r>
      <w:r>
        <w:rPr>
          <w:rFonts w:hint="eastAsia"/>
          <w:sz w:val="24"/>
        </w:rPr>
        <w:t>MF1</w:t>
      </w:r>
      <w:r>
        <w:rPr>
          <w:rFonts w:hint="eastAsia"/>
          <w:sz w:val="24"/>
        </w:rPr>
        <w:t>）</w:t>
      </w:r>
    </w:p>
    <w:p w14:paraId="34143B2D" w14:textId="77777777" w:rsidR="008724BF" w:rsidRDefault="008A7C78">
      <w:pPr>
        <w:snapToGrid w:val="0"/>
        <w:spacing w:line="300" w:lineRule="auto"/>
        <w:rPr>
          <w:sz w:val="24"/>
        </w:rPr>
      </w:pPr>
      <w:r>
        <w:rPr>
          <w:rFonts w:hint="eastAsia"/>
          <w:sz w:val="24"/>
        </w:rPr>
        <w:t xml:space="preserve">        - auxiliary_faults: list of string // </w:t>
      </w:r>
      <w:r>
        <w:rPr>
          <w:rFonts w:hint="eastAsia"/>
          <w:sz w:val="24"/>
        </w:rPr>
        <w:t>所属辅断层（如</w:t>
      </w:r>
      <w:r>
        <w:rPr>
          <w:rFonts w:hint="eastAsia"/>
          <w:sz w:val="24"/>
        </w:rPr>
        <w:t>AF1, AFS1</w:t>
      </w:r>
      <w:r>
        <w:rPr>
          <w:rFonts w:hint="eastAsia"/>
          <w:sz w:val="24"/>
        </w:rPr>
        <w:t>等）</w:t>
      </w:r>
    </w:p>
    <w:p w14:paraId="072EFDE6" w14:textId="77777777" w:rsidR="008724BF" w:rsidRDefault="008A7C78">
      <w:pPr>
        <w:snapToGrid w:val="0"/>
        <w:spacing w:line="300" w:lineRule="auto"/>
        <w:rPr>
          <w:sz w:val="24"/>
        </w:rPr>
      </w:pPr>
      <w:r>
        <w:rPr>
          <w:rFonts w:hint="eastAsia"/>
          <w:sz w:val="24"/>
        </w:rPr>
        <w:t xml:space="preserve">        - branch_order: list of int // </w:t>
      </w:r>
      <w:r>
        <w:rPr>
          <w:rFonts w:hint="eastAsia"/>
          <w:sz w:val="24"/>
        </w:rPr>
        <w:t>分支断层的排序方式</w:t>
      </w:r>
    </w:p>
    <w:p w14:paraId="30CF1E26" w14:textId="77777777" w:rsidR="008724BF" w:rsidRDefault="008A7C78">
      <w:pPr>
        <w:snapToGrid w:val="0"/>
        <w:spacing w:line="300" w:lineRule="auto"/>
        <w:rPr>
          <w:sz w:val="24"/>
        </w:rPr>
      </w:pPr>
      <w:r>
        <w:rPr>
          <w:rFonts w:hint="eastAsia"/>
          <w:sz w:val="24"/>
        </w:rPr>
        <w:t xml:space="preserve">        - counter_clockwise_order: list of int // </w:t>
      </w:r>
      <w:r>
        <w:rPr>
          <w:rFonts w:hint="eastAsia"/>
          <w:sz w:val="24"/>
        </w:rPr>
        <w:t>辅断层点的逆时针顺序</w:t>
      </w:r>
    </w:p>
    <w:p w14:paraId="4B4F0665" w14:textId="77777777" w:rsidR="008724BF" w:rsidRDefault="008A7C78">
      <w:pPr>
        <w:snapToGrid w:val="0"/>
        <w:spacing w:line="300" w:lineRule="auto"/>
        <w:rPr>
          <w:sz w:val="24"/>
        </w:rPr>
      </w:pPr>
      <w:r>
        <w:rPr>
          <w:rFonts w:hint="eastAsia"/>
          <w:sz w:val="24"/>
        </w:rPr>
        <w:t xml:space="preserve">        - insertion_index: int // </w:t>
      </w:r>
      <w:r>
        <w:rPr>
          <w:rFonts w:hint="eastAsia"/>
          <w:sz w:val="24"/>
        </w:rPr>
        <w:t>插入交点时的索引位置</w:t>
      </w:r>
    </w:p>
    <w:p w14:paraId="31B52B22" w14:textId="77777777" w:rsidR="008724BF" w:rsidRDefault="008A7C78">
      <w:pPr>
        <w:snapToGrid w:val="0"/>
        <w:spacing w:line="300" w:lineRule="auto"/>
        <w:ind w:firstLineChars="200" w:firstLine="480"/>
        <w:rPr>
          <w:sz w:val="24"/>
        </w:rPr>
      </w:pPr>
      <w:r>
        <w:rPr>
          <w:rFonts w:hint="eastAsia"/>
          <w:sz w:val="24"/>
        </w:rPr>
        <w:t xml:space="preserve">// </w:t>
      </w:r>
      <w:r>
        <w:rPr>
          <w:rFonts w:hint="eastAsia"/>
          <w:sz w:val="24"/>
        </w:rPr>
        <w:t>定义主断层数据结构</w:t>
      </w:r>
    </w:p>
    <w:p w14:paraId="0E44740C" w14:textId="77777777" w:rsidR="008724BF" w:rsidRDefault="008A7C78">
      <w:pPr>
        <w:snapToGrid w:val="0"/>
        <w:spacing w:line="300" w:lineRule="auto"/>
        <w:ind w:firstLineChars="200" w:firstLine="480"/>
        <w:rPr>
          <w:sz w:val="24"/>
        </w:rPr>
      </w:pPr>
      <w:r>
        <w:rPr>
          <w:sz w:val="24"/>
        </w:rPr>
        <w:t>Structure: MainFaultData</w:t>
      </w:r>
    </w:p>
    <w:p w14:paraId="7324A8C7" w14:textId="77777777" w:rsidR="008724BF" w:rsidRDefault="008A7C78">
      <w:pPr>
        <w:snapToGrid w:val="0"/>
        <w:spacing w:line="300" w:lineRule="auto"/>
        <w:ind w:firstLineChars="200" w:firstLine="480"/>
        <w:rPr>
          <w:sz w:val="24"/>
        </w:rPr>
      </w:pPr>
      <w:r>
        <w:rPr>
          <w:sz w:val="24"/>
        </w:rPr>
        <w:t>Attributes:</w:t>
      </w:r>
    </w:p>
    <w:p w14:paraId="606BD1E0" w14:textId="77777777" w:rsidR="008724BF" w:rsidRDefault="008A7C78">
      <w:pPr>
        <w:snapToGrid w:val="0"/>
        <w:spacing w:line="300" w:lineRule="auto"/>
        <w:rPr>
          <w:sz w:val="24"/>
        </w:rPr>
      </w:pPr>
      <w:r>
        <w:rPr>
          <w:rFonts w:hint="eastAsia"/>
          <w:sz w:val="24"/>
        </w:rPr>
        <w:t xml:space="preserve">        - fault_id: string // </w:t>
      </w:r>
      <w:r>
        <w:rPr>
          <w:rFonts w:hint="eastAsia"/>
          <w:sz w:val="24"/>
        </w:rPr>
        <w:t>断层</w:t>
      </w:r>
      <w:r>
        <w:rPr>
          <w:rFonts w:hint="eastAsia"/>
          <w:sz w:val="24"/>
        </w:rPr>
        <w:t>ID</w:t>
      </w:r>
    </w:p>
    <w:p w14:paraId="235F7AAF" w14:textId="77777777" w:rsidR="008724BF" w:rsidRDefault="008A7C78">
      <w:pPr>
        <w:snapToGrid w:val="0"/>
        <w:spacing w:line="300" w:lineRule="auto"/>
        <w:rPr>
          <w:sz w:val="24"/>
        </w:rPr>
      </w:pPr>
      <w:r>
        <w:rPr>
          <w:rFonts w:hint="eastAsia"/>
          <w:sz w:val="24"/>
        </w:rPr>
        <w:t xml:space="preserve">        - points: list of IntersectionPoint // </w:t>
      </w:r>
      <w:r>
        <w:rPr>
          <w:rFonts w:hint="eastAsia"/>
          <w:sz w:val="24"/>
        </w:rPr>
        <w:t>交点集合</w:t>
      </w:r>
    </w:p>
    <w:p w14:paraId="4D0F2AA2" w14:textId="77777777" w:rsidR="008724BF" w:rsidRDefault="008A7C78">
      <w:pPr>
        <w:snapToGrid w:val="0"/>
        <w:spacing w:line="300" w:lineRule="auto"/>
        <w:rPr>
          <w:sz w:val="24"/>
        </w:rPr>
      </w:pPr>
      <w:r>
        <w:rPr>
          <w:rFonts w:hint="eastAsia"/>
          <w:sz w:val="24"/>
        </w:rPr>
        <w:t xml:space="preserve">        - is_counter_clockwise: boolean // </w:t>
      </w:r>
      <w:r>
        <w:rPr>
          <w:rFonts w:hint="eastAsia"/>
          <w:sz w:val="24"/>
        </w:rPr>
        <w:t>逆时针排序标识</w:t>
      </w:r>
    </w:p>
    <w:p w14:paraId="5168AD63" w14:textId="77777777" w:rsidR="008724BF" w:rsidRDefault="008A7C78">
      <w:pPr>
        <w:snapToGrid w:val="0"/>
        <w:spacing w:line="300" w:lineRule="auto"/>
        <w:rPr>
          <w:sz w:val="24"/>
        </w:rPr>
      </w:pPr>
      <w:r>
        <w:rPr>
          <w:sz w:val="24"/>
        </w:rPr>
        <w:t>3</w:t>
      </w:r>
      <w:r>
        <w:rPr>
          <w:rFonts w:hint="eastAsia"/>
          <w:sz w:val="24"/>
        </w:rPr>
        <w:t xml:space="preserve">. </w:t>
      </w:r>
      <w:r>
        <w:rPr>
          <w:rFonts w:hint="eastAsia"/>
          <w:sz w:val="24"/>
        </w:rPr>
        <w:t>算法流程</w:t>
      </w:r>
    </w:p>
    <w:p w14:paraId="586A5DFF" w14:textId="77777777" w:rsidR="008724BF" w:rsidRDefault="008A7C78">
      <w:pPr>
        <w:snapToGrid w:val="0"/>
        <w:spacing w:line="300" w:lineRule="auto"/>
        <w:rPr>
          <w:sz w:val="24"/>
        </w:rPr>
      </w:pPr>
      <w:r>
        <w:rPr>
          <w:rFonts w:hint="eastAsia"/>
          <w:sz w:val="24"/>
        </w:rPr>
        <w:tab/>
      </w:r>
      <w:bookmarkStart w:id="91" w:name="OLE_LINK5"/>
      <w:bookmarkStart w:id="92" w:name="OLE_LINK6"/>
      <w:r>
        <w:rPr>
          <w:rFonts w:hint="eastAsia"/>
          <w:sz w:val="24"/>
        </w:rPr>
        <w:t>（</w:t>
      </w:r>
      <w:r>
        <w:rPr>
          <w:rFonts w:hint="eastAsia"/>
          <w:sz w:val="24"/>
        </w:rPr>
        <w:t>1</w:t>
      </w:r>
      <w:r>
        <w:rPr>
          <w:rFonts w:hint="eastAsia"/>
          <w:sz w:val="24"/>
        </w:rPr>
        <w:t>）</w:t>
      </w:r>
      <w:bookmarkEnd w:id="91"/>
      <w:bookmarkEnd w:id="92"/>
      <w:r>
        <w:rPr>
          <w:rFonts w:hint="eastAsia"/>
          <w:sz w:val="24"/>
        </w:rPr>
        <w:t>读取主辅断层数据，根据预设的规则进行分类存储</w:t>
      </w:r>
    </w:p>
    <w:p w14:paraId="66071130" w14:textId="77777777" w:rsidR="008724BF" w:rsidRDefault="008A7C78">
      <w:pPr>
        <w:snapToGrid w:val="0"/>
        <w:spacing w:line="300" w:lineRule="auto"/>
        <w:rPr>
          <w:sz w:val="24"/>
        </w:rPr>
      </w:pPr>
      <w:r>
        <w:rPr>
          <w:rFonts w:hint="eastAsia"/>
          <w:sz w:val="24"/>
        </w:rPr>
        <w:tab/>
      </w:r>
      <w:r>
        <w:rPr>
          <w:rFonts w:hint="eastAsia"/>
          <w:sz w:val="24"/>
        </w:rPr>
        <w:t>（</w:t>
      </w:r>
      <w:r>
        <w:rPr>
          <w:rFonts w:hint="eastAsia"/>
          <w:sz w:val="24"/>
        </w:rPr>
        <w:t>3</w:t>
      </w:r>
      <w:r>
        <w:rPr>
          <w:rFonts w:hint="eastAsia"/>
          <w:sz w:val="24"/>
        </w:rPr>
        <w:t>）遍历主断层相邻点对，根据不同相交情况计算断层间交点。</w:t>
      </w:r>
    </w:p>
    <w:p w14:paraId="382B5786" w14:textId="77777777" w:rsidR="008724BF" w:rsidRDefault="008A7C78">
      <w:pPr>
        <w:snapToGrid w:val="0"/>
        <w:spacing w:line="300" w:lineRule="auto"/>
        <w:rPr>
          <w:sz w:val="24"/>
        </w:rPr>
      </w:pPr>
      <w:r>
        <w:rPr>
          <w:rFonts w:hint="eastAsia"/>
          <w:sz w:val="24"/>
        </w:rPr>
        <w:tab/>
      </w:r>
      <w:r>
        <w:rPr>
          <w:rFonts w:hint="eastAsia"/>
          <w:sz w:val="24"/>
        </w:rPr>
        <w:t>（</w:t>
      </w:r>
      <w:r>
        <w:rPr>
          <w:rFonts w:hint="eastAsia"/>
          <w:sz w:val="24"/>
        </w:rPr>
        <w:t>4</w:t>
      </w:r>
      <w:r>
        <w:rPr>
          <w:rFonts w:hint="eastAsia"/>
          <w:sz w:val="24"/>
        </w:rPr>
        <w:t>）依据交点数量分类</w:t>
      </w:r>
    </w:p>
    <w:p w14:paraId="71C97789" w14:textId="77777777" w:rsidR="008724BF" w:rsidRDefault="008A7C78">
      <w:pPr>
        <w:snapToGrid w:val="0"/>
        <w:spacing w:line="300" w:lineRule="auto"/>
        <w:rPr>
          <w:sz w:val="24"/>
        </w:rPr>
      </w:pPr>
      <w:r>
        <w:rPr>
          <w:rFonts w:hint="eastAsia"/>
          <w:sz w:val="24"/>
        </w:rPr>
        <w:tab/>
      </w:r>
      <w:r>
        <w:rPr>
          <w:sz w:val="24"/>
        </w:rPr>
        <w:t xml:space="preserve"> </w:t>
      </w:r>
      <w:r>
        <w:rPr>
          <w:rFonts w:hint="eastAsia"/>
          <w:sz w:val="24"/>
        </w:rPr>
        <w:t xml:space="preserve">    </w:t>
      </w: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sz w:val="24"/>
        </w:rPr>
        <w:t>①</w:t>
      </w:r>
      <w:r>
        <w:rPr>
          <w:sz w:val="24"/>
        </w:rPr>
        <w:fldChar w:fldCharType="end"/>
      </w:r>
      <w:r>
        <w:rPr>
          <w:rFonts w:hint="eastAsia"/>
          <w:sz w:val="24"/>
        </w:rPr>
        <w:t>四个交点</w:t>
      </w:r>
      <w:r>
        <w:rPr>
          <w:sz w:val="24"/>
        </w:rPr>
        <w:t>:</w:t>
      </w:r>
      <w:r>
        <w:rPr>
          <w:rFonts w:hint="eastAsia"/>
          <w:sz w:val="24"/>
        </w:rPr>
        <w:t>十字型</w:t>
      </w:r>
    </w:p>
    <w:p w14:paraId="58FBA406" w14:textId="77777777" w:rsidR="008724BF" w:rsidRDefault="008A7C78">
      <w:pPr>
        <w:snapToGrid w:val="0"/>
        <w:spacing w:line="300" w:lineRule="auto"/>
        <w:rPr>
          <w:sz w:val="24"/>
        </w:rPr>
      </w:pPr>
      <w:r>
        <w:rPr>
          <w:rFonts w:hint="eastAsia"/>
          <w:sz w:val="24"/>
        </w:rPr>
        <w:tab/>
      </w:r>
      <w:r>
        <w:rPr>
          <w:sz w:val="24"/>
        </w:rPr>
        <w:t xml:space="preserve">  </w:t>
      </w:r>
      <w:r>
        <w:rPr>
          <w:rFonts w:hint="eastAsia"/>
          <w:sz w:val="24"/>
        </w:rPr>
        <w:t xml:space="preserve">   </w:t>
      </w: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sz w:val="24"/>
        </w:rPr>
        <w:t>②</w:t>
      </w:r>
      <w:r>
        <w:rPr>
          <w:sz w:val="24"/>
        </w:rPr>
        <w:fldChar w:fldCharType="end"/>
      </w:r>
      <w:r>
        <w:rPr>
          <w:rFonts w:hint="eastAsia"/>
          <w:sz w:val="24"/>
        </w:rPr>
        <w:t>两个交点</w:t>
      </w:r>
      <w:r>
        <w:rPr>
          <w:sz w:val="24"/>
        </w:rPr>
        <w:t>:</w:t>
      </w:r>
      <w:r>
        <w:rPr>
          <w:rFonts w:hint="eastAsia"/>
          <w:sz w:val="24"/>
        </w:rPr>
        <w:t>分支型</w:t>
      </w:r>
    </w:p>
    <w:p w14:paraId="48D0718A" w14:textId="77777777" w:rsidR="008724BF" w:rsidRDefault="008A7C78">
      <w:pPr>
        <w:snapToGrid w:val="0"/>
        <w:spacing w:line="300" w:lineRule="auto"/>
        <w:rPr>
          <w:sz w:val="24"/>
        </w:rPr>
      </w:pPr>
      <w:r>
        <w:rPr>
          <w:rFonts w:hint="eastAsia"/>
          <w:sz w:val="24"/>
        </w:rPr>
        <w:tab/>
      </w:r>
      <w:r>
        <w:rPr>
          <w:sz w:val="24"/>
        </w:rPr>
        <w:t xml:space="preserve">  </w:t>
      </w:r>
      <w:r>
        <w:rPr>
          <w:rFonts w:hint="eastAsia"/>
          <w:sz w:val="24"/>
        </w:rPr>
        <w:t xml:space="preserve">   </w:t>
      </w: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sz w:val="24"/>
        </w:rPr>
        <w:t>③</w:t>
      </w:r>
      <w:r>
        <w:rPr>
          <w:sz w:val="24"/>
        </w:rPr>
        <w:fldChar w:fldCharType="end"/>
      </w:r>
      <w:r>
        <w:rPr>
          <w:rFonts w:hint="eastAsia"/>
          <w:sz w:val="24"/>
        </w:rPr>
        <w:t>一个交点</w:t>
      </w:r>
      <w:r>
        <w:rPr>
          <w:sz w:val="24"/>
        </w:rPr>
        <w:t>:</w:t>
      </w:r>
      <w:r>
        <w:rPr>
          <w:rFonts w:hint="eastAsia"/>
          <w:sz w:val="24"/>
        </w:rPr>
        <w:t>计算最近点</w:t>
      </w:r>
    </w:p>
    <w:p w14:paraId="7FA0A288" w14:textId="77777777" w:rsidR="008724BF" w:rsidRDefault="008A7C78">
      <w:pPr>
        <w:snapToGrid w:val="0"/>
        <w:spacing w:line="300" w:lineRule="auto"/>
        <w:rPr>
          <w:sz w:val="24"/>
        </w:rPr>
      </w:pPr>
      <w:r>
        <w:rPr>
          <w:rFonts w:hint="eastAsia"/>
          <w:sz w:val="24"/>
        </w:rPr>
        <w:tab/>
      </w:r>
      <w:r>
        <w:rPr>
          <w:sz w:val="24"/>
        </w:rPr>
        <w:t xml:space="preserve">  </w:t>
      </w:r>
      <w:r>
        <w:rPr>
          <w:rFonts w:hint="eastAsia"/>
          <w:sz w:val="24"/>
        </w:rPr>
        <w:t xml:space="preserve">   </w:t>
      </w: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sz w:val="24"/>
        </w:rPr>
        <w:t>④</w:t>
      </w:r>
      <w:r>
        <w:rPr>
          <w:sz w:val="24"/>
        </w:rPr>
        <w:fldChar w:fldCharType="end"/>
      </w:r>
      <w:r>
        <w:rPr>
          <w:rFonts w:hint="eastAsia"/>
          <w:sz w:val="24"/>
        </w:rPr>
        <w:t>无交点</w:t>
      </w:r>
      <w:r>
        <w:rPr>
          <w:sz w:val="24"/>
        </w:rPr>
        <w:t>:</w:t>
      </w:r>
      <w:r>
        <w:rPr>
          <w:rFonts w:hint="eastAsia"/>
          <w:sz w:val="24"/>
        </w:rPr>
        <w:t>计算补充交点</w:t>
      </w:r>
    </w:p>
    <w:p w14:paraId="50882EB8" w14:textId="77777777" w:rsidR="008724BF" w:rsidRDefault="008A7C78">
      <w:pPr>
        <w:snapToGrid w:val="0"/>
        <w:spacing w:line="300" w:lineRule="auto"/>
        <w:rPr>
          <w:sz w:val="24"/>
        </w:rPr>
      </w:pPr>
      <w:r>
        <w:rPr>
          <w:rFonts w:hint="eastAsia"/>
          <w:sz w:val="24"/>
        </w:rPr>
        <w:tab/>
      </w:r>
      <w:r>
        <w:rPr>
          <w:rFonts w:hint="eastAsia"/>
          <w:sz w:val="24"/>
        </w:rPr>
        <w:t>（</w:t>
      </w:r>
      <w:r>
        <w:rPr>
          <w:rFonts w:hint="eastAsia"/>
          <w:sz w:val="24"/>
        </w:rPr>
        <w:t>5</w:t>
      </w:r>
      <w:r>
        <w:rPr>
          <w:rFonts w:hint="eastAsia"/>
          <w:sz w:val="24"/>
        </w:rPr>
        <w:t>）计算主次交点并按照插入位置，存储在对应断层逆时序离散点间。</w:t>
      </w:r>
    </w:p>
    <w:p w14:paraId="137537AA" w14:textId="77777777" w:rsidR="008724BF" w:rsidRDefault="008A7C78">
      <w:pPr>
        <w:snapToGrid w:val="0"/>
        <w:spacing w:line="300" w:lineRule="auto"/>
        <w:rPr>
          <w:sz w:val="24"/>
        </w:rPr>
      </w:pPr>
      <w:r>
        <w:rPr>
          <w:rFonts w:hint="eastAsia"/>
          <w:sz w:val="24"/>
        </w:rPr>
        <w:tab/>
      </w:r>
      <w:r>
        <w:rPr>
          <w:rFonts w:hint="eastAsia"/>
          <w:sz w:val="24"/>
        </w:rPr>
        <w:t>（</w:t>
      </w:r>
      <w:r>
        <w:rPr>
          <w:rFonts w:hint="eastAsia"/>
          <w:sz w:val="24"/>
        </w:rPr>
        <w:t>6</w:t>
      </w:r>
      <w:r>
        <w:rPr>
          <w:rFonts w:hint="eastAsia"/>
          <w:sz w:val="24"/>
        </w:rPr>
        <w:t>）综合所有计算结果按照主断层离散点进行逆时针的排序插入相交断层离散点数据并输出，</w:t>
      </w:r>
    </w:p>
    <w:p w14:paraId="793597E2" w14:textId="77777777" w:rsidR="008724BF" w:rsidRDefault="008A7C78">
      <w:pPr>
        <w:snapToGrid w:val="0"/>
        <w:spacing w:line="300" w:lineRule="auto"/>
        <w:rPr>
          <w:sz w:val="24"/>
        </w:rPr>
      </w:pPr>
      <w:r>
        <w:rPr>
          <w:sz w:val="24"/>
        </w:rPr>
        <w:t>4</w:t>
      </w:r>
      <w:r>
        <w:rPr>
          <w:rFonts w:hint="eastAsia"/>
          <w:sz w:val="24"/>
        </w:rPr>
        <w:t xml:space="preserve">. </w:t>
      </w:r>
      <w:r>
        <w:rPr>
          <w:rFonts w:hint="eastAsia"/>
          <w:sz w:val="24"/>
        </w:rPr>
        <w:t>结果与分析</w:t>
      </w:r>
    </w:p>
    <w:p w14:paraId="054D56F9" w14:textId="77777777" w:rsidR="008724BF" w:rsidRDefault="008A7C78">
      <w:pPr>
        <w:snapToGrid w:val="0"/>
        <w:spacing w:line="300" w:lineRule="auto"/>
        <w:ind w:firstLineChars="200" w:firstLine="480"/>
        <w:rPr>
          <w:sz w:val="24"/>
        </w:rPr>
      </w:pPr>
      <w:r>
        <w:rPr>
          <w:rFonts w:hint="eastAsia"/>
          <w:sz w:val="24"/>
        </w:rPr>
        <w:lastRenderedPageBreak/>
        <w:t>本方法通过主辅断层分类、交点计算、尖灭处理、逆时针排序、点数据归一化，提供了在一定精度下一套简易、高效的断层相交方法。通过优化计算流程，提升了断层相交数据的计算效率，使得地质建模系统能够更高效地处理大规模断层相交数据。</w:t>
      </w:r>
    </w:p>
    <w:p w14:paraId="7A70C1EE" w14:textId="77777777" w:rsidR="008724BF" w:rsidRDefault="008A7C78">
      <w:pPr>
        <w:keepNext/>
        <w:keepLines/>
        <w:snapToGrid w:val="0"/>
        <w:spacing w:beforeLines="50" w:before="156" w:after="120" w:line="360" w:lineRule="auto"/>
        <w:outlineLvl w:val="2"/>
        <w:rPr>
          <w:rFonts w:eastAsia="黑体"/>
          <w:bCs/>
          <w:sz w:val="24"/>
        </w:rPr>
      </w:pPr>
      <w:bookmarkStart w:id="93" w:name="_Toc191816685"/>
      <w:r>
        <w:rPr>
          <w:rFonts w:eastAsia="黑体"/>
          <w:bCs/>
          <w:sz w:val="24"/>
        </w:rPr>
        <w:t>2.</w:t>
      </w:r>
      <w:r>
        <w:rPr>
          <w:rFonts w:eastAsia="黑体" w:hint="eastAsia"/>
          <w:bCs/>
          <w:sz w:val="24"/>
        </w:rPr>
        <w:t>3</w:t>
      </w:r>
      <w:r>
        <w:rPr>
          <w:rFonts w:eastAsia="黑体"/>
          <w:bCs/>
          <w:sz w:val="24"/>
        </w:rPr>
        <w:t>.</w:t>
      </w:r>
      <w:r>
        <w:rPr>
          <w:rFonts w:eastAsia="黑体" w:hint="eastAsia"/>
          <w:bCs/>
          <w:sz w:val="24"/>
        </w:rPr>
        <w:t>2</w:t>
      </w:r>
      <w:r>
        <w:rPr>
          <w:rFonts w:eastAsia="黑体"/>
          <w:bCs/>
          <w:sz w:val="24"/>
        </w:rPr>
        <w:t xml:space="preserve"> </w:t>
      </w:r>
      <w:r>
        <w:rPr>
          <w:rFonts w:eastAsia="黑体" w:hint="eastAsia"/>
          <w:bCs/>
          <w:sz w:val="24"/>
        </w:rPr>
        <w:t>断层模型</w:t>
      </w:r>
      <w:r>
        <w:rPr>
          <w:rFonts w:eastAsia="黑体"/>
          <w:bCs/>
          <w:sz w:val="24"/>
        </w:rPr>
        <w:t>网格化</w:t>
      </w:r>
      <w:bookmarkEnd w:id="93"/>
    </w:p>
    <w:p w14:paraId="12AD722F" w14:textId="77777777" w:rsidR="008724BF" w:rsidRDefault="008A7C78">
      <w:pPr>
        <w:snapToGrid w:val="0"/>
        <w:spacing w:line="300" w:lineRule="auto"/>
        <w:ind w:firstLineChars="200" w:firstLine="480"/>
        <w:rPr>
          <w:sz w:val="24"/>
        </w:rPr>
      </w:pPr>
      <w:r>
        <w:rPr>
          <w:rFonts w:hint="eastAsia"/>
          <w:sz w:val="24"/>
        </w:rPr>
        <w:t>在三维地质建模中，断层的建模主要通过上盘边界点和下盘边界点的剖分来生成三角网格面，并进一步将这些面封装为一个完整的断层体。本节介绍如何通过三角剖分技术构建上盘、下盘的三角网格，并通过点连接形成封闭的三维断层模型。</w:t>
      </w:r>
    </w:p>
    <w:p w14:paraId="25C3506C" w14:textId="77777777" w:rsidR="008724BF" w:rsidRDefault="008A7C78">
      <w:pPr>
        <w:snapToGrid w:val="0"/>
        <w:spacing w:line="300" w:lineRule="auto"/>
        <w:rPr>
          <w:sz w:val="24"/>
        </w:rPr>
      </w:pPr>
      <w:r>
        <w:rPr>
          <w:rFonts w:hint="eastAsia"/>
          <w:sz w:val="24"/>
        </w:rPr>
        <w:t xml:space="preserve">1. </w:t>
      </w:r>
      <w:r>
        <w:rPr>
          <w:rFonts w:hint="eastAsia"/>
          <w:sz w:val="24"/>
        </w:rPr>
        <w:t>断层模型的基本构建</w:t>
      </w:r>
    </w:p>
    <w:p w14:paraId="48428EC7" w14:textId="77777777" w:rsidR="008724BF" w:rsidRDefault="008A7C78">
      <w:pPr>
        <w:snapToGrid w:val="0"/>
        <w:spacing w:line="300" w:lineRule="auto"/>
        <w:ind w:firstLineChars="200" w:firstLine="480"/>
        <w:rPr>
          <w:sz w:val="24"/>
        </w:rPr>
      </w:pPr>
      <w:r>
        <w:rPr>
          <w:rFonts w:hint="eastAsia"/>
          <w:sz w:val="24"/>
        </w:rPr>
        <w:t>断层的几何特征由上盘和下盘组成，这两个部分的边界点集是构建断层模型的基础。</w:t>
      </w:r>
    </w:p>
    <w:p w14:paraId="215436F7" w14:textId="77777777" w:rsidR="008724BF" w:rsidRDefault="008A7C78">
      <w:pPr>
        <w:snapToGrid w:val="0"/>
        <w:spacing w:line="300" w:lineRule="auto"/>
        <w:ind w:firstLineChars="150" w:firstLine="360"/>
        <w:rPr>
          <w:sz w:val="24"/>
        </w:rPr>
      </w:pPr>
      <w:r>
        <w:rPr>
          <w:rFonts w:hint="eastAsia"/>
          <w:sz w:val="24"/>
        </w:rPr>
        <w:t>（</w:t>
      </w:r>
      <w:r>
        <w:rPr>
          <w:rFonts w:hint="eastAsia"/>
          <w:sz w:val="24"/>
        </w:rPr>
        <w:t>1</w:t>
      </w:r>
      <w:r>
        <w:rPr>
          <w:rFonts w:hint="eastAsia"/>
          <w:sz w:val="24"/>
        </w:rPr>
        <w:t>）断层边界点数据</w:t>
      </w:r>
    </w:p>
    <w:p w14:paraId="36CD5A87" w14:textId="77777777" w:rsidR="008724BF" w:rsidRDefault="008A7C78">
      <w:pPr>
        <w:snapToGrid w:val="0"/>
        <w:spacing w:line="300" w:lineRule="auto"/>
        <w:ind w:firstLineChars="200" w:firstLine="480"/>
        <w:rPr>
          <w:sz w:val="24"/>
        </w:rPr>
      </w:pPr>
      <w:r>
        <w:rPr>
          <w:rFonts w:hint="eastAsia"/>
          <w:sz w:val="24"/>
        </w:rPr>
        <w:t>设上盘边界点集合：</w:t>
      </w:r>
    </w:p>
    <w:p w14:paraId="7F16BABD"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u</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u</m:t>
                  </m:r>
                </m:sub>
              </m:sSub>
            </m:e>
          </m:d>
        </m:oMath>
      </m:oMathPara>
    </w:p>
    <w:p w14:paraId="739A8C07" w14:textId="77777777" w:rsidR="008724BF" w:rsidRDefault="008A7C78">
      <w:pPr>
        <w:snapToGrid w:val="0"/>
        <w:spacing w:line="300" w:lineRule="auto"/>
        <w:ind w:firstLineChars="200" w:firstLine="480"/>
        <w:rPr>
          <w:sz w:val="24"/>
        </w:rPr>
      </w:pPr>
      <w:r>
        <w:rPr>
          <w:rFonts w:hint="eastAsia"/>
          <w:sz w:val="24"/>
        </w:rPr>
        <w:t>设下盘边界点集合：</w:t>
      </w:r>
    </w:p>
    <w:p w14:paraId="319545D5"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d1</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d2</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dn</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d</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d</m:t>
                  </m:r>
                </m:sub>
              </m:sSub>
            </m:e>
          </m:d>
        </m:oMath>
      </m:oMathPara>
    </w:p>
    <w:p w14:paraId="5769516D" w14:textId="77777777" w:rsidR="008724BF" w:rsidRDefault="008A7C78">
      <w:pPr>
        <w:snapToGrid w:val="0"/>
        <w:spacing w:line="300" w:lineRule="auto"/>
        <w:ind w:firstLineChars="200" w:firstLine="480"/>
        <w:rPr>
          <w:sz w:val="24"/>
        </w:rPr>
      </w:pPr>
      <w:r>
        <w:rPr>
          <w:rFonts w:hint="eastAsia"/>
          <w:sz w:val="24"/>
        </w:rPr>
        <w:t>上盘和下盘的点集由钻孔数据数据获得，经过预处理后用于三角网格化。</w:t>
      </w:r>
    </w:p>
    <w:p w14:paraId="7E65B562" w14:textId="77777777" w:rsidR="008724BF" w:rsidRDefault="008A7C78">
      <w:pPr>
        <w:snapToGrid w:val="0"/>
        <w:spacing w:line="300" w:lineRule="auto"/>
        <w:rPr>
          <w:sz w:val="24"/>
        </w:rPr>
      </w:pPr>
      <w:r>
        <w:rPr>
          <w:rFonts w:hint="eastAsia"/>
          <w:sz w:val="24"/>
        </w:rPr>
        <w:t xml:space="preserve">2. </w:t>
      </w:r>
      <w:r>
        <w:rPr>
          <w:rFonts w:hint="eastAsia"/>
          <w:sz w:val="24"/>
        </w:rPr>
        <w:t>断层网格剖分</w:t>
      </w:r>
    </w:p>
    <w:p w14:paraId="2AF7FD2E" w14:textId="77777777" w:rsidR="008724BF" w:rsidRDefault="008A7C78">
      <w:pPr>
        <w:snapToGrid w:val="0"/>
        <w:spacing w:line="300" w:lineRule="auto"/>
        <w:ind w:firstLineChars="200" w:firstLine="480"/>
        <w:rPr>
          <w:sz w:val="24"/>
        </w:rPr>
      </w:pPr>
      <w:r>
        <w:rPr>
          <w:rFonts w:hint="eastAsia"/>
          <w:sz w:val="24"/>
        </w:rPr>
        <w:t>（</w:t>
      </w:r>
      <w:r>
        <w:rPr>
          <w:rFonts w:hint="eastAsia"/>
          <w:sz w:val="24"/>
        </w:rPr>
        <w:t>1</w:t>
      </w:r>
      <w:r>
        <w:rPr>
          <w:rFonts w:hint="eastAsia"/>
          <w:sz w:val="24"/>
        </w:rPr>
        <w:t>）上盘三角剖分</w:t>
      </w:r>
    </w:p>
    <w:p w14:paraId="06B8A5E8" w14:textId="77777777" w:rsidR="008724BF" w:rsidRDefault="008A7C78">
      <w:pPr>
        <w:snapToGrid w:val="0"/>
        <w:spacing w:line="300" w:lineRule="auto"/>
        <w:ind w:firstLineChars="200" w:firstLine="480"/>
        <w:rPr>
          <w:sz w:val="24"/>
        </w:rPr>
      </w:pPr>
      <w:r>
        <w:rPr>
          <w:rFonts w:hint="eastAsia"/>
          <w:sz w:val="24"/>
        </w:rPr>
        <w:t>采用</w:t>
      </w:r>
      <w:r>
        <w:rPr>
          <w:sz w:val="24"/>
        </w:rPr>
        <w:t xml:space="preserve">Delaunay </w:t>
      </w:r>
      <w:r>
        <w:rPr>
          <w:rFonts w:hint="eastAsia"/>
          <w:sz w:val="24"/>
        </w:rPr>
        <w:t>三角剖分方法，对上盘点集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w:r>
        <w:rPr>
          <w:rFonts w:hint="eastAsia"/>
          <w:sz w:val="24"/>
        </w:rPr>
        <w:t>生成三角形网格：</w:t>
      </w:r>
    </w:p>
    <w:p w14:paraId="74C160BD"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u</m:t>
              </m:r>
            </m:sub>
          </m:sSub>
        </m:oMath>
      </m:oMathPara>
    </w:p>
    <w:p w14:paraId="33C2C1D2" w14:textId="77777777" w:rsidR="008724BF" w:rsidRDefault="008A7C78">
      <w:pPr>
        <w:snapToGrid w:val="0"/>
        <w:spacing w:line="300" w:lineRule="auto"/>
        <w:ind w:firstLineChars="200" w:firstLine="480"/>
        <w:rPr>
          <w:sz w:val="24"/>
        </w:rPr>
      </w:pPr>
      <w:r>
        <w:rPr>
          <w:rFonts w:hint="eastAsia"/>
          <w:sz w:val="24"/>
        </w:rPr>
        <w:t>（</w:t>
      </w:r>
      <w:r>
        <w:rPr>
          <w:rFonts w:hint="eastAsia"/>
          <w:sz w:val="24"/>
        </w:rPr>
        <w:t>2</w:t>
      </w:r>
      <w:r>
        <w:rPr>
          <w:rFonts w:hint="eastAsia"/>
          <w:sz w:val="24"/>
        </w:rPr>
        <w:t>）下盘三角剖分</w:t>
      </w:r>
    </w:p>
    <w:p w14:paraId="106608A9" w14:textId="77777777" w:rsidR="008724BF" w:rsidRDefault="008A7C78">
      <w:pPr>
        <w:snapToGrid w:val="0"/>
        <w:spacing w:line="300" w:lineRule="auto"/>
        <w:ind w:firstLineChars="200" w:firstLine="480"/>
        <w:rPr>
          <w:sz w:val="24"/>
        </w:rPr>
      </w:pPr>
      <w:r>
        <w:rPr>
          <w:rFonts w:hint="eastAsia"/>
          <w:sz w:val="24"/>
        </w:rPr>
        <w:t>采用相同的方法对下盘点集</w:t>
      </w:r>
      <m:oMath>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w:r>
        <w:rPr>
          <w:rFonts w:hint="eastAsia"/>
          <w:sz w:val="24"/>
        </w:rPr>
        <w:t>进行</w:t>
      </w:r>
      <w:r>
        <w:rPr>
          <w:sz w:val="24"/>
        </w:rPr>
        <w:t xml:space="preserve">Delaunay </w:t>
      </w:r>
      <w:r>
        <w:rPr>
          <w:rFonts w:hint="eastAsia"/>
          <w:sz w:val="24"/>
        </w:rPr>
        <w:t>三角剖分，生成下盘三角网格：</w:t>
      </w:r>
    </w:p>
    <w:p w14:paraId="18C8E189"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j</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V</m:t>
                  </m:r>
                </m:e>
                <m:sub>
                  <m:r>
                    <w:rPr>
                      <w:rFonts w:ascii="Cambria Math" w:hAnsi="Cambria Math"/>
                      <w:sz w:val="24"/>
                    </w:rPr>
                    <m:t>4</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6</m:t>
                  </m:r>
                </m:sub>
              </m:sSub>
            </m:e>
          </m:d>
          <m:r>
            <w:rPr>
              <w:rFonts w:ascii="Cambria Math" w:hAnsi="Cambria Math"/>
              <w:sz w:val="24"/>
            </w:rPr>
            <m:t xml:space="preserve">,  </m:t>
          </m:r>
          <m:sSub>
            <m:sSubPr>
              <m:ctrlPr>
                <w:rPr>
                  <w:rFonts w:ascii="Cambria Math" w:hAnsi="Cambria Math"/>
                  <w:sz w:val="24"/>
                </w:rPr>
              </m:ctrlPr>
            </m:sSubPr>
            <m:e>
              <m:r>
                <w:rPr>
                  <w:rFonts w:ascii="Cambria Math" w:hAnsi="Cambria Math"/>
                  <w:sz w:val="24"/>
                </w:rPr>
                <m:t>V</m:t>
              </m:r>
            </m:e>
            <m:sub>
              <m:r>
                <w:rPr>
                  <w:rFonts w:ascii="Cambria Math" w:hAnsi="Cambria Math"/>
                  <w:sz w:val="24"/>
                </w:rPr>
                <m:t>j</m:t>
              </m:r>
            </m:sub>
          </m:sSub>
          <m: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d</m:t>
              </m:r>
            </m:sub>
          </m:sSub>
        </m:oMath>
      </m:oMathPara>
    </w:p>
    <w:p w14:paraId="2B384295" w14:textId="77777777" w:rsidR="008724BF" w:rsidRDefault="008A7C78">
      <w:pPr>
        <w:snapToGrid w:val="0"/>
        <w:spacing w:line="300" w:lineRule="auto"/>
        <w:rPr>
          <w:sz w:val="24"/>
        </w:rPr>
      </w:pPr>
      <w:r>
        <w:rPr>
          <w:rFonts w:hint="eastAsia"/>
          <w:sz w:val="24"/>
        </w:rPr>
        <w:t xml:space="preserve">3. </w:t>
      </w:r>
      <w:r>
        <w:rPr>
          <w:rFonts w:hint="eastAsia"/>
          <w:sz w:val="24"/>
        </w:rPr>
        <w:t>断层体封装</w:t>
      </w:r>
    </w:p>
    <w:p w14:paraId="285F22BA" w14:textId="77777777" w:rsidR="008724BF" w:rsidRDefault="008A7C78">
      <w:pPr>
        <w:snapToGrid w:val="0"/>
        <w:spacing w:line="300" w:lineRule="auto"/>
        <w:ind w:firstLineChars="200" w:firstLine="480"/>
        <w:rPr>
          <w:sz w:val="24"/>
        </w:rPr>
      </w:pPr>
      <w:r>
        <w:rPr>
          <w:rFonts w:hint="eastAsia"/>
          <w:sz w:val="24"/>
        </w:rPr>
        <w:t>为了形成封闭的断层体，需要将上盘三角面和下盘三角面进行连接，使其形成完整的三维断层模型。具体方法如下：</w:t>
      </w:r>
    </w:p>
    <w:p w14:paraId="64C3EFD1" w14:textId="77777777" w:rsidR="008724BF" w:rsidRDefault="008A7C78">
      <w:pPr>
        <w:snapToGrid w:val="0"/>
        <w:spacing w:line="300" w:lineRule="auto"/>
        <w:ind w:firstLineChars="200" w:firstLine="480"/>
        <w:rPr>
          <w:sz w:val="24"/>
        </w:rPr>
      </w:pPr>
      <w:r>
        <w:rPr>
          <w:rFonts w:hint="eastAsia"/>
          <w:sz w:val="24"/>
        </w:rPr>
        <w:t>（</w:t>
      </w:r>
      <w:r>
        <w:rPr>
          <w:rFonts w:hint="eastAsia"/>
          <w:sz w:val="24"/>
        </w:rPr>
        <w:t>1</w:t>
      </w:r>
      <w:r>
        <w:rPr>
          <w:rFonts w:hint="eastAsia"/>
          <w:sz w:val="24"/>
        </w:rPr>
        <w:t>）连接上盘和下盘的对应边界点</w:t>
      </w:r>
    </w:p>
    <w:p w14:paraId="21CCD541" w14:textId="77777777" w:rsidR="008724BF" w:rsidRDefault="008A7C78">
      <w:pPr>
        <w:snapToGrid w:val="0"/>
        <w:spacing w:line="300" w:lineRule="auto"/>
        <w:ind w:firstLineChars="200" w:firstLine="480"/>
        <w:rPr>
          <w:sz w:val="24"/>
        </w:rPr>
      </w:pPr>
      <w:r>
        <w:rPr>
          <w:rFonts w:hint="eastAsia"/>
          <w:sz w:val="24"/>
        </w:rPr>
        <w:t>对于每对上盘点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oMath>
      <w:r>
        <w:rPr>
          <w:rFonts w:hint="eastAsia"/>
          <w:sz w:val="24"/>
        </w:rPr>
        <w:t>和下盘点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oMath>
      <w:r>
        <w:rPr>
          <w:rFonts w:hint="eastAsia"/>
          <w:sz w:val="24"/>
        </w:rPr>
        <w:t>，生成新的连接三角面：</w:t>
      </w:r>
    </w:p>
    <w:p w14:paraId="48617181"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c</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e>
          </m:d>
        </m:oMath>
      </m:oMathPara>
    </w:p>
    <w:p w14:paraId="4A1DD456" w14:textId="77777777" w:rsidR="008724BF" w:rsidRDefault="008A7C78">
      <w:pPr>
        <w:snapToGrid w:val="0"/>
        <w:spacing w:line="300" w:lineRule="auto"/>
        <w:ind w:firstLineChars="200" w:firstLine="480"/>
        <w:rPr>
          <w:sz w:val="24"/>
        </w:rPr>
      </w:pPr>
      <w:r>
        <w:rPr>
          <w:rFonts w:hint="eastAsia"/>
          <w:sz w:val="24"/>
        </w:rPr>
        <w:t>该方法保证了断层的连续性，避免出现数据不完整的问题。</w:t>
      </w:r>
    </w:p>
    <w:p w14:paraId="7567CA25" w14:textId="77777777" w:rsidR="008724BF" w:rsidRDefault="008A7C78">
      <w:pPr>
        <w:snapToGrid w:val="0"/>
        <w:spacing w:line="300" w:lineRule="auto"/>
        <w:ind w:firstLineChars="200" w:firstLine="480"/>
        <w:rPr>
          <w:sz w:val="24"/>
        </w:rPr>
      </w:pPr>
      <w:r>
        <w:rPr>
          <w:rFonts w:hint="eastAsia"/>
          <w:sz w:val="24"/>
        </w:rPr>
        <w:t>（</w:t>
      </w:r>
      <w:r>
        <w:rPr>
          <w:rFonts w:hint="eastAsia"/>
          <w:sz w:val="24"/>
        </w:rPr>
        <w:t>2</w:t>
      </w:r>
      <w:r>
        <w:rPr>
          <w:rFonts w:hint="eastAsia"/>
          <w:sz w:val="24"/>
        </w:rPr>
        <w:t>）构造封闭体</w:t>
      </w:r>
    </w:p>
    <w:p w14:paraId="34CAB435" w14:textId="77777777" w:rsidR="008724BF" w:rsidRDefault="008A7C78">
      <w:pPr>
        <w:snapToGrid w:val="0"/>
        <w:spacing w:line="300" w:lineRule="auto"/>
        <w:ind w:firstLineChars="200" w:firstLine="480"/>
        <w:rPr>
          <w:sz w:val="24"/>
        </w:rPr>
      </w:pPr>
      <w:r>
        <w:rPr>
          <w:rFonts w:hint="eastAsia"/>
          <w:sz w:val="24"/>
        </w:rPr>
        <w:t>通过四边形面封闭断层：</w:t>
      </w:r>
    </w:p>
    <w:p w14:paraId="710FD069" w14:textId="77777777" w:rsidR="008724BF" w:rsidRDefault="008A7C78">
      <w:pPr>
        <w:snapToGrid w:val="0"/>
        <w:spacing w:line="300" w:lineRule="auto"/>
        <w:rPr>
          <w:sz w:val="24"/>
        </w:rPr>
      </w:pPr>
      <m:oMathPara>
        <m:oMath>
          <m:r>
            <w:rPr>
              <w:rFonts w:ascii="Cambria Math" w:hAnsi="Cambria Math"/>
              <w:sz w:val="24"/>
            </w:rPr>
            <m:t>F=</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204B41A" w14:textId="77777777" w:rsidR="008724BF" w:rsidRDefault="008A7C78">
      <w:pPr>
        <w:snapToGrid w:val="0"/>
        <w:spacing w:line="300" w:lineRule="auto"/>
        <w:ind w:firstLineChars="200" w:firstLine="480"/>
        <w:rPr>
          <w:sz w:val="24"/>
        </w:rPr>
      </w:pPr>
      <w:r>
        <w:rPr>
          <w:rFonts w:hint="eastAsia"/>
          <w:sz w:val="24"/>
        </w:rPr>
        <w:lastRenderedPageBreak/>
        <w:t>如果四边形无法直接使用，可拆分为两个三角形：</w:t>
      </w:r>
    </w:p>
    <w:p w14:paraId="3D3106DA"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1</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ui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A577DBB" w14:textId="77777777" w:rsidR="008724BF" w:rsidRDefault="00F119E4">
      <w:pPr>
        <w:snapToGrid w:val="0"/>
        <w:spacing w:line="300" w:lineRule="auto"/>
        <w:rPr>
          <w:sz w:val="24"/>
        </w:rPr>
      </w:pPr>
      <m:oMathPara>
        <m:oMath>
          <m:sSub>
            <m:sSubPr>
              <m:ctrlPr>
                <w:rPr>
                  <w:rFonts w:ascii="Cambria Math" w:hAnsi="Cambria Math"/>
                  <w:sz w:val="24"/>
                </w:rPr>
              </m:ctrlPr>
            </m:sSubPr>
            <m:e>
              <m:r>
                <w:rPr>
                  <w:rFonts w:ascii="Cambria Math" w:hAnsi="Cambria Math"/>
                  <w:sz w:val="24"/>
                </w:rPr>
                <m:t>T</m:t>
              </m:r>
            </m:e>
            <m:sub>
              <m:r>
                <w:rPr>
                  <w:rFonts w:ascii="Cambria Math" w:hAnsi="Cambria Math"/>
                  <w:sz w:val="24"/>
                </w:rPr>
                <m:t>2</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di</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d</m:t>
                  </m:r>
                  <m:d>
                    <m:dPr>
                      <m:ctrlPr>
                        <w:rPr>
                          <w:rFonts w:ascii="Cambria Math" w:hAnsi="Cambria Math"/>
                          <w:i/>
                          <w:sz w:val="24"/>
                        </w:rPr>
                      </m:ctrlPr>
                    </m:dPr>
                    <m:e>
                      <m:r>
                        <w:rPr>
                          <w:rFonts w:ascii="Cambria Math" w:hAnsi="Cambria Math"/>
                          <w:sz w:val="24"/>
                        </w:rPr>
                        <m:t>i+1</m:t>
                      </m:r>
                    </m:e>
                  </m:d>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u</m:t>
                  </m:r>
                  <m:d>
                    <m:dPr>
                      <m:ctrlPr>
                        <w:rPr>
                          <w:rFonts w:ascii="Cambria Math" w:hAnsi="Cambria Math"/>
                          <w:i/>
                          <w:sz w:val="24"/>
                        </w:rPr>
                      </m:ctrlPr>
                    </m:dPr>
                    <m:e>
                      <m:r>
                        <w:rPr>
                          <w:rFonts w:ascii="Cambria Math" w:hAnsi="Cambria Math"/>
                          <w:sz w:val="24"/>
                        </w:rPr>
                        <m:t>i+1</m:t>
                      </m:r>
                    </m:e>
                  </m:d>
                </m:sub>
              </m:sSub>
            </m:e>
          </m:d>
        </m:oMath>
      </m:oMathPara>
    </w:p>
    <w:p w14:paraId="23066661" w14:textId="77777777" w:rsidR="008724BF" w:rsidRDefault="008A7C78">
      <w:pPr>
        <w:snapToGrid w:val="0"/>
        <w:spacing w:line="300" w:lineRule="auto"/>
        <w:rPr>
          <w:sz w:val="24"/>
        </w:rPr>
      </w:pPr>
      <w:r>
        <w:rPr>
          <w:rFonts w:hint="eastAsia"/>
          <w:sz w:val="24"/>
        </w:rPr>
        <w:t xml:space="preserve">4. </w:t>
      </w:r>
      <w:r>
        <w:rPr>
          <w:rFonts w:hint="eastAsia"/>
          <w:sz w:val="24"/>
        </w:rPr>
        <w:t>断层网格化流程</w:t>
      </w:r>
    </w:p>
    <w:p w14:paraId="6B815621" w14:textId="77777777" w:rsidR="008724BF" w:rsidRDefault="008A7C78">
      <w:pPr>
        <w:snapToGrid w:val="0"/>
        <w:spacing w:line="300" w:lineRule="auto"/>
        <w:ind w:firstLineChars="100" w:firstLine="240"/>
        <w:rPr>
          <w:sz w:val="24"/>
        </w:rPr>
      </w:pPr>
      <w:r>
        <w:rPr>
          <w:rFonts w:hint="eastAsia"/>
          <w:sz w:val="24"/>
        </w:rPr>
        <w:t>Setp1</w:t>
      </w:r>
      <w:r>
        <w:rPr>
          <w:rFonts w:hint="eastAsia"/>
          <w:sz w:val="24"/>
        </w:rPr>
        <w:t>输入断层边界数据，读取上盘和下盘的点数据，并进行数据预处理。</w:t>
      </w:r>
    </w:p>
    <w:p w14:paraId="6F78321B" w14:textId="77777777" w:rsidR="008724BF" w:rsidRDefault="008A7C78">
      <w:pPr>
        <w:snapToGrid w:val="0"/>
        <w:spacing w:line="300" w:lineRule="auto"/>
        <w:ind w:firstLineChars="100" w:firstLine="240"/>
        <w:rPr>
          <w:sz w:val="24"/>
        </w:rPr>
      </w:pPr>
      <w:r>
        <w:rPr>
          <w:rFonts w:hint="eastAsia"/>
          <w:sz w:val="24"/>
        </w:rPr>
        <w:t xml:space="preserve">Step2 </w:t>
      </w:r>
      <w:r>
        <w:rPr>
          <w:rFonts w:hint="eastAsia"/>
          <w:sz w:val="24"/>
        </w:rPr>
        <w:t>执行三角剖分，采用</w:t>
      </w:r>
      <w:r>
        <w:rPr>
          <w:rFonts w:hint="eastAsia"/>
          <w:sz w:val="24"/>
        </w:rPr>
        <w:t>Delaunay</w:t>
      </w:r>
      <w:r>
        <w:rPr>
          <w:rFonts w:hint="eastAsia"/>
          <w:sz w:val="24"/>
        </w:rPr>
        <w:t>三角剖分生成上盘和下盘的三角形网格。</w:t>
      </w:r>
    </w:p>
    <w:p w14:paraId="584ADFF4" w14:textId="77777777" w:rsidR="008724BF" w:rsidRDefault="008A7C78">
      <w:pPr>
        <w:snapToGrid w:val="0"/>
        <w:spacing w:line="300" w:lineRule="auto"/>
        <w:ind w:firstLineChars="100" w:firstLine="240"/>
        <w:rPr>
          <w:sz w:val="24"/>
        </w:rPr>
      </w:pPr>
      <w:r>
        <w:rPr>
          <w:rFonts w:hint="eastAsia"/>
          <w:sz w:val="24"/>
        </w:rPr>
        <w:t>Step3</w:t>
      </w:r>
      <w:r>
        <w:rPr>
          <w:rFonts w:hint="eastAsia"/>
          <w:sz w:val="24"/>
        </w:rPr>
        <w:t>构建封闭体，通过连接上盘和下盘的边界点，形成完整的断层体。</w:t>
      </w:r>
    </w:p>
    <w:p w14:paraId="11ECE5A3" w14:textId="77777777" w:rsidR="008724BF" w:rsidRDefault="008A7C78">
      <w:pPr>
        <w:snapToGrid w:val="0"/>
        <w:spacing w:line="300" w:lineRule="auto"/>
        <w:ind w:firstLineChars="100" w:firstLine="240"/>
        <w:rPr>
          <w:sz w:val="24"/>
        </w:rPr>
      </w:pPr>
      <w:r>
        <w:rPr>
          <w:rFonts w:hint="eastAsia"/>
          <w:sz w:val="24"/>
        </w:rPr>
        <w:t xml:space="preserve">Step4 </w:t>
      </w:r>
      <w:r>
        <w:rPr>
          <w:rFonts w:hint="eastAsia"/>
          <w:sz w:val="24"/>
        </w:rPr>
        <w:t>输出网格数据，生成用于三维可视化的三角网格结构。</w:t>
      </w:r>
    </w:p>
    <w:p w14:paraId="742E1FBF" w14:textId="65E1C7E9" w:rsidR="008724BF" w:rsidRDefault="008A7C78">
      <w:pPr>
        <w:snapToGrid w:val="0"/>
        <w:spacing w:line="300" w:lineRule="auto"/>
        <w:jc w:val="center"/>
        <w:rPr>
          <w:sz w:val="24"/>
        </w:rPr>
      </w:pPr>
      <w:r>
        <w:rPr>
          <w:noProof/>
          <w14:ligatures w14:val="standardContextual"/>
        </w:rPr>
        <w:drawing>
          <wp:inline distT="0" distB="0" distL="0" distR="0" wp14:anchorId="2BA5F744" wp14:editId="190BC7B8">
            <wp:extent cx="5400040" cy="3021330"/>
            <wp:effectExtent l="0" t="0" r="0" b="7620"/>
            <wp:docPr id="8245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426" name="图片 1"/>
                    <pic:cNvPicPr>
                      <a:picLocks noChangeAspect="1"/>
                    </pic:cNvPicPr>
                  </pic:nvPicPr>
                  <pic:blipFill>
                    <a:blip r:embed="rId33"/>
                    <a:stretch>
                      <a:fillRect/>
                    </a:stretch>
                  </pic:blipFill>
                  <pic:spPr>
                    <a:xfrm>
                      <a:off x="0" y="0"/>
                      <a:ext cx="5400040" cy="3021330"/>
                    </a:xfrm>
                    <a:prstGeom prst="rect">
                      <a:avLst/>
                    </a:prstGeom>
                  </pic:spPr>
                </pic:pic>
              </a:graphicData>
            </a:graphic>
          </wp:inline>
        </w:drawing>
      </w:r>
      <w:ins w:id="94" w:author="h" w:date="2025-03-03T11:48:00Z">
        <w:r w:rsidR="006F14CD">
          <w:rPr>
            <w:rFonts w:hint="eastAsia"/>
            <w:sz w:val="24"/>
          </w:rPr>
          <w:t>(</w:t>
        </w:r>
        <w:r w:rsidR="006F14CD">
          <w:rPr>
            <w:sz w:val="24"/>
          </w:rPr>
          <w:t>a)  (b)</w:t>
        </w:r>
      </w:ins>
    </w:p>
    <w:p w14:paraId="06F1A3BE" w14:textId="6B741025"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2</w:t>
      </w:r>
      <w:r>
        <w:rPr>
          <w:color w:val="000000"/>
          <w:szCs w:val="21"/>
        </w:rPr>
        <w:t>.</w:t>
      </w:r>
      <w:r>
        <w:rPr>
          <w:rFonts w:hint="eastAsia"/>
          <w:color w:val="000000"/>
          <w:szCs w:val="21"/>
        </w:rPr>
        <w:t>7</w:t>
      </w:r>
      <w:r>
        <w:rPr>
          <w:color w:val="000000"/>
          <w:szCs w:val="21"/>
        </w:rPr>
        <w:t xml:space="preserve"> </w:t>
      </w:r>
      <w:r>
        <w:rPr>
          <w:rFonts w:hint="eastAsia"/>
          <w:color w:val="000000"/>
          <w:szCs w:val="21"/>
        </w:rPr>
        <w:t>钻孔模型</w:t>
      </w:r>
      <w:r>
        <w:rPr>
          <w:color w:val="000000"/>
          <w:szCs w:val="21"/>
        </w:rPr>
        <w:t>示意图</w:t>
      </w:r>
      <w:commentRangeStart w:id="95"/>
      <w:commentRangeEnd w:id="95"/>
      <w:r>
        <w:commentReference w:id="95"/>
      </w:r>
      <w:ins w:id="96" w:author="h" w:date="2025-03-03T11:48:00Z">
        <w:r w:rsidR="006F14CD">
          <w:rPr>
            <w:rFonts w:hint="eastAsia"/>
            <w:color w:val="000000"/>
            <w:szCs w:val="21"/>
          </w:rPr>
          <w:t xml:space="preserve"> </w:t>
        </w:r>
        <w:r w:rsidR="006F14CD">
          <w:rPr>
            <w:rFonts w:hint="eastAsia"/>
            <w:color w:val="000000"/>
            <w:szCs w:val="21"/>
          </w:rPr>
          <w:t>格网？？？？？</w:t>
        </w:r>
      </w:ins>
    </w:p>
    <w:p w14:paraId="0FBAA8FD"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2</w:t>
      </w:r>
      <w:r>
        <w:rPr>
          <w:color w:val="000000"/>
          <w:szCs w:val="21"/>
        </w:rPr>
        <w:t>.</w:t>
      </w:r>
      <w:r>
        <w:rPr>
          <w:rFonts w:hint="eastAsia"/>
          <w:color w:val="000000"/>
          <w:szCs w:val="21"/>
        </w:rPr>
        <w:t>7</w:t>
      </w:r>
      <w:r>
        <w:rPr>
          <w:color w:val="000000"/>
          <w:szCs w:val="21"/>
        </w:rPr>
        <w:t xml:space="preserve"> Schematic diagram of </w:t>
      </w:r>
      <w:r>
        <w:rPr>
          <w:rFonts w:hint="eastAsia"/>
          <w:color w:val="000000"/>
          <w:szCs w:val="21"/>
        </w:rPr>
        <w:t>fault</w:t>
      </w:r>
      <w:r>
        <w:rPr>
          <w:color w:val="000000"/>
          <w:szCs w:val="21"/>
        </w:rPr>
        <w:t xml:space="preserve"> model</w:t>
      </w:r>
    </w:p>
    <w:p w14:paraId="406A328B" w14:textId="77777777" w:rsidR="008724BF" w:rsidRDefault="008A7C78">
      <w:pPr>
        <w:snapToGrid w:val="0"/>
        <w:spacing w:line="300" w:lineRule="auto"/>
        <w:ind w:firstLineChars="200" w:firstLine="480"/>
        <w:rPr>
          <w:sz w:val="24"/>
        </w:rPr>
      </w:pPr>
      <w:r>
        <w:rPr>
          <w:rFonts w:hint="eastAsia"/>
          <w:sz w:val="24"/>
        </w:rPr>
        <w:t>通过本方法，可以将上盘与下盘的边界点构建为完整的三角网格，并通过点连接生成封闭的三维断层体。该方法可用于断层体模型的生成，保证了模型的完整性，同时便于后续的可视化和分析。</w:t>
      </w:r>
    </w:p>
    <w:p w14:paraId="4521D710" w14:textId="77777777" w:rsidR="008724BF" w:rsidRDefault="008A7C78">
      <w:pPr>
        <w:keepNext/>
        <w:keepLines/>
        <w:snapToGrid w:val="0"/>
        <w:spacing w:before="120" w:after="120" w:line="360" w:lineRule="auto"/>
        <w:outlineLvl w:val="1"/>
        <w:rPr>
          <w:rFonts w:eastAsia="黑体"/>
          <w:sz w:val="28"/>
          <w:szCs w:val="32"/>
        </w:rPr>
      </w:pPr>
      <w:bookmarkStart w:id="97" w:name="_Toc191816686"/>
      <w:r>
        <w:rPr>
          <w:rFonts w:eastAsia="黑体" w:hint="eastAsia"/>
          <w:sz w:val="28"/>
          <w:szCs w:val="32"/>
        </w:rPr>
        <w:t>2</w:t>
      </w:r>
      <w:r>
        <w:rPr>
          <w:rFonts w:eastAsia="黑体"/>
          <w:sz w:val="28"/>
          <w:szCs w:val="32"/>
        </w:rPr>
        <w:t>.</w:t>
      </w:r>
      <w:r>
        <w:rPr>
          <w:rFonts w:eastAsia="黑体" w:hint="eastAsia"/>
          <w:sz w:val="28"/>
          <w:szCs w:val="32"/>
        </w:rPr>
        <w:t>4</w:t>
      </w:r>
      <w:r>
        <w:rPr>
          <w:rFonts w:eastAsia="黑体"/>
          <w:sz w:val="28"/>
          <w:szCs w:val="32"/>
        </w:rPr>
        <w:t xml:space="preserve"> </w:t>
      </w:r>
      <w:r>
        <w:rPr>
          <w:rFonts w:eastAsia="黑体" w:hint="eastAsia"/>
          <w:sz w:val="28"/>
          <w:szCs w:val="32"/>
        </w:rPr>
        <w:t>地层</w:t>
      </w:r>
      <w:r>
        <w:rPr>
          <w:rFonts w:eastAsia="黑体"/>
          <w:sz w:val="28"/>
          <w:szCs w:val="32"/>
        </w:rPr>
        <w:t>模型构建</w:t>
      </w:r>
      <w:bookmarkEnd w:id="97"/>
    </w:p>
    <w:p w14:paraId="3E444F1D" w14:textId="77777777" w:rsidR="008724BF" w:rsidRDefault="008A7C78">
      <w:pPr>
        <w:keepNext/>
        <w:keepLines/>
        <w:snapToGrid w:val="0"/>
        <w:spacing w:beforeLines="50" w:before="156" w:after="120" w:line="360" w:lineRule="auto"/>
        <w:outlineLvl w:val="2"/>
        <w:rPr>
          <w:rFonts w:eastAsia="黑体"/>
          <w:bCs/>
          <w:sz w:val="24"/>
        </w:rPr>
      </w:pPr>
      <w:bookmarkStart w:id="98" w:name="_Toc191816687"/>
      <w:r>
        <w:rPr>
          <w:rFonts w:eastAsia="黑体" w:hint="eastAsia"/>
          <w:bCs/>
          <w:sz w:val="24"/>
        </w:rPr>
        <w:t>2</w:t>
      </w:r>
      <w:r>
        <w:rPr>
          <w:rFonts w:eastAsia="黑体"/>
          <w:bCs/>
          <w:sz w:val="24"/>
        </w:rPr>
        <w:t>.</w:t>
      </w:r>
      <w:r>
        <w:rPr>
          <w:rFonts w:eastAsia="黑体" w:hint="eastAsia"/>
          <w:bCs/>
          <w:sz w:val="24"/>
        </w:rPr>
        <w:t>4</w:t>
      </w:r>
      <w:r>
        <w:rPr>
          <w:rFonts w:eastAsia="黑体"/>
          <w:bCs/>
          <w:sz w:val="24"/>
        </w:rPr>
        <w:t>.</w:t>
      </w:r>
      <w:r>
        <w:rPr>
          <w:rFonts w:eastAsia="黑体" w:hint="eastAsia"/>
          <w:bCs/>
          <w:sz w:val="24"/>
        </w:rPr>
        <w:t>1</w:t>
      </w:r>
      <w:r>
        <w:rPr>
          <w:rFonts w:eastAsia="黑体"/>
          <w:bCs/>
          <w:sz w:val="24"/>
        </w:rPr>
        <w:t xml:space="preserve"> CDT</w:t>
      </w:r>
      <w:r>
        <w:rPr>
          <w:rFonts w:eastAsia="黑体"/>
          <w:bCs/>
          <w:sz w:val="24"/>
        </w:rPr>
        <w:t>剖分数据源提取</w:t>
      </w:r>
      <w:bookmarkEnd w:id="98"/>
    </w:p>
    <w:p w14:paraId="50A0436A" w14:textId="77777777" w:rsidR="008724BF" w:rsidRDefault="008A7C78">
      <w:pPr>
        <w:snapToGrid w:val="0"/>
        <w:spacing w:after="120" w:line="300" w:lineRule="auto"/>
        <w:ind w:firstLineChars="200" w:firstLine="480"/>
        <w:rPr>
          <w:sz w:val="24"/>
        </w:rPr>
      </w:pPr>
      <w:r>
        <w:rPr>
          <w:rFonts w:hint="eastAsia"/>
          <w:sz w:val="24"/>
        </w:rPr>
        <w:t>钻孔数据是进行地质建模和</w:t>
      </w:r>
      <w:r>
        <w:rPr>
          <w:rFonts w:hint="eastAsia"/>
          <w:sz w:val="24"/>
        </w:rPr>
        <w:t>WebGL</w:t>
      </w:r>
      <w:r>
        <w:rPr>
          <w:rFonts w:hint="eastAsia"/>
          <w:sz w:val="24"/>
        </w:rPr>
        <w:t>可视化数据生成的关键数据基础</w:t>
      </w:r>
      <w:r>
        <w:rPr>
          <w:sz w:val="24"/>
        </w:rPr>
        <w:fldChar w:fldCharType="begin"/>
      </w:r>
      <w:r>
        <w:rPr>
          <w:sz w:val="24"/>
        </w:rPr>
        <w:instrText xml:space="preserve"> ADDIN ZOTERO_ITEM CSL_CITATION {"citationID":"0fTszNlk","properties":{"formattedCitation":"\\super [43]\\nosupersub{}","plainCitation":"[43]","noteIndex":0},"citationItems":[{"id":75,"uris":["http://zotero.org/users/local/8clMLtyf/items/JBX4YF48"],"itemData":{"id":75,"type":"article-journal","abstract":"This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Pr>
          <w:rFonts w:hint="eastAsia"/>
          <w:sz w:val="24"/>
        </w:rPr>
        <w:instrText>ent. Using HTML5 standard and Bootstrap</w:instrText>
      </w:r>
      <w:r>
        <w:rPr>
          <w:rFonts w:hint="eastAsia"/>
          <w:sz w:val="24"/>
        </w:rPr>
        <w:instrText>′</w:instrText>
      </w:r>
      <w:r>
        <w:rPr>
          <w:rFonts w:hint="eastAsia"/>
          <w:sz w:val="24"/>
        </w:rPr>
        <w:instrText>s responsive layout achieves cross-platform, which can support different operating systems and screen sizes. The system has better robustness and maintainability, thanks to the object-oriented and strong typing char</w:instrText>
      </w:r>
      <w:r>
        <w:rPr>
          <w:sz w:val="24"/>
        </w:rPr>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[43]</w:t>
      </w:r>
      <w:r>
        <w:rPr>
          <w:sz w:val="24"/>
        </w:rPr>
        <w:fldChar w:fldCharType="end"/>
      </w:r>
      <w:r>
        <w:rPr>
          <w:rFonts w:hint="eastAsia"/>
          <w:sz w:val="24"/>
        </w:rPr>
        <w:t>，主要通过从</w:t>
      </w:r>
      <w:r>
        <w:rPr>
          <w:rFonts w:hint="eastAsia"/>
          <w:sz w:val="24"/>
        </w:rPr>
        <w:t xml:space="preserve"> CAD </w:t>
      </w:r>
      <w:r>
        <w:rPr>
          <w:rFonts w:hint="eastAsia"/>
          <w:sz w:val="24"/>
        </w:rPr>
        <w:t>图中提取钻孔数据到</w:t>
      </w:r>
      <w:r>
        <w:rPr>
          <w:rFonts w:hint="eastAsia"/>
          <w:sz w:val="24"/>
        </w:rPr>
        <w:t>Excel</w:t>
      </w:r>
      <w:r>
        <w:rPr>
          <w:rFonts w:hint="eastAsia"/>
          <w:sz w:val="24"/>
        </w:rPr>
        <w:t>表格，再通过程序批量处理，程序主要采用了</w:t>
      </w:r>
      <w:r>
        <w:rPr>
          <w:rFonts w:hint="eastAsia"/>
          <w:sz w:val="24"/>
        </w:rPr>
        <w:t>Java</w:t>
      </w:r>
      <w:r>
        <w:rPr>
          <w:rFonts w:hint="eastAsia"/>
          <w:sz w:val="24"/>
        </w:rPr>
        <w:t>的</w:t>
      </w:r>
      <w:r>
        <w:rPr>
          <w:rFonts w:hint="eastAsia"/>
          <w:sz w:val="24"/>
        </w:rPr>
        <w:t>POI</w:t>
      </w:r>
      <w:r>
        <w:rPr>
          <w:rFonts w:hint="eastAsia"/>
          <w:sz w:val="24"/>
        </w:rPr>
        <w:t>库对</w:t>
      </w:r>
      <w:r>
        <w:rPr>
          <w:rFonts w:hint="eastAsia"/>
          <w:sz w:val="24"/>
        </w:rPr>
        <w:t xml:space="preserve"> Excel </w:t>
      </w:r>
      <w:r>
        <w:rPr>
          <w:rFonts w:hint="eastAsia"/>
          <w:sz w:val="24"/>
        </w:rPr>
        <w:t>文件进行读取和解析，形成三角剖分所需要的数据结构，具体处理流程如下：</w:t>
      </w:r>
    </w:p>
    <w:p w14:paraId="041EF026" w14:textId="77777777" w:rsidR="008724BF" w:rsidRDefault="008A7C78">
      <w:pPr>
        <w:snapToGrid w:val="0"/>
        <w:spacing w:after="120" w:line="300" w:lineRule="auto"/>
        <w:ind w:firstLineChars="200" w:firstLine="480"/>
        <w:rPr>
          <w:sz w:val="24"/>
        </w:rPr>
      </w:pPr>
      <w:r>
        <w:rPr>
          <w:rFonts w:hint="eastAsia"/>
          <w:sz w:val="24"/>
        </w:rPr>
        <w:lastRenderedPageBreak/>
        <w:t xml:space="preserve">Step1 </w:t>
      </w:r>
      <w:r>
        <w:rPr>
          <w:rFonts w:hint="eastAsia"/>
          <w:sz w:val="24"/>
        </w:rPr>
        <w:t>从</w:t>
      </w:r>
      <w:r>
        <w:rPr>
          <w:rFonts w:hint="eastAsia"/>
          <w:sz w:val="24"/>
        </w:rPr>
        <w:t xml:space="preserve"> CAD </w:t>
      </w:r>
      <w:r>
        <w:rPr>
          <w:rFonts w:hint="eastAsia"/>
          <w:sz w:val="24"/>
        </w:rPr>
        <w:t>文件中提取钻孔数据，提取点的空间坐标</w:t>
      </w:r>
      <w:r>
        <w:rPr>
          <w:rFonts w:hint="eastAsia"/>
          <w:sz w:val="24"/>
        </w:rPr>
        <w:t xml:space="preserve"> (X, Y, Z)</w:t>
      </w:r>
      <w:r>
        <w:rPr>
          <w:rFonts w:hint="eastAsia"/>
          <w:sz w:val="24"/>
        </w:rPr>
        <w:t>，并提取钻孔深度、地层属性等信息</w:t>
      </w:r>
    </w:p>
    <w:p w14:paraId="36879442" w14:textId="77777777" w:rsidR="008724BF" w:rsidRDefault="008A7C78">
      <w:pPr>
        <w:snapToGrid w:val="0"/>
        <w:spacing w:after="120" w:line="300" w:lineRule="auto"/>
        <w:ind w:firstLineChars="200" w:firstLine="480"/>
        <w:rPr>
          <w:sz w:val="24"/>
        </w:rPr>
      </w:pPr>
      <w:r>
        <w:rPr>
          <w:rFonts w:hint="eastAsia"/>
          <w:sz w:val="24"/>
        </w:rPr>
        <w:t xml:space="preserve">Step2 </w:t>
      </w:r>
      <w:r>
        <w:rPr>
          <w:rFonts w:hint="eastAsia"/>
          <w:sz w:val="24"/>
        </w:rPr>
        <w:t>将提取的数据写入</w:t>
      </w:r>
      <w:r>
        <w:rPr>
          <w:rFonts w:hint="eastAsia"/>
          <w:sz w:val="24"/>
        </w:rPr>
        <w:t xml:space="preserve"> Excel </w:t>
      </w:r>
      <w:r>
        <w:rPr>
          <w:rFonts w:hint="eastAsia"/>
          <w:sz w:val="24"/>
        </w:rPr>
        <w:t>文件，并定义</w:t>
      </w:r>
      <w:r>
        <w:rPr>
          <w:rFonts w:hint="eastAsia"/>
          <w:sz w:val="24"/>
        </w:rPr>
        <w:t xml:space="preserve"> Excel </w:t>
      </w:r>
      <w:r>
        <w:rPr>
          <w:rFonts w:hint="eastAsia"/>
          <w:sz w:val="24"/>
        </w:rPr>
        <w:t>表格列结构</w:t>
      </w:r>
      <w:r>
        <w:rPr>
          <w:rFonts w:hint="eastAsia"/>
          <w:sz w:val="24"/>
        </w:rPr>
        <w:t>:</w:t>
      </w:r>
      <w:r>
        <w:rPr>
          <w:rFonts w:hint="eastAsia"/>
          <w:sz w:val="24"/>
        </w:rPr>
        <w:t>（钻孔编号</w:t>
      </w:r>
      <w:r>
        <w:rPr>
          <w:rFonts w:hint="eastAsia"/>
          <w:sz w:val="24"/>
        </w:rPr>
        <w:t xml:space="preserve">, X, Y, Z, </w:t>
      </w:r>
      <w:r>
        <w:rPr>
          <w:rFonts w:hint="eastAsia"/>
          <w:sz w:val="24"/>
        </w:rPr>
        <w:t>地层属性等），按行将数据逐一插入表格</w:t>
      </w:r>
    </w:p>
    <w:p w14:paraId="735FB5EA" w14:textId="77777777" w:rsidR="008724BF" w:rsidRDefault="008A7C78">
      <w:pPr>
        <w:snapToGrid w:val="0"/>
        <w:spacing w:after="120" w:line="300" w:lineRule="auto"/>
        <w:ind w:firstLineChars="200" w:firstLine="480"/>
        <w:rPr>
          <w:sz w:val="24"/>
        </w:rPr>
      </w:pPr>
      <w:r>
        <w:rPr>
          <w:rFonts w:hint="eastAsia"/>
          <w:sz w:val="24"/>
        </w:rPr>
        <w:t xml:space="preserve">Step3 </w:t>
      </w:r>
      <w:r>
        <w:rPr>
          <w:rFonts w:hint="eastAsia"/>
          <w:sz w:val="24"/>
        </w:rPr>
        <w:t>使用</w:t>
      </w:r>
      <w:r>
        <w:rPr>
          <w:rFonts w:hint="eastAsia"/>
          <w:sz w:val="24"/>
        </w:rPr>
        <w:t xml:space="preserve"> Java POI </w:t>
      </w:r>
      <w:r>
        <w:rPr>
          <w:rFonts w:hint="eastAsia"/>
          <w:sz w:val="24"/>
        </w:rPr>
        <w:t>解析</w:t>
      </w:r>
      <w:r>
        <w:rPr>
          <w:rFonts w:hint="eastAsia"/>
          <w:sz w:val="24"/>
        </w:rPr>
        <w:t xml:space="preserve"> Excel </w:t>
      </w:r>
      <w:r>
        <w:rPr>
          <w:rFonts w:hint="eastAsia"/>
          <w:sz w:val="24"/>
        </w:rPr>
        <w:t>文件。读取</w:t>
      </w:r>
      <w:r>
        <w:rPr>
          <w:rFonts w:hint="eastAsia"/>
          <w:sz w:val="24"/>
        </w:rPr>
        <w:t xml:space="preserve"> Excel </w:t>
      </w:r>
      <w:r>
        <w:rPr>
          <w:rFonts w:hint="eastAsia"/>
          <w:sz w:val="24"/>
        </w:rPr>
        <w:t>表格每一行的数据，校验数据完整性，去除空值和重复点并转化为点集合</w:t>
      </w:r>
      <w:r>
        <w:rPr>
          <w:rFonts w:hint="eastAsia"/>
          <w:sz w:val="24"/>
        </w:rPr>
        <w:t xml:space="preserve"> (List&lt;Point&gt;)</w:t>
      </w:r>
      <w:r>
        <w:rPr>
          <w:rFonts w:hint="eastAsia"/>
          <w:sz w:val="24"/>
        </w:rPr>
        <w:t>。</w:t>
      </w:r>
    </w:p>
    <w:p w14:paraId="3CBBDEBB" w14:textId="77777777" w:rsidR="008724BF" w:rsidRDefault="008A7C78">
      <w:pPr>
        <w:snapToGrid w:val="0"/>
        <w:spacing w:after="120" w:line="300" w:lineRule="auto"/>
        <w:ind w:firstLineChars="200" w:firstLine="480"/>
        <w:rPr>
          <w:sz w:val="24"/>
        </w:rPr>
      </w:pPr>
      <w:r>
        <w:rPr>
          <w:rFonts w:hint="eastAsia"/>
          <w:sz w:val="24"/>
        </w:rPr>
        <w:t xml:space="preserve">Step4 </w:t>
      </w:r>
      <w:r>
        <w:rPr>
          <w:rFonts w:hint="eastAsia"/>
          <w:sz w:val="24"/>
        </w:rPr>
        <w:t>进行数据清洗与标准化，确保坐标格式一致</w:t>
      </w:r>
      <w:r>
        <w:rPr>
          <w:rFonts w:hint="eastAsia"/>
          <w:sz w:val="24"/>
        </w:rPr>
        <w:t xml:space="preserve"> (</w:t>
      </w:r>
      <w:r>
        <w:rPr>
          <w:rFonts w:hint="eastAsia"/>
          <w:sz w:val="24"/>
        </w:rPr>
        <w:t>如</w:t>
      </w:r>
      <w:r>
        <w:rPr>
          <w:rFonts w:hint="eastAsia"/>
          <w:sz w:val="24"/>
        </w:rPr>
        <w:t xml:space="preserve"> WGS84 </w:t>
      </w:r>
      <w:r>
        <w:rPr>
          <w:rFonts w:hint="eastAsia"/>
          <w:sz w:val="24"/>
        </w:rPr>
        <w:t>或本地坐标系</w:t>
      </w:r>
      <w:r>
        <w:rPr>
          <w:rFonts w:hint="eastAsia"/>
          <w:sz w:val="24"/>
        </w:rPr>
        <w:t>)</w:t>
      </w:r>
      <w:r>
        <w:rPr>
          <w:rFonts w:hint="eastAsia"/>
          <w:sz w:val="24"/>
        </w:rPr>
        <w:t>，标记异常数据供人工检查</w:t>
      </w:r>
    </w:p>
    <w:p w14:paraId="38001531" w14:textId="77777777" w:rsidR="008724BF" w:rsidRDefault="008A7C78">
      <w:pPr>
        <w:snapToGrid w:val="0"/>
        <w:spacing w:after="120" w:line="300" w:lineRule="auto"/>
        <w:ind w:firstLineChars="200" w:firstLine="480"/>
        <w:rPr>
          <w:sz w:val="24"/>
        </w:rPr>
      </w:pPr>
      <w:r>
        <w:rPr>
          <w:rFonts w:hint="eastAsia"/>
          <w:sz w:val="24"/>
        </w:rPr>
        <w:t>表</w:t>
      </w:r>
      <w:r>
        <w:rPr>
          <w:rFonts w:hint="eastAsia"/>
          <w:sz w:val="24"/>
        </w:rPr>
        <w:t>2.4</w:t>
      </w:r>
      <w:r>
        <w:rPr>
          <w:rFonts w:hint="eastAsia"/>
          <w:sz w:val="24"/>
        </w:rPr>
        <w:t>为部分原始钻孔数据样例。</w:t>
      </w:r>
    </w:p>
    <w:p w14:paraId="5FB3A3D2"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4</w:t>
      </w:r>
      <w:r>
        <w:rPr>
          <w:szCs w:val="21"/>
        </w:rPr>
        <w:t xml:space="preserve"> </w:t>
      </w:r>
      <w:r>
        <w:rPr>
          <w:rFonts w:hint="eastAsia"/>
          <w:szCs w:val="21"/>
        </w:rPr>
        <w:t>部分原始钻孔数据样例</w:t>
      </w:r>
    </w:p>
    <w:p w14:paraId="09A0926C" w14:textId="77777777" w:rsidR="008724BF" w:rsidRDefault="008A7C78">
      <w:pPr>
        <w:pStyle w:val="affb"/>
        <w:rPr>
          <w:sz w:val="21"/>
          <w:szCs w:val="21"/>
        </w:rPr>
      </w:pPr>
      <w:r>
        <w:rPr>
          <w:sz w:val="21"/>
          <w:szCs w:val="21"/>
        </w:rPr>
        <w:t>Table 2.</w:t>
      </w:r>
      <w:r>
        <w:rPr>
          <w:rFonts w:hint="eastAsia"/>
          <w:sz w:val="21"/>
          <w:szCs w:val="21"/>
        </w:rPr>
        <w:t>4</w:t>
      </w:r>
      <w:r>
        <w:rPr>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409"/>
        <w:gridCol w:w="1842"/>
        <w:gridCol w:w="1843"/>
        <w:gridCol w:w="1276"/>
        <w:gridCol w:w="1134"/>
        <w:gridCol w:w="1984"/>
      </w:tblGrid>
      <w:tr w:rsidR="008724BF" w14:paraId="40EBF6D8" w14:textId="77777777">
        <w:trPr>
          <w:trHeight w:val="716"/>
          <w:jc w:val="center"/>
        </w:trPr>
        <w:tc>
          <w:tcPr>
            <w:tcW w:w="1409" w:type="dxa"/>
            <w:tcBorders>
              <w:top w:val="single" w:sz="12" w:space="0" w:color="auto"/>
              <w:left w:val="nil"/>
              <w:right w:val="single" w:sz="4" w:space="0" w:color="FFFFFF"/>
            </w:tcBorders>
            <w:vAlign w:val="center"/>
          </w:tcPr>
          <w:p w14:paraId="701DF89F" w14:textId="77777777" w:rsidR="008724BF" w:rsidRDefault="008A7C78">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8724BF" w:rsidRDefault="008A7C78">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77777777" w:rsidR="008724BF" w:rsidRDefault="008A7C78">
            <w:pPr>
              <w:pStyle w:val="af4"/>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7777777" w:rsidR="008724BF" w:rsidRDefault="008A7C78">
            <w:pPr>
              <w:pStyle w:val="af4"/>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8724BF" w14:paraId="7C2CA60E" w14:textId="77777777">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77777777" w:rsidR="008724BF" w:rsidRDefault="008A7C78">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77777777" w:rsidR="008724BF" w:rsidRDefault="008A7C78">
            <w:pPr>
              <w:spacing w:line="264" w:lineRule="auto"/>
              <w:ind w:firstLine="240"/>
              <w:jc w:val="center"/>
              <w:rPr>
                <w:szCs w:val="21"/>
              </w:rPr>
            </w:pPr>
            <w:r>
              <w:rPr>
                <w:szCs w:val="21"/>
              </w:rPr>
              <w:t>4095009.63</w:t>
            </w:r>
          </w:p>
        </w:tc>
        <w:tc>
          <w:tcPr>
            <w:tcW w:w="1843" w:type="dxa"/>
            <w:tcBorders>
              <w:top w:val="single" w:sz="8" w:space="0" w:color="auto"/>
              <w:left w:val="single" w:sz="4" w:space="0" w:color="FFFFFF"/>
              <w:bottom w:val="single" w:sz="4" w:space="0" w:color="FFFFFF"/>
              <w:right w:val="nil"/>
            </w:tcBorders>
          </w:tcPr>
          <w:p w14:paraId="30936C04" w14:textId="77777777" w:rsidR="008724BF" w:rsidRDefault="008A7C78">
            <w:pPr>
              <w:spacing w:line="264" w:lineRule="auto"/>
              <w:ind w:firstLine="240"/>
              <w:jc w:val="center"/>
              <w:rPr>
                <w:szCs w:val="21"/>
              </w:rPr>
            </w:pPr>
            <w:r>
              <w:rPr>
                <w:szCs w:val="21"/>
              </w:rPr>
              <w:t>38537452</w:t>
            </w:r>
            <w:commentRangeStart w:id="99"/>
            <w:commentRangeEnd w:id="99"/>
            <w:r>
              <w:commentReference w:id="99"/>
            </w:r>
            <w:r>
              <w:rPr>
                <w:szCs w:val="21"/>
              </w:rPr>
              <w:t>.85</w:t>
            </w:r>
          </w:p>
        </w:tc>
        <w:tc>
          <w:tcPr>
            <w:tcW w:w="1276" w:type="dxa"/>
            <w:tcBorders>
              <w:top w:val="single" w:sz="8" w:space="0" w:color="auto"/>
              <w:left w:val="single" w:sz="4" w:space="0" w:color="FFFFFF"/>
              <w:bottom w:val="single" w:sz="4" w:space="0" w:color="FFFFFF"/>
              <w:right w:val="nil"/>
            </w:tcBorders>
          </w:tcPr>
          <w:p w14:paraId="22A3ACE6" w14:textId="77777777" w:rsidR="008724BF" w:rsidRDefault="008A7C78">
            <w:pPr>
              <w:spacing w:line="264" w:lineRule="auto"/>
              <w:ind w:firstLine="240"/>
              <w:jc w:val="center"/>
              <w:rPr>
                <w:szCs w:val="21"/>
              </w:rPr>
            </w:pPr>
            <w:r>
              <w:rPr>
                <w:szCs w:val="21"/>
              </w:rPr>
              <w:t>87.737</w:t>
            </w:r>
          </w:p>
        </w:tc>
        <w:tc>
          <w:tcPr>
            <w:tcW w:w="1134" w:type="dxa"/>
            <w:tcBorders>
              <w:top w:val="single" w:sz="8" w:space="0" w:color="auto"/>
              <w:left w:val="single" w:sz="4" w:space="0" w:color="FFFFFF"/>
              <w:bottom w:val="single" w:sz="4" w:space="0" w:color="FFFFFF"/>
              <w:right w:val="single" w:sz="4" w:space="0" w:color="FFFFFF"/>
            </w:tcBorders>
          </w:tcPr>
          <w:p w14:paraId="6A7E4F54" w14:textId="77777777" w:rsidR="008724BF" w:rsidRDefault="008A7C78">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77777777" w:rsidR="008724BF" w:rsidRDefault="008A7C78">
            <w:pPr>
              <w:spacing w:line="264" w:lineRule="auto"/>
              <w:ind w:firstLine="240"/>
              <w:jc w:val="center"/>
              <w:rPr>
                <w:szCs w:val="21"/>
              </w:rPr>
            </w:pPr>
            <w:r>
              <w:rPr>
                <w:szCs w:val="21"/>
              </w:rPr>
              <w:t>-113.713</w:t>
            </w:r>
          </w:p>
        </w:tc>
      </w:tr>
      <w:tr w:rsidR="008724BF" w14:paraId="02E761D5" w14:textId="77777777">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77777777" w:rsidR="008724BF" w:rsidRDefault="008A7C78">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77777777" w:rsidR="008724BF" w:rsidRDefault="008A7C78">
            <w:pPr>
              <w:spacing w:line="264" w:lineRule="auto"/>
              <w:ind w:firstLine="240"/>
              <w:jc w:val="center"/>
              <w:rPr>
                <w:szCs w:val="21"/>
              </w:rPr>
            </w:pPr>
            <w:r>
              <w:rPr>
                <w:szCs w:val="21"/>
              </w:rPr>
              <w:t>4094628.7</w:t>
            </w:r>
          </w:p>
        </w:tc>
        <w:tc>
          <w:tcPr>
            <w:tcW w:w="1843" w:type="dxa"/>
            <w:tcBorders>
              <w:top w:val="single" w:sz="4" w:space="0" w:color="FFFFFF"/>
              <w:left w:val="single" w:sz="4" w:space="0" w:color="FFFFFF"/>
              <w:bottom w:val="single" w:sz="4" w:space="0" w:color="FFFFFF"/>
              <w:right w:val="nil"/>
            </w:tcBorders>
          </w:tcPr>
          <w:p w14:paraId="06458BFF" w14:textId="77777777" w:rsidR="008724BF" w:rsidRDefault="008A7C78">
            <w:pPr>
              <w:spacing w:line="264" w:lineRule="auto"/>
              <w:ind w:firstLine="240"/>
              <w:jc w:val="center"/>
              <w:rPr>
                <w:szCs w:val="21"/>
              </w:rPr>
            </w:pPr>
            <w:r>
              <w:rPr>
                <w:szCs w:val="21"/>
              </w:rPr>
              <w:t>38536917.23</w:t>
            </w:r>
          </w:p>
        </w:tc>
        <w:tc>
          <w:tcPr>
            <w:tcW w:w="1276" w:type="dxa"/>
            <w:tcBorders>
              <w:top w:val="single" w:sz="4" w:space="0" w:color="FFFFFF"/>
              <w:left w:val="single" w:sz="4" w:space="0" w:color="FFFFFF"/>
              <w:bottom w:val="single" w:sz="4" w:space="0" w:color="FFFFFF"/>
              <w:right w:val="nil"/>
            </w:tcBorders>
          </w:tcPr>
          <w:p w14:paraId="35185E53" w14:textId="77777777" w:rsidR="008724BF" w:rsidRDefault="008A7C78">
            <w:pPr>
              <w:spacing w:line="264" w:lineRule="auto"/>
              <w:ind w:firstLine="240"/>
              <w:jc w:val="center"/>
              <w:rPr>
                <w:szCs w:val="21"/>
              </w:rPr>
            </w:pPr>
            <w:r>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77777777" w:rsidR="008724BF" w:rsidRDefault="008A7C78">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77777777" w:rsidR="008724BF" w:rsidRDefault="008A7C78">
            <w:pPr>
              <w:spacing w:line="264" w:lineRule="auto"/>
              <w:ind w:firstLine="240"/>
              <w:jc w:val="center"/>
              <w:rPr>
                <w:szCs w:val="21"/>
              </w:rPr>
            </w:pPr>
            <w:r>
              <w:rPr>
                <w:szCs w:val="21"/>
              </w:rPr>
              <w:t>-96.93</w:t>
            </w:r>
          </w:p>
        </w:tc>
      </w:tr>
      <w:tr w:rsidR="008724BF" w14:paraId="62D54D96" w14:textId="77777777">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77777777" w:rsidR="008724BF" w:rsidRDefault="008A7C78">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77777777" w:rsidR="008724BF" w:rsidRDefault="008A7C78">
            <w:pPr>
              <w:spacing w:line="264" w:lineRule="auto"/>
              <w:ind w:firstLine="240"/>
              <w:jc w:val="center"/>
              <w:rPr>
                <w:szCs w:val="21"/>
              </w:rPr>
            </w:pPr>
            <w:r>
              <w:rPr>
                <w:szCs w:val="21"/>
              </w:rPr>
              <w:t>4094340.6</w:t>
            </w:r>
          </w:p>
        </w:tc>
        <w:tc>
          <w:tcPr>
            <w:tcW w:w="1843" w:type="dxa"/>
            <w:tcBorders>
              <w:top w:val="single" w:sz="4" w:space="0" w:color="FFFFFF"/>
              <w:left w:val="single" w:sz="4" w:space="0" w:color="FFFFFF"/>
              <w:bottom w:val="single" w:sz="4" w:space="0" w:color="FFFFFF"/>
              <w:right w:val="nil"/>
            </w:tcBorders>
          </w:tcPr>
          <w:p w14:paraId="7B33BC3B" w14:textId="77777777" w:rsidR="008724BF" w:rsidRDefault="008A7C78">
            <w:pPr>
              <w:spacing w:line="264" w:lineRule="auto"/>
              <w:ind w:firstLine="240"/>
              <w:jc w:val="center"/>
              <w:rPr>
                <w:szCs w:val="21"/>
              </w:rPr>
            </w:pPr>
            <w:r>
              <w:rPr>
                <w:szCs w:val="21"/>
              </w:rPr>
              <w:t>38538051.15</w:t>
            </w:r>
          </w:p>
        </w:tc>
        <w:tc>
          <w:tcPr>
            <w:tcW w:w="1276" w:type="dxa"/>
            <w:tcBorders>
              <w:top w:val="single" w:sz="4" w:space="0" w:color="FFFFFF"/>
              <w:left w:val="single" w:sz="4" w:space="0" w:color="FFFFFF"/>
              <w:bottom w:val="single" w:sz="4" w:space="0" w:color="FFFFFF"/>
              <w:right w:val="nil"/>
            </w:tcBorders>
          </w:tcPr>
          <w:p w14:paraId="0AC92D23" w14:textId="77777777" w:rsidR="008724BF" w:rsidRDefault="008A7C78">
            <w:pPr>
              <w:spacing w:line="264" w:lineRule="auto"/>
              <w:ind w:firstLine="240"/>
              <w:jc w:val="center"/>
              <w:rPr>
                <w:szCs w:val="21"/>
              </w:rPr>
            </w:pPr>
            <w:r>
              <w:rPr>
                <w:szCs w:val="21"/>
              </w:rPr>
              <w:t>83.417</w:t>
            </w:r>
          </w:p>
        </w:tc>
        <w:tc>
          <w:tcPr>
            <w:tcW w:w="1134" w:type="dxa"/>
            <w:tcBorders>
              <w:top w:val="single" w:sz="4" w:space="0" w:color="FFFFFF"/>
              <w:left w:val="single" w:sz="4" w:space="0" w:color="FFFFFF"/>
              <w:bottom w:val="single" w:sz="4" w:space="0" w:color="FFFFFF"/>
              <w:right w:val="single" w:sz="4" w:space="0" w:color="FFFFFF"/>
            </w:tcBorders>
          </w:tcPr>
          <w:p w14:paraId="7D3A87A8" w14:textId="77777777" w:rsidR="008724BF" w:rsidRDefault="008A7C78">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77777777" w:rsidR="008724BF" w:rsidRDefault="008A7C78">
            <w:pPr>
              <w:spacing w:line="264" w:lineRule="auto"/>
              <w:ind w:firstLine="240"/>
              <w:jc w:val="center"/>
              <w:rPr>
                <w:szCs w:val="21"/>
              </w:rPr>
            </w:pPr>
            <w:r>
              <w:rPr>
                <w:szCs w:val="21"/>
              </w:rPr>
              <w:t>-241.343</w:t>
            </w:r>
          </w:p>
        </w:tc>
      </w:tr>
      <w:tr w:rsidR="008724BF" w14:paraId="6F01C521" w14:textId="77777777">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8724BF" w:rsidRDefault="008A7C78">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8724BF" w:rsidRDefault="008A7C78">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8724BF" w:rsidRDefault="008A7C78">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8724BF" w:rsidRDefault="008A7C78">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77777777" w:rsidR="008724BF" w:rsidRDefault="008A7C78">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77777777" w:rsidR="008724BF" w:rsidRDefault="008A7C78">
            <w:pPr>
              <w:spacing w:line="264" w:lineRule="auto"/>
              <w:ind w:firstLine="240"/>
              <w:jc w:val="center"/>
              <w:rPr>
                <w:szCs w:val="21"/>
              </w:rPr>
            </w:pPr>
            <w:r>
              <w:rPr>
                <w:szCs w:val="21"/>
              </w:rPr>
              <w:t>…</w:t>
            </w:r>
          </w:p>
        </w:tc>
      </w:tr>
    </w:tbl>
    <w:p w14:paraId="749A54C9" w14:textId="77777777" w:rsidR="008724BF" w:rsidRDefault="008724BF">
      <w:pPr>
        <w:snapToGrid w:val="0"/>
        <w:spacing w:after="120" w:line="300" w:lineRule="auto"/>
        <w:rPr>
          <w:sz w:val="24"/>
        </w:rPr>
      </w:pPr>
    </w:p>
    <w:p w14:paraId="339E179A" w14:textId="77777777" w:rsidR="008724BF" w:rsidRDefault="008A7C78">
      <w:pPr>
        <w:keepNext/>
        <w:keepLines/>
        <w:snapToGrid w:val="0"/>
        <w:spacing w:beforeLines="50" w:before="156" w:after="120" w:line="360" w:lineRule="auto"/>
        <w:outlineLvl w:val="2"/>
        <w:rPr>
          <w:rFonts w:eastAsia="黑体"/>
          <w:bCs/>
          <w:sz w:val="24"/>
        </w:rPr>
      </w:pPr>
      <w:bookmarkStart w:id="100" w:name="_Toc191816688"/>
      <w:r>
        <w:rPr>
          <w:rFonts w:eastAsia="黑体" w:hint="eastAsia"/>
          <w:bCs/>
          <w:sz w:val="24"/>
        </w:rPr>
        <w:t>2</w:t>
      </w:r>
      <w:r>
        <w:rPr>
          <w:rFonts w:eastAsia="黑体"/>
          <w:bCs/>
          <w:sz w:val="24"/>
        </w:rPr>
        <w:t>.</w:t>
      </w:r>
      <w:r>
        <w:rPr>
          <w:rFonts w:eastAsia="黑体" w:hint="eastAsia"/>
          <w:bCs/>
          <w:sz w:val="24"/>
        </w:rPr>
        <w:t>4</w:t>
      </w:r>
      <w:r>
        <w:rPr>
          <w:rFonts w:eastAsia="黑体"/>
          <w:bCs/>
          <w:sz w:val="24"/>
        </w:rPr>
        <w:t>.</w:t>
      </w:r>
      <w:r>
        <w:rPr>
          <w:rFonts w:eastAsia="黑体" w:hint="eastAsia"/>
          <w:bCs/>
          <w:sz w:val="24"/>
        </w:rPr>
        <w:t>2</w:t>
      </w:r>
      <w:r>
        <w:rPr>
          <w:rFonts w:eastAsia="黑体"/>
          <w:bCs/>
          <w:sz w:val="24"/>
        </w:rPr>
        <w:t xml:space="preserve"> </w:t>
      </w:r>
      <w:r>
        <w:rPr>
          <w:rFonts w:eastAsia="黑体"/>
          <w:bCs/>
          <w:sz w:val="24"/>
        </w:rPr>
        <w:t>地层数据网格化</w:t>
      </w:r>
      <w:bookmarkEnd w:id="100"/>
    </w:p>
    <w:p w14:paraId="512D52C5" w14:textId="77777777" w:rsidR="008724BF" w:rsidRDefault="008A7C78">
      <w:pPr>
        <w:snapToGrid w:val="0"/>
        <w:spacing w:after="120" w:line="300" w:lineRule="auto"/>
        <w:ind w:firstLineChars="200" w:firstLine="480"/>
        <w:rPr>
          <w:sz w:val="24"/>
        </w:rPr>
      </w:pPr>
      <w:r>
        <w:rPr>
          <w:rFonts w:hint="eastAsia"/>
          <w:sz w:val="24"/>
        </w:rPr>
        <w:t>在三维地质建模中，</w:t>
      </w:r>
      <w:bookmarkStart w:id="101" w:name="OLE_LINK7"/>
      <w:bookmarkStart w:id="102" w:name="OLE_LINK8"/>
      <w:r>
        <w:rPr>
          <w:rFonts w:hint="eastAsia"/>
          <w:sz w:val="24"/>
        </w:rPr>
        <w:t>地层数据网格化</w:t>
      </w:r>
      <w:bookmarkEnd w:id="101"/>
      <w:bookmarkEnd w:id="102"/>
      <w:r>
        <w:rPr>
          <w:rFonts w:hint="eastAsia"/>
          <w:sz w:val="24"/>
        </w:rPr>
        <w:t>是将离散的钻孔数据转化为连续地层表面的重要步骤，地层网格数据能够直观地表示地层的空间分布特征，并为后续的三维模型可视化数据提供基础。本研主要基于约束</w:t>
      </w:r>
      <w:r>
        <w:rPr>
          <w:rFonts w:hint="eastAsia"/>
          <w:sz w:val="24"/>
        </w:rPr>
        <w:t>Delaunay</w:t>
      </w:r>
      <w:r>
        <w:rPr>
          <w:rFonts w:hint="eastAsia"/>
          <w:sz w:val="24"/>
        </w:rPr>
        <w:t>三角剖分方法对地层数据进行网格化，剖分程序以点集合为输入，生成包含三角面索引和拓扑关系的三角网格数据，通过预先设计好基础数据结构进行数据分类存储，进一步用于地层模型的三维可视化展示</w:t>
      </w:r>
      <w:r>
        <w:rPr>
          <w:sz w:val="24"/>
        </w:rPr>
        <w:fldChar w:fldCharType="begin"/>
      </w:r>
      <w:r>
        <w:rPr>
          <w:sz w:val="24"/>
        </w:rPr>
        <w:instrText xml:space="preserve"> ADDIN ZOTERO_ITEM CSL_CITATION {"citationID":"BfEbQocb","properties":{"formattedCitation":"\\super [44-47]\\nosupersub{}","plainCitation":"[44-47]","noteIndex":0},"citationItems":[{"id":81,"uris":["http://zotero.org/users/local/8clMLtyf/items/W5NPZIID"],</w:instrText>
      </w:r>
      <w:r>
        <w:rPr>
          <w:rFonts w:hint="eastAsia"/>
          <w:sz w:val="24"/>
        </w:rPr>
        <w:instrText>"itemData":{"id":81,"type":"webpage","title":"</w:instrText>
      </w:r>
      <w:r>
        <w:rPr>
          <w:rFonts w:hint="eastAsia"/>
          <w:sz w:val="24"/>
        </w:rPr>
        <w:instrText>基于钻孔的三维地质模型快速构建及更新</w:instrText>
      </w:r>
      <w:r>
        <w:rPr>
          <w:rFonts w:hint="eastAsia"/>
          <w:sz w:val="24"/>
        </w:rPr>
        <w:instrText xml:space="preserve"> - </w:instrText>
      </w:r>
      <w:r>
        <w:rPr>
          <w:rFonts w:hint="eastAsia"/>
          <w:sz w:val="24"/>
        </w:rPr>
        <w:instrText>中国知网</w:instrText>
      </w:r>
      <w:r>
        <w:rPr>
          <w:rFonts w:hint="eastAsia"/>
          <w:sz w:val="24"/>
        </w:rPr>
        <w:instrText>","URL":"https://kns-cnki-net-s.vpn.cumtb.edu.cn:8118/kcms2/article/abstract?v=nKttgsEmyDfNwHjKBoNHWEjL8MeB4cMaK5ohExIL8WvRzaGhXC7aD0L4Q_OcbR1xXnpX5S7921wvkJNx5DW-rpaC8B6vR4jKBv3EP25D7</w:instrText>
      </w:r>
      <w:r>
        <w:rPr>
          <w:sz w:val="24"/>
        </w:rPr>
        <w:instrText>8rrMPKCXpvJWA1oYfDpyU9FVBLIgDM8emIAT6PHZHaId6qpeWWwqtz-2gdt8wVB_eEvK7-MVFUmeZUn3vR-MxIP&amp;uniplatform=NZKPT&amp;language=CHS","accessed":{"date-parts":[["2025",2,25]]}}},{"id":78,"uris":["http://zotero.org/users/local/8clMLtyf/items/9HXP75NT"],"itemData":{"id":</w:instrText>
      </w:r>
      <w:r>
        <w:rPr>
          <w:rFonts w:hint="eastAsia"/>
          <w:sz w:val="24"/>
        </w:rPr>
        <w:instrText>78,"type":"article-journal","abstract":"</w:instrText>
      </w:r>
      <w:r>
        <w:rPr>
          <w:rFonts w:hint="eastAsia"/>
          <w:sz w:val="24"/>
        </w:rPr>
        <w:instrText>地质体三维建模是地学信息系统核心课题之一</w:instrText>
      </w:r>
      <w:r>
        <w:rPr>
          <w:rFonts w:hint="eastAsia"/>
          <w:sz w:val="24"/>
        </w:rPr>
        <w:instrText>,</w:instrText>
      </w:r>
      <w:r>
        <w:rPr>
          <w:rFonts w:hint="eastAsia"/>
          <w:sz w:val="24"/>
        </w:rPr>
        <w:instrText>对现有建模方法进行分析</w:instrText>
      </w:r>
      <w:r>
        <w:rPr>
          <w:rFonts w:hint="eastAsia"/>
          <w:sz w:val="24"/>
        </w:rPr>
        <w:instrText>,</w:instrText>
      </w:r>
      <w:r>
        <w:rPr>
          <w:rFonts w:hint="eastAsia"/>
          <w:sz w:val="24"/>
        </w:rPr>
        <w:instrText>结合地层特点</w:instrText>
      </w:r>
      <w:r>
        <w:rPr>
          <w:rFonts w:hint="eastAsia"/>
          <w:sz w:val="24"/>
        </w:rPr>
        <w:instrText>,</w:instrText>
      </w:r>
      <w:r>
        <w:rPr>
          <w:rFonts w:hint="eastAsia"/>
          <w:sz w:val="24"/>
        </w:rPr>
        <w:instrText>提出首先引入虚拟钻孔</w:instrText>
      </w:r>
      <w:r>
        <w:rPr>
          <w:rFonts w:hint="eastAsia"/>
          <w:sz w:val="24"/>
        </w:rPr>
        <w:instrText>,</w:instrText>
      </w:r>
      <w:r>
        <w:rPr>
          <w:rFonts w:hint="eastAsia"/>
          <w:sz w:val="24"/>
        </w:rPr>
        <w:instrText>利用</w:instrText>
      </w:r>
      <w:r>
        <w:rPr>
          <w:rFonts w:hint="eastAsia"/>
          <w:sz w:val="24"/>
        </w:rPr>
        <w:instrText>Kriging</w:instrText>
      </w:r>
      <w:r>
        <w:rPr>
          <w:rFonts w:hint="eastAsia"/>
          <w:sz w:val="24"/>
        </w:rPr>
        <w:instrText>插值方法建立地层三维模型</w:instrText>
      </w:r>
      <w:r>
        <w:rPr>
          <w:rFonts w:hint="eastAsia"/>
          <w:sz w:val="24"/>
        </w:rPr>
        <w:instrText>;</w:instrText>
      </w:r>
      <w:r>
        <w:rPr>
          <w:rFonts w:hint="eastAsia"/>
          <w:sz w:val="24"/>
        </w:rPr>
        <w:instrText>其次把虚拟钻孔参数的调试结果及专家知识等资料在建模流程中予以充分体现</w:instrText>
      </w:r>
      <w:r>
        <w:rPr>
          <w:rFonts w:hint="eastAsia"/>
          <w:sz w:val="24"/>
        </w:rPr>
        <w:instrText>,</w:instrText>
      </w:r>
      <w:r>
        <w:rPr>
          <w:rFonts w:hint="eastAsia"/>
          <w:sz w:val="24"/>
        </w:rPr>
        <w:instrText>从而建立相对精确的三维地层模型</w:instrText>
      </w:r>
      <w:r>
        <w:rPr>
          <w:rFonts w:hint="eastAsia"/>
          <w:sz w:val="24"/>
        </w:rPr>
        <w:instrText>;</w:instrText>
      </w:r>
      <w:r>
        <w:rPr>
          <w:rFonts w:hint="eastAsia"/>
          <w:sz w:val="24"/>
        </w:rPr>
        <w:instrText>最后基于本文建模方法开发了一个三维地层模型</w:instrText>
      </w:r>
      <w:r>
        <w:rPr>
          <w:rFonts w:hint="eastAsia"/>
          <w:sz w:val="24"/>
        </w:rPr>
        <w:instrText>,</w:instrText>
      </w:r>
      <w:r>
        <w:rPr>
          <w:rFonts w:hint="eastAsia"/>
          <w:sz w:val="24"/>
        </w:rPr>
        <w:instrText>并用实际资料进行了验证</w:instrText>
      </w:r>
      <w:r>
        <w:rPr>
          <w:rFonts w:hint="eastAsia"/>
          <w:sz w:val="24"/>
        </w:rPr>
        <w:instrText>,</w:instrText>
      </w:r>
      <w:r>
        <w:rPr>
          <w:rFonts w:hint="eastAsia"/>
          <w:sz w:val="24"/>
        </w:rPr>
        <w:instrText>能有效满足工程需求。</w:instrText>
      </w:r>
      <w:r>
        <w:rPr>
          <w:rFonts w:hint="eastAsia"/>
          <w:sz w:val="24"/>
        </w:rPr>
        <w:instrText>","container-title":"</w:instrText>
      </w:r>
      <w:r>
        <w:rPr>
          <w:rFonts w:hint="eastAsia"/>
          <w:sz w:val="24"/>
        </w:rPr>
        <w:instrText>大地构造与成矿学</w:instrText>
      </w:r>
      <w:r>
        <w:rPr>
          <w:rFonts w:hint="eastAsia"/>
          <w:sz w:val="24"/>
        </w:rPr>
        <w:instrText xml:space="preserve">","DOI":"10.16539/j.ddgzyckx.2006.01.013","issue":"1","language":"zh-CN","note":"foundation: </w:instrText>
      </w:r>
      <w:r>
        <w:rPr>
          <w:rFonts w:hint="eastAsia"/>
          <w:sz w:val="24"/>
        </w:rPr>
        <w:instrText>国家自然科学基金资助项目</w:instrText>
      </w:r>
      <w:r>
        <w:rPr>
          <w:rFonts w:hint="eastAsia"/>
          <w:sz w:val="24"/>
        </w:rPr>
        <w:instrText>(40472131).</w:instrText>
      </w:r>
      <w:r>
        <w:rPr>
          <w:rFonts w:hint="eastAsia"/>
          <w:sz w:val="24"/>
        </w:rPr>
        <w:instrText>；</w:instrText>
      </w:r>
      <w:r>
        <w:rPr>
          <w:rFonts w:hint="eastAsia"/>
          <w:sz w:val="24"/>
        </w:rPr>
        <w:instrText xml:space="preserve">\ndownload: 1390\nalbum: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\nCLC: P628\ndbcode: CJFQ\ndbname: CJFD2006\nfilename: DGYK200601012","page":"108-113","source":"CNKI","title":"</w:instrText>
      </w:r>
      <w:r>
        <w:rPr>
          <w:rFonts w:hint="eastAsia"/>
          <w:sz w:val="24"/>
        </w:rPr>
        <w:instrText>基于钻孔数据的地层三维建模与可视化研究</w:instrText>
      </w:r>
      <w:r>
        <w:rPr>
          <w:rFonts w:hint="eastAsia"/>
          <w:sz w:val="24"/>
        </w:rPr>
        <w:instrText>","author":[{"literal":"</w:instrText>
      </w:r>
      <w:r>
        <w:rPr>
          <w:rFonts w:hint="eastAsia"/>
          <w:sz w:val="24"/>
        </w:rPr>
        <w:instrText>张渭军</w:instrText>
      </w:r>
      <w:r>
        <w:rPr>
          <w:rFonts w:hint="eastAsia"/>
          <w:sz w:val="24"/>
        </w:rPr>
        <w:instrText>"},{"literal":"</w:instrText>
      </w:r>
      <w:r>
        <w:rPr>
          <w:rFonts w:hint="eastAsia"/>
          <w:sz w:val="24"/>
        </w:rPr>
        <w:instrText>王文科</w:instrText>
      </w:r>
      <w:r>
        <w:rPr>
          <w:rFonts w:hint="eastAsia"/>
          <w:sz w:val="24"/>
        </w:rPr>
        <w:instrText>"}],"issued":{"date-parts":[["2006"]]}}},{"id":79,"uris":["http://zotero.org/users/local/8clMLtyf/items/8SZ5YN67"],"itemData":{"id":79,"type":"article-journal","abstract":"</w:instrText>
      </w:r>
      <w:r>
        <w:rPr>
          <w:rFonts w:hint="eastAsia"/>
          <w:sz w:val="24"/>
        </w:rPr>
        <w:instrText>矿山三维地质建模与可视化技术研究</w:instrText>
      </w:r>
      <w:r>
        <w:rPr>
          <w:rFonts w:hint="eastAsia"/>
          <w:sz w:val="24"/>
        </w:rPr>
        <w:instrText>,</w:instrText>
      </w:r>
      <w:r>
        <w:rPr>
          <w:rFonts w:hint="eastAsia"/>
          <w:sz w:val="24"/>
        </w:rPr>
        <w:instrText>是</w:instrText>
      </w:r>
      <w:r>
        <w:rPr>
          <w:rFonts w:hint="eastAsia"/>
          <w:sz w:val="24"/>
        </w:rPr>
        <w:instrText>\"</w:instrText>
      </w:r>
      <w:r>
        <w:rPr>
          <w:rFonts w:hint="eastAsia"/>
          <w:sz w:val="24"/>
        </w:rPr>
        <w:instrText>数字矿山</w:instrText>
      </w:r>
      <w:r>
        <w:rPr>
          <w:rFonts w:hint="eastAsia"/>
          <w:sz w:val="24"/>
        </w:rPr>
        <w:instrText>\"</w:instrText>
      </w:r>
      <w:r>
        <w:rPr>
          <w:rFonts w:hint="eastAsia"/>
          <w:sz w:val="24"/>
        </w:rPr>
        <w:instrText>的核心组成部分</w:instrText>
      </w:r>
      <w:r>
        <w:rPr>
          <w:rFonts w:hint="eastAsia"/>
          <w:sz w:val="24"/>
        </w:rPr>
        <w:instrText>,</w:instrText>
      </w:r>
      <w:r>
        <w:rPr>
          <w:rFonts w:hint="eastAsia"/>
          <w:sz w:val="24"/>
        </w:rPr>
        <w:instrText>是现代矿山信息化研究的热点和重点。文章从三维地质建模的概念出发</w:instrText>
      </w:r>
      <w:r>
        <w:rPr>
          <w:rFonts w:hint="eastAsia"/>
          <w:sz w:val="24"/>
        </w:rPr>
        <w:instrText>,</w:instrText>
      </w:r>
      <w:r>
        <w:rPr>
          <w:rFonts w:hint="eastAsia"/>
          <w:sz w:val="24"/>
        </w:rPr>
        <w:instrText>探讨了基于钻孔数据的矿山三维地质建模及可视化的一般过程</w:instrText>
      </w:r>
      <w:r>
        <w:rPr>
          <w:rFonts w:hint="eastAsia"/>
          <w:sz w:val="24"/>
        </w:rPr>
        <w:instrText>,</w:instrText>
      </w:r>
      <w:r>
        <w:rPr>
          <w:rFonts w:hint="eastAsia"/>
          <w:sz w:val="24"/>
        </w:rPr>
        <w:instrText>包括地质数据库的建立</w:instrText>
      </w:r>
      <w:r>
        <w:rPr>
          <w:rFonts w:hint="eastAsia"/>
          <w:sz w:val="24"/>
        </w:rPr>
        <w:instrText>,</w:instrText>
      </w:r>
      <w:r>
        <w:rPr>
          <w:rFonts w:hint="eastAsia"/>
          <w:sz w:val="24"/>
        </w:rPr>
        <w:instrText>实体模型、品位块体模型的创建等</w:instrText>
      </w:r>
      <w:r>
        <w:rPr>
          <w:rFonts w:hint="eastAsia"/>
          <w:sz w:val="24"/>
        </w:rPr>
        <w:instrText>,</w:instrText>
      </w:r>
      <w:r>
        <w:rPr>
          <w:rFonts w:hint="eastAsia"/>
          <w:sz w:val="24"/>
        </w:rPr>
        <w:instrText>重点探讨了建模过程中地质数据库的设计</w:instrText>
      </w:r>
      <w:r>
        <w:rPr>
          <w:rFonts w:hint="eastAsia"/>
          <w:sz w:val="24"/>
        </w:rPr>
        <w:instrText>,</w:instrText>
      </w:r>
      <w:r>
        <w:rPr>
          <w:rFonts w:hint="eastAsia"/>
          <w:sz w:val="24"/>
        </w:rPr>
        <w:instrText>地质解译、矿体储量估算的方法与技术</w:instrText>
      </w:r>
      <w:r>
        <w:rPr>
          <w:rFonts w:hint="eastAsia"/>
          <w:sz w:val="24"/>
        </w:rPr>
        <w:instrText>,</w:instrText>
      </w:r>
      <w:r>
        <w:rPr>
          <w:rFonts w:hint="eastAsia"/>
          <w:sz w:val="24"/>
        </w:rPr>
        <w:instrText>并借助</w:instrText>
      </w:r>
      <w:r>
        <w:rPr>
          <w:rFonts w:hint="eastAsia"/>
          <w:sz w:val="24"/>
        </w:rPr>
        <w:instrText>OpenGL</w:instrText>
      </w:r>
      <w:r>
        <w:rPr>
          <w:rFonts w:hint="eastAsia"/>
          <w:sz w:val="24"/>
        </w:rPr>
        <w:instrText>三维图形开发库</w:instrText>
      </w:r>
      <w:r>
        <w:rPr>
          <w:rFonts w:hint="eastAsia"/>
          <w:sz w:val="24"/>
        </w:rPr>
        <w:instrText>,</w:instrText>
      </w:r>
      <w:r>
        <w:rPr>
          <w:rFonts w:hint="eastAsia"/>
          <w:sz w:val="24"/>
        </w:rPr>
        <w:instrText>在</w:instrText>
      </w:r>
      <w:r>
        <w:rPr>
          <w:rFonts w:hint="eastAsia"/>
          <w:sz w:val="24"/>
        </w:rPr>
        <w:instrText>VC++6.0</w:instrText>
      </w:r>
      <w:r>
        <w:rPr>
          <w:rFonts w:hint="eastAsia"/>
          <w:sz w:val="24"/>
        </w:rPr>
        <w:instrText>编程环境下</w:instrText>
      </w:r>
      <w:r>
        <w:rPr>
          <w:rFonts w:hint="eastAsia"/>
          <w:sz w:val="24"/>
        </w:rPr>
        <w:instrText>,</w:instrText>
      </w:r>
      <w:r>
        <w:rPr>
          <w:rFonts w:hint="eastAsia"/>
          <w:sz w:val="24"/>
        </w:rPr>
        <w:instrText>实现了三维地质的建模及可视化</w:instrText>
      </w:r>
      <w:r>
        <w:rPr>
          <w:rFonts w:hint="eastAsia"/>
          <w:sz w:val="24"/>
        </w:rPr>
        <w:instrText>,</w:instrText>
      </w:r>
      <w:r>
        <w:rPr>
          <w:rFonts w:hint="eastAsia"/>
          <w:sz w:val="24"/>
        </w:rPr>
        <w:instrText>为我国矿山三维地质建模及可视化软件的设计提供参考</w:instrText>
      </w:r>
      <w:r>
        <w:rPr>
          <w:rFonts w:hint="eastAsia"/>
          <w:sz w:val="24"/>
        </w:rPr>
        <w:instrText>,</w:instrText>
      </w:r>
      <w:r>
        <w:rPr>
          <w:rFonts w:hint="eastAsia"/>
          <w:sz w:val="24"/>
        </w:rPr>
        <w:instrText>促进了我国矿山信息化的建设。</w:instrText>
      </w:r>
      <w:r>
        <w:rPr>
          <w:rFonts w:hint="eastAsia"/>
          <w:sz w:val="24"/>
        </w:rPr>
        <w:instrText>","container-title":"</w:instrText>
      </w:r>
      <w:r>
        <w:rPr>
          <w:rFonts w:hint="eastAsia"/>
          <w:sz w:val="24"/>
        </w:rPr>
        <w:instrText>地质与勘探</w:instrText>
      </w:r>
      <w:r>
        <w:rPr>
          <w:rFonts w:hint="eastAsia"/>
          <w:sz w:val="24"/>
        </w:rPr>
        <w:instrText xml:space="preserve">","issue":"1","language":"zh-CN","note":"foundation: </w:instrText>
      </w:r>
      <w:r>
        <w:rPr>
          <w:rFonts w:hint="eastAsia"/>
          <w:sz w:val="24"/>
        </w:rPr>
        <w:instrText>国家“十五”科技攻关项目</w:instrText>
      </w:r>
      <w:r>
        <w:rPr>
          <w:rFonts w:hint="eastAsia"/>
          <w:sz w:val="24"/>
        </w:rPr>
        <w:instrText>(</w:instrText>
      </w:r>
      <w:r>
        <w:rPr>
          <w:rFonts w:hint="eastAsia"/>
          <w:sz w:val="24"/>
        </w:rPr>
        <w:instrText>编号</w:instrText>
      </w:r>
      <w:r>
        <w:rPr>
          <w:rFonts w:hint="eastAsia"/>
          <w:sz w:val="24"/>
        </w:rPr>
        <w:instrText>:2001BA803B0402)</w:instrText>
      </w:r>
      <w:r>
        <w:rPr>
          <w:rFonts w:hint="eastAsia"/>
          <w:sz w:val="24"/>
        </w:rPr>
        <w:instrText>资助；</w:instrText>
      </w:r>
      <w:r>
        <w:rPr>
          <w:rFonts w:hint="eastAsia"/>
          <w:sz w:val="24"/>
        </w:rPr>
        <w:instrText xml:space="preserve">\ndownload: 2666\nalbum: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\nCLC: P628\ndbcode: CJFQ\ndbname: CJFD2009\nfilename: DZKT200901013","page":"75-81","source":"CNKI","title":"</w:instrText>
      </w:r>
      <w:r>
        <w:rPr>
          <w:rFonts w:hint="eastAsia"/>
          <w:sz w:val="24"/>
        </w:rPr>
        <w:instrText>基于钻孔数据的矿山三维地质建模及可视化过程研究</w:instrText>
      </w:r>
      <w:r>
        <w:rPr>
          <w:rFonts w:hint="eastAsia"/>
          <w:sz w:val="24"/>
        </w:rPr>
        <w:instrText>","volume":"45","author":[{"literal":"</w:instrText>
      </w:r>
      <w:r>
        <w:rPr>
          <w:rFonts w:hint="eastAsia"/>
          <w:sz w:val="24"/>
        </w:rPr>
        <w:instrText>向中林</w:instrText>
      </w:r>
      <w:r>
        <w:rPr>
          <w:rFonts w:hint="eastAsia"/>
          <w:sz w:val="24"/>
        </w:rPr>
        <w:instrText>"},{"literal":"</w:instrText>
      </w:r>
      <w:r>
        <w:rPr>
          <w:rFonts w:hint="eastAsia"/>
          <w:sz w:val="24"/>
        </w:rPr>
        <w:instrText>王妍</w:instrText>
      </w:r>
      <w:r>
        <w:rPr>
          <w:rFonts w:hint="eastAsia"/>
          <w:sz w:val="24"/>
        </w:rPr>
        <w:instrText>"},{"literal":"</w:instrText>
      </w:r>
      <w:r>
        <w:rPr>
          <w:rFonts w:hint="eastAsia"/>
          <w:sz w:val="24"/>
        </w:rPr>
        <w:instrText>王润怀</w:instrText>
      </w:r>
      <w:r>
        <w:rPr>
          <w:rFonts w:hint="eastAsia"/>
          <w:sz w:val="24"/>
        </w:rPr>
        <w:instrText>"},{"literal":"</w:instrText>
      </w:r>
      <w:r>
        <w:rPr>
          <w:rFonts w:hint="eastAsia"/>
          <w:sz w:val="24"/>
        </w:rPr>
        <w:instrText>刘玉芳</w:instrText>
      </w:r>
      <w:r>
        <w:rPr>
          <w:rFonts w:hint="eastAsia"/>
          <w:sz w:val="24"/>
        </w:rPr>
        <w:instrText>"},{"literal":"</w:instrText>
      </w:r>
      <w:r>
        <w:rPr>
          <w:rFonts w:hint="eastAsia"/>
          <w:sz w:val="24"/>
        </w:rPr>
        <w:instrText>刘顺喜</w:instrText>
      </w:r>
      <w:r>
        <w:rPr>
          <w:rFonts w:hint="eastAsia"/>
          <w:sz w:val="24"/>
        </w:rPr>
        <w:instrText>"}],"issued":{"date-parts":[["2009"]]}}},{"id":83,"uris":["http://zotero.org/users/local/8clMLtyf/items/Y5MZ94S9"],"itemData":{"id":83,"type":"article-journal","abstract":"</w:instrText>
      </w:r>
      <w:r>
        <w:rPr>
          <w:rFonts w:hint="eastAsia"/>
          <w:sz w:val="24"/>
        </w:rPr>
        <w:instrText>为了实现三维建模过程的智能化以及自动化</w:instrText>
      </w:r>
      <w:r>
        <w:rPr>
          <w:rFonts w:hint="eastAsia"/>
          <w:sz w:val="24"/>
        </w:rPr>
        <w:instrText>,</w:instrText>
      </w:r>
      <w:r>
        <w:rPr>
          <w:rFonts w:hint="eastAsia"/>
          <w:sz w:val="24"/>
        </w:rPr>
        <w:instrText>以及使复杂地质体三维建模过程变得简单</w:instrText>
      </w:r>
      <w:r>
        <w:rPr>
          <w:rFonts w:hint="eastAsia"/>
          <w:sz w:val="24"/>
        </w:rPr>
        <w:instrText>,</w:instrText>
      </w:r>
      <w:r>
        <w:rPr>
          <w:rFonts w:hint="eastAsia"/>
          <w:sz w:val="24"/>
        </w:rPr>
        <w:instrText>针对</w:instrText>
      </w:r>
      <w:r>
        <w:rPr>
          <w:rFonts w:hint="eastAsia"/>
          <w:sz w:val="24"/>
        </w:rPr>
        <w:instrText>CAD</w:instrText>
      </w:r>
      <w:r>
        <w:rPr>
          <w:rFonts w:hint="eastAsia"/>
          <w:sz w:val="24"/>
        </w:rPr>
        <w:instrText>图形资料编写了能够直接将地表、钻孔等地质信息读入到数据库的</w:instrText>
      </w:r>
      <w:r>
        <w:rPr>
          <w:rFonts w:hint="eastAsia"/>
          <w:sz w:val="24"/>
        </w:rPr>
        <w:instrText>DXF</w:instrText>
      </w:r>
      <w:r>
        <w:rPr>
          <w:rFonts w:hint="eastAsia"/>
          <w:sz w:val="24"/>
        </w:rPr>
        <w:instrText>接口程序</w:instrText>
      </w:r>
      <w:r>
        <w:rPr>
          <w:rFonts w:hint="eastAsia"/>
          <w:sz w:val="24"/>
        </w:rPr>
        <w:instrText>,</w:instrText>
      </w:r>
      <w:r>
        <w:rPr>
          <w:rFonts w:hint="eastAsia"/>
          <w:sz w:val="24"/>
        </w:rPr>
        <w:instrText>提出了一种利用</w:instrText>
      </w:r>
      <w:r>
        <w:rPr>
          <w:rFonts w:hint="eastAsia"/>
          <w:sz w:val="24"/>
        </w:rPr>
        <w:instrText>GA-Kriging</w:instrText>
      </w:r>
      <w:r>
        <w:rPr>
          <w:rFonts w:hint="eastAsia"/>
          <w:sz w:val="24"/>
        </w:rPr>
        <w:instrText>插值手段对地层属性进行插值并最终实现三维可视化快速建模的方法</w:instrText>
      </w:r>
      <w:r>
        <w:rPr>
          <w:rFonts w:hint="eastAsia"/>
          <w:sz w:val="24"/>
        </w:rPr>
        <w:instrText>,</w:instrText>
      </w:r>
      <w:r>
        <w:rPr>
          <w:rFonts w:hint="eastAsia"/>
          <w:sz w:val="24"/>
        </w:rPr>
        <w:instrText>并且在此基础上基于</w:instrText>
      </w:r>
      <w:r>
        <w:rPr>
          <w:rFonts w:hint="eastAsia"/>
          <w:sz w:val="24"/>
        </w:rPr>
        <w:instrText>VTK</w:instrText>
      </w:r>
      <w:r>
        <w:rPr>
          <w:rFonts w:hint="eastAsia"/>
          <w:sz w:val="24"/>
        </w:rPr>
        <w:instrText>图形库实现了三维建模、等值线绘制、钻孔显示、切片以及特定地层的提取以及体积的计算等功能。在编写</w:instrText>
      </w:r>
      <w:r>
        <w:rPr>
          <w:rFonts w:hint="eastAsia"/>
          <w:sz w:val="24"/>
        </w:rPr>
        <w:instrText>Kriging</w:instrText>
      </w:r>
      <w:r>
        <w:rPr>
          <w:rFonts w:hint="eastAsia"/>
          <w:sz w:val="24"/>
        </w:rPr>
        <w:instrText>插值算法时</w:instrText>
      </w:r>
      <w:r>
        <w:rPr>
          <w:rFonts w:hint="eastAsia"/>
          <w:sz w:val="24"/>
        </w:rPr>
        <w:instrText>,</w:instrText>
      </w:r>
      <w:r>
        <w:rPr>
          <w:rFonts w:hint="eastAsia"/>
          <w:sz w:val="24"/>
        </w:rPr>
        <w:instrText>为了实现块金常数、变程等常数取值的自动化、最优化</w:instrText>
      </w:r>
      <w:r>
        <w:rPr>
          <w:rFonts w:hint="eastAsia"/>
          <w:sz w:val="24"/>
        </w:rPr>
        <w:instrText>,</w:instrText>
      </w:r>
      <w:r>
        <w:rPr>
          <w:rFonts w:hint="eastAsia"/>
          <w:sz w:val="24"/>
        </w:rPr>
        <w:instrText>应用</w:instrText>
      </w:r>
      <w:r>
        <w:rPr>
          <w:rFonts w:hint="eastAsia"/>
          <w:sz w:val="24"/>
        </w:rPr>
        <w:instrText>GA</w:instrText>
      </w:r>
      <w:r>
        <w:rPr>
          <w:rFonts w:hint="eastAsia"/>
          <w:sz w:val="24"/>
        </w:rPr>
        <w:instrText>智能算法求解。最后</w:instrText>
      </w:r>
      <w:r>
        <w:rPr>
          <w:rFonts w:hint="eastAsia"/>
          <w:sz w:val="24"/>
        </w:rPr>
        <w:instrText>,</w:instrText>
      </w:r>
      <w:r>
        <w:rPr>
          <w:rFonts w:hint="eastAsia"/>
          <w:sz w:val="24"/>
        </w:rPr>
        <w:instrText>通过地铁隧道的一个工程实例</w:instrText>
      </w:r>
      <w:r>
        <w:rPr>
          <w:rFonts w:hint="eastAsia"/>
          <w:sz w:val="24"/>
        </w:rPr>
        <w:instrText>,</w:instrText>
      </w:r>
      <w:r>
        <w:rPr>
          <w:rFonts w:hint="eastAsia"/>
          <w:sz w:val="24"/>
        </w:rPr>
        <w:instrText>对建模方法以及相应的算法模块进行了验证</w:instrText>
      </w:r>
      <w:r>
        <w:rPr>
          <w:rFonts w:hint="eastAsia"/>
          <w:sz w:val="24"/>
        </w:rPr>
        <w:instrText>,</w:instrText>
      </w:r>
      <w:r>
        <w:rPr>
          <w:rFonts w:hint="eastAsia"/>
          <w:sz w:val="24"/>
        </w:rPr>
        <w:instrText>表明方法具有一定的优越性。</w:instrText>
      </w:r>
      <w:r>
        <w:rPr>
          <w:rFonts w:hint="eastAsia"/>
          <w:sz w:val="24"/>
        </w:rPr>
        <w:instrText>","container-title":"</w:instrText>
      </w:r>
      <w:r>
        <w:rPr>
          <w:rFonts w:hint="eastAsia"/>
          <w:sz w:val="24"/>
        </w:rPr>
        <w:instrText>岩土力学</w:instrText>
      </w:r>
      <w:r>
        <w:rPr>
          <w:rFonts w:hint="eastAsia"/>
          <w:sz w:val="24"/>
        </w:rPr>
        <w:instrText xml:space="preserve">","DOI":"10.16285/j.rsm.2009.s1.059","issue":"S1","language":"zh-CN","note":"foundation: </w:instrText>
      </w:r>
      <w:r>
        <w:rPr>
          <w:rFonts w:hint="eastAsia"/>
          <w:sz w:val="24"/>
        </w:rPr>
        <w:instrText>国家重大基础性研究计划</w:instrText>
      </w:r>
      <w:r>
        <w:rPr>
          <w:rFonts w:hint="eastAsia"/>
          <w:sz w:val="24"/>
        </w:rPr>
        <w:instrText>(973)</w:instrText>
      </w:r>
      <w:r>
        <w:rPr>
          <w:rFonts w:hint="eastAsia"/>
          <w:sz w:val="24"/>
        </w:rPr>
        <w:instrText>项目</w:instrText>
      </w:r>
      <w:r>
        <w:rPr>
          <w:rFonts w:hint="eastAsia"/>
          <w:sz w:val="24"/>
        </w:rPr>
        <w:instrText>(No.C2009cb724603):</w:instrText>
      </w:r>
      <w:r>
        <w:rPr>
          <w:rFonts w:hint="eastAsia"/>
          <w:sz w:val="24"/>
        </w:rPr>
        <w:instrText>能源储备地下库群灾变机理与防护理论研究；</w:instrText>
      </w:r>
      <w:r>
        <w:rPr>
          <w:rFonts w:hint="eastAsia"/>
          <w:sz w:val="24"/>
        </w:rPr>
        <w:instrText xml:space="preserve">\ndownload: 636\nalbum: </w:instrText>
      </w:r>
      <w:r>
        <w:rPr>
          <w:rFonts w:hint="eastAsia"/>
          <w:sz w:val="24"/>
        </w:rPr>
        <w:instrText>工程科技Ⅱ辑</w:instrText>
      </w:r>
      <w:r>
        <w:rPr>
          <w:rFonts w:hint="eastAsia"/>
          <w:sz w:val="24"/>
        </w:rPr>
        <w:instrText>;</w:instrText>
      </w:r>
      <w:r>
        <w:rPr>
          <w:rFonts w:hint="eastAsia"/>
          <w:sz w:val="24"/>
        </w:rPr>
        <w:instrText>信息科技</w:instrText>
      </w:r>
      <w:r>
        <w:rPr>
          <w:rFonts w:hint="eastAsia"/>
          <w:sz w:val="24"/>
        </w:rPr>
        <w:instrText>\nCLC: TP391.41\ndbcode: CJFQ\ndbname: CJFD2009\nfilename: YTLX2009S1051","page":"260-266","source":"CNKI","title":"</w:instrText>
      </w:r>
      <w:r>
        <w:rPr>
          <w:rFonts w:hint="eastAsia"/>
          <w:sz w:val="24"/>
        </w:rPr>
        <w:instrText>基于钻孔数据的三维可视化快速建模技术的研究</w:instrText>
      </w:r>
      <w:r>
        <w:rPr>
          <w:rFonts w:hint="eastAsia"/>
          <w:sz w:val="24"/>
        </w:rPr>
        <w:instrText>","volume":"30","author":[{"literal":"</w:instrText>
      </w:r>
      <w:r>
        <w:rPr>
          <w:rFonts w:hint="eastAsia"/>
          <w:sz w:val="24"/>
        </w:rPr>
        <w:instrText>刘振平</w:instrText>
      </w:r>
      <w:r>
        <w:rPr>
          <w:rFonts w:hint="eastAsia"/>
          <w:sz w:val="24"/>
        </w:rPr>
        <w:instrText>"},{"literal":"</w:instrText>
      </w:r>
      <w:r>
        <w:rPr>
          <w:rFonts w:hint="eastAsia"/>
          <w:sz w:val="24"/>
        </w:rPr>
        <w:instrText>贺怀建</w:instrText>
      </w:r>
      <w:r>
        <w:rPr>
          <w:rFonts w:hint="eastAsia"/>
          <w:sz w:val="24"/>
        </w:rPr>
        <w:instrText>"},{"literal":"</w:instrText>
      </w:r>
      <w:r>
        <w:rPr>
          <w:rFonts w:hint="eastAsia"/>
          <w:sz w:val="24"/>
        </w:rPr>
        <w:instrText>朱发华</w:instrText>
      </w:r>
      <w:r>
        <w:rPr>
          <w:rFonts w:hint="eastAsia"/>
          <w:sz w:val="24"/>
        </w:rPr>
        <w:instrText>"}],"issued":{"date-parts":[["2009"]]}}}]</w:instrText>
      </w:r>
      <w:r>
        <w:rPr>
          <w:sz w:val="24"/>
        </w:rPr>
        <w:instrText xml:space="preserve">,"schema":"https://github.com/citation-style-language/schema/raw/master/csl-citation.json"}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[44-47]</w:t>
      </w:r>
      <w:r>
        <w:rPr>
          <w:sz w:val="24"/>
        </w:rPr>
        <w:fldChar w:fldCharType="end"/>
      </w:r>
      <w:r>
        <w:rPr>
          <w:rFonts w:hint="eastAsia"/>
          <w:sz w:val="24"/>
        </w:rPr>
        <w:t>。</w:t>
      </w:r>
    </w:p>
    <w:p w14:paraId="0C37E7A9" w14:textId="77777777" w:rsidR="008724BF" w:rsidRDefault="008A7C78">
      <w:pPr>
        <w:snapToGrid w:val="0"/>
        <w:spacing w:after="120" w:line="300" w:lineRule="auto"/>
        <w:ind w:firstLineChars="200" w:firstLine="480"/>
        <w:rPr>
          <w:sz w:val="24"/>
        </w:rPr>
      </w:pPr>
      <w:r>
        <w:rPr>
          <w:rFonts w:hint="eastAsia"/>
          <w:sz w:val="24"/>
        </w:rPr>
        <w:t>1.</w:t>
      </w:r>
      <w:r>
        <w:rPr>
          <w:rFonts w:hint="eastAsia"/>
          <w:sz w:val="24"/>
        </w:rPr>
        <w:t>剖分数据的输入与输出设计</w:t>
      </w:r>
    </w:p>
    <w:p w14:paraId="57BEF457" w14:textId="77777777" w:rsidR="008724BF" w:rsidRDefault="008A7C78">
      <w:pPr>
        <w:snapToGrid w:val="0"/>
        <w:spacing w:after="120" w:line="300" w:lineRule="auto"/>
        <w:ind w:firstLineChars="200" w:firstLine="480"/>
        <w:rPr>
          <w:sz w:val="24"/>
        </w:rPr>
      </w:pPr>
      <w:r>
        <w:rPr>
          <w:rFonts w:hint="eastAsia"/>
          <w:sz w:val="24"/>
        </w:rPr>
        <w:t>剖分程序伪代码：</w:t>
      </w:r>
    </w:p>
    <w:p w14:paraId="53B0A56A" w14:textId="77777777" w:rsidR="008724BF" w:rsidRDefault="008A7C78">
      <w:pPr>
        <w:snapToGrid w:val="0"/>
        <w:spacing w:after="120" w:line="300" w:lineRule="auto"/>
        <w:ind w:firstLineChars="200" w:firstLine="480"/>
        <w:rPr>
          <w:sz w:val="24"/>
        </w:rPr>
      </w:pPr>
      <w:r>
        <w:rPr>
          <w:sz w:val="24"/>
        </w:rPr>
        <w:t>Input: List of points (List&lt;Point&gt;)</w:t>
      </w:r>
    </w:p>
    <w:p w14:paraId="3AC6BE5B" w14:textId="77777777" w:rsidR="008724BF" w:rsidRDefault="008A7C78">
      <w:pPr>
        <w:snapToGrid w:val="0"/>
        <w:spacing w:after="120" w:line="300" w:lineRule="auto"/>
        <w:ind w:firstLineChars="200" w:firstLine="480"/>
        <w:rPr>
          <w:sz w:val="24"/>
        </w:rPr>
      </w:pPr>
      <w:r>
        <w:rPr>
          <w:sz w:val="24"/>
        </w:rPr>
        <w:t>Output: Triangulated mesh (points + triangle indices)</w:t>
      </w:r>
    </w:p>
    <w:p w14:paraId="758183A5" w14:textId="77777777" w:rsidR="008724BF" w:rsidRDefault="008A7C78">
      <w:pPr>
        <w:snapToGrid w:val="0"/>
        <w:spacing w:after="120" w:line="300" w:lineRule="auto"/>
        <w:ind w:firstLineChars="200" w:firstLine="480"/>
        <w:rPr>
          <w:sz w:val="24"/>
        </w:rPr>
      </w:pPr>
      <w:r>
        <w:rPr>
          <w:rFonts w:hint="eastAsia"/>
          <w:sz w:val="24"/>
        </w:rPr>
        <w:t>（</w:t>
      </w:r>
      <w:r>
        <w:rPr>
          <w:rFonts w:hint="eastAsia"/>
          <w:sz w:val="24"/>
        </w:rPr>
        <w:t>1</w:t>
      </w:r>
      <w:r>
        <w:rPr>
          <w:rFonts w:hint="eastAsia"/>
          <w:sz w:val="24"/>
        </w:rPr>
        <w:t>）初始化点集合</w:t>
      </w:r>
      <w:r>
        <w:rPr>
          <w:rFonts w:hint="eastAsia"/>
          <w:sz w:val="24"/>
        </w:rPr>
        <w:t>:</w:t>
      </w:r>
    </w:p>
    <w:p w14:paraId="04A441F0" w14:textId="77777777" w:rsidR="008724BF" w:rsidRDefault="008A7C78">
      <w:pPr>
        <w:snapToGrid w:val="0"/>
        <w:spacing w:after="120" w:line="300" w:lineRule="auto"/>
        <w:ind w:firstLineChars="200" w:firstLine="480"/>
        <w:rPr>
          <w:sz w:val="24"/>
        </w:rPr>
      </w:pPr>
      <w:r>
        <w:rPr>
          <w:rFonts w:hint="eastAsia"/>
          <w:sz w:val="24"/>
        </w:rPr>
        <w:t xml:space="preserve">   - </w:t>
      </w:r>
      <w:r>
        <w:rPr>
          <w:rFonts w:hint="eastAsia"/>
          <w:sz w:val="24"/>
        </w:rPr>
        <w:t>从已清洗的钻孔数据中加载点集合</w:t>
      </w:r>
    </w:p>
    <w:p w14:paraId="2C82445E" w14:textId="77777777" w:rsidR="008724BF" w:rsidRDefault="008A7C78">
      <w:pPr>
        <w:snapToGrid w:val="0"/>
        <w:spacing w:after="120" w:line="300" w:lineRule="auto"/>
        <w:ind w:firstLineChars="200" w:firstLine="480"/>
        <w:rPr>
          <w:sz w:val="24"/>
        </w:rPr>
      </w:pPr>
      <w:r>
        <w:rPr>
          <w:rFonts w:hint="eastAsia"/>
          <w:sz w:val="24"/>
        </w:rPr>
        <w:lastRenderedPageBreak/>
        <w:t>（</w:t>
      </w:r>
      <w:r>
        <w:rPr>
          <w:rFonts w:hint="eastAsia"/>
          <w:sz w:val="24"/>
        </w:rPr>
        <w:t>2</w:t>
      </w:r>
      <w:r>
        <w:rPr>
          <w:rFonts w:hint="eastAsia"/>
          <w:sz w:val="24"/>
        </w:rPr>
        <w:t>）执行约束</w:t>
      </w:r>
      <w:r>
        <w:rPr>
          <w:rFonts w:hint="eastAsia"/>
          <w:sz w:val="24"/>
        </w:rPr>
        <w:t xml:space="preserve"> Delaunay </w:t>
      </w:r>
      <w:r>
        <w:rPr>
          <w:rFonts w:hint="eastAsia"/>
          <w:sz w:val="24"/>
        </w:rPr>
        <w:t>三角剖分</w:t>
      </w:r>
      <w:r>
        <w:rPr>
          <w:rFonts w:hint="eastAsia"/>
          <w:sz w:val="24"/>
        </w:rPr>
        <w:t>:</w:t>
      </w:r>
    </w:p>
    <w:p w14:paraId="1C859C1F" w14:textId="77777777" w:rsidR="008724BF" w:rsidRDefault="008A7C78">
      <w:pPr>
        <w:snapToGrid w:val="0"/>
        <w:spacing w:after="120" w:line="300" w:lineRule="auto"/>
        <w:ind w:firstLineChars="200" w:firstLine="480"/>
        <w:rPr>
          <w:sz w:val="24"/>
        </w:rPr>
      </w:pPr>
      <w:r>
        <w:rPr>
          <w:sz w:val="24"/>
        </w:rPr>
        <w:t xml:space="preserve">   - For each point in the list:</w:t>
      </w:r>
    </w:p>
    <w:p w14:paraId="4CC32029" w14:textId="77777777" w:rsidR="008724BF" w:rsidRDefault="008A7C78">
      <w:pPr>
        <w:snapToGrid w:val="0"/>
        <w:spacing w:after="120" w:line="300" w:lineRule="auto"/>
        <w:ind w:firstLineChars="200" w:firstLine="420"/>
        <w:rPr>
          <w:sz w:val="24"/>
        </w:rPr>
      </w:pPr>
      <w:r>
        <w:rPr>
          <w:rFonts w:hint="eastAsia"/>
        </w:rPr>
        <w:t xml:space="preserve">     </w:t>
      </w:r>
      <w:r>
        <w:rPr>
          <w:rFonts w:hint="eastAsia"/>
          <w:sz w:val="24"/>
        </w:rPr>
        <w:t xml:space="preserve">  a. </w:t>
      </w:r>
      <w:r>
        <w:rPr>
          <w:rFonts w:hint="eastAsia"/>
          <w:sz w:val="24"/>
        </w:rPr>
        <w:t>插入点到现有三角网中</w:t>
      </w:r>
    </w:p>
    <w:p w14:paraId="74B5A8FF" w14:textId="77777777" w:rsidR="008724BF" w:rsidRDefault="008A7C78">
      <w:pPr>
        <w:snapToGrid w:val="0"/>
        <w:spacing w:after="120" w:line="300" w:lineRule="auto"/>
        <w:ind w:firstLineChars="200" w:firstLine="480"/>
        <w:rPr>
          <w:sz w:val="24"/>
        </w:rPr>
      </w:pPr>
      <w:r>
        <w:rPr>
          <w:rFonts w:hint="eastAsia"/>
          <w:sz w:val="24"/>
        </w:rPr>
        <w:t xml:space="preserve">       b. </w:t>
      </w:r>
      <w:r>
        <w:rPr>
          <w:rFonts w:hint="eastAsia"/>
          <w:sz w:val="24"/>
        </w:rPr>
        <w:t>检查</w:t>
      </w:r>
      <w:r>
        <w:rPr>
          <w:rFonts w:hint="eastAsia"/>
          <w:sz w:val="24"/>
        </w:rPr>
        <w:t xml:space="preserve"> Delaunay </w:t>
      </w:r>
      <w:r>
        <w:rPr>
          <w:rFonts w:hint="eastAsia"/>
          <w:sz w:val="24"/>
        </w:rPr>
        <w:t>准则</w:t>
      </w:r>
      <w:r>
        <w:rPr>
          <w:rFonts w:hint="eastAsia"/>
          <w:sz w:val="24"/>
        </w:rPr>
        <w:t>:</w:t>
      </w:r>
    </w:p>
    <w:p w14:paraId="7821323F" w14:textId="77777777" w:rsidR="008724BF" w:rsidRDefault="008A7C78">
      <w:pPr>
        <w:snapToGrid w:val="0"/>
        <w:spacing w:after="120" w:line="300" w:lineRule="auto"/>
        <w:ind w:firstLineChars="200" w:firstLine="480"/>
        <w:rPr>
          <w:sz w:val="24"/>
        </w:rPr>
      </w:pPr>
      <w:r>
        <w:rPr>
          <w:rFonts w:hint="eastAsia"/>
          <w:sz w:val="24"/>
        </w:rPr>
        <w:t xml:space="preserve">          - If violated, perform Edge Flip </w:t>
      </w:r>
      <w:r>
        <w:rPr>
          <w:rFonts w:hint="eastAsia"/>
          <w:sz w:val="24"/>
        </w:rPr>
        <w:t>操作</w:t>
      </w:r>
    </w:p>
    <w:p w14:paraId="2C91A595" w14:textId="77777777" w:rsidR="008724BF" w:rsidRDefault="008A7C78">
      <w:pPr>
        <w:snapToGrid w:val="0"/>
        <w:spacing w:after="120" w:line="300" w:lineRule="auto"/>
        <w:ind w:firstLineChars="200" w:firstLine="480"/>
        <w:rPr>
          <w:sz w:val="24"/>
        </w:rPr>
      </w:pPr>
      <w:r>
        <w:rPr>
          <w:rFonts w:hint="eastAsia"/>
          <w:sz w:val="24"/>
        </w:rPr>
        <w:t>（</w:t>
      </w:r>
      <w:r>
        <w:rPr>
          <w:rFonts w:hint="eastAsia"/>
          <w:sz w:val="24"/>
        </w:rPr>
        <w:t>3</w:t>
      </w:r>
      <w:r>
        <w:rPr>
          <w:rFonts w:hint="eastAsia"/>
          <w:sz w:val="24"/>
        </w:rPr>
        <w:t>）</w:t>
      </w:r>
      <w:r>
        <w:rPr>
          <w:sz w:val="24"/>
        </w:rPr>
        <w:t xml:space="preserve"> </w:t>
      </w:r>
      <w:r>
        <w:rPr>
          <w:rFonts w:hint="eastAsia"/>
          <w:sz w:val="24"/>
        </w:rPr>
        <w:t>生成三角网数据</w:t>
      </w:r>
      <w:r>
        <w:rPr>
          <w:rFonts w:hint="eastAsia"/>
          <w:sz w:val="24"/>
        </w:rPr>
        <w:t>:</w:t>
      </w:r>
    </w:p>
    <w:p w14:paraId="01392B52" w14:textId="77777777" w:rsidR="008724BF" w:rsidRDefault="008A7C78">
      <w:pPr>
        <w:snapToGrid w:val="0"/>
        <w:spacing w:after="120" w:line="300" w:lineRule="auto"/>
        <w:ind w:firstLineChars="300" w:firstLine="720"/>
        <w:rPr>
          <w:sz w:val="24"/>
        </w:rPr>
      </w:pPr>
      <w:r>
        <w:rPr>
          <w:sz w:val="24"/>
        </w:rPr>
        <w:t>Structure: Mesh</w:t>
      </w:r>
    </w:p>
    <w:p w14:paraId="093F8C3C" w14:textId="77777777" w:rsidR="008724BF" w:rsidRDefault="008A7C78">
      <w:pPr>
        <w:snapToGrid w:val="0"/>
        <w:spacing w:after="120" w:line="300" w:lineRule="auto"/>
        <w:ind w:firstLineChars="300" w:firstLine="720"/>
        <w:rPr>
          <w:sz w:val="24"/>
        </w:rPr>
      </w:pPr>
      <w:r>
        <w:rPr>
          <w:sz w:val="24"/>
        </w:rPr>
        <w:t>Attributes:</w:t>
      </w:r>
    </w:p>
    <w:p w14:paraId="65F38A0D" w14:textId="77777777" w:rsidR="008724BF" w:rsidRDefault="008A7C78">
      <w:pPr>
        <w:snapToGrid w:val="0"/>
        <w:spacing w:after="120" w:line="300" w:lineRule="auto"/>
        <w:ind w:firstLineChars="200" w:firstLine="480"/>
        <w:rPr>
          <w:sz w:val="24"/>
        </w:rPr>
      </w:pPr>
      <w:r>
        <w:rPr>
          <w:rFonts w:hint="eastAsia"/>
          <w:sz w:val="24"/>
        </w:rPr>
        <w:t xml:space="preserve">    - points: List&lt;Point&gt; (</w:t>
      </w:r>
      <w:r>
        <w:rPr>
          <w:rFonts w:hint="eastAsia"/>
          <w:sz w:val="24"/>
        </w:rPr>
        <w:t>所有点的集合</w:t>
      </w:r>
      <w:r>
        <w:rPr>
          <w:rFonts w:hint="eastAsia"/>
          <w:sz w:val="24"/>
        </w:rPr>
        <w:t>)</w:t>
      </w:r>
    </w:p>
    <w:p w14:paraId="4B03F92A" w14:textId="77777777" w:rsidR="008724BF" w:rsidRDefault="008A7C78">
      <w:pPr>
        <w:snapToGrid w:val="0"/>
        <w:spacing w:after="120" w:line="300" w:lineRule="auto"/>
        <w:ind w:firstLineChars="200" w:firstLine="480"/>
        <w:rPr>
          <w:sz w:val="24"/>
        </w:rPr>
      </w:pPr>
      <w:r>
        <w:rPr>
          <w:rFonts w:hint="eastAsia"/>
          <w:sz w:val="24"/>
        </w:rPr>
        <w:t xml:space="preserve">    - triangles: List&lt;Triangle&gt; (</w:t>
      </w:r>
      <w:r>
        <w:rPr>
          <w:rFonts w:hint="eastAsia"/>
          <w:sz w:val="24"/>
        </w:rPr>
        <w:t>三角网的索引集合</w:t>
      </w:r>
      <w:r>
        <w:rPr>
          <w:rFonts w:hint="eastAsia"/>
          <w:sz w:val="24"/>
        </w:rPr>
        <w:t>)</w:t>
      </w:r>
    </w:p>
    <w:p w14:paraId="727A99B8" w14:textId="77777777" w:rsidR="008724BF" w:rsidRDefault="008A7C78">
      <w:pPr>
        <w:snapToGrid w:val="0"/>
        <w:spacing w:after="120" w:line="300" w:lineRule="auto"/>
        <w:ind w:firstLineChars="300" w:firstLine="720"/>
        <w:rPr>
          <w:sz w:val="24"/>
        </w:rPr>
      </w:pPr>
      <w:r>
        <w:rPr>
          <w:sz w:val="24"/>
        </w:rPr>
        <w:t>Methods:</w:t>
      </w:r>
    </w:p>
    <w:p w14:paraId="64682366" w14:textId="77777777" w:rsidR="008724BF" w:rsidRDefault="008A7C78">
      <w:pPr>
        <w:snapToGrid w:val="0"/>
        <w:spacing w:after="120" w:line="300" w:lineRule="auto"/>
        <w:ind w:firstLineChars="200" w:firstLine="480"/>
        <w:rPr>
          <w:sz w:val="24"/>
        </w:rPr>
      </w:pPr>
      <w:r>
        <w:rPr>
          <w:sz w:val="24"/>
        </w:rPr>
        <w:t xml:space="preserve">    - Constructor(points, triangles)</w:t>
      </w:r>
    </w:p>
    <w:p w14:paraId="48C679BD" w14:textId="77777777" w:rsidR="008724BF" w:rsidRDefault="008A7C78">
      <w:pPr>
        <w:snapToGrid w:val="0"/>
        <w:spacing w:after="120" w:line="300" w:lineRule="auto"/>
        <w:ind w:firstLineChars="200" w:firstLine="480"/>
        <w:rPr>
          <w:sz w:val="24"/>
        </w:rPr>
      </w:pPr>
      <w:r>
        <w:rPr>
          <w:sz w:val="24"/>
        </w:rPr>
        <w:t xml:space="preserve">    - Getters and Setters</w:t>
      </w:r>
    </w:p>
    <w:p w14:paraId="30EFAE09" w14:textId="77777777" w:rsidR="008724BF" w:rsidRDefault="008A7C78">
      <w:pPr>
        <w:snapToGrid w:val="0"/>
        <w:spacing w:after="120" w:line="300" w:lineRule="auto"/>
        <w:ind w:firstLineChars="300" w:firstLine="720"/>
        <w:rPr>
          <w:sz w:val="24"/>
        </w:rPr>
      </w:pPr>
      <w:r>
        <w:rPr>
          <w:rFonts w:hint="eastAsia"/>
          <w:sz w:val="24"/>
        </w:rPr>
        <w:t>Mesh</w:t>
      </w:r>
      <w:r>
        <w:rPr>
          <w:rFonts w:hint="eastAsia"/>
          <w:sz w:val="24"/>
        </w:rPr>
        <w:t>包含以下数据：</w:t>
      </w:r>
    </w:p>
    <w:p w14:paraId="6F80F323" w14:textId="77777777" w:rsidR="008724BF" w:rsidRDefault="008A7C78">
      <w:pPr>
        <w:snapToGrid w:val="0"/>
        <w:spacing w:after="120" w:line="300" w:lineRule="auto"/>
        <w:ind w:firstLineChars="300" w:firstLine="720"/>
        <w:rPr>
          <w:sz w:val="24"/>
        </w:rPr>
      </w:pPr>
      <w:r>
        <w:rPr>
          <w:rFonts w:hint="eastAsia"/>
          <w:sz w:val="24"/>
        </w:rPr>
        <w:t>点集合</w:t>
      </w:r>
      <w:r>
        <w:rPr>
          <w:rFonts w:hint="eastAsia"/>
          <w:sz w:val="24"/>
        </w:rPr>
        <w:t>: {Point_1, Point_2, ..., Point_n}</w:t>
      </w:r>
      <w:r>
        <w:rPr>
          <w:rFonts w:hint="eastAsia"/>
          <w:sz w:val="24"/>
        </w:rPr>
        <w:t>，</w:t>
      </w:r>
    </w:p>
    <w:p w14:paraId="4B55157F" w14:textId="77777777" w:rsidR="008724BF" w:rsidRDefault="008A7C78">
      <w:pPr>
        <w:snapToGrid w:val="0"/>
        <w:spacing w:after="120" w:line="300" w:lineRule="auto"/>
        <w:ind w:firstLineChars="300" w:firstLine="720"/>
        <w:rPr>
          <w:sz w:val="24"/>
        </w:rPr>
      </w:pPr>
      <w:r>
        <w:rPr>
          <w:rFonts w:hint="eastAsia"/>
          <w:sz w:val="24"/>
        </w:rPr>
        <w:t>三角面索引集合</w:t>
      </w:r>
      <w:r>
        <w:rPr>
          <w:rFonts w:hint="eastAsia"/>
          <w:sz w:val="24"/>
        </w:rPr>
        <w:t>: {Triangle_1, Triangle_2, ..., Triangle_m}</w:t>
      </w:r>
    </w:p>
    <w:p w14:paraId="5C7E2FBE" w14:textId="77777777" w:rsidR="008724BF" w:rsidRDefault="008A7C78">
      <w:pPr>
        <w:snapToGrid w:val="0"/>
        <w:spacing w:after="120" w:line="300" w:lineRule="auto"/>
        <w:ind w:firstLineChars="200" w:firstLine="480"/>
        <w:jc w:val="center"/>
        <w:rPr>
          <w:sz w:val="24"/>
        </w:rPr>
      </w:pPr>
      <w:r>
        <w:rPr>
          <w:noProof/>
          <w:sz w:val="24"/>
        </w:rPr>
        <w:drawing>
          <wp:inline distT="0" distB="0" distL="0" distR="0" wp14:anchorId="73F9936A" wp14:editId="489944D7">
            <wp:extent cx="2275205" cy="1579245"/>
            <wp:effectExtent l="0" t="0" r="0" b="0"/>
            <wp:docPr id="1228576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76451" name="图片 1"/>
                    <pic:cNvPicPr>
                      <a:picLocks noChangeAspect="1"/>
                    </pic:cNvPicPr>
                  </pic:nvPicPr>
                  <pic:blipFill>
                    <a:blip r:embed="rId34"/>
                    <a:stretch>
                      <a:fillRect/>
                    </a:stretch>
                  </pic:blipFill>
                  <pic:spPr>
                    <a:xfrm>
                      <a:off x="0" y="0"/>
                      <a:ext cx="2305975" cy="1600528"/>
                    </a:xfrm>
                    <a:prstGeom prst="rect">
                      <a:avLst/>
                    </a:prstGeom>
                  </pic:spPr>
                </pic:pic>
              </a:graphicData>
            </a:graphic>
          </wp:inline>
        </w:drawing>
      </w:r>
    </w:p>
    <w:p w14:paraId="0553463A" w14:textId="5AF7F630" w:rsidR="008724BF" w:rsidRDefault="008A7C78">
      <w:pPr>
        <w:snapToGrid w:val="0"/>
        <w:spacing w:after="120" w:line="300" w:lineRule="auto"/>
        <w:ind w:firstLineChars="200" w:firstLine="480"/>
        <w:jc w:val="center"/>
        <w:rPr>
          <w:ins w:id="103" w:author="h" w:date="2025-03-03T11:50:00Z"/>
          <w:sz w:val="24"/>
        </w:rPr>
      </w:pPr>
      <w:r>
        <w:rPr>
          <w:rFonts w:hint="eastAsia"/>
          <w:sz w:val="24"/>
        </w:rPr>
        <w:t>图</w:t>
      </w:r>
      <w:r>
        <w:rPr>
          <w:rFonts w:hint="eastAsia"/>
          <w:sz w:val="24"/>
        </w:rPr>
        <w:t xml:space="preserve">2.8 </w:t>
      </w:r>
      <w:r>
        <w:rPr>
          <w:rFonts w:hint="eastAsia"/>
          <w:sz w:val="24"/>
        </w:rPr>
        <w:t>地层网格示意图</w:t>
      </w:r>
      <w:ins w:id="104" w:author="h" w:date="2025-03-03T11:49:00Z">
        <w:r w:rsidR="006F14CD">
          <w:rPr>
            <w:rFonts w:hint="eastAsia"/>
            <w:sz w:val="24"/>
          </w:rPr>
          <w:t xml:space="preserve"> </w:t>
        </w:r>
        <w:r w:rsidR="006F14CD">
          <w:rPr>
            <w:sz w:val="24"/>
          </w:rPr>
          <w:t xml:space="preserve"> </w:t>
        </w:r>
        <w:r w:rsidR="006F14CD">
          <w:rPr>
            <w:rFonts w:hint="eastAsia"/>
            <w:sz w:val="24"/>
          </w:rPr>
          <w:t>断层、地层都用</w:t>
        </w:r>
      </w:ins>
    </w:p>
    <w:p w14:paraId="75AC7077" w14:textId="1B0C7FE7" w:rsidR="006F14CD" w:rsidRDefault="006F14CD">
      <w:pPr>
        <w:snapToGrid w:val="0"/>
        <w:spacing w:after="120" w:line="300" w:lineRule="auto"/>
        <w:ind w:firstLineChars="200" w:firstLine="420"/>
        <w:jc w:val="center"/>
        <w:rPr>
          <w:rFonts w:hint="eastAsia"/>
          <w:sz w:val="24"/>
        </w:rPr>
      </w:pPr>
      <w:ins w:id="105" w:author="h" w:date="2025-03-03T11:50:00Z">
        <w:r>
          <w:rPr>
            <w:noProof/>
          </w:rPr>
          <w:lastRenderedPageBreak/>
          <w:drawing>
            <wp:inline distT="0" distB="0" distL="0" distR="0" wp14:anchorId="49939151" wp14:editId="3D3AB4D5">
              <wp:extent cx="2600325" cy="26479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0325" cy="2647950"/>
                      </a:xfrm>
                      <a:prstGeom prst="rect">
                        <a:avLst/>
                      </a:prstGeom>
                    </pic:spPr>
                  </pic:pic>
                </a:graphicData>
              </a:graphic>
            </wp:inline>
          </w:drawing>
        </w:r>
      </w:ins>
    </w:p>
    <w:p w14:paraId="07C3CE3A"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2</w:t>
      </w:r>
      <w:r>
        <w:rPr>
          <w:color w:val="000000"/>
          <w:szCs w:val="21"/>
        </w:rPr>
        <w:t>.</w:t>
      </w:r>
      <w:r>
        <w:rPr>
          <w:rFonts w:hint="eastAsia"/>
          <w:color w:val="000000"/>
          <w:szCs w:val="21"/>
        </w:rPr>
        <w:t>8</w:t>
      </w:r>
      <w:r>
        <w:rPr>
          <w:color w:val="000000"/>
          <w:szCs w:val="21"/>
        </w:rPr>
        <w:t xml:space="preserve"> Schematic diagram of geological grid</w:t>
      </w:r>
    </w:p>
    <w:p w14:paraId="4A4EA0C8" w14:textId="77777777" w:rsidR="008724BF" w:rsidRDefault="008724BF">
      <w:pPr>
        <w:adjustRightInd w:val="0"/>
        <w:snapToGrid w:val="0"/>
        <w:spacing w:line="300" w:lineRule="auto"/>
        <w:rPr>
          <w:color w:val="000000"/>
          <w:szCs w:val="21"/>
        </w:rPr>
      </w:pPr>
    </w:p>
    <w:p w14:paraId="04321D09"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2</w:t>
      </w:r>
      <w:r>
        <w:rPr>
          <w:szCs w:val="21"/>
        </w:rPr>
        <w:t>.</w:t>
      </w:r>
      <w:r>
        <w:rPr>
          <w:rFonts w:hint="eastAsia"/>
          <w:szCs w:val="21"/>
        </w:rPr>
        <w:t>1</w:t>
      </w:r>
      <w:commentRangeStart w:id="106"/>
      <w:commentRangeEnd w:id="106"/>
      <w:r>
        <w:commentReference w:id="106"/>
      </w:r>
      <w:r>
        <w:rPr>
          <w:szCs w:val="21"/>
        </w:rPr>
        <w:t xml:space="preserve"> </w:t>
      </w:r>
      <w:r>
        <w:rPr>
          <w:rFonts w:hint="eastAsia"/>
          <w:szCs w:val="21"/>
        </w:rPr>
        <w:t>地层模型网格点数据示例</w:t>
      </w:r>
    </w:p>
    <w:p w14:paraId="119099DF" w14:textId="77777777" w:rsidR="008724BF" w:rsidRDefault="008A7C78">
      <w:pPr>
        <w:pStyle w:val="affb"/>
      </w:pPr>
      <w:r>
        <w:rPr>
          <w:sz w:val="21"/>
          <w:szCs w:val="21"/>
        </w:rPr>
        <w:t xml:space="preserve">Table </w:t>
      </w:r>
      <w:r>
        <w:rPr>
          <w:rFonts w:hint="eastAsia"/>
          <w:sz w:val="21"/>
          <w:szCs w:val="21"/>
        </w:rPr>
        <w:t>2</w:t>
      </w:r>
      <w:r>
        <w:rPr>
          <w:sz w:val="21"/>
          <w:szCs w:val="21"/>
        </w:rPr>
        <w:t>.</w:t>
      </w:r>
      <w:r>
        <w:rPr>
          <w:rFonts w:hint="eastAsia"/>
          <w:sz w:val="21"/>
          <w:szCs w:val="21"/>
        </w:rPr>
        <w:t>1</w:t>
      </w:r>
      <w:r>
        <w:rPr>
          <w:sz w:val="21"/>
          <w:szCs w:val="21"/>
        </w:rPr>
        <w:t xml:space="preserve"> Example of Grid Point Data for Stratigraphic Model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8724BF" w14:paraId="22F93AAF" w14:textId="77777777">
        <w:trPr>
          <w:trHeight w:val="716"/>
        </w:trPr>
        <w:tc>
          <w:tcPr>
            <w:tcW w:w="1942" w:type="dxa"/>
            <w:tcBorders>
              <w:top w:val="single" w:sz="12" w:space="0" w:color="auto"/>
              <w:left w:val="nil"/>
              <w:right w:val="single" w:sz="4" w:space="0" w:color="FFFFFF"/>
            </w:tcBorders>
            <w:vAlign w:val="center"/>
          </w:tcPr>
          <w:p w14:paraId="736BAAF1" w14:textId="77777777" w:rsidR="008724BF" w:rsidRDefault="008A7C78">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8724BF" w:rsidRDefault="008A7C78">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724BF" w14:paraId="2D8AE242"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8724BF" w:rsidRDefault="008A7C78">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8724BF" w:rsidRDefault="008A7C78">
            <w:pPr>
              <w:spacing w:line="264" w:lineRule="auto"/>
              <w:ind w:firstLine="240"/>
              <w:jc w:val="center"/>
              <w:rPr>
                <w:szCs w:val="21"/>
              </w:rPr>
            </w:pPr>
            <w:r>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8724BF" w:rsidRDefault="008A7C78">
            <w:pPr>
              <w:spacing w:line="264" w:lineRule="auto"/>
              <w:ind w:firstLine="240"/>
              <w:jc w:val="center"/>
              <w:rPr>
                <w:szCs w:val="21"/>
              </w:rPr>
            </w:pPr>
            <w:r>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8724BF" w:rsidRDefault="008A7C78">
            <w:pPr>
              <w:spacing w:line="264" w:lineRule="auto"/>
              <w:ind w:firstLine="240"/>
              <w:jc w:val="center"/>
              <w:rPr>
                <w:szCs w:val="21"/>
              </w:rPr>
            </w:pPr>
            <w:r>
              <w:rPr>
                <w:szCs w:val="21"/>
              </w:rPr>
              <w:t>2.557</w:t>
            </w:r>
          </w:p>
        </w:tc>
      </w:tr>
      <w:tr w:rsidR="008724BF" w14:paraId="10B185E5"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8724BF" w:rsidRDefault="008A7C78">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8724BF" w:rsidRDefault="008A7C78">
            <w:pPr>
              <w:spacing w:line="264" w:lineRule="auto"/>
              <w:ind w:firstLine="240"/>
              <w:jc w:val="center"/>
              <w:rPr>
                <w:szCs w:val="21"/>
              </w:rPr>
            </w:pPr>
            <w:r>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8724BF" w:rsidRDefault="008A7C78">
            <w:pPr>
              <w:spacing w:line="264" w:lineRule="auto"/>
              <w:ind w:firstLine="240"/>
              <w:jc w:val="center"/>
              <w:rPr>
                <w:szCs w:val="21"/>
              </w:rPr>
            </w:pPr>
            <w:r>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8724BF" w:rsidRDefault="008A7C78">
            <w:pPr>
              <w:spacing w:line="264" w:lineRule="auto"/>
              <w:ind w:firstLine="240"/>
              <w:jc w:val="center"/>
              <w:rPr>
                <w:szCs w:val="21"/>
              </w:rPr>
            </w:pPr>
            <w:r>
              <w:rPr>
                <w:szCs w:val="21"/>
              </w:rPr>
              <w:t>2.387</w:t>
            </w:r>
          </w:p>
        </w:tc>
      </w:tr>
      <w:tr w:rsidR="008724BF" w14:paraId="5BD99627"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8724BF" w:rsidRDefault="008A7C78">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8724BF" w:rsidRDefault="008A7C78">
            <w:pPr>
              <w:spacing w:line="264" w:lineRule="auto"/>
              <w:ind w:firstLine="240"/>
              <w:jc w:val="center"/>
              <w:rPr>
                <w:szCs w:val="21"/>
              </w:rPr>
            </w:pPr>
            <w:r>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8724BF" w:rsidRDefault="008A7C78">
            <w:pPr>
              <w:spacing w:line="264" w:lineRule="auto"/>
              <w:ind w:firstLine="240"/>
              <w:jc w:val="center"/>
              <w:rPr>
                <w:szCs w:val="21"/>
              </w:rPr>
            </w:pPr>
            <w:r>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8724BF" w:rsidRDefault="008A7C78">
            <w:pPr>
              <w:spacing w:line="264" w:lineRule="auto"/>
              <w:ind w:firstLine="240"/>
              <w:jc w:val="center"/>
              <w:rPr>
                <w:szCs w:val="21"/>
              </w:rPr>
            </w:pPr>
            <w:r>
              <w:rPr>
                <w:szCs w:val="21"/>
              </w:rPr>
              <w:t>2.407</w:t>
            </w:r>
          </w:p>
        </w:tc>
      </w:tr>
      <w:tr w:rsidR="008724BF" w14:paraId="66AC979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8724BF" w:rsidRDefault="008A7C78">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8724BF" w:rsidRDefault="008A7C78">
            <w:pPr>
              <w:spacing w:line="264" w:lineRule="auto"/>
              <w:ind w:firstLine="240"/>
              <w:jc w:val="center"/>
              <w:rPr>
                <w:szCs w:val="21"/>
              </w:rPr>
            </w:pPr>
            <w:r>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8724BF" w:rsidRDefault="008A7C78">
            <w:pPr>
              <w:spacing w:line="264" w:lineRule="auto"/>
              <w:ind w:firstLine="240"/>
              <w:jc w:val="center"/>
              <w:rPr>
                <w:szCs w:val="21"/>
              </w:rPr>
            </w:pPr>
            <w:r>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8724BF" w:rsidRDefault="008A7C78">
            <w:pPr>
              <w:spacing w:line="264" w:lineRule="auto"/>
              <w:ind w:firstLine="240"/>
              <w:jc w:val="center"/>
              <w:rPr>
                <w:szCs w:val="21"/>
              </w:rPr>
            </w:pPr>
            <w:r>
              <w:rPr>
                <w:szCs w:val="21"/>
              </w:rPr>
              <w:t>1.867</w:t>
            </w:r>
          </w:p>
        </w:tc>
      </w:tr>
      <w:tr w:rsidR="008724BF" w14:paraId="6A0FB6C4"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8724BF" w:rsidRDefault="008A7C78">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8724BF" w:rsidRDefault="008A7C78">
            <w:pPr>
              <w:spacing w:line="264" w:lineRule="auto"/>
              <w:ind w:firstLine="240"/>
              <w:jc w:val="center"/>
              <w:rPr>
                <w:szCs w:val="21"/>
              </w:rPr>
            </w:pPr>
            <w:r>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8724BF" w:rsidRDefault="008A7C78">
            <w:pPr>
              <w:spacing w:line="264" w:lineRule="auto"/>
              <w:ind w:firstLine="240"/>
              <w:jc w:val="center"/>
              <w:rPr>
                <w:szCs w:val="21"/>
              </w:rPr>
            </w:pPr>
            <w:r>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8724BF" w:rsidRDefault="008A7C78">
            <w:pPr>
              <w:spacing w:line="264" w:lineRule="auto"/>
              <w:ind w:firstLine="240"/>
              <w:jc w:val="center"/>
              <w:rPr>
                <w:szCs w:val="21"/>
              </w:rPr>
            </w:pPr>
            <w:r>
              <w:rPr>
                <w:szCs w:val="21"/>
              </w:rPr>
              <w:t>1.272</w:t>
            </w:r>
          </w:p>
        </w:tc>
      </w:tr>
      <w:tr w:rsidR="008724BF" w14:paraId="083A5EBE"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8724BF" w:rsidRDefault="008A7C78">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8724BF" w:rsidRDefault="008A7C78">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8724BF" w:rsidRDefault="008A7C78">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8724BF" w:rsidRDefault="008A7C78">
            <w:pPr>
              <w:spacing w:line="264" w:lineRule="auto"/>
              <w:ind w:firstLine="240"/>
              <w:jc w:val="center"/>
              <w:rPr>
                <w:szCs w:val="21"/>
              </w:rPr>
            </w:pPr>
            <w:r>
              <w:rPr>
                <w:szCs w:val="21"/>
              </w:rPr>
              <w:t>…</w:t>
            </w:r>
          </w:p>
        </w:tc>
      </w:tr>
    </w:tbl>
    <w:p w14:paraId="42515DAA" w14:textId="77777777" w:rsidR="008724BF" w:rsidRDefault="008724BF">
      <w:pPr>
        <w:snapToGrid w:val="0"/>
        <w:spacing w:after="120" w:line="300" w:lineRule="auto"/>
        <w:ind w:firstLineChars="200" w:firstLine="420"/>
        <w:jc w:val="center"/>
        <w:rPr>
          <w:szCs w:val="21"/>
        </w:rPr>
      </w:pPr>
    </w:p>
    <w:p w14:paraId="468316E7"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2E127516" w14:textId="77777777" w:rsidR="008724BF" w:rsidRDefault="008A7C78">
      <w:pPr>
        <w:pStyle w:val="affb"/>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Example of Triangular Index Data for Stratigraphic Model Grid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8724BF" w14:paraId="53311773" w14:textId="77777777">
        <w:trPr>
          <w:trHeight w:val="716"/>
        </w:trPr>
        <w:tc>
          <w:tcPr>
            <w:tcW w:w="1942" w:type="dxa"/>
            <w:tcBorders>
              <w:top w:val="single" w:sz="12" w:space="0" w:color="auto"/>
              <w:left w:val="nil"/>
              <w:right w:val="single" w:sz="4" w:space="0" w:color="FFFFFF"/>
            </w:tcBorders>
            <w:vAlign w:val="center"/>
          </w:tcPr>
          <w:p w14:paraId="15228651" w14:textId="77777777" w:rsidR="008724BF" w:rsidRDefault="008A7C78">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8724BF" w:rsidRDefault="008A7C78">
            <w:pPr>
              <w:spacing w:line="264" w:lineRule="auto"/>
              <w:ind w:firstLine="240"/>
              <w:jc w:val="center"/>
              <w:rPr>
                <w:szCs w:val="21"/>
              </w:rPr>
            </w:pPr>
            <w:r>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3</w:t>
            </w:r>
          </w:p>
        </w:tc>
      </w:tr>
      <w:tr w:rsidR="008724BF" w14:paraId="005E9C5B"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8724BF" w:rsidRDefault="008A7C78">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8724BF" w:rsidRDefault="008A7C78">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8724BF" w:rsidRDefault="008A7C78">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8724BF" w:rsidRDefault="008A7C78">
            <w:pPr>
              <w:spacing w:line="264" w:lineRule="auto"/>
              <w:ind w:firstLine="240"/>
              <w:jc w:val="center"/>
              <w:rPr>
                <w:szCs w:val="21"/>
              </w:rPr>
            </w:pPr>
            <w:r>
              <w:rPr>
                <w:rFonts w:hint="eastAsia"/>
                <w:szCs w:val="21"/>
              </w:rPr>
              <w:t>1241</w:t>
            </w:r>
          </w:p>
        </w:tc>
      </w:tr>
      <w:tr w:rsidR="008724BF" w14:paraId="563BEA8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8724BF" w:rsidRDefault="008A7C78">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8724BF" w:rsidRDefault="008A7C78">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8724BF" w:rsidRDefault="008A7C78">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8724BF" w:rsidRDefault="008A7C78">
            <w:pPr>
              <w:spacing w:line="264" w:lineRule="auto"/>
              <w:ind w:firstLine="240"/>
              <w:jc w:val="center"/>
              <w:rPr>
                <w:szCs w:val="21"/>
              </w:rPr>
            </w:pPr>
            <w:r>
              <w:rPr>
                <w:rFonts w:hint="eastAsia"/>
                <w:szCs w:val="21"/>
              </w:rPr>
              <w:t>1266</w:t>
            </w:r>
          </w:p>
        </w:tc>
      </w:tr>
      <w:tr w:rsidR="008724BF" w14:paraId="0DA29AD0"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8724BF" w:rsidRDefault="008A7C78">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8724BF" w:rsidRDefault="008A7C78">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8724BF" w:rsidRDefault="008A7C78">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8724BF" w:rsidRDefault="008A7C78">
            <w:pPr>
              <w:spacing w:line="264" w:lineRule="auto"/>
              <w:ind w:firstLine="240"/>
              <w:jc w:val="center"/>
              <w:rPr>
                <w:szCs w:val="21"/>
              </w:rPr>
            </w:pPr>
            <w:r>
              <w:rPr>
                <w:rFonts w:hint="eastAsia"/>
                <w:szCs w:val="21"/>
              </w:rPr>
              <w:t>1265</w:t>
            </w:r>
          </w:p>
        </w:tc>
      </w:tr>
      <w:tr w:rsidR="008724BF" w14:paraId="3B182DFA"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8724BF" w:rsidRDefault="008A7C78">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8724BF" w:rsidRDefault="008A7C78">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8724BF" w:rsidRDefault="008A7C78">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8724BF" w:rsidRDefault="008A7C78">
            <w:pPr>
              <w:spacing w:line="264" w:lineRule="auto"/>
              <w:ind w:firstLine="240"/>
              <w:jc w:val="center"/>
              <w:rPr>
                <w:szCs w:val="21"/>
              </w:rPr>
            </w:pPr>
            <w:r>
              <w:rPr>
                <w:rFonts w:hint="eastAsia"/>
                <w:szCs w:val="21"/>
              </w:rPr>
              <w:t>1235</w:t>
            </w:r>
          </w:p>
        </w:tc>
      </w:tr>
      <w:tr w:rsidR="008724BF" w14:paraId="591A8C1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8724BF" w:rsidRDefault="008A7C78">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8724BF" w:rsidRDefault="008A7C78">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8724BF" w:rsidRDefault="008A7C78">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8724BF" w:rsidRDefault="008A7C78">
            <w:pPr>
              <w:spacing w:line="264" w:lineRule="auto"/>
              <w:ind w:firstLine="240"/>
              <w:jc w:val="center"/>
              <w:rPr>
                <w:szCs w:val="21"/>
              </w:rPr>
            </w:pPr>
            <w:r>
              <w:rPr>
                <w:rFonts w:hint="eastAsia"/>
                <w:szCs w:val="21"/>
              </w:rPr>
              <w:t>1271</w:t>
            </w:r>
          </w:p>
        </w:tc>
      </w:tr>
      <w:tr w:rsidR="008724BF" w14:paraId="19458BE7"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8724BF" w:rsidRDefault="008A7C78">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8724BF" w:rsidRDefault="008A7C78">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8724BF" w:rsidRDefault="008A7C78">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8724BF" w:rsidRDefault="008A7C78">
            <w:pPr>
              <w:spacing w:line="264" w:lineRule="auto"/>
              <w:ind w:firstLine="240"/>
              <w:jc w:val="center"/>
              <w:rPr>
                <w:szCs w:val="21"/>
              </w:rPr>
            </w:pPr>
            <w:r>
              <w:rPr>
                <w:szCs w:val="21"/>
              </w:rPr>
              <w:t>…</w:t>
            </w:r>
          </w:p>
        </w:tc>
      </w:tr>
    </w:tbl>
    <w:p w14:paraId="4399F3FE" w14:textId="77777777" w:rsidR="008724BF" w:rsidRDefault="008724BF">
      <w:pPr>
        <w:adjustRightInd w:val="0"/>
        <w:snapToGrid w:val="0"/>
        <w:spacing w:line="300" w:lineRule="auto"/>
        <w:rPr>
          <w:color w:val="000000"/>
          <w:szCs w:val="21"/>
        </w:rPr>
      </w:pPr>
    </w:p>
    <w:p w14:paraId="5291EA2E" w14:textId="77777777" w:rsidR="008724BF" w:rsidRDefault="008A7C78">
      <w:pPr>
        <w:keepNext/>
        <w:keepLines/>
        <w:snapToGrid w:val="0"/>
        <w:spacing w:before="120" w:after="120" w:line="360" w:lineRule="auto"/>
        <w:outlineLvl w:val="1"/>
        <w:rPr>
          <w:rFonts w:eastAsia="黑体"/>
          <w:sz w:val="28"/>
          <w:szCs w:val="32"/>
        </w:rPr>
      </w:pPr>
      <w:bookmarkStart w:id="107" w:name="_Toc191816689"/>
      <w:r>
        <w:rPr>
          <w:rFonts w:eastAsia="黑体" w:hint="eastAsia"/>
          <w:sz w:val="28"/>
          <w:szCs w:val="32"/>
        </w:rPr>
        <w:lastRenderedPageBreak/>
        <w:t xml:space="preserve">2.5 </w:t>
      </w:r>
      <w:r>
        <w:rPr>
          <w:rFonts w:eastAsia="黑体" w:hint="eastAsia"/>
          <w:sz w:val="28"/>
          <w:szCs w:val="32"/>
        </w:rPr>
        <w:t>本章小结</w:t>
      </w:r>
      <w:bookmarkEnd w:id="107"/>
    </w:p>
    <w:p w14:paraId="74A1457F" w14:textId="77777777" w:rsidR="008724BF" w:rsidRDefault="008A7C78">
      <w:pPr>
        <w:snapToGrid w:val="0"/>
        <w:spacing w:after="120" w:line="300" w:lineRule="auto"/>
        <w:ind w:firstLineChars="200" w:firstLine="480"/>
        <w:rPr>
          <w:sz w:val="24"/>
        </w:rPr>
      </w:pPr>
      <w:r>
        <w:rPr>
          <w:sz w:val="24"/>
        </w:rPr>
        <w:t>本章围绕三维地质模型的构建方法展开，介绍了从</w:t>
      </w:r>
      <w:r>
        <w:rPr>
          <w:rFonts w:hint="eastAsia"/>
          <w:sz w:val="24"/>
        </w:rPr>
        <w:t>钻孔</w:t>
      </w:r>
      <w:r>
        <w:rPr>
          <w:sz w:val="24"/>
        </w:rPr>
        <w:t>数据处理到模型构建的实现流程。在</w:t>
      </w:r>
      <w:r>
        <w:rPr>
          <w:sz w:val="24"/>
        </w:rPr>
        <w:t xml:space="preserve"> Delaunay </w:t>
      </w:r>
      <w:r>
        <w:rPr>
          <w:sz w:val="24"/>
        </w:rPr>
        <w:t>三角剖分方法中，结合约束条件，阐述了如何通过增量插入和边翻转操作生成满足地质建模需求的三角网格</w:t>
      </w:r>
      <w:r>
        <w:rPr>
          <w:rFonts w:hint="eastAsia"/>
          <w:sz w:val="24"/>
        </w:rPr>
        <w:t>。</w:t>
      </w:r>
    </w:p>
    <w:p w14:paraId="2744F063" w14:textId="77777777" w:rsidR="008724BF" w:rsidRDefault="008A7C78">
      <w:pPr>
        <w:snapToGrid w:val="0"/>
        <w:spacing w:after="120" w:line="300" w:lineRule="auto"/>
        <w:ind w:firstLineChars="200" w:firstLine="480"/>
        <w:rPr>
          <w:sz w:val="24"/>
        </w:rPr>
      </w:pPr>
      <w:r>
        <w:rPr>
          <w:rFonts w:hint="eastAsia"/>
          <w:sz w:val="24"/>
        </w:rPr>
        <w:t>在数据上，</w:t>
      </w:r>
      <w:r>
        <w:rPr>
          <w:sz w:val="24"/>
        </w:rPr>
        <w:t>设计了点、线、三角面的基础数据结构，并以此为核心支持剖分和网格化操作</w:t>
      </w:r>
      <w:r>
        <w:rPr>
          <w:rFonts w:hint="eastAsia"/>
          <w:sz w:val="24"/>
        </w:rPr>
        <w:t>，通过</w:t>
      </w:r>
      <w:r>
        <w:rPr>
          <w:sz w:val="24"/>
        </w:rPr>
        <w:t>提取钻孔数据并</w:t>
      </w:r>
      <w:r>
        <w:rPr>
          <w:rFonts w:hint="eastAsia"/>
          <w:sz w:val="24"/>
        </w:rPr>
        <w:t>进行了数据</w:t>
      </w:r>
      <w:r>
        <w:rPr>
          <w:sz w:val="24"/>
        </w:rPr>
        <w:t>清洗</w:t>
      </w:r>
      <w:r>
        <w:rPr>
          <w:rFonts w:hint="eastAsia"/>
          <w:sz w:val="24"/>
        </w:rPr>
        <w:t>及存储。在钻</w:t>
      </w:r>
      <w:r>
        <w:rPr>
          <w:sz w:val="24"/>
        </w:rPr>
        <w:t>孔模型的构建中，通过对钻孔的空间坐标和地层属性进行分层处理，构建直观且高效的钻孔三维模型</w:t>
      </w:r>
      <w:r>
        <w:rPr>
          <w:sz w:val="24"/>
        </w:rPr>
        <w:t>;</w:t>
      </w:r>
      <w:r>
        <w:rPr>
          <w:sz w:val="24"/>
        </w:rPr>
        <w:t>在断层模型构建方面，通过</w:t>
      </w:r>
      <w:r>
        <w:rPr>
          <w:rFonts w:hint="eastAsia"/>
          <w:sz w:val="24"/>
        </w:rPr>
        <w:t>相交情况分类，按照主断层离散点顺序进行交点计算，根据分类处</w:t>
      </w:r>
      <w:r>
        <w:rPr>
          <w:sz w:val="24"/>
        </w:rPr>
        <w:t>理了断层</w:t>
      </w:r>
      <w:r>
        <w:rPr>
          <w:rFonts w:hint="eastAsia"/>
          <w:sz w:val="24"/>
        </w:rPr>
        <w:t>间</w:t>
      </w:r>
      <w:r>
        <w:rPr>
          <w:sz w:val="24"/>
        </w:rPr>
        <w:t>的</w:t>
      </w:r>
      <w:r>
        <w:rPr>
          <w:rFonts w:hint="eastAsia"/>
          <w:sz w:val="24"/>
        </w:rPr>
        <w:t>相交</w:t>
      </w:r>
      <w:r>
        <w:rPr>
          <w:sz w:val="24"/>
        </w:rPr>
        <w:t>关系。同时，基于约束</w:t>
      </w:r>
      <w:r>
        <w:rPr>
          <w:sz w:val="24"/>
        </w:rPr>
        <w:t xml:space="preserve"> Delaunay </w:t>
      </w:r>
      <w:r>
        <w:rPr>
          <w:sz w:val="24"/>
        </w:rPr>
        <w:t>三角剖分的地层</w:t>
      </w:r>
      <w:r>
        <w:rPr>
          <w:rFonts w:hint="eastAsia"/>
          <w:sz w:val="24"/>
        </w:rPr>
        <w:t>模型构建</w:t>
      </w:r>
      <w:r>
        <w:rPr>
          <w:sz w:val="24"/>
        </w:rPr>
        <w:t>方法生成了包含点集合、三角面索引集合和拓扑关系的三角网数据结构</w:t>
      </w:r>
      <w:r>
        <w:rPr>
          <w:rFonts w:hint="eastAsia"/>
          <w:sz w:val="24"/>
        </w:rPr>
        <w:t>，</w:t>
      </w:r>
      <w:r>
        <w:rPr>
          <w:sz w:val="24"/>
        </w:rPr>
        <w:t>为后续</w:t>
      </w:r>
      <w:r>
        <w:rPr>
          <w:rFonts w:hint="eastAsia"/>
          <w:sz w:val="24"/>
        </w:rPr>
        <w:t>地质模型可视化</w:t>
      </w:r>
      <w:r>
        <w:rPr>
          <w:sz w:val="24"/>
        </w:rPr>
        <w:t>提供了</w:t>
      </w:r>
      <w:r>
        <w:rPr>
          <w:rFonts w:hint="eastAsia"/>
          <w:sz w:val="24"/>
        </w:rPr>
        <w:t>数据支持</w:t>
      </w:r>
      <w:r>
        <w:rPr>
          <w:sz w:val="24"/>
        </w:rPr>
        <w:t>。</w:t>
      </w:r>
    </w:p>
    <w:p w14:paraId="08F5769E" w14:textId="77777777" w:rsidR="008724BF" w:rsidRDefault="008A7C78">
      <w:pPr>
        <w:snapToGrid w:val="0"/>
        <w:spacing w:after="120" w:line="300" w:lineRule="auto"/>
        <w:ind w:firstLineChars="200" w:firstLine="480"/>
        <w:rPr>
          <w:sz w:val="24"/>
        </w:rPr>
      </w:pPr>
      <w:r>
        <w:rPr>
          <w:sz w:val="24"/>
        </w:rPr>
        <w:t>本章通过从点、线、面到三维网格的逐步构建，形成了一套系统的三维地质建模方法</w:t>
      </w:r>
      <w:r>
        <w:rPr>
          <w:rFonts w:hint="eastAsia"/>
          <w:sz w:val="24"/>
        </w:rPr>
        <w:t>，对于不同模型采用不同的模型构建方式</w:t>
      </w:r>
      <w:r>
        <w:rPr>
          <w:sz w:val="24"/>
        </w:rPr>
        <w:t>。结合</w:t>
      </w:r>
      <w:r>
        <w:rPr>
          <w:rFonts w:hint="eastAsia"/>
          <w:sz w:val="24"/>
        </w:rPr>
        <w:t>三角剖分算</w:t>
      </w:r>
      <w:r>
        <w:rPr>
          <w:sz w:val="24"/>
        </w:rPr>
        <w:t>法，</w:t>
      </w:r>
      <w:r>
        <w:rPr>
          <w:rFonts w:hint="eastAsia"/>
          <w:sz w:val="24"/>
        </w:rPr>
        <w:t>进行高效建模流程</w:t>
      </w:r>
      <w:r>
        <w:rPr>
          <w:sz w:val="24"/>
        </w:rPr>
        <w:t>，为后续章节关于三维可视化和系统应用的</w:t>
      </w:r>
      <w:r>
        <w:rPr>
          <w:rFonts w:hint="eastAsia"/>
          <w:sz w:val="24"/>
        </w:rPr>
        <w:t>开发奠</w:t>
      </w:r>
      <w:r>
        <w:rPr>
          <w:sz w:val="24"/>
        </w:rPr>
        <w:t>定了坚实</w:t>
      </w:r>
      <w:r>
        <w:rPr>
          <w:rFonts w:hint="eastAsia"/>
          <w:sz w:val="24"/>
        </w:rPr>
        <w:t>的数据</w:t>
      </w:r>
      <w:r>
        <w:rPr>
          <w:sz w:val="24"/>
        </w:rPr>
        <w:t>基础。</w:t>
      </w:r>
    </w:p>
    <w:p w14:paraId="4A39F336" w14:textId="77777777" w:rsidR="008724BF" w:rsidRDefault="008A7C78">
      <w:pPr>
        <w:widowControl/>
        <w:adjustRightInd w:val="0"/>
        <w:snapToGrid w:val="0"/>
        <w:spacing w:before="240" w:after="120" w:line="360" w:lineRule="auto"/>
        <w:jc w:val="center"/>
        <w:outlineLvl w:val="0"/>
        <w:rPr>
          <w:rFonts w:ascii="黑体" w:eastAsia="黑体" w:hAnsi="宋体"/>
          <w:bCs/>
          <w:kern w:val="36"/>
          <w:sz w:val="32"/>
          <w:szCs w:val="36"/>
        </w:rPr>
      </w:pPr>
      <w:r>
        <w:rPr>
          <w:rFonts w:ascii="黑体" w:eastAsia="黑体" w:hAnsi="宋体"/>
          <w:bCs/>
          <w:kern w:val="36"/>
          <w:sz w:val="30"/>
          <w:szCs w:val="30"/>
        </w:rPr>
        <w:br w:type="page"/>
      </w:r>
      <w:bookmarkStart w:id="108" w:name="_Toc191816690"/>
      <w:r>
        <w:rPr>
          <w:rFonts w:ascii="Arial" w:eastAsia="黑体" w:hAnsi="Arial" w:cs="Arial" w:hint="eastAsia"/>
          <w:bCs/>
          <w:kern w:val="36"/>
          <w:sz w:val="32"/>
          <w:szCs w:val="36"/>
        </w:rPr>
        <w:lastRenderedPageBreak/>
        <w:t>3</w:t>
      </w:r>
      <w:r>
        <w:rPr>
          <w:rFonts w:ascii="黑体" w:eastAsia="黑体" w:hAnsi="宋体" w:hint="eastAsia"/>
          <w:bCs/>
          <w:kern w:val="36"/>
          <w:sz w:val="32"/>
          <w:szCs w:val="36"/>
        </w:rPr>
        <w:t>基于WebGL可视化方法</w:t>
      </w:r>
      <w:bookmarkEnd w:id="108"/>
    </w:p>
    <w:p w14:paraId="2C344605" w14:textId="77777777" w:rsidR="008724BF" w:rsidRDefault="008A7C78">
      <w:pPr>
        <w:keepNext/>
        <w:keepLines/>
        <w:snapToGrid w:val="0"/>
        <w:spacing w:before="240" w:after="120" w:line="360" w:lineRule="auto"/>
        <w:outlineLvl w:val="1"/>
        <w:rPr>
          <w:rFonts w:eastAsia="黑体"/>
          <w:sz w:val="28"/>
          <w:szCs w:val="32"/>
        </w:rPr>
      </w:pPr>
      <w:bookmarkStart w:id="109" w:name="_Toc191816691"/>
      <w:r>
        <w:rPr>
          <w:rFonts w:eastAsia="黑体" w:hint="eastAsia"/>
          <w:sz w:val="28"/>
          <w:szCs w:val="32"/>
        </w:rPr>
        <w:t>3</w:t>
      </w:r>
      <w:r>
        <w:rPr>
          <w:rFonts w:eastAsia="黑体"/>
          <w:sz w:val="28"/>
          <w:szCs w:val="32"/>
        </w:rPr>
        <w:t>.1 Web</w:t>
      </w:r>
      <w:r>
        <w:rPr>
          <w:rFonts w:eastAsia="黑体" w:hint="eastAsia"/>
          <w:sz w:val="28"/>
          <w:szCs w:val="32"/>
        </w:rPr>
        <w:t>GL</w:t>
      </w:r>
      <w:r>
        <w:rPr>
          <w:rFonts w:eastAsia="黑体"/>
          <w:sz w:val="28"/>
          <w:szCs w:val="32"/>
        </w:rPr>
        <w:t xml:space="preserve"> </w:t>
      </w:r>
      <w:r>
        <w:rPr>
          <w:rFonts w:eastAsia="黑体"/>
          <w:sz w:val="28"/>
          <w:szCs w:val="32"/>
        </w:rPr>
        <w:t>可视化技术</w:t>
      </w:r>
      <w:bookmarkEnd w:id="109"/>
    </w:p>
    <w:p w14:paraId="6C6EFAC4" w14:textId="77777777" w:rsidR="008724BF" w:rsidRDefault="008A7C78">
      <w:pPr>
        <w:snapToGrid w:val="0"/>
        <w:spacing w:after="120" w:line="300" w:lineRule="auto"/>
        <w:rPr>
          <w:sz w:val="24"/>
        </w:rPr>
      </w:pPr>
      <w:r>
        <w:rPr>
          <w:sz w:val="24"/>
        </w:rPr>
        <w:t>1.</w:t>
      </w:r>
      <w:r>
        <w:rPr>
          <w:rFonts w:hint="eastAsia"/>
          <w:sz w:val="24"/>
        </w:rPr>
        <w:t xml:space="preserve">WebGL </w:t>
      </w:r>
      <w:r>
        <w:rPr>
          <w:rFonts w:hint="eastAsia"/>
          <w:sz w:val="24"/>
        </w:rPr>
        <w:t>技术</w:t>
      </w:r>
    </w:p>
    <w:p w14:paraId="78971FF2" w14:textId="77777777" w:rsidR="008724BF" w:rsidRDefault="008A7C78">
      <w:pPr>
        <w:snapToGrid w:val="0"/>
        <w:spacing w:after="120" w:line="300" w:lineRule="auto"/>
        <w:ind w:firstLineChars="200" w:firstLine="480"/>
        <w:rPr>
          <w:sz w:val="24"/>
        </w:rPr>
      </w:pPr>
      <w:r>
        <w:rPr>
          <w:rFonts w:hint="eastAsia"/>
          <w:sz w:val="24"/>
        </w:rPr>
        <w:t>WebGL</w:t>
      </w:r>
      <w:r>
        <w:rPr>
          <w:rFonts w:hint="eastAsia"/>
          <w:sz w:val="24"/>
        </w:rPr>
        <w:t>（</w:t>
      </w:r>
      <w:r>
        <w:rPr>
          <w:rFonts w:hint="eastAsia"/>
          <w:sz w:val="24"/>
        </w:rPr>
        <w:t>Web Graphics Library</w:t>
      </w:r>
      <w:r>
        <w:rPr>
          <w:rFonts w:hint="eastAsia"/>
          <w:sz w:val="24"/>
        </w:rPr>
        <w:t>）是由</w:t>
      </w:r>
      <w:r>
        <w:rPr>
          <w:rFonts w:hint="eastAsia"/>
          <w:sz w:val="24"/>
        </w:rPr>
        <w:t xml:space="preserve"> </w:t>
      </w:r>
      <w:bookmarkStart w:id="110" w:name="_Hlk191383868"/>
      <w:r>
        <w:rPr>
          <w:rFonts w:hint="eastAsia"/>
          <w:sz w:val="24"/>
        </w:rPr>
        <w:t>Khronos Group</w:t>
      </w:r>
      <w:bookmarkEnd w:id="110"/>
      <w:r>
        <w:rPr>
          <w:rFonts w:hint="eastAsia"/>
          <w:sz w:val="24"/>
        </w:rPr>
        <w:t xml:space="preserve"> </w:t>
      </w:r>
      <w:r>
        <w:rPr>
          <w:rFonts w:hint="eastAsia"/>
          <w:sz w:val="24"/>
        </w:rPr>
        <w:t>发布的一项面向浏览器的三维图形渲染技术，通过其强大的功能，开发者可以在浏览器中绘制复杂的三维图形并实现三维场景的交互</w:t>
      </w:r>
      <w:r>
        <w:rPr>
          <w:sz w:val="24"/>
        </w:rPr>
        <w:fldChar w:fldCharType="begin"/>
      </w:r>
      <w:r>
        <w:rPr>
          <w:sz w:val="24"/>
        </w:rPr>
        <w:instrText xml:space="preserve"> ADDIN ZOTERO_ITEM CSL_CITATION {"citationID":"GAFx7Gkk","properties":{"formattedCitation":"\\super [48,49]\\nosupersub{}","plainCitation":"[48,49]","noteIndex":0},"citationItems":[{"id":71,"uris":["http://zotero.org/users/local/8clMLtyf/items/G89EELQX"],"itemData":{"id":71,"type":"article-journal","abstract":"The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[48,49]</w:t>
      </w:r>
      <w:r>
        <w:rPr>
          <w:sz w:val="24"/>
        </w:rPr>
        <w:fldChar w:fldCharType="end"/>
      </w:r>
      <w:r>
        <w:rPr>
          <w:rFonts w:hint="eastAsia"/>
          <w:sz w:val="24"/>
        </w:rPr>
        <w:t>。</w:t>
      </w:r>
      <w:r>
        <w:rPr>
          <w:rFonts w:hint="eastAsia"/>
          <w:sz w:val="24"/>
        </w:rPr>
        <w:t>WebGL</w:t>
      </w:r>
      <w:r>
        <w:rPr>
          <w:rFonts w:hint="eastAsia"/>
          <w:sz w:val="24"/>
        </w:rPr>
        <w:t>的渲染流程包括顶点着色器、图元装配、片段着色器、像素处理和绘制缓存等多个步骤，这些步骤共同完成了三维图形的高效绘制，它基于</w:t>
      </w:r>
      <w:r>
        <w:rPr>
          <w:rFonts w:hint="eastAsia"/>
          <w:sz w:val="24"/>
        </w:rPr>
        <w:t xml:space="preserve"> OpenGL ES 2.0 </w:t>
      </w:r>
      <w:r>
        <w:rPr>
          <w:rFonts w:hint="eastAsia"/>
          <w:sz w:val="24"/>
        </w:rPr>
        <w:t>标准，利用</w:t>
      </w:r>
      <w:r>
        <w:rPr>
          <w:rFonts w:hint="eastAsia"/>
          <w:sz w:val="24"/>
        </w:rPr>
        <w:t xml:space="preserve"> JavaScript </w:t>
      </w:r>
      <w:r>
        <w:rPr>
          <w:rFonts w:hint="eastAsia"/>
          <w:sz w:val="24"/>
        </w:rPr>
        <w:t>与</w:t>
      </w:r>
      <w:r>
        <w:rPr>
          <w:rFonts w:hint="eastAsia"/>
          <w:sz w:val="24"/>
        </w:rPr>
        <w:t xml:space="preserve"> GPU </w:t>
      </w:r>
      <w:r>
        <w:rPr>
          <w:rFonts w:hint="eastAsia"/>
          <w:sz w:val="24"/>
        </w:rPr>
        <w:t>直接交互，使浏览器能够调用计算机显卡进行三维渲染，从而实现复杂三维场景和模型的流畅展示。</w:t>
      </w:r>
    </w:p>
    <w:p w14:paraId="6F86E184" w14:textId="77777777" w:rsidR="008724BF" w:rsidRDefault="008A7C78">
      <w:pPr>
        <w:snapToGrid w:val="0"/>
        <w:spacing w:after="120" w:line="300" w:lineRule="auto"/>
        <w:ind w:firstLineChars="200" w:firstLine="480"/>
        <w:rPr>
          <w:sz w:val="24"/>
        </w:rPr>
      </w:pPr>
      <w:r>
        <w:rPr>
          <w:rFonts w:hint="eastAsia"/>
          <w:sz w:val="24"/>
        </w:rPr>
        <w:t>与传统的三维图形渲染技术相比，</w:t>
      </w:r>
      <w:r>
        <w:rPr>
          <w:rFonts w:hint="eastAsia"/>
          <w:sz w:val="24"/>
        </w:rPr>
        <w:t>WebGL</w:t>
      </w:r>
      <w:r>
        <w:rPr>
          <w:rFonts w:hint="eastAsia"/>
          <w:sz w:val="24"/>
        </w:rPr>
        <w:t>在虚拟现实、数据可视化、科学计算等领域有着广泛的应用。</w:t>
      </w:r>
      <w:r>
        <w:rPr>
          <w:rFonts w:hint="eastAsia"/>
          <w:sz w:val="24"/>
        </w:rPr>
        <w:t xml:space="preserve">WebGL </w:t>
      </w:r>
      <w:r>
        <w:rPr>
          <w:rFonts w:hint="eastAsia"/>
          <w:sz w:val="24"/>
        </w:rPr>
        <w:t>技术无需安装任何插件或依赖项，即可完成高效的三维渲染。同时，它具备良好的跨平台能力，能够在任何支持</w:t>
      </w:r>
      <w:r>
        <w:rPr>
          <w:rFonts w:hint="eastAsia"/>
          <w:sz w:val="24"/>
        </w:rPr>
        <w:t xml:space="preserve"> WebGL </w:t>
      </w:r>
      <w:r>
        <w:rPr>
          <w:rFonts w:hint="eastAsia"/>
          <w:sz w:val="24"/>
        </w:rPr>
        <w:t>标准的浏览器上运行。此外，</w:t>
      </w:r>
      <w:r>
        <w:rPr>
          <w:rFonts w:hint="eastAsia"/>
          <w:sz w:val="24"/>
        </w:rPr>
        <w:t xml:space="preserve">WebGL </w:t>
      </w:r>
      <w:r>
        <w:rPr>
          <w:rFonts w:hint="eastAsia"/>
          <w:sz w:val="24"/>
        </w:rPr>
        <w:t>技术具有较高的开放性，以开源代码形式发布。这种特性不仅降低了开发门槛，还促使了</w:t>
      </w:r>
      <w:r>
        <w:rPr>
          <w:rFonts w:hint="eastAsia"/>
          <w:sz w:val="24"/>
        </w:rPr>
        <w:t xml:space="preserve"> WebGL </w:t>
      </w:r>
      <w:r>
        <w:rPr>
          <w:rFonts w:hint="eastAsia"/>
          <w:sz w:val="24"/>
        </w:rPr>
        <w:t>在学术研究、工业应用和商业开发中的广泛普及。</w:t>
      </w:r>
      <w:r>
        <w:rPr>
          <w:rFonts w:hint="eastAsia"/>
          <w:sz w:val="24"/>
        </w:rPr>
        <w:t xml:space="preserve">WebGL </w:t>
      </w:r>
      <w:r>
        <w:rPr>
          <w:rFonts w:hint="eastAsia"/>
          <w:sz w:val="24"/>
        </w:rPr>
        <w:t>的便捷性、高效性和强大的功能，使其成为现代三维可视化技术的重要基础，特别是在虚拟现实、交互式数据可视化和三维建模等领域表现尤为突出</w:t>
      </w:r>
      <w:r>
        <w:rPr>
          <w:sz w:val="24"/>
        </w:rPr>
        <w:fldChar w:fldCharType="begin"/>
      </w:r>
      <w:r>
        <w:rPr>
          <w:sz w:val="24"/>
        </w:rPr>
        <w:instrText xml:space="preserve"> ADDIN ZOTERO_ITEM CSL_CITATION {"citationID":"hAMjYCvF","properties":{"formattedCitation":"\\super [50]\\nosupersub{}","plainCitation":"[50]","noteIndex":0},"citationItems":[{"id":85,"uris":["http://zotero.org/users/local/8clMLtyf/items/P7DZS9LY"],"itemData":{"id":85,"type":"webpage","title":"Flexible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[50]</w:t>
      </w:r>
      <w:r>
        <w:rPr>
          <w:sz w:val="24"/>
        </w:rPr>
        <w:fldChar w:fldCharType="end"/>
      </w:r>
      <w:r>
        <w:rPr>
          <w:rFonts w:hint="eastAsia"/>
          <w:sz w:val="24"/>
        </w:rPr>
        <w:t>。基于地质大数据的虚拟现实和增强现实技术也在逐渐被发掘</w:t>
      </w:r>
      <w:r>
        <w:rPr>
          <w:sz w:val="24"/>
        </w:rPr>
        <w:fldChar w:fldCharType="begin"/>
      </w:r>
      <w:r>
        <w:rPr>
          <w:sz w:val="24"/>
        </w:rPr>
        <w:instrText xml:space="preserve"> ADDIN ZOTERO_ITEM CSL_CITATION {"citationID":"5jxKSV31","properties":{"formattedCitation":"\\super [51]\\nosupersub{}","plainCitation":"[51]","noteIndex":0},"citationItems":[{"id":84,"uris":["http://zotero.org/users/local/8clMLtyf/items/X2JIJMXI"],"itemD</w:instrText>
      </w:r>
      <w:r>
        <w:rPr>
          <w:rFonts w:hint="eastAsia"/>
          <w:sz w:val="24"/>
        </w:rPr>
        <w:instrText>ata":{"id":84,"type":"article-journal","abstract":"</w:instrText>
      </w:r>
      <w:r>
        <w:rPr>
          <w:rFonts w:hint="eastAsia"/>
          <w:sz w:val="24"/>
        </w:rPr>
        <w:instrText>详述了地质大数据可视化的研究内容</w:instrText>
      </w:r>
      <w:r>
        <w:rPr>
          <w:rFonts w:hint="eastAsia"/>
          <w:sz w:val="24"/>
        </w:rPr>
        <w:instrText>,</w:instrText>
      </w:r>
      <w:r>
        <w:rPr>
          <w:rFonts w:hint="eastAsia"/>
          <w:sz w:val="24"/>
        </w:rPr>
        <w:instrText>从应用角度可将其分为</w:instrText>
      </w:r>
      <w:r>
        <w:rPr>
          <w:rFonts w:hint="eastAsia"/>
          <w:sz w:val="24"/>
        </w:rPr>
        <w:instrText>:</w:instrText>
      </w:r>
      <w:r>
        <w:rPr>
          <w:rFonts w:hint="eastAsia"/>
          <w:sz w:val="24"/>
        </w:rPr>
        <w:instrText>表达三维可视化、分析三维可视化、过程三维可视化、设计三维可视化和决策三维可视化</w:instrText>
      </w:r>
      <w:r>
        <w:rPr>
          <w:rFonts w:hint="eastAsia"/>
          <w:sz w:val="24"/>
        </w:rPr>
        <w:instrText>5</w:instrText>
      </w:r>
      <w:r>
        <w:rPr>
          <w:rFonts w:hint="eastAsia"/>
          <w:sz w:val="24"/>
        </w:rPr>
        <w:instrText>类。针对地质大数据这</w:instrText>
      </w:r>
      <w:r>
        <w:rPr>
          <w:rFonts w:hint="eastAsia"/>
          <w:sz w:val="24"/>
        </w:rPr>
        <w:instrText>5</w:instrText>
      </w:r>
      <w:r>
        <w:rPr>
          <w:rFonts w:hint="eastAsia"/>
          <w:sz w:val="24"/>
        </w:rPr>
        <w:instrText>类可视化中涉及到的几方面关键技术进行了深入探讨</w:instrText>
      </w:r>
      <w:r>
        <w:rPr>
          <w:rFonts w:hint="eastAsia"/>
          <w:sz w:val="24"/>
        </w:rPr>
        <w:instrText>,</w:instrText>
      </w:r>
      <w:r>
        <w:rPr>
          <w:rFonts w:hint="eastAsia"/>
          <w:sz w:val="24"/>
        </w:rPr>
        <w:instrText>包括</w:instrText>
      </w:r>
      <w:r>
        <w:rPr>
          <w:rFonts w:hint="eastAsia"/>
          <w:sz w:val="24"/>
        </w:rPr>
        <w:instrText>:</w:instrText>
      </w:r>
      <w:r>
        <w:rPr>
          <w:rFonts w:hint="eastAsia"/>
          <w:sz w:val="24"/>
        </w:rPr>
        <w:instrText>地质体三维可视化动态精细建模技术</w:instrText>
      </w:r>
      <w:r>
        <w:rPr>
          <w:rFonts w:hint="eastAsia"/>
          <w:sz w:val="24"/>
        </w:rPr>
        <w:instrText>;</w:instrText>
      </w:r>
      <w:r>
        <w:rPr>
          <w:rFonts w:hint="eastAsia"/>
          <w:sz w:val="24"/>
        </w:rPr>
        <w:instrText>基于</w:instrText>
      </w:r>
      <w:r>
        <w:rPr>
          <w:rFonts w:hint="eastAsia"/>
          <w:sz w:val="24"/>
        </w:rPr>
        <w:instrText>CUDA+GPU</w:instrText>
      </w:r>
      <w:r>
        <w:rPr>
          <w:rFonts w:hint="eastAsia"/>
          <w:sz w:val="24"/>
        </w:rPr>
        <w:instrText>集群的地质体属性场数据并行可视化技术</w:instrText>
      </w:r>
      <w:r>
        <w:rPr>
          <w:rFonts w:hint="eastAsia"/>
          <w:sz w:val="24"/>
        </w:rPr>
        <w:instrText>;</w:instrText>
      </w:r>
      <w:r>
        <w:rPr>
          <w:rFonts w:hint="eastAsia"/>
          <w:sz w:val="24"/>
        </w:rPr>
        <w:instrText>针对地质大数据的可视化分析技术</w:instrText>
      </w:r>
      <w:r>
        <w:rPr>
          <w:rFonts w:hint="eastAsia"/>
          <w:sz w:val="24"/>
        </w:rPr>
        <w:instrText>;</w:instrText>
      </w:r>
      <w:r>
        <w:rPr>
          <w:rFonts w:hint="eastAsia"/>
          <w:sz w:val="24"/>
        </w:rPr>
        <w:instrText>基于地质大数据的虚拟现实和增强现实技术等。对这几方面关键技术的现状、技术路线以及实现效果进行了论述和展示。</w:instrText>
      </w:r>
      <w:r>
        <w:rPr>
          <w:rFonts w:hint="eastAsia"/>
          <w:sz w:val="24"/>
        </w:rPr>
        <w:instrText>","container-title":"</w:instrText>
      </w:r>
      <w:r>
        <w:rPr>
          <w:rFonts w:hint="eastAsia"/>
          <w:sz w:val="24"/>
        </w:rPr>
        <w:instrText>地质科技通报</w:instrText>
      </w:r>
      <w:r>
        <w:rPr>
          <w:rFonts w:hint="eastAsia"/>
          <w:sz w:val="24"/>
        </w:rPr>
        <w:instrText xml:space="preserve">","DOI":"10.19509/j.cnki.dzkq.2020.0404","issue":"4","language":"zh-CN","note":"foundation: </w:instrText>
      </w:r>
      <w:r>
        <w:rPr>
          <w:rFonts w:hint="eastAsia"/>
          <w:sz w:val="24"/>
        </w:rPr>
        <w:instrText>国家自然科学基金重点项目</w:instrText>
      </w:r>
      <w:r>
        <w:rPr>
          <w:rFonts w:hint="eastAsia"/>
          <w:sz w:val="24"/>
        </w:rPr>
        <w:instrText>(U1711267)</w:instrText>
      </w:r>
      <w:r>
        <w:rPr>
          <w:rFonts w:hint="eastAsia"/>
          <w:sz w:val="24"/>
        </w:rPr>
        <w:instrText>；</w:instrText>
      </w:r>
      <w:r>
        <w:rPr>
          <w:rFonts w:hint="eastAsia"/>
          <w:sz w:val="24"/>
        </w:rPr>
        <w:instrText xml:space="preserve"> </w:instrText>
      </w:r>
      <w:r>
        <w:rPr>
          <w:rFonts w:hint="eastAsia"/>
          <w:sz w:val="24"/>
        </w:rPr>
        <w:instrText>贵州省科技计划</w:instrText>
      </w:r>
      <w:r>
        <w:rPr>
          <w:rFonts w:hint="eastAsia"/>
          <w:sz w:val="24"/>
        </w:rPr>
        <w:instrText>(</w:instrText>
      </w:r>
      <w:r>
        <w:rPr>
          <w:rFonts w:hint="eastAsia"/>
          <w:sz w:val="24"/>
        </w:rPr>
        <w:instrText>黔科合支撑</w:instrText>
      </w:r>
      <w:r>
        <w:rPr>
          <w:rFonts w:hint="eastAsia"/>
          <w:sz w:val="24"/>
        </w:rPr>
        <w:instrText>[2017]2951;</w:instrText>
      </w:r>
      <w:r>
        <w:rPr>
          <w:rFonts w:hint="eastAsia"/>
          <w:sz w:val="24"/>
        </w:rPr>
        <w:instrText>黔科合支撑</w:instrText>
      </w:r>
      <w:r>
        <w:rPr>
          <w:rFonts w:hint="eastAsia"/>
          <w:sz w:val="24"/>
        </w:rPr>
        <w:instrText>[2019]2868;</w:instrText>
      </w:r>
      <w:r>
        <w:rPr>
          <w:rFonts w:hint="eastAsia"/>
          <w:sz w:val="24"/>
        </w:rPr>
        <w:instrText>黔科合支撑</w:instrText>
      </w:r>
      <w:r>
        <w:rPr>
          <w:rFonts w:hint="eastAsia"/>
          <w:sz w:val="24"/>
        </w:rPr>
        <w:instrText>[2020]4Y039</w:instrText>
      </w:r>
      <w:r>
        <w:rPr>
          <w:rFonts w:hint="eastAsia"/>
          <w:sz w:val="24"/>
        </w:rPr>
        <w:instrText>号</w:instrText>
      </w:r>
      <w:r>
        <w:rPr>
          <w:rFonts w:hint="eastAsia"/>
          <w:sz w:val="24"/>
        </w:rPr>
        <w:instrText>;</w:instrText>
      </w:r>
      <w:r>
        <w:rPr>
          <w:rFonts w:hint="eastAsia"/>
          <w:sz w:val="24"/>
        </w:rPr>
        <w:instrText>黔科合平台</w:instrText>
      </w:r>
      <w:r>
        <w:rPr>
          <w:rFonts w:hint="eastAsia"/>
          <w:sz w:val="24"/>
        </w:rPr>
        <w:instrText>[2018]5618)</w:instrText>
      </w:r>
      <w:r>
        <w:rPr>
          <w:rFonts w:hint="eastAsia"/>
          <w:sz w:val="24"/>
        </w:rPr>
        <w:instrText>；</w:instrText>
      </w:r>
      <w:r>
        <w:rPr>
          <w:rFonts w:hint="eastAsia"/>
          <w:sz w:val="24"/>
        </w:rPr>
        <w:instrText xml:space="preserve"> </w:instrText>
      </w:r>
      <w:r>
        <w:rPr>
          <w:rFonts w:hint="eastAsia"/>
          <w:sz w:val="24"/>
        </w:rPr>
        <w:instrText>贵州省地质勘查基金项目</w:instrText>
      </w:r>
      <w:r>
        <w:rPr>
          <w:rFonts w:hint="eastAsia"/>
          <w:sz w:val="24"/>
        </w:rPr>
        <w:instrText>(2019-02</w:instrText>
      </w:r>
      <w:r>
        <w:rPr>
          <w:rFonts w:hint="eastAsia"/>
          <w:sz w:val="24"/>
        </w:rPr>
        <w:instrText>号</w:instrText>
      </w:r>
      <w:r>
        <w:rPr>
          <w:rFonts w:hint="eastAsia"/>
          <w:sz w:val="24"/>
        </w:rPr>
        <w:instrText>)</w:instrText>
      </w:r>
      <w:r>
        <w:rPr>
          <w:rFonts w:hint="eastAsia"/>
          <w:sz w:val="24"/>
        </w:rPr>
        <w:instrText>；</w:instrText>
      </w:r>
      <w:r>
        <w:rPr>
          <w:rFonts w:hint="eastAsia"/>
          <w:sz w:val="24"/>
        </w:rPr>
        <w:instrText xml:space="preserve"> </w:instrText>
      </w:r>
      <w:r>
        <w:rPr>
          <w:rFonts w:hint="eastAsia"/>
          <w:sz w:val="24"/>
        </w:rPr>
        <w:instrText>贵州省地矿局科研项目</w:instrText>
      </w:r>
      <w:r>
        <w:rPr>
          <w:rFonts w:hint="eastAsia"/>
          <w:sz w:val="24"/>
        </w:rPr>
        <w:instrText>(</w:instrText>
      </w:r>
      <w:r>
        <w:rPr>
          <w:rFonts w:hint="eastAsia"/>
          <w:sz w:val="24"/>
        </w:rPr>
        <w:instrText>黔地矿科合</w:instrText>
      </w:r>
      <w:r>
        <w:rPr>
          <w:rFonts w:hint="eastAsia"/>
          <w:sz w:val="24"/>
        </w:rPr>
        <w:instrText>[2017]2;</w:instrText>
      </w:r>
      <w:r>
        <w:rPr>
          <w:rFonts w:hint="eastAsia"/>
          <w:sz w:val="24"/>
        </w:rPr>
        <w:instrText>黔地矿科合</w:instrText>
      </w:r>
      <w:r>
        <w:rPr>
          <w:rFonts w:hint="eastAsia"/>
          <w:sz w:val="24"/>
        </w:rPr>
        <w:instrText>[2018]07)</w:instrText>
      </w:r>
      <w:r>
        <w:rPr>
          <w:rFonts w:hint="eastAsia"/>
          <w:sz w:val="24"/>
        </w:rPr>
        <w:instrText>；</w:instrText>
      </w:r>
      <w:r>
        <w:rPr>
          <w:rFonts w:hint="eastAsia"/>
          <w:sz w:val="24"/>
        </w:rPr>
        <w:instrText xml:space="preserve"> </w:instrText>
      </w:r>
      <w:r>
        <w:rPr>
          <w:rFonts w:hint="eastAsia"/>
          <w:sz w:val="24"/>
        </w:rPr>
        <w:instrText>湖北省创新群体项目</w:instrText>
      </w:r>
      <w:r>
        <w:rPr>
          <w:rFonts w:hint="eastAsia"/>
          <w:sz w:val="24"/>
        </w:rPr>
        <w:instrText>(2019CFA023)</w:instrText>
      </w:r>
      <w:r>
        <w:rPr>
          <w:rFonts w:hint="eastAsia"/>
          <w:sz w:val="24"/>
        </w:rPr>
        <w:instrText>；</w:instrText>
      </w:r>
      <w:r>
        <w:rPr>
          <w:rFonts w:hint="eastAsia"/>
          <w:sz w:val="24"/>
        </w:rPr>
        <w:instrText xml:space="preserve">\ndownload: 1227\nalbum: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w:instrText>
      </w:r>
      <w:r>
        <w:rPr>
          <w:rFonts w:hint="eastAsia"/>
          <w:sz w:val="24"/>
        </w:rPr>
        <w:instrText>信息科技</w:instrText>
      </w:r>
      <w:r>
        <w:rPr>
          <w:rFonts w:hint="eastAsia"/>
          <w:sz w:val="24"/>
        </w:rPr>
        <w:instrText>\nCLC: P628;TP311.13\nCNKICite: (\ndbcode: CJFQ\ndbname: CJFDLAST2020\nfilename: DZKQ202004004","page":"29-36","source":"CNKI","title":"</w:instrText>
      </w:r>
      <w:r>
        <w:rPr>
          <w:rFonts w:hint="eastAsia"/>
          <w:sz w:val="24"/>
        </w:rPr>
        <w:instrText>地质大数据可视化关键技术探讨</w:instrText>
      </w:r>
      <w:r>
        <w:rPr>
          <w:rFonts w:hint="eastAsia"/>
          <w:sz w:val="24"/>
        </w:rPr>
        <w:instrText>","volume":"39","author":[{"literal":"</w:instrText>
      </w:r>
      <w:r>
        <w:rPr>
          <w:rFonts w:hint="eastAsia"/>
          <w:sz w:val="24"/>
        </w:rPr>
        <w:instrText>田宜平</w:instrText>
      </w:r>
      <w:r>
        <w:rPr>
          <w:rFonts w:hint="eastAsia"/>
          <w:sz w:val="24"/>
        </w:rPr>
        <w:instrText>"},{"literal":"</w:instrText>
      </w:r>
      <w:r>
        <w:rPr>
          <w:rFonts w:hint="eastAsia"/>
          <w:sz w:val="24"/>
        </w:rPr>
        <w:instrText>吴冲龙</w:instrText>
      </w:r>
      <w:r>
        <w:rPr>
          <w:rFonts w:hint="eastAsia"/>
          <w:sz w:val="24"/>
        </w:rPr>
        <w:instrText>"},{"literal":"</w:instrText>
      </w:r>
      <w:r>
        <w:rPr>
          <w:rFonts w:hint="eastAsia"/>
          <w:sz w:val="24"/>
        </w:rPr>
        <w:instrText>翁正平</w:instrText>
      </w:r>
      <w:r>
        <w:rPr>
          <w:rFonts w:hint="eastAsia"/>
          <w:sz w:val="24"/>
        </w:rPr>
        <w:instrText>"},{"literal":"</w:instrText>
      </w:r>
      <w:r>
        <w:rPr>
          <w:rFonts w:hint="eastAsia"/>
          <w:sz w:val="24"/>
        </w:rPr>
        <w:instrText>刘刚</w:instrText>
      </w:r>
      <w:r>
        <w:rPr>
          <w:rFonts w:hint="eastAsia"/>
          <w:sz w:val="24"/>
        </w:rPr>
        <w:instrText>"},{"literal":"</w:instrText>
      </w:r>
      <w:r>
        <w:rPr>
          <w:rFonts w:hint="eastAsia"/>
          <w:sz w:val="24"/>
        </w:rPr>
        <w:instrText>张志庭</w:instrText>
      </w:r>
      <w:r>
        <w:rPr>
          <w:rFonts w:hint="eastAsia"/>
          <w:sz w:val="24"/>
        </w:rPr>
        <w:instrText>"},{"literal":"</w:instrText>
      </w:r>
      <w:r>
        <w:rPr>
          <w:rFonts w:hint="eastAsia"/>
          <w:sz w:val="24"/>
        </w:rPr>
        <w:instrText>陈麒玉</w:instrText>
      </w:r>
      <w:r>
        <w:rPr>
          <w:rFonts w:hint="eastAsia"/>
          <w:sz w:val="24"/>
        </w:rPr>
        <w:instrText>"}],"issued":{"date-parts":[["2020"]]}}}],"schema":"https://github.com/citation-style-language/schema/raw/master/csl-citati</w:instrText>
      </w:r>
      <w:r>
        <w:rPr>
          <w:sz w:val="24"/>
        </w:rPr>
        <w:instrText xml:space="preserve">on.json"} </w:instrText>
      </w:r>
      <w:r>
        <w:rPr>
          <w:sz w:val="24"/>
        </w:rPr>
        <w:fldChar w:fldCharType="separate"/>
      </w:r>
      <w:r>
        <w:rPr>
          <w:rFonts w:eastAsiaTheme="minorEastAsia"/>
          <w:kern w:val="0"/>
          <w:sz w:val="24"/>
          <w:vertAlign w:val="superscript"/>
          <w14:ligatures w14:val="standardContextual"/>
        </w:rPr>
        <w:t>[51]</w:t>
      </w:r>
      <w:r>
        <w:rPr>
          <w:sz w:val="24"/>
        </w:rPr>
        <w:fldChar w:fldCharType="end"/>
      </w:r>
      <w:r>
        <w:rPr>
          <w:rFonts w:hint="eastAsia"/>
          <w:sz w:val="24"/>
        </w:rPr>
        <w:t>，它不仅优化了图形渲染的性能，还通过无缝跨平台支持，为开发者提供了一个广阔的创作空间，在未来的发展中仍将扮演不可替代的重要角色。其架构如图</w:t>
      </w:r>
      <w:r>
        <w:rPr>
          <w:rFonts w:hint="eastAsia"/>
          <w:sz w:val="24"/>
        </w:rPr>
        <w:t>3.1</w:t>
      </w:r>
      <w:r>
        <w:rPr>
          <w:rFonts w:hint="eastAsia"/>
          <w:sz w:val="24"/>
        </w:rPr>
        <w:t>所示。</w:t>
      </w:r>
    </w:p>
    <w:p w14:paraId="24867D4A" w14:textId="77777777" w:rsidR="008724BF" w:rsidRDefault="008A7C78">
      <w:pPr>
        <w:snapToGrid w:val="0"/>
        <w:spacing w:line="300" w:lineRule="auto"/>
        <w:jc w:val="center"/>
        <w:rPr>
          <w:rFonts w:eastAsia="黑体"/>
          <w:sz w:val="30"/>
          <w:szCs w:val="30"/>
        </w:rPr>
      </w:pPr>
      <w:r>
        <w:rPr>
          <w:rFonts w:eastAsia="黑体"/>
          <w:noProof/>
          <w:sz w:val="30"/>
          <w:szCs w:val="30"/>
        </w:rPr>
        <w:drawing>
          <wp:inline distT="0" distB="0" distL="0" distR="0" wp14:anchorId="3AF2C558" wp14:editId="0E89A7A0">
            <wp:extent cx="3747770" cy="2317115"/>
            <wp:effectExtent l="0" t="0" r="0" b="0"/>
            <wp:docPr id="13" name="图片 1"/>
            <wp:cNvGraphicFramePr/>
            <a:graphic xmlns:a="http://schemas.openxmlformats.org/drawingml/2006/main">
              <a:graphicData uri="http://schemas.openxmlformats.org/drawingml/2006/picture">
                <pic:pic xmlns:pic="http://schemas.openxmlformats.org/drawingml/2006/picture">
                  <pic:nvPicPr>
                    <pic:cNvPr id="13" name="图片 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7018" cy="2360282"/>
                    </a:xfrm>
                    <a:prstGeom prst="rect">
                      <a:avLst/>
                    </a:prstGeom>
                    <a:noFill/>
                    <a:ln>
                      <a:noFill/>
                    </a:ln>
                  </pic:spPr>
                </pic:pic>
              </a:graphicData>
            </a:graphic>
          </wp:inline>
        </w:drawing>
      </w:r>
    </w:p>
    <w:p w14:paraId="63BE8590" w14:textId="77777777"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3</w:t>
      </w:r>
      <w:r>
        <w:rPr>
          <w:color w:val="000000"/>
          <w:szCs w:val="21"/>
        </w:rPr>
        <w:t>.</w:t>
      </w:r>
      <w:r>
        <w:rPr>
          <w:rFonts w:hint="eastAsia"/>
          <w:color w:val="000000"/>
          <w:szCs w:val="21"/>
        </w:rPr>
        <w:t>1</w:t>
      </w:r>
      <w:r>
        <w:rPr>
          <w:color w:val="000000"/>
          <w:szCs w:val="21"/>
        </w:rPr>
        <w:t xml:space="preserve"> </w:t>
      </w:r>
      <w:r>
        <w:t>WebGL</w:t>
      </w:r>
      <w:r>
        <w:t>架构图</w:t>
      </w:r>
    </w:p>
    <w:p w14:paraId="7A8537E7"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3</w:t>
      </w:r>
      <w:r>
        <w:rPr>
          <w:color w:val="000000"/>
          <w:szCs w:val="21"/>
        </w:rPr>
        <w:t>.</w:t>
      </w:r>
      <w:r>
        <w:rPr>
          <w:rFonts w:hint="eastAsia"/>
          <w:color w:val="000000"/>
          <w:szCs w:val="21"/>
        </w:rPr>
        <w:t>1</w:t>
      </w:r>
      <w:r>
        <w:rPr>
          <w:color w:val="000000"/>
          <w:szCs w:val="21"/>
        </w:rPr>
        <w:t xml:space="preserve"> WebGL architecture diagram</w:t>
      </w:r>
    </w:p>
    <w:p w14:paraId="39B832C3" w14:textId="77777777" w:rsidR="008724BF" w:rsidRDefault="008A7C78">
      <w:pPr>
        <w:snapToGrid w:val="0"/>
        <w:spacing w:after="120" w:line="300" w:lineRule="auto"/>
        <w:rPr>
          <w:sz w:val="24"/>
        </w:rPr>
      </w:pPr>
      <w:r>
        <w:rPr>
          <w:rFonts w:hint="eastAsia"/>
          <w:sz w:val="24"/>
        </w:rPr>
        <w:lastRenderedPageBreak/>
        <w:t>2.</w:t>
      </w:r>
      <w:r>
        <w:rPr>
          <w:sz w:val="24"/>
        </w:rPr>
        <w:t xml:space="preserve">Three.js </w:t>
      </w:r>
      <w:r>
        <w:rPr>
          <w:sz w:val="24"/>
        </w:rPr>
        <w:t>技术</w:t>
      </w:r>
    </w:p>
    <w:p w14:paraId="28E4D0CC" w14:textId="77777777" w:rsidR="008724BF" w:rsidRDefault="008A7C78">
      <w:pPr>
        <w:snapToGrid w:val="0"/>
        <w:spacing w:after="120" w:line="300" w:lineRule="auto"/>
        <w:ind w:firstLineChars="200" w:firstLine="480"/>
        <w:rPr>
          <w:sz w:val="24"/>
        </w:rPr>
      </w:pPr>
      <w:r>
        <w:rPr>
          <w:sz w:val="24"/>
        </w:rPr>
        <w:t xml:space="preserve">Three.js </w:t>
      </w:r>
      <w:r>
        <w:rPr>
          <w:sz w:val="24"/>
        </w:rPr>
        <w:t>是一款基于</w:t>
      </w:r>
      <w:r>
        <w:rPr>
          <w:sz w:val="24"/>
        </w:rPr>
        <w:t xml:space="preserve"> WebGL </w:t>
      </w:r>
      <w:r>
        <w:rPr>
          <w:sz w:val="24"/>
        </w:rPr>
        <w:t>的开源跨平台三维渲染库，通过对底层</w:t>
      </w:r>
      <w:r>
        <w:rPr>
          <w:sz w:val="24"/>
        </w:rPr>
        <w:t xml:space="preserve"> WebGL </w:t>
      </w:r>
      <w:r>
        <w:rPr>
          <w:sz w:val="24"/>
        </w:rPr>
        <w:t>接口的高度封装，提供了更加简洁直观的</w:t>
      </w:r>
      <w:r>
        <w:rPr>
          <w:sz w:val="24"/>
        </w:rPr>
        <w:t xml:space="preserve"> API</w:t>
      </w:r>
      <w:r>
        <w:rPr>
          <w:sz w:val="24"/>
        </w:rPr>
        <w:t>，使得开发者可以快速构建复杂的三维场景并实现交互功能。</w:t>
      </w:r>
    </w:p>
    <w:p w14:paraId="1B6BB8F0" w14:textId="77777777" w:rsidR="008724BF" w:rsidRDefault="008A7C78">
      <w:pPr>
        <w:snapToGrid w:val="0"/>
        <w:spacing w:after="120" w:line="300" w:lineRule="auto"/>
        <w:ind w:firstLineChars="200" w:firstLine="480"/>
        <w:rPr>
          <w:sz w:val="24"/>
        </w:rPr>
      </w:pPr>
      <w:r>
        <w:rPr>
          <w:sz w:val="24"/>
        </w:rPr>
        <w:t>在三维地质建模与可视化领域，</w:t>
      </w:r>
      <w:r>
        <w:rPr>
          <w:sz w:val="24"/>
        </w:rPr>
        <w:t xml:space="preserve">Three.js </w:t>
      </w:r>
      <w:r>
        <w:rPr>
          <w:sz w:val="24"/>
        </w:rPr>
        <w:t>的强大功能得到了广泛应用</w:t>
      </w:r>
      <w:r>
        <w:rPr>
          <w:sz w:val="24"/>
        </w:rPr>
        <w:fldChar w:fldCharType="begin"/>
      </w:r>
      <w:r>
        <w:rPr>
          <w:sz w:val="24"/>
        </w:rPr>
        <w:instrText xml:space="preserve"> ADDIN ZOTERO_ITEM CSL_CITATION {"citationID":"TJNEfalU","properties":{"formattedCitation":"\\super [52]\\nosupersub{}","plainCitation":"[52]","noteIndex":0},"citationItems":[{"id":93,"uris":["http://zotero.org/users/local/8clMLtyf/items/I6KCT9G3"],"itemD</w:instrText>
      </w:r>
      <w:r>
        <w:rPr>
          <w:rFonts w:hint="eastAsia"/>
          <w:sz w:val="24"/>
        </w:rPr>
        <w:instrText>ata":{"id":93,"type":"thesis","abstract":"</w:instrText>
      </w:r>
      <w:r>
        <w:rPr>
          <w:rFonts w:hint="eastAsia"/>
          <w:sz w:val="24"/>
        </w:rPr>
        <w:instrText>面对日益增长的野外地质数据</w:instrText>
      </w:r>
      <w:r>
        <w:rPr>
          <w:rFonts w:hint="eastAsia"/>
          <w:sz w:val="24"/>
        </w:rPr>
        <w:instrText>,</w:instrText>
      </w:r>
      <w:r>
        <w:rPr>
          <w:rFonts w:hint="eastAsia"/>
          <w:sz w:val="24"/>
        </w:rPr>
        <w:instrText>实现野外地质数据的共享及可视化</w:instrText>
      </w:r>
      <w:r>
        <w:rPr>
          <w:rFonts w:hint="eastAsia"/>
          <w:sz w:val="24"/>
        </w:rPr>
        <w:instrText>,</w:instrText>
      </w:r>
      <w:r>
        <w:rPr>
          <w:rFonts w:hint="eastAsia"/>
          <w:sz w:val="24"/>
        </w:rPr>
        <w:instrText>已成为当前地质大数据环境下的必然趋势。然而</w:instrText>
      </w:r>
      <w:r>
        <w:rPr>
          <w:rFonts w:hint="eastAsia"/>
          <w:sz w:val="24"/>
        </w:rPr>
        <w:instrText>,</w:instrText>
      </w:r>
      <w:r>
        <w:rPr>
          <w:rFonts w:hint="eastAsia"/>
          <w:sz w:val="24"/>
        </w:rPr>
        <w:instrText>目前地质数据管理平台存在数据兼容性不够、可视化程度不高</w:instrText>
      </w:r>
      <w:r>
        <w:rPr>
          <w:rFonts w:hint="eastAsia"/>
          <w:sz w:val="24"/>
        </w:rPr>
        <w:instrText>,</w:instrText>
      </w:r>
      <w:r>
        <w:rPr>
          <w:rFonts w:hint="eastAsia"/>
          <w:sz w:val="24"/>
        </w:rPr>
        <w:instrText>以及野外地质数据的采集存在数字化程度不高、中间处理环节多等问题</w:instrText>
      </w:r>
      <w:r>
        <w:rPr>
          <w:rFonts w:hint="eastAsia"/>
          <w:sz w:val="24"/>
        </w:rPr>
        <w:instrText>,</w:instrText>
      </w:r>
      <w:r>
        <w:rPr>
          <w:rFonts w:hint="eastAsia"/>
          <w:sz w:val="24"/>
        </w:rPr>
        <w:instrText>极大地制约了野外地质数据的共享及可视化。为此</w:instrText>
      </w:r>
      <w:r>
        <w:rPr>
          <w:rFonts w:hint="eastAsia"/>
          <w:sz w:val="24"/>
        </w:rPr>
        <w:instrText>,</w:instrText>
      </w:r>
      <w:r>
        <w:rPr>
          <w:rFonts w:hint="eastAsia"/>
          <w:sz w:val="24"/>
        </w:rPr>
        <w:instrText>本文设计并实现了一个基于</w:instrText>
      </w:r>
      <w:r>
        <w:rPr>
          <w:rFonts w:hint="eastAsia"/>
          <w:sz w:val="24"/>
        </w:rPr>
        <w:instrText>Web</w:instrText>
      </w:r>
      <w:r>
        <w:rPr>
          <w:rFonts w:hint="eastAsia"/>
          <w:sz w:val="24"/>
        </w:rPr>
        <w:instrText>的地质数据共享及可视化系统</w:instrText>
      </w:r>
      <w:r>
        <w:rPr>
          <w:rFonts w:hint="eastAsia"/>
          <w:sz w:val="24"/>
        </w:rPr>
        <w:instrText>,</w:instrText>
      </w:r>
      <w:r>
        <w:rPr>
          <w:rFonts w:hint="eastAsia"/>
          <w:sz w:val="24"/>
        </w:rPr>
        <w:instrText>以及一个基于</w:instrText>
      </w:r>
      <w:r>
        <w:rPr>
          <w:rFonts w:hint="eastAsia"/>
          <w:sz w:val="24"/>
        </w:rPr>
        <w:instrText>Android</w:instrText>
      </w:r>
      <w:r>
        <w:rPr>
          <w:rFonts w:hint="eastAsia"/>
          <w:sz w:val="24"/>
        </w:rPr>
        <w:instrText>的野外地质调查辅助系统</w:instrText>
      </w:r>
      <w:r>
        <w:rPr>
          <w:rFonts w:hint="eastAsia"/>
          <w:sz w:val="24"/>
        </w:rPr>
        <w:instrText>,</w:instrText>
      </w:r>
      <w:r>
        <w:rPr>
          <w:rFonts w:hint="eastAsia"/>
          <w:sz w:val="24"/>
        </w:rPr>
        <w:instrText>预期能为野外地质数据的数字化采集、野外预处理、共享及可视化提供一整套解决方案</w:instrText>
      </w:r>
      <w:r>
        <w:rPr>
          <w:rFonts w:hint="eastAsia"/>
          <w:sz w:val="24"/>
        </w:rPr>
        <w:instrText>,</w:instrText>
      </w:r>
      <w:r>
        <w:rPr>
          <w:rFonts w:hint="eastAsia"/>
          <w:sz w:val="24"/>
        </w:rPr>
        <w:instrText>并以浙东南泗礁岛岩墙及相关裂缝信息提取为例</w:instrText>
      </w:r>
      <w:r>
        <w:rPr>
          <w:rFonts w:hint="eastAsia"/>
          <w:sz w:val="24"/>
        </w:rPr>
        <w:instrText>,</w:instrText>
      </w:r>
      <w:r>
        <w:rPr>
          <w:rFonts w:hint="eastAsia"/>
          <w:sz w:val="24"/>
        </w:rPr>
        <w:instrText>对本文系统的实用性进行评估。本文主要内容和成果如下</w:instrText>
      </w:r>
      <w:r>
        <w:rPr>
          <w:rFonts w:hint="eastAsia"/>
          <w:sz w:val="24"/>
        </w:rPr>
        <w:instrText>:(1)</w:instrText>
      </w:r>
      <w:r>
        <w:rPr>
          <w:rFonts w:hint="eastAsia"/>
          <w:sz w:val="24"/>
        </w:rPr>
        <w:instrText>针对野外地质数据采集数字化程度不高、中间处理环节多等问题</w:instrText>
      </w:r>
      <w:r>
        <w:rPr>
          <w:rFonts w:hint="eastAsia"/>
          <w:sz w:val="24"/>
        </w:rPr>
        <w:instrText>,</w:instrText>
      </w:r>
      <w:r>
        <w:rPr>
          <w:rFonts w:hint="eastAsia"/>
          <w:sz w:val="24"/>
        </w:rPr>
        <w:instrText>本文基于</w:instrText>
      </w:r>
      <w:r>
        <w:rPr>
          <w:rFonts w:hint="eastAsia"/>
          <w:sz w:val="24"/>
        </w:rPr>
        <w:instrText>Android</w:instrText>
      </w:r>
      <w:r>
        <w:rPr>
          <w:rFonts w:hint="eastAsia"/>
          <w:sz w:val="24"/>
        </w:rPr>
        <w:instrText>平台设计了</w:instrText>
      </w:r>
      <w:r>
        <w:rPr>
          <w:rFonts w:hint="eastAsia"/>
          <w:sz w:val="24"/>
        </w:rPr>
        <w:instrText xml:space="preserve"> </w:instrText>
      </w:r>
      <w:r>
        <w:rPr>
          <w:rFonts w:hint="eastAsia"/>
          <w:sz w:val="24"/>
        </w:rPr>
        <w:instrText>一款移动端野外地质调查辅助系统</w:instrText>
      </w:r>
      <w:r>
        <w:rPr>
          <w:rFonts w:hint="eastAsia"/>
          <w:sz w:val="24"/>
        </w:rPr>
        <w:instrText>,</w:instrText>
      </w:r>
      <w:r>
        <w:rPr>
          <w:rFonts w:hint="eastAsia"/>
          <w:sz w:val="24"/>
        </w:rPr>
        <w:instrText>除虚拟笔记本、拍照、导航定位、天气查看、现象点预览等野外常用功能外</w:instrText>
      </w:r>
      <w:r>
        <w:rPr>
          <w:rFonts w:hint="eastAsia"/>
          <w:sz w:val="24"/>
        </w:rPr>
        <w:instrText>,</w:instrText>
      </w:r>
      <w:r>
        <w:rPr>
          <w:rFonts w:hint="eastAsia"/>
          <w:sz w:val="24"/>
        </w:rPr>
        <w:instrText>还支持复杂地质露头参数的现场计算和现场图像实时处理</w:instrText>
      </w:r>
      <w:r>
        <w:rPr>
          <w:rFonts w:hint="eastAsia"/>
          <w:sz w:val="24"/>
        </w:rPr>
        <w:instrText>,</w:instrText>
      </w:r>
      <w:r>
        <w:rPr>
          <w:rFonts w:hint="eastAsia"/>
          <w:sz w:val="24"/>
        </w:rPr>
        <w:instrText>在支持移动端数字化采集的同时</w:instrText>
      </w:r>
      <w:r>
        <w:rPr>
          <w:rFonts w:hint="eastAsia"/>
          <w:sz w:val="24"/>
        </w:rPr>
        <w:instrText>,</w:instrText>
      </w:r>
      <w:r>
        <w:rPr>
          <w:rFonts w:hint="eastAsia"/>
          <w:sz w:val="24"/>
        </w:rPr>
        <w:instrText>减少了野外数据处理的中间环节</w:instrText>
      </w:r>
      <w:r>
        <w:rPr>
          <w:rFonts w:hint="eastAsia"/>
          <w:sz w:val="24"/>
        </w:rPr>
        <w:instrText>,</w:instrText>
      </w:r>
      <w:r>
        <w:rPr>
          <w:rFonts w:hint="eastAsia"/>
          <w:sz w:val="24"/>
        </w:rPr>
        <w:instrText>为野外地质数据的共享及可视化奠定了良好的基础。</w:instrText>
      </w:r>
      <w:r>
        <w:rPr>
          <w:rFonts w:hint="eastAsia"/>
          <w:sz w:val="24"/>
        </w:rPr>
        <w:instrText>(2)</w:instrText>
      </w:r>
      <w:r>
        <w:rPr>
          <w:rFonts w:hint="eastAsia"/>
          <w:sz w:val="24"/>
        </w:rPr>
        <w:instrText>针对地质数据管理平台数据兼容性不够、可视化程度不高等问题</w:instrText>
      </w:r>
      <w:r>
        <w:rPr>
          <w:rFonts w:hint="eastAsia"/>
          <w:sz w:val="24"/>
        </w:rPr>
        <w:instrText>,</w:instrText>
      </w:r>
      <w:r>
        <w:rPr>
          <w:rFonts w:hint="eastAsia"/>
          <w:sz w:val="24"/>
        </w:rPr>
        <w:instrText>本文设计了一款</w:instrText>
      </w:r>
      <w:r>
        <w:rPr>
          <w:rFonts w:hint="eastAsia"/>
          <w:sz w:val="24"/>
        </w:rPr>
        <w:instrText>B/S</w:instrText>
      </w:r>
      <w:r>
        <w:rPr>
          <w:rFonts w:hint="eastAsia"/>
          <w:sz w:val="24"/>
        </w:rPr>
        <w:instrText>架构的地质数据共享及可视化系统</w:instrText>
      </w:r>
      <w:r>
        <w:rPr>
          <w:rFonts w:hint="eastAsia"/>
          <w:sz w:val="24"/>
        </w:rPr>
        <w:instrText>,</w:instrText>
      </w:r>
      <w:r>
        <w:rPr>
          <w:rFonts w:hint="eastAsia"/>
          <w:sz w:val="24"/>
        </w:rPr>
        <w:instrText>无需插件</w:instrText>
      </w:r>
      <w:r>
        <w:rPr>
          <w:rFonts w:hint="eastAsia"/>
          <w:sz w:val="24"/>
        </w:rPr>
        <w:instrText>,</w:instrText>
      </w:r>
      <w:r>
        <w:rPr>
          <w:rFonts w:hint="eastAsia"/>
          <w:sz w:val="24"/>
        </w:rPr>
        <w:instrText>只需通过浏览器访问</w:instrText>
      </w:r>
      <w:r>
        <w:rPr>
          <w:rFonts w:hint="eastAsia"/>
          <w:sz w:val="24"/>
        </w:rPr>
        <w:instrText>,</w:instrText>
      </w:r>
      <w:r>
        <w:rPr>
          <w:rFonts w:hint="eastAsia"/>
          <w:sz w:val="24"/>
        </w:rPr>
        <w:instrText>即可实现地质数据的上传下载</w:instrText>
      </w:r>
      <w:r>
        <w:rPr>
          <w:rFonts w:hint="eastAsia"/>
          <w:sz w:val="24"/>
        </w:rPr>
        <w:instrText>,</w:instrText>
      </w:r>
      <w:r>
        <w:rPr>
          <w:rFonts w:hint="eastAsia"/>
          <w:sz w:val="24"/>
        </w:rPr>
        <w:instrText>以及正射影像、全景、三维模型等数据的一体化显示</w:instrText>
      </w:r>
      <w:r>
        <w:rPr>
          <w:rFonts w:hint="eastAsia"/>
          <w:sz w:val="24"/>
        </w:rPr>
        <w:instrText>,</w:instrText>
      </w:r>
      <w:r>
        <w:rPr>
          <w:rFonts w:hint="eastAsia"/>
          <w:sz w:val="24"/>
        </w:rPr>
        <w:instrText>研究人员即使身处室内</w:instrText>
      </w:r>
      <w:r>
        <w:rPr>
          <w:rFonts w:hint="eastAsia"/>
          <w:sz w:val="24"/>
        </w:rPr>
        <w:instrText>,</w:instrText>
      </w:r>
      <w:r>
        <w:rPr>
          <w:rFonts w:hint="eastAsia"/>
          <w:sz w:val="24"/>
        </w:rPr>
        <w:instrText>也能对地质现象点有清晰的认识。</w:instrText>
      </w:r>
      <w:r>
        <w:rPr>
          <w:rFonts w:hint="eastAsia"/>
          <w:sz w:val="24"/>
        </w:rPr>
        <w:instrText>(3)</w:instrText>
      </w:r>
      <w:r>
        <w:rPr>
          <w:rFonts w:hint="eastAsia"/>
          <w:sz w:val="24"/>
        </w:rPr>
        <w:instrText>泗礁岛岩墙及相关裂缝信息提取的应用研究表明</w:instrText>
      </w:r>
      <w:r>
        <w:rPr>
          <w:rFonts w:hint="eastAsia"/>
          <w:sz w:val="24"/>
        </w:rPr>
        <w:instrText>,</w:instrText>
      </w:r>
      <w:r>
        <w:rPr>
          <w:rFonts w:hint="eastAsia"/>
          <w:sz w:val="24"/>
        </w:rPr>
        <w:instrText>本文野外地质调查辅助系统可切实提高野外工作的效率及质量</w:instrText>
      </w:r>
      <w:r>
        <w:rPr>
          <w:rFonts w:hint="eastAsia"/>
          <w:sz w:val="24"/>
        </w:rPr>
        <w:instrText>,</w:instrText>
      </w:r>
      <w:r>
        <w:rPr>
          <w:rFonts w:hint="eastAsia"/>
          <w:sz w:val="24"/>
        </w:rPr>
        <w:instrText>尤其是图像预处理模块</w:instrText>
      </w:r>
      <w:r>
        <w:rPr>
          <w:rFonts w:hint="eastAsia"/>
          <w:sz w:val="24"/>
        </w:rPr>
        <w:instrText>,</w:instrText>
      </w:r>
      <w:r>
        <w:rPr>
          <w:rFonts w:hint="eastAsia"/>
          <w:sz w:val="24"/>
        </w:rPr>
        <w:instrText>支持野外现场图像的实时处理</w:instrText>
      </w:r>
      <w:r>
        <w:rPr>
          <w:rFonts w:hint="eastAsia"/>
          <w:sz w:val="24"/>
        </w:rPr>
        <w:instrText>,</w:instrText>
      </w:r>
      <w:r>
        <w:rPr>
          <w:rFonts w:hint="eastAsia"/>
          <w:sz w:val="24"/>
        </w:rPr>
        <w:instrText>为岩墙与裂缝的快速准确提取指明了研究方向。而本文地质数据共享及可视化系统</w:instrText>
      </w:r>
      <w:r>
        <w:rPr>
          <w:rFonts w:hint="eastAsia"/>
          <w:sz w:val="24"/>
        </w:rPr>
        <w:instrText>,</w:instrText>
      </w:r>
      <w:r>
        <w:rPr>
          <w:rFonts w:hint="eastAsia"/>
          <w:sz w:val="24"/>
        </w:rPr>
        <w:instrText>可为泗礁岛的野外采集数据提供一个交流共享的平台</w:instrText>
      </w:r>
      <w:r>
        <w:rPr>
          <w:rFonts w:hint="eastAsia"/>
          <w:sz w:val="24"/>
        </w:rPr>
        <w:instrText>,</w:instrText>
      </w:r>
      <w:r>
        <w:rPr>
          <w:rFonts w:hint="eastAsia"/>
          <w:sz w:val="24"/>
        </w:rPr>
        <w:instrText>并使野外露头信息更为直观形象的展现出来</w:instrText>
      </w:r>
      <w:r>
        <w:rPr>
          <w:rFonts w:hint="eastAsia"/>
          <w:sz w:val="24"/>
        </w:rPr>
        <w:instrText>,</w:instrText>
      </w:r>
      <w:r>
        <w:rPr>
          <w:rFonts w:hint="eastAsia"/>
          <w:sz w:val="24"/>
        </w:rPr>
        <w:instrText>为数据的复用创造条件。</w:instrText>
      </w:r>
      <w:r>
        <w:rPr>
          <w:rFonts w:hint="eastAsia"/>
          <w:sz w:val="24"/>
        </w:rPr>
        <w:instrText>","genre":"</w:instrText>
      </w:r>
      <w:r>
        <w:rPr>
          <w:rFonts w:hint="eastAsia"/>
          <w:sz w:val="24"/>
        </w:rPr>
        <w:instrText>硕士学位论文</w:instrText>
      </w:r>
      <w:r>
        <w:rPr>
          <w:rFonts w:hint="eastAsia"/>
          <w:sz w:val="24"/>
        </w:rPr>
        <w:instrText xml:space="preserve">","language":"zh-CN","note":"DOI: 10.27461/d.cnki.gzjdx.2019.000625\nmajor: </w:instrText>
      </w:r>
      <w:r>
        <w:rPr>
          <w:rFonts w:hint="eastAsia"/>
          <w:sz w:val="24"/>
        </w:rPr>
        <w:instrText>构造地质学</w:instrText>
      </w:r>
      <w:r>
        <w:rPr>
          <w:rFonts w:hint="eastAsia"/>
          <w:sz w:val="24"/>
        </w:rPr>
        <w:instrText xml:space="preserve">\ndownload: 277\nalbum: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\nCLC: P628.4;P588.1\ndbcode: CMFD\ndbname: CMFD202001\nfilename: 1019104124.nh","number-of-pages":"81","publisher":"</w:instrText>
      </w:r>
      <w:r>
        <w:rPr>
          <w:rFonts w:hint="eastAsia"/>
          <w:sz w:val="24"/>
        </w:rPr>
        <w:instrText>浙江大学</w:instrText>
      </w:r>
      <w:r>
        <w:rPr>
          <w:rFonts w:hint="eastAsia"/>
          <w:sz w:val="24"/>
        </w:rPr>
        <w:instrText>","source":"CNKI","title":"</w:instrText>
      </w:r>
      <w:r>
        <w:rPr>
          <w:rFonts w:hint="eastAsia"/>
          <w:sz w:val="24"/>
        </w:rPr>
        <w:instrText>基于</w:instrText>
      </w:r>
      <w:r>
        <w:rPr>
          <w:rFonts w:hint="eastAsia"/>
          <w:sz w:val="24"/>
        </w:rPr>
        <w:instrText>Android</w:instrText>
      </w:r>
      <w:r>
        <w:rPr>
          <w:rFonts w:hint="eastAsia"/>
          <w:sz w:val="24"/>
        </w:rPr>
        <w:instrText>和</w:instrText>
      </w:r>
      <w:r>
        <w:rPr>
          <w:rFonts w:hint="eastAsia"/>
          <w:sz w:val="24"/>
        </w:rPr>
        <w:instrText>Web</w:instrText>
      </w:r>
      <w:r>
        <w:rPr>
          <w:rFonts w:hint="eastAsia"/>
          <w:sz w:val="24"/>
        </w:rPr>
        <w:instrText>的野外地质数据共享及可视化系统的设计与实现</w:instrText>
      </w:r>
      <w:r>
        <w:rPr>
          <w:rFonts w:hint="eastAsia"/>
          <w:sz w:val="24"/>
        </w:rPr>
        <w:instrText>","URL":"https://doi.org/10.27461/d.cnki.gzjdx.2019.000625","author":[{"literal":"</w:instrText>
      </w:r>
      <w:r>
        <w:rPr>
          <w:rFonts w:hint="eastAsia"/>
          <w:sz w:val="24"/>
        </w:rPr>
        <w:instrText>张华</w:instrText>
      </w:r>
      <w:r>
        <w:rPr>
          <w:rFonts w:hint="eastAsia"/>
          <w:sz w:val="24"/>
        </w:rPr>
        <w:instrText>"}],"contributor":[{"literal":"</w:instrText>
      </w:r>
      <w:r>
        <w:rPr>
          <w:rFonts w:hint="eastAsia"/>
          <w:sz w:val="24"/>
        </w:rPr>
        <w:instrText>陈宁华</w:instrText>
      </w:r>
      <w:r>
        <w:rPr>
          <w:rFonts w:hint="eastAsia"/>
          <w:sz w:val="24"/>
        </w:rPr>
        <w:instrText>"}],"accessed":{"date-parts":[["2025",2</w:instrText>
      </w:r>
      <w:r>
        <w:rPr>
          <w:sz w:val="24"/>
        </w:rPr>
        <w:instrText xml:space="preserve">,25]]},"issued":{"date-parts":[["2020"]]}}}],"schema":"https://github.com/citation-style-language/schema/raw/master/csl-citation.json"}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[52]</w:t>
      </w:r>
      <w:r>
        <w:rPr>
          <w:sz w:val="24"/>
        </w:rPr>
        <w:fldChar w:fldCharType="end"/>
      </w:r>
      <w:r>
        <w:rPr>
          <w:sz w:val="24"/>
        </w:rPr>
        <w:t>。三维地质建模需要处理地质体如地层、断层、矿体等复杂的三维几何结构，并可视化其纹理、属性分布和内部结构。</w:t>
      </w:r>
      <w:r>
        <w:rPr>
          <w:sz w:val="24"/>
        </w:rPr>
        <w:t xml:space="preserve">Three.js </w:t>
      </w:r>
      <w:r>
        <w:rPr>
          <w:sz w:val="24"/>
        </w:rPr>
        <w:t>可以通过自定义几何体构建地质单元模型</w:t>
      </w:r>
      <w:r>
        <w:rPr>
          <w:rFonts w:hint="eastAsia"/>
          <w:sz w:val="24"/>
        </w:rPr>
        <w:t>并</w:t>
      </w:r>
      <w:r>
        <w:rPr>
          <w:sz w:val="24"/>
        </w:rPr>
        <w:t>支持大规模数据加载与渲染。</w:t>
      </w:r>
      <w:r>
        <w:rPr>
          <w:sz w:val="24"/>
        </w:rPr>
        <w:t>Three.js</w:t>
      </w:r>
      <w:r>
        <w:rPr>
          <w:sz w:val="24"/>
        </w:rPr>
        <w:t>可编程性使其非常适合地质建模的交互需求。用户可以通过鼠标或触控设备实现三维场景的旋转、缩放与漫游，实时观察地质体的内部结构</w:t>
      </w:r>
      <w:r>
        <w:rPr>
          <w:sz w:val="24"/>
        </w:rPr>
        <w:fldChar w:fldCharType="begin"/>
      </w:r>
      <w:r>
        <w:rPr>
          <w:sz w:val="24"/>
        </w:rPr>
        <w:instrText xml:space="preserve"> ADDIN ZOTERO_ITEM CSL_CITATION {"citationID":"s5WNWwkG","properties":{"formattedCitation":"\\super [53]\\nosupersub{}","plainCitation":"[53]","noteIndex":0},"citationItems":[{"id":92,"uris":["http://zotero.org/users/local/8clMLtyf/items/SPUAAC3X"],"itemD</w:instrText>
      </w:r>
      <w:r>
        <w:rPr>
          <w:rFonts w:hint="eastAsia"/>
          <w:sz w:val="24"/>
        </w:rPr>
        <w:instrText>ata":{"id":92,"type":"paper-conference","abstract":"</w:instrText>
      </w:r>
      <w:r>
        <w:rPr>
          <w:rFonts w:hint="eastAsia"/>
          <w:sz w:val="24"/>
        </w:rPr>
        <w:instrText>随着移动互联网技术的快速发展</w:instrText>
      </w:r>
      <w:r>
        <w:rPr>
          <w:rFonts w:hint="eastAsia"/>
          <w:sz w:val="24"/>
        </w:rPr>
        <w:instrText>,HTML5</w:instrText>
      </w:r>
      <w:r>
        <w:rPr>
          <w:rFonts w:hint="eastAsia"/>
          <w:sz w:val="24"/>
        </w:rPr>
        <w:instrText>成了移动端应用开发的主流技术之一。</w:instrText>
      </w:r>
      <w:r>
        <w:rPr>
          <w:rFonts w:hint="eastAsia"/>
          <w:sz w:val="24"/>
        </w:rPr>
        <w:instrText>H5</w:instrText>
      </w:r>
      <w:r>
        <w:rPr>
          <w:rFonts w:hint="eastAsia"/>
          <w:sz w:val="24"/>
        </w:rPr>
        <w:instrText>技术以其跨平台、轻量级、易于开发的特点受到了广泛的关注和应用。而</w:instrText>
      </w:r>
      <w:r>
        <w:rPr>
          <w:rFonts w:hint="eastAsia"/>
          <w:sz w:val="24"/>
        </w:rPr>
        <w:instrText>3D</w:instrText>
      </w:r>
      <w:r>
        <w:rPr>
          <w:rFonts w:hint="eastAsia"/>
          <w:sz w:val="24"/>
        </w:rPr>
        <w:instrText>技术在</w:instrText>
      </w:r>
      <w:r>
        <w:rPr>
          <w:rFonts w:hint="eastAsia"/>
          <w:sz w:val="24"/>
        </w:rPr>
        <w:instrText>H5</w:instrText>
      </w:r>
      <w:r>
        <w:rPr>
          <w:rFonts w:hint="eastAsia"/>
          <w:sz w:val="24"/>
        </w:rPr>
        <w:instrText>中的应用则可以为移动端应用带来更加生动、丰富的用户体验</w:instrText>
      </w:r>
      <w:r>
        <w:rPr>
          <w:rFonts w:hint="eastAsia"/>
          <w:sz w:val="24"/>
        </w:rPr>
        <w:instrText>,</w:instrText>
      </w:r>
      <w:r>
        <w:rPr>
          <w:rFonts w:hint="eastAsia"/>
          <w:sz w:val="24"/>
        </w:rPr>
        <w:instrText>为用户带来更加真实、立体的视觉感受</w:instrText>
      </w:r>
      <w:r>
        <w:rPr>
          <w:rFonts w:hint="eastAsia"/>
          <w:sz w:val="24"/>
        </w:rPr>
        <w:instrText>,</w:instrText>
      </w:r>
      <w:r>
        <w:rPr>
          <w:rFonts w:hint="eastAsia"/>
          <w:sz w:val="24"/>
        </w:rPr>
        <w:instrText>提高用户对应用的粘性和使用体验。本文将介绍基于</w:instrText>
      </w:r>
      <w:r>
        <w:rPr>
          <w:rFonts w:hint="eastAsia"/>
          <w:sz w:val="24"/>
        </w:rPr>
        <w:instrText>ThreeJS</w:instrText>
      </w:r>
      <w:r>
        <w:rPr>
          <w:rFonts w:hint="eastAsia"/>
          <w:sz w:val="24"/>
        </w:rPr>
        <w:instrText>的</w:instrText>
      </w:r>
      <w:r>
        <w:rPr>
          <w:rFonts w:hint="eastAsia"/>
          <w:sz w:val="24"/>
        </w:rPr>
        <w:instrText>3D</w:instrText>
      </w:r>
      <w:r>
        <w:rPr>
          <w:rFonts w:hint="eastAsia"/>
          <w:sz w:val="24"/>
        </w:rPr>
        <w:instrText>技术在</w:instrText>
      </w:r>
      <w:r>
        <w:rPr>
          <w:rFonts w:hint="eastAsia"/>
          <w:sz w:val="24"/>
        </w:rPr>
        <w:instrText>H5</w:instrText>
      </w:r>
      <w:r>
        <w:rPr>
          <w:rFonts w:hint="eastAsia"/>
          <w:sz w:val="24"/>
        </w:rPr>
        <w:instrText>应用中的实践</w:instrText>
      </w:r>
      <w:r>
        <w:rPr>
          <w:rFonts w:hint="eastAsia"/>
          <w:sz w:val="24"/>
        </w:rPr>
        <w:instrText>,</w:instrText>
      </w:r>
      <w:r>
        <w:rPr>
          <w:rFonts w:hint="eastAsia"/>
          <w:sz w:val="24"/>
        </w:rPr>
        <w:instrText>包括模型加载、场景渲染、场景漫游、交互动画等</w:instrText>
      </w:r>
      <w:r>
        <w:rPr>
          <w:rFonts w:hint="eastAsia"/>
          <w:sz w:val="24"/>
        </w:rPr>
        <w:instrText>,</w:instrText>
      </w:r>
      <w:r>
        <w:rPr>
          <w:rFonts w:hint="eastAsia"/>
          <w:sz w:val="24"/>
        </w:rPr>
        <w:instrText>为开发者提供借鉴和参考。</w:instrText>
      </w:r>
      <w:r>
        <w:rPr>
          <w:rFonts w:hint="eastAsia"/>
          <w:sz w:val="24"/>
        </w:rPr>
        <w:instrText xml:space="preserve"> </w:instrText>
      </w:r>
      <w:r>
        <w:rPr>
          <w:rFonts w:hint="eastAsia"/>
          <w:sz w:val="24"/>
        </w:rPr>
        <w:instrText>更多</w:instrText>
      </w:r>
      <w:r>
        <w:rPr>
          <w:rFonts w:hint="eastAsia"/>
          <w:sz w:val="24"/>
        </w:rPr>
        <w:instrText xml:space="preserve"> </w:instrText>
      </w:r>
      <w:r>
        <w:rPr>
          <w:rFonts w:hint="eastAsia"/>
          <w:sz w:val="24"/>
        </w:rPr>
        <w:instrText>还原</w:instrText>
      </w:r>
      <w:r>
        <w:rPr>
          <w:rFonts w:hint="eastAsia"/>
          <w:sz w:val="24"/>
        </w:rPr>
        <w:instrText xml:space="preserve"> AbstractFilter('ChDivSummary', 'ChDivSummaryMore', 'ChDivSummaryReset');","container-title":"</w:instrText>
      </w:r>
      <w:r>
        <w:rPr>
          <w:rFonts w:hint="eastAsia"/>
          <w:sz w:val="24"/>
        </w:rPr>
        <w:instrText>中国新闻技术工作者联合会</w:instrText>
      </w:r>
      <w:r>
        <w:rPr>
          <w:rFonts w:hint="eastAsia"/>
          <w:sz w:val="24"/>
        </w:rPr>
        <w:instrText>2023</w:instrText>
      </w:r>
      <w:r>
        <w:rPr>
          <w:rFonts w:hint="eastAsia"/>
          <w:sz w:val="24"/>
        </w:rPr>
        <w:instrText>年学术年会论文集</w:instrText>
      </w:r>
      <w:r>
        <w:rPr>
          <w:rFonts w:hint="eastAsia"/>
          <w:sz w:val="24"/>
        </w:rPr>
        <w:instrText>","DOI":"10.26914/c.cnkihy.2023.105750","event-place":"</w:instrText>
      </w:r>
      <w:r>
        <w:rPr>
          <w:rFonts w:hint="eastAsia"/>
          <w:sz w:val="24"/>
        </w:rPr>
        <w:instrText>中国海南海口</w:instrText>
      </w:r>
      <w:r>
        <w:rPr>
          <w:rFonts w:hint="eastAsia"/>
          <w:sz w:val="24"/>
        </w:rPr>
        <w:instrText>","event-title":"</w:instrText>
      </w:r>
      <w:r>
        <w:rPr>
          <w:rFonts w:hint="eastAsia"/>
          <w:sz w:val="24"/>
        </w:rPr>
        <w:instrText>中国新闻技术工作者联合会</w:instrText>
      </w:r>
      <w:r>
        <w:rPr>
          <w:rFonts w:hint="eastAsia"/>
          <w:sz w:val="24"/>
        </w:rPr>
        <w:instrText>2023</w:instrText>
      </w:r>
      <w:r>
        <w:rPr>
          <w:rFonts w:hint="eastAsia"/>
          <w:sz w:val="24"/>
        </w:rPr>
        <w:instrText>年学术年会</w:instrText>
      </w:r>
      <w:r>
        <w:rPr>
          <w:rFonts w:hint="eastAsia"/>
          <w:sz w:val="24"/>
        </w:rPr>
        <w:instrText xml:space="preserve">","language":"zh-CN","note":"download: 68\nalbum: </w:instrText>
      </w:r>
      <w:r>
        <w:rPr>
          <w:rFonts w:hint="eastAsia"/>
          <w:sz w:val="24"/>
        </w:rPr>
        <w:instrText>信息科技</w:instrText>
      </w:r>
      <w:r>
        <w:rPr>
          <w:rFonts w:hint="eastAsia"/>
          <w:sz w:val="24"/>
        </w:rPr>
        <w:instrText>\nCLC: TP391.41;TP393.092\ndbcode: CPFD\ndbname: CPFDLAST2024\nfilename: EXGZ202311001018","page":"97-99","publisher-place":"</w:instrText>
      </w:r>
      <w:r>
        <w:rPr>
          <w:rFonts w:hint="eastAsia"/>
          <w:sz w:val="24"/>
        </w:rPr>
        <w:instrText>中国海南海口</w:instrText>
      </w:r>
      <w:r>
        <w:rPr>
          <w:rFonts w:hint="eastAsia"/>
          <w:sz w:val="24"/>
        </w:rPr>
        <w:instrText>","source":"CNKI","title":"</w:instrText>
      </w:r>
      <w:r>
        <w:rPr>
          <w:rFonts w:hint="eastAsia"/>
          <w:sz w:val="24"/>
        </w:rPr>
        <w:instrText>基于</w:instrText>
      </w:r>
      <w:r>
        <w:rPr>
          <w:rFonts w:hint="eastAsia"/>
          <w:sz w:val="24"/>
        </w:rPr>
        <w:instrText>ThreeJS</w:instrText>
      </w:r>
      <w:r>
        <w:rPr>
          <w:rFonts w:hint="eastAsia"/>
          <w:sz w:val="24"/>
        </w:rPr>
        <w:instrText>的</w:instrText>
      </w:r>
      <w:r>
        <w:rPr>
          <w:rFonts w:hint="eastAsia"/>
          <w:sz w:val="24"/>
        </w:rPr>
        <w:instrText>3D</w:instrText>
      </w:r>
      <w:r>
        <w:rPr>
          <w:rFonts w:hint="eastAsia"/>
          <w:sz w:val="24"/>
        </w:rPr>
        <w:instrText>技术在</w:instrText>
      </w:r>
      <w:r>
        <w:rPr>
          <w:rFonts w:hint="eastAsia"/>
          <w:sz w:val="24"/>
        </w:rPr>
        <w:instrText>H5</w:instrText>
      </w:r>
      <w:r>
        <w:rPr>
          <w:rFonts w:hint="eastAsia"/>
          <w:sz w:val="24"/>
        </w:rPr>
        <w:instrText>应用中的实践</w:instrText>
      </w:r>
      <w:r>
        <w:rPr>
          <w:rFonts w:hint="eastAsia"/>
          <w:sz w:val="24"/>
        </w:rPr>
        <w:instrText>","URL":"https://doi.org/10.26914/c.cnkihy.2023.105750","author":[{"literal":"</w:instrText>
      </w:r>
      <w:r>
        <w:rPr>
          <w:rFonts w:hint="eastAsia"/>
          <w:sz w:val="24"/>
        </w:rPr>
        <w:instrText>文娇</w:instrText>
      </w:r>
      <w:r>
        <w:rPr>
          <w:rFonts w:hint="eastAsia"/>
          <w:sz w:val="24"/>
        </w:rPr>
        <w:instrText>"},{"literal":"</w:instrText>
      </w:r>
      <w:r>
        <w:rPr>
          <w:rFonts w:hint="eastAsia"/>
          <w:sz w:val="24"/>
        </w:rPr>
        <w:instrText>易桃民</w:instrText>
      </w:r>
      <w:r>
        <w:rPr>
          <w:rFonts w:hint="eastAsia"/>
          <w:sz w:val="24"/>
        </w:rPr>
        <w:instrText>"},{"literal":"</w:instrText>
      </w:r>
      <w:r>
        <w:rPr>
          <w:rFonts w:hint="eastAsia"/>
          <w:sz w:val="24"/>
        </w:rPr>
        <w:instrText>张琪</w:instrText>
      </w:r>
      <w:r>
        <w:rPr>
          <w:rFonts w:hint="eastAsia"/>
          <w:sz w:val="24"/>
        </w:rPr>
        <w:instrText xml:space="preserve">"}],"accessed":{"date-parts":[["2025",2,25]]},"issued":{"date-parts":[["2023",11,9]]}}}],"schema":"https://github.com/citation-style-language/schema/raw/master/csl-citation.json"}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[53]</w:t>
      </w:r>
      <w:r>
        <w:rPr>
          <w:sz w:val="24"/>
        </w:rPr>
        <w:fldChar w:fldCharType="end"/>
      </w:r>
      <w:r>
        <w:rPr>
          <w:sz w:val="24"/>
        </w:rPr>
        <w:t>。此外，</w:t>
      </w:r>
      <w:r>
        <w:rPr>
          <w:sz w:val="24"/>
        </w:rPr>
        <w:t xml:space="preserve">Three.js </w:t>
      </w:r>
      <w:r>
        <w:rPr>
          <w:sz w:val="24"/>
        </w:rPr>
        <w:t>的</w:t>
      </w:r>
      <w:r>
        <w:rPr>
          <w:sz w:val="24"/>
        </w:rPr>
        <w:t xml:space="preserve"> GPU </w:t>
      </w:r>
      <w:r>
        <w:rPr>
          <w:sz w:val="24"/>
        </w:rPr>
        <w:t>加速渲染能力保证了其对大规模三维场景的流畅展示，即使在普通浏览器中也能高效运行</w:t>
      </w:r>
      <w:r>
        <w:rPr>
          <w:sz w:val="24"/>
        </w:rPr>
        <w:fldChar w:fldCharType="begin"/>
      </w:r>
      <w:r>
        <w:rPr>
          <w:sz w:val="24"/>
        </w:rPr>
        <w:instrText xml:space="preserve"> ADDIN ZOTERO_ITEM CSL_CITATION {"citationID":"5lWtDhug","properties":{"formattedCitation":"\\super [54]\\nosupersub{}","plainCitation":"[54]","noteIndex":0},"citationItems":[{"id":141,"uris":["http://zotero.org/users/local/8clMLtyf/items/LA566NKC"],"itemData":{"id":141,"type":"paper-conference","abstract":"with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[54]</w:t>
      </w:r>
      <w:r>
        <w:rPr>
          <w:sz w:val="24"/>
        </w:rPr>
        <w:fldChar w:fldCharType="end"/>
      </w:r>
      <w:r>
        <w:rPr>
          <w:sz w:val="24"/>
        </w:rPr>
        <w:t>。通过整合现代前端框架如</w:t>
      </w:r>
      <w:r>
        <w:rPr>
          <w:sz w:val="24"/>
        </w:rPr>
        <w:t xml:space="preserve"> React </w:t>
      </w:r>
      <w:r>
        <w:rPr>
          <w:sz w:val="24"/>
        </w:rPr>
        <w:t>或</w:t>
      </w:r>
      <w:r>
        <w:rPr>
          <w:sz w:val="24"/>
        </w:rPr>
        <w:t xml:space="preserve"> Vue</w:t>
      </w:r>
      <w:r>
        <w:rPr>
          <w:sz w:val="24"/>
        </w:rPr>
        <w:t>，</w:t>
      </w:r>
      <w:r>
        <w:rPr>
          <w:sz w:val="24"/>
        </w:rPr>
        <w:t xml:space="preserve">Three.js </w:t>
      </w:r>
      <w:r>
        <w:rPr>
          <w:sz w:val="24"/>
        </w:rPr>
        <w:t>可用于构建功能丰富的地质建模与分析平台，支持在线数据共享与协作。</w:t>
      </w:r>
    </w:p>
    <w:p w14:paraId="0EA284C4" w14:textId="77777777" w:rsidR="008724BF" w:rsidRDefault="008A7C78">
      <w:pPr>
        <w:snapToGrid w:val="0"/>
        <w:spacing w:after="120" w:line="300" w:lineRule="auto"/>
        <w:ind w:firstLineChars="200" w:firstLine="480"/>
      </w:pPr>
      <w:r>
        <w:rPr>
          <w:sz w:val="24"/>
        </w:rPr>
        <w:t>在实际应用中，</w:t>
      </w:r>
      <w:r>
        <w:rPr>
          <w:sz w:val="24"/>
        </w:rPr>
        <w:t xml:space="preserve">Three.js </w:t>
      </w:r>
      <w:r>
        <w:rPr>
          <w:rFonts w:hint="eastAsia"/>
          <w:sz w:val="24"/>
        </w:rPr>
        <w:t>常用</w:t>
      </w:r>
      <w:r>
        <w:rPr>
          <w:sz w:val="24"/>
        </w:rPr>
        <w:t>于地质勘探、资源管理、环境模拟和灾害预测等领域</w:t>
      </w:r>
      <w:r>
        <w:rPr>
          <w:sz w:val="24"/>
        </w:rPr>
        <w:fldChar w:fldCharType="begin"/>
      </w:r>
      <w:r>
        <w:rPr>
          <w:sz w:val="24"/>
        </w:rPr>
        <w:instrText xml:space="preserve"> ADDIN ZOTERO_ITEM CSL_CITATION {"citationID":"yP1aLyCc","properties":{"formattedCitation":"\\super [55]\\nosupersub{}","plainCitation":"[55]","noteIndex":0},"citationItems":[{"id":90,"uris":["http://zotero.org/users/local/8clMLtyf/items/ALLNHYPQ"],"itemData":{"id":90,"type":"article-journal","abstract":"In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[55]</w:t>
      </w:r>
      <w:r>
        <w:rPr>
          <w:sz w:val="24"/>
        </w:rPr>
        <w:fldChar w:fldCharType="end"/>
      </w:r>
      <w:r>
        <w:rPr>
          <w:sz w:val="24"/>
        </w:rPr>
        <w:t>。例如，通过将地质钻探数据转换为三维模型，可以直观展现地层分布和矿体形状；结合虚拟现实（</w:t>
      </w:r>
      <w:r>
        <w:rPr>
          <w:sz w:val="24"/>
        </w:rPr>
        <w:t>VR</w:t>
      </w:r>
      <w:r>
        <w:rPr>
          <w:sz w:val="24"/>
        </w:rPr>
        <w:t>）设备，</w:t>
      </w:r>
      <w:bookmarkStart w:id="111" w:name="_Hlk191407485"/>
      <w:r>
        <w:rPr>
          <w:sz w:val="24"/>
        </w:rPr>
        <w:t>Three.js</w:t>
      </w:r>
      <w:bookmarkEnd w:id="111"/>
      <w:r>
        <w:rPr>
          <w:sz w:val="24"/>
        </w:rPr>
        <w:t xml:space="preserve"> </w:t>
      </w:r>
      <w:r>
        <w:rPr>
          <w:sz w:val="24"/>
        </w:rPr>
        <w:t>提供沉浸式</w:t>
      </w:r>
      <w:bookmarkStart w:id="112" w:name="_Hlk191407805"/>
      <w:r>
        <w:rPr>
          <w:sz w:val="24"/>
        </w:rPr>
        <w:t>地质场景</w:t>
      </w:r>
      <w:bookmarkEnd w:id="112"/>
      <w:r>
        <w:rPr>
          <w:sz w:val="24"/>
        </w:rPr>
        <w:t>探索体验</w:t>
      </w:r>
      <w:r>
        <w:rPr>
          <w:sz w:val="24"/>
        </w:rPr>
        <w:fldChar w:fldCharType="begin"/>
      </w:r>
      <w:r>
        <w:rPr>
          <w:sz w:val="24"/>
        </w:rPr>
        <w:instrText xml:space="preserve"> ADDIN ZOTERO_ITEM CSL_CITATION {"citationID":"HdRRQkj3","properties":{"formattedCitation":"\\super [56]\\nosupersub{}","plainCitation":"[56]","noteIndex":0},"citationItems":[{"id":94,"uris":["http://zotero.org/users/local/8clMLtyf/items/8PMAUIGE"],"itemD</w:instrText>
      </w:r>
      <w:r>
        <w:rPr>
          <w:rFonts w:hint="eastAsia"/>
          <w:sz w:val="24"/>
        </w:rPr>
        <w:instrText>ata":{"id":94,"type":"article-journal","abstract":"</w:instrText>
      </w:r>
      <w:r>
        <w:rPr>
          <w:rFonts w:hint="eastAsia"/>
          <w:sz w:val="24"/>
        </w:rPr>
        <w:instrTex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w:instrText>
      </w:r>
      <w:r>
        <w:rPr>
          <w:rFonts w:hint="eastAsia"/>
          <w:sz w:val="24"/>
        </w:rPr>
        <w:instrText>","container-title":"</w:instrText>
      </w:r>
      <w:r>
        <w:rPr>
          <w:rFonts w:hint="eastAsia"/>
          <w:sz w:val="24"/>
        </w:rPr>
        <w:instrText>世界有色金属</w:instrText>
      </w:r>
      <w:r>
        <w:rPr>
          <w:rFonts w:hint="eastAsia"/>
          <w:sz w:val="24"/>
        </w:rPr>
        <w:instrText xml:space="preserve">","issue":"11","language":"zh-CN","note":"download: 39\nalbum: </w:instrText>
      </w:r>
      <w:r>
        <w:rPr>
          <w:rFonts w:hint="eastAsia"/>
          <w:sz w:val="24"/>
        </w:rPr>
        <w:instrText>工程科技Ⅰ辑</w:instrText>
      </w:r>
      <w:r>
        <w:rPr>
          <w:rFonts w:hint="eastAsia"/>
          <w:sz w:val="24"/>
        </w:rPr>
        <w:instrText>;</w:instrText>
      </w:r>
      <w:r>
        <w:rPr>
          <w:rFonts w:hint="eastAsia"/>
          <w:sz w:val="24"/>
        </w:rPr>
        <w:instrText>经济与管理科学</w:instrText>
      </w:r>
      <w:r>
        <w:rPr>
          <w:rFonts w:hint="eastAsia"/>
          <w:sz w:val="24"/>
        </w:rPr>
        <w:instrText>;</w:instrText>
      </w:r>
      <w:r>
        <w:rPr>
          <w:rFonts w:hint="eastAsia"/>
          <w:sz w:val="24"/>
        </w:rPr>
        <w:instrText>基础科学</w:instrText>
      </w:r>
      <w:r>
        <w:rPr>
          <w:rFonts w:hint="eastAsia"/>
          <w:sz w:val="24"/>
        </w:rPr>
        <w:instrText>\nCLC: P623\ndbcode: CJFQ\ndbname: CJFDLAST2024\nfilename: COLO202411037","page":"109-111","source":"CNKI","title":"</w:instrText>
      </w:r>
      <w:r>
        <w:rPr>
          <w:rFonts w:hint="eastAsia"/>
          <w:sz w:val="24"/>
        </w:rPr>
        <w:instrText>地质实验测试技术在地质找矿中的应用分析</w:instrText>
      </w:r>
      <w:r>
        <w:rPr>
          <w:rFonts w:hint="eastAsia"/>
          <w:sz w:val="24"/>
        </w:rPr>
        <w:instrText>","author":[{"literal":"</w:instrText>
      </w:r>
      <w:r>
        <w:rPr>
          <w:rFonts w:hint="eastAsia"/>
          <w:sz w:val="24"/>
        </w:rPr>
        <w:instrText>刘安安</w:instrText>
      </w:r>
      <w:r>
        <w:rPr>
          <w:rFonts w:hint="eastAsia"/>
          <w:sz w:val="24"/>
        </w:rPr>
        <w:instrText>"}],"issued":{"date-parts":[["2024"]]}}}],"schema":"https://github.com/cita</w:instrText>
      </w:r>
      <w:r>
        <w:rPr>
          <w:sz w:val="24"/>
        </w:rPr>
        <w:instrText xml:space="preserve">tion-style-language/schema/raw/master/csl-citation.json"} </w:instrText>
      </w:r>
      <w:r>
        <w:rPr>
          <w:sz w:val="24"/>
        </w:rPr>
        <w:fldChar w:fldCharType="separate"/>
      </w:r>
      <w:r>
        <w:rPr>
          <w:rFonts w:eastAsiaTheme="minorEastAsia"/>
          <w:kern w:val="0"/>
          <w:sz w:val="24"/>
          <w:vertAlign w:val="superscript"/>
          <w14:ligatures w14:val="standardContextual"/>
        </w:rPr>
        <w:t>[56]</w:t>
      </w:r>
      <w:r>
        <w:rPr>
          <w:sz w:val="24"/>
        </w:rPr>
        <w:fldChar w:fldCharType="end"/>
      </w:r>
      <w:r>
        <w:rPr>
          <w:sz w:val="24"/>
        </w:rPr>
        <w:t>；通过加载动态模拟数据，开发者可以实时展示地震波传播或地下水流动情况。相较传统地质可视化工具，</w:t>
      </w:r>
      <w:r>
        <w:rPr>
          <w:sz w:val="24"/>
        </w:rPr>
        <w:t xml:space="preserve">Three.js </w:t>
      </w:r>
      <w:r>
        <w:rPr>
          <w:sz w:val="24"/>
        </w:rPr>
        <w:t>以其开放性、高效性和跨平台特性，为三维地质建模和可视化开辟了更多可能性。</w:t>
      </w:r>
    </w:p>
    <w:p w14:paraId="0BCC01D0" w14:textId="77777777" w:rsidR="008724BF" w:rsidRDefault="008A7C78">
      <w:pPr>
        <w:keepNext/>
        <w:keepLines/>
        <w:snapToGrid w:val="0"/>
        <w:spacing w:before="240" w:after="120" w:line="360" w:lineRule="auto"/>
        <w:outlineLvl w:val="1"/>
        <w:rPr>
          <w:rFonts w:eastAsia="黑体"/>
          <w:sz w:val="28"/>
          <w:szCs w:val="32"/>
        </w:rPr>
      </w:pPr>
      <w:bookmarkStart w:id="113" w:name="_Toc191816692"/>
      <w:r>
        <w:rPr>
          <w:rFonts w:eastAsia="黑体" w:hint="eastAsia"/>
          <w:sz w:val="28"/>
          <w:szCs w:val="32"/>
        </w:rPr>
        <w:t>3</w:t>
      </w:r>
      <w:r>
        <w:rPr>
          <w:rFonts w:eastAsia="黑体"/>
          <w:sz w:val="28"/>
          <w:szCs w:val="32"/>
        </w:rPr>
        <w:t>.</w:t>
      </w:r>
      <w:r>
        <w:rPr>
          <w:rFonts w:eastAsia="黑体" w:hint="eastAsia"/>
          <w:sz w:val="28"/>
          <w:szCs w:val="32"/>
        </w:rPr>
        <w:t>2</w:t>
      </w:r>
      <w:r>
        <w:rPr>
          <w:rFonts w:eastAsia="黑体"/>
          <w:sz w:val="28"/>
          <w:szCs w:val="32"/>
        </w:rPr>
        <w:t xml:space="preserve"> </w:t>
      </w:r>
      <w:r>
        <w:rPr>
          <w:rFonts w:eastAsia="黑体"/>
          <w:sz w:val="28"/>
          <w:szCs w:val="32"/>
        </w:rPr>
        <w:t>构建三维可视化场景</w:t>
      </w:r>
      <w:bookmarkEnd w:id="113"/>
    </w:p>
    <w:p w14:paraId="2C6E3B4A" w14:textId="77777777" w:rsidR="008724BF" w:rsidRDefault="008A7C78">
      <w:pPr>
        <w:snapToGrid w:val="0"/>
        <w:spacing w:after="120" w:line="300" w:lineRule="auto"/>
        <w:ind w:firstLineChars="200" w:firstLine="480"/>
        <w:rPr>
          <w:sz w:val="24"/>
        </w:rPr>
      </w:pPr>
      <w:r>
        <w:rPr>
          <w:sz w:val="24"/>
        </w:rPr>
        <w:t>在三维可视化场景的构建过程中，场景的构建是通过数学模型与</w:t>
      </w:r>
      <w:bookmarkStart w:id="114" w:name="_Hlk191407974"/>
      <w:r>
        <w:rPr>
          <w:sz w:val="24"/>
        </w:rPr>
        <w:t>计算机图形</w:t>
      </w:r>
      <w:bookmarkEnd w:id="114"/>
      <w:r>
        <w:rPr>
          <w:sz w:val="24"/>
        </w:rPr>
        <w:t>学技术实现的核心任务</w:t>
      </w:r>
      <w:r>
        <w:rPr>
          <w:sz w:val="24"/>
        </w:rPr>
        <w:fldChar w:fldCharType="begin"/>
      </w:r>
      <w:r>
        <w:rPr>
          <w:sz w:val="24"/>
        </w:rPr>
        <w:instrText xml:space="preserve"> ADDIN ZOTERO_ITEM CSL_CITATION {"citationID":"wr7ifrQu","properties":{"formattedCitation":"\\super [57]\\nosupersub{}","plainCitation":"[57]","noteIndex":0},"citationItems":[{"id":95,"uris":["http://zotero.org/users/local/8clMLtyf/items/XESZ82R9"],"itemD</w:instrText>
      </w:r>
      <w:r>
        <w:rPr>
          <w:rFonts w:hint="eastAsia"/>
          <w:sz w:val="24"/>
        </w:rPr>
        <w:instrText>ata":{"id":95,"type":"article-journal","abstract":"</w:instrText>
      </w:r>
      <w:r>
        <w:rPr>
          <w:rFonts w:hint="eastAsia"/>
          <w:sz w:val="24"/>
        </w:rPr>
        <w:instrText>利用</w:instrText>
      </w:r>
      <w:r>
        <w:rPr>
          <w:rFonts w:hint="eastAsia"/>
          <w:sz w:val="24"/>
        </w:rPr>
        <w:instrText>\"</w:instrText>
      </w:r>
      <w:r>
        <w:rPr>
          <w:rFonts w:hint="eastAsia"/>
          <w:sz w:val="24"/>
        </w:rPr>
        <w:instrText>金字塔模型</w:instrText>
      </w:r>
      <w:r>
        <w:rPr>
          <w:rFonts w:hint="eastAsia"/>
          <w:sz w:val="24"/>
        </w:rPr>
        <w:instrText>\"</w:instrText>
      </w:r>
      <w:r>
        <w:rPr>
          <w:rFonts w:hint="eastAsia"/>
          <w:sz w:val="24"/>
        </w:rPr>
        <w:instrText>、</w:instrText>
      </w:r>
      <w:r>
        <w:rPr>
          <w:rFonts w:hint="eastAsia"/>
          <w:sz w:val="24"/>
        </w:rPr>
        <w:instrText>\"</w:instrText>
      </w:r>
      <w:r>
        <w:rPr>
          <w:rFonts w:hint="eastAsia"/>
          <w:sz w:val="24"/>
        </w:rPr>
        <w:instrText>椭球四叉树索引</w:instrText>
      </w:r>
      <w:r>
        <w:rPr>
          <w:rFonts w:hint="eastAsia"/>
          <w:sz w:val="24"/>
        </w:rPr>
        <w:instrText>\"</w:instrText>
      </w:r>
      <w:r>
        <w:rPr>
          <w:rFonts w:hint="eastAsia"/>
          <w:sz w:val="24"/>
        </w:rPr>
        <w:instrText>等技术</w:instrText>
      </w:r>
      <w:r>
        <w:rPr>
          <w:rFonts w:hint="eastAsia"/>
          <w:sz w:val="24"/>
        </w:rPr>
        <w:instrText>,</w:instrText>
      </w:r>
      <w:r>
        <w:rPr>
          <w:rFonts w:hint="eastAsia"/>
          <w:sz w:val="24"/>
        </w:rPr>
        <w:instrText>并结合军械装备保障相关业务需求构建了基于数字地球的后方军械仓库基本信息系统。系统除了具有定位、测距、平移、缩放、地标管理、飞行等数字地球的基本功能外</w:instrText>
      </w:r>
      <w:r>
        <w:rPr>
          <w:rFonts w:hint="eastAsia"/>
          <w:sz w:val="24"/>
        </w:rPr>
        <w:instrText>,</w:instrText>
      </w:r>
      <w:r>
        <w:rPr>
          <w:rFonts w:hint="eastAsia"/>
          <w:sz w:val="24"/>
        </w:rPr>
        <w:instrText>还可接收并处理多种业务数据</w:instrText>
      </w:r>
      <w:r>
        <w:rPr>
          <w:rFonts w:hint="eastAsia"/>
          <w:sz w:val="24"/>
        </w:rPr>
        <w:instrText>,</w:instrText>
      </w:r>
      <w:r>
        <w:rPr>
          <w:rFonts w:hint="eastAsia"/>
          <w:sz w:val="24"/>
        </w:rPr>
        <w:instrText>同时</w:instrText>
      </w:r>
      <w:r>
        <w:rPr>
          <w:rFonts w:hint="eastAsia"/>
          <w:sz w:val="24"/>
        </w:rPr>
        <w:instrText>,</w:instrText>
      </w:r>
      <w:r>
        <w:rPr>
          <w:rFonts w:hint="eastAsia"/>
          <w:sz w:val="24"/>
        </w:rPr>
        <w:instrText>系统还利用可视化仿真技术构建了部队营区的三维模型和全景视图。</w:instrText>
      </w:r>
      <w:r>
        <w:rPr>
          <w:rFonts w:hint="eastAsia"/>
          <w:sz w:val="24"/>
        </w:rPr>
        <w:instrText>","container-title":"</w:instrText>
      </w:r>
      <w:r>
        <w:rPr>
          <w:rFonts w:hint="eastAsia"/>
          <w:sz w:val="24"/>
        </w:rPr>
        <w:instrText>河北省科学院学报</w:instrText>
      </w:r>
      <w:r>
        <w:rPr>
          <w:rFonts w:hint="eastAsia"/>
          <w:sz w:val="24"/>
        </w:rPr>
        <w:instrText xml:space="preserve">","DOI":"10.16191/j.cnki.hbkx.2012.01.002","issue":"1","language":"zh-CN","note":"download: 59\nalbum: </w:instrText>
      </w:r>
      <w:r>
        <w:rPr>
          <w:rFonts w:hint="eastAsia"/>
          <w:sz w:val="24"/>
        </w:rPr>
        <w:instrText>基础科学</w:instrText>
      </w:r>
      <w:r>
        <w:rPr>
          <w:rFonts w:hint="eastAsia"/>
          <w:sz w:val="24"/>
        </w:rPr>
        <w:instrText>;</w:instrText>
      </w:r>
      <w:r>
        <w:rPr>
          <w:rFonts w:hint="eastAsia"/>
          <w:sz w:val="24"/>
        </w:rPr>
        <w:instrText>工程科技Ⅱ辑</w:instrText>
      </w:r>
      <w:r>
        <w:rPr>
          <w:rFonts w:hint="eastAsia"/>
          <w:sz w:val="24"/>
        </w:rPr>
        <w:instrText>\nCLC: E920\ndbcode: CJFQ\ndbname: CJFD2012\nfilename: HBKX201201005","page":"10-14","source":"CNKI","title":"</w:instrText>
      </w:r>
      <w:r>
        <w:rPr>
          <w:rFonts w:hint="eastAsia"/>
          <w:sz w:val="24"/>
        </w:rPr>
        <w:instrText>基于数字地球的装备保障系统研究与设计</w:instrText>
      </w:r>
      <w:r>
        <w:rPr>
          <w:rFonts w:hint="eastAsia"/>
          <w:sz w:val="24"/>
        </w:rPr>
        <w:instrText>","volume":"29","author":[{"literal":"</w:instrText>
      </w:r>
      <w:r>
        <w:rPr>
          <w:rFonts w:hint="eastAsia"/>
          <w:sz w:val="24"/>
        </w:rPr>
        <w:instrText>李玺</w:instrText>
      </w:r>
      <w:r>
        <w:rPr>
          <w:rFonts w:hint="eastAsia"/>
          <w:sz w:val="24"/>
        </w:rPr>
        <w:instrText>"},{"literal":"</w:instrText>
      </w:r>
      <w:r>
        <w:rPr>
          <w:rFonts w:hint="eastAsia"/>
          <w:sz w:val="24"/>
        </w:rPr>
        <w:instrText>王文豪</w:instrText>
      </w:r>
      <w:r>
        <w:rPr>
          <w:rFonts w:hint="eastAsia"/>
          <w:sz w:val="24"/>
        </w:rPr>
        <w:instrText>"},{"literal":"</w:instrText>
      </w:r>
      <w:r>
        <w:rPr>
          <w:rFonts w:hint="eastAsia"/>
          <w:sz w:val="24"/>
        </w:rPr>
        <w:instrText>刘森</w:instrText>
      </w:r>
      <w:r>
        <w:rPr>
          <w:rFonts w:hint="eastAsia"/>
          <w:sz w:val="24"/>
        </w:rPr>
        <w:instrText>"},{"literal":"</w:instrText>
      </w:r>
      <w:r>
        <w:rPr>
          <w:rFonts w:hint="eastAsia"/>
          <w:sz w:val="24"/>
        </w:rPr>
        <w:instrText>王峰</w:instrText>
      </w:r>
      <w:r>
        <w:rPr>
          <w:rFonts w:hint="eastAsia"/>
          <w:sz w:val="24"/>
        </w:rPr>
        <w:instrText>"},{"literal":"</w:instrText>
      </w:r>
      <w:r>
        <w:rPr>
          <w:rFonts w:hint="eastAsia"/>
          <w:sz w:val="24"/>
        </w:rPr>
        <w:instrText>王帅</w:instrText>
      </w:r>
      <w:r>
        <w:rPr>
          <w:rFonts w:hint="eastAsia"/>
          <w:sz w:val="24"/>
        </w:rPr>
        <w:instrText xml:space="preserve">"}],"issued":{"date-parts":[["2012"]]}}}],"schema":"https://github.com/citation-style-language/schema/raw/master/csl-citation.json"}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[57]</w:t>
      </w:r>
      <w:r>
        <w:rPr>
          <w:sz w:val="24"/>
        </w:rPr>
        <w:fldChar w:fldCharType="end"/>
      </w:r>
      <w:r>
        <w:rPr>
          <w:sz w:val="24"/>
        </w:rPr>
        <w:t>。通过对几何图形的定义、数学变换矩阵的应用以及光照模型的计算，能够实现对三维</w:t>
      </w:r>
      <w:r>
        <w:rPr>
          <w:rFonts w:hint="eastAsia"/>
          <w:sz w:val="24"/>
        </w:rPr>
        <w:t>模型数据</w:t>
      </w:r>
      <w:r>
        <w:rPr>
          <w:sz w:val="24"/>
        </w:rPr>
        <w:t>到屏幕显示的映射</w:t>
      </w:r>
      <w:r>
        <w:rPr>
          <w:rFonts w:hint="eastAsia"/>
          <w:sz w:val="24"/>
        </w:rPr>
        <w:t>。</w:t>
      </w:r>
    </w:p>
    <w:p w14:paraId="03E2DCAF" w14:textId="77777777" w:rsidR="008724BF" w:rsidRDefault="008A7C78">
      <w:pPr>
        <w:snapToGrid w:val="0"/>
        <w:spacing w:after="120" w:line="300" w:lineRule="auto"/>
        <w:ind w:firstLineChars="200" w:firstLine="480"/>
        <w:rPr>
          <w:sz w:val="24"/>
        </w:rPr>
      </w:pPr>
      <w:r>
        <w:rPr>
          <w:rFonts w:hint="eastAsia"/>
          <w:sz w:val="24"/>
        </w:rPr>
        <w:t>1.</w:t>
      </w:r>
      <w:r>
        <w:rPr>
          <w:rFonts w:hint="eastAsia"/>
          <w:sz w:val="24"/>
        </w:rPr>
        <w:t>可视化的第一步是构建基础场景集（</w:t>
      </w:r>
      <w:r>
        <w:rPr>
          <w:sz w:val="24"/>
        </w:rPr>
        <w:t>Scene</w:t>
      </w:r>
      <w:r>
        <w:rPr>
          <w:rFonts w:hint="eastAsia"/>
          <w:sz w:val="24"/>
        </w:rPr>
        <w:t>），本质上它是一个树形数据结构，作为整个可视化场景的根节点，每一个需要渲染的三维模型、灯光、相机等，都挂在对应节点下，如图</w:t>
      </w:r>
      <w:r>
        <w:rPr>
          <w:rFonts w:hint="eastAsia"/>
          <w:sz w:val="24"/>
        </w:rPr>
        <w:t>3.2.1</w:t>
      </w:r>
      <w:r>
        <w:rPr>
          <w:rFonts w:hint="eastAsia"/>
          <w:sz w:val="24"/>
        </w:rPr>
        <w:t>所示，每一个树节点本质上都是一个数据对象，用于组织和管理要渲染的内容。</w:t>
      </w:r>
    </w:p>
    <w:p w14:paraId="31C27487" w14:textId="77777777" w:rsidR="008724BF" w:rsidRDefault="008A7C78">
      <w:pPr>
        <w:snapToGrid w:val="0"/>
        <w:spacing w:after="120" w:line="300" w:lineRule="auto"/>
        <w:jc w:val="center"/>
        <w:rPr>
          <w:sz w:val="24"/>
        </w:rPr>
      </w:pPr>
      <w:r>
        <w:rPr>
          <w:noProof/>
          <w:sz w:val="24"/>
        </w:rPr>
        <w:lastRenderedPageBreak/>
        <w:drawing>
          <wp:inline distT="0" distB="0" distL="0" distR="0" wp14:anchorId="51F052C1" wp14:editId="0BA3A7B5">
            <wp:extent cx="3722370" cy="2211070"/>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图片 1"/>
                    <pic:cNvPicPr>
                      <a:picLocks noChangeAspect="1"/>
                    </pic:cNvPicPr>
                  </pic:nvPicPr>
                  <pic:blipFill>
                    <a:blip r:embed="rId37"/>
                    <a:stretch>
                      <a:fillRect/>
                    </a:stretch>
                  </pic:blipFill>
                  <pic:spPr>
                    <a:xfrm>
                      <a:off x="0" y="0"/>
                      <a:ext cx="3756182" cy="2231447"/>
                    </a:xfrm>
                    <a:prstGeom prst="rect">
                      <a:avLst/>
                    </a:prstGeom>
                  </pic:spPr>
                </pic:pic>
              </a:graphicData>
            </a:graphic>
          </wp:inline>
        </w:drawing>
      </w:r>
    </w:p>
    <w:p w14:paraId="1DD5FDB9" w14:textId="77777777"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3</w:t>
      </w:r>
      <w:r>
        <w:rPr>
          <w:color w:val="000000"/>
          <w:szCs w:val="21"/>
        </w:rPr>
        <w:t xml:space="preserve">.2.1 </w:t>
      </w:r>
      <w:r>
        <w:rPr>
          <w:rFonts w:hint="eastAsia"/>
        </w:rPr>
        <w:t>场景树结构</w:t>
      </w:r>
    </w:p>
    <w:p w14:paraId="6BC27381"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3</w:t>
      </w:r>
      <w:r>
        <w:rPr>
          <w:color w:val="000000"/>
          <w:szCs w:val="21"/>
        </w:rPr>
        <w:t>.2.</w:t>
      </w:r>
      <w:r>
        <w:rPr>
          <w:rFonts w:hint="eastAsia"/>
          <w:color w:val="000000"/>
          <w:szCs w:val="21"/>
        </w:rPr>
        <w:t>1</w:t>
      </w:r>
      <w:r>
        <w:rPr>
          <w:color w:val="000000"/>
          <w:szCs w:val="21"/>
        </w:rPr>
        <w:t xml:space="preserve"> WebGL architecture diagram</w:t>
      </w:r>
    </w:p>
    <w:p w14:paraId="1D257D26" w14:textId="77777777" w:rsidR="008724BF" w:rsidRDefault="008A7C78">
      <w:pPr>
        <w:snapToGrid w:val="0"/>
        <w:spacing w:after="120" w:line="300" w:lineRule="auto"/>
        <w:ind w:firstLineChars="200" w:firstLine="480"/>
        <w:rPr>
          <w:sz w:val="24"/>
        </w:rPr>
      </w:pPr>
      <w:r>
        <w:rPr>
          <w:rFonts w:hint="eastAsia"/>
          <w:sz w:val="24"/>
        </w:rPr>
        <w:t>2.</w:t>
      </w:r>
      <w:r>
        <w:rPr>
          <w:rFonts w:hint="eastAsia"/>
          <w:sz w:val="24"/>
        </w:rPr>
        <w:t>可视化的第二步是透视相机的创建如图</w:t>
      </w:r>
      <w:r>
        <w:rPr>
          <w:rFonts w:hint="eastAsia"/>
          <w:sz w:val="24"/>
        </w:rPr>
        <w:t>3</w:t>
      </w:r>
      <w:r>
        <w:rPr>
          <w:sz w:val="24"/>
        </w:rPr>
        <w:t>.2.2</w:t>
      </w:r>
      <w:r>
        <w:rPr>
          <w:rFonts w:hint="eastAsia"/>
          <w:sz w:val="24"/>
        </w:rPr>
        <w:t>，透视相机主要</w:t>
      </w:r>
      <w:r>
        <w:rPr>
          <w:sz w:val="24"/>
        </w:rPr>
        <w:t>基于投影矩阵，将</w:t>
      </w:r>
      <w:r>
        <w:rPr>
          <w:rFonts w:hint="eastAsia"/>
          <w:sz w:val="24"/>
        </w:rPr>
        <w:t>三维空间点数据</w:t>
      </w:r>
      <w:r>
        <w:rPr>
          <w:sz w:val="24"/>
        </w:rPr>
        <w:t>投影到</w:t>
      </w:r>
      <w:r>
        <w:rPr>
          <w:sz w:val="24"/>
        </w:rPr>
        <w:t>2D</w:t>
      </w:r>
      <w:r>
        <w:rPr>
          <w:sz w:val="24"/>
        </w:rPr>
        <w:t>平面上</w:t>
      </w:r>
      <w:r>
        <w:rPr>
          <w:rFonts w:hint="eastAsia"/>
          <w:sz w:val="24"/>
        </w:rPr>
        <w:t>。</w:t>
      </w:r>
    </w:p>
    <w:p w14:paraId="5D0E191A" w14:textId="77777777" w:rsidR="008724BF" w:rsidRDefault="008A7C78">
      <w:pPr>
        <w:snapToGrid w:val="0"/>
        <w:spacing w:after="120" w:line="300" w:lineRule="auto"/>
        <w:ind w:firstLineChars="200" w:firstLine="420"/>
        <w:jc w:val="left"/>
        <w:rPr>
          <w:sz w:val="24"/>
        </w:rPr>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20658C52" wp14:editId="72C4D6CA">
            <wp:extent cx="5116195" cy="2840990"/>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01836"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128536" cy="2848315"/>
                    </a:xfrm>
                    <a:prstGeom prst="rect">
                      <a:avLst/>
                    </a:prstGeom>
                    <a:noFill/>
                    <a:ln>
                      <a:noFill/>
                    </a:ln>
                  </pic:spPr>
                </pic:pic>
              </a:graphicData>
            </a:graphic>
          </wp:inline>
        </w:drawing>
      </w:r>
      <w:r>
        <w:fldChar w:fldCharType="end"/>
      </w:r>
    </w:p>
    <w:p w14:paraId="00E5E539" w14:textId="61CB5761" w:rsidR="008724BF" w:rsidRDefault="008A7C78">
      <w:pPr>
        <w:adjustRightInd w:val="0"/>
        <w:snapToGrid w:val="0"/>
        <w:spacing w:line="300" w:lineRule="auto"/>
        <w:jc w:val="center"/>
        <w:rPr>
          <w:color w:val="000000"/>
          <w:szCs w:val="21"/>
        </w:rPr>
      </w:pPr>
      <w:r w:rsidRPr="00493122">
        <w:rPr>
          <w:color w:val="000000"/>
          <w:szCs w:val="21"/>
          <w:highlight w:val="yellow"/>
          <w:rPrChange w:id="115" w:author="h" w:date="2025-03-03T11:51:00Z">
            <w:rPr>
              <w:color w:val="000000"/>
              <w:szCs w:val="21"/>
            </w:rPr>
          </w:rPrChange>
        </w:rPr>
        <w:t>图</w:t>
      </w:r>
      <w:r w:rsidRPr="00493122">
        <w:rPr>
          <w:rFonts w:hint="eastAsia"/>
          <w:color w:val="000000"/>
          <w:szCs w:val="21"/>
          <w:highlight w:val="yellow"/>
          <w:rPrChange w:id="116" w:author="h" w:date="2025-03-03T11:51:00Z">
            <w:rPr>
              <w:rFonts w:hint="eastAsia"/>
              <w:color w:val="000000"/>
              <w:szCs w:val="21"/>
            </w:rPr>
          </w:rPrChange>
        </w:rPr>
        <w:t>3</w:t>
      </w:r>
      <w:r w:rsidRPr="00493122">
        <w:rPr>
          <w:color w:val="000000"/>
          <w:szCs w:val="21"/>
          <w:highlight w:val="yellow"/>
          <w:rPrChange w:id="117" w:author="h" w:date="2025-03-03T11:51:00Z">
            <w:rPr>
              <w:color w:val="000000"/>
              <w:szCs w:val="21"/>
            </w:rPr>
          </w:rPrChange>
        </w:rPr>
        <w:t>.</w:t>
      </w:r>
      <w:r w:rsidRPr="00493122">
        <w:rPr>
          <w:rFonts w:hint="eastAsia"/>
          <w:color w:val="000000"/>
          <w:szCs w:val="21"/>
          <w:highlight w:val="yellow"/>
          <w:rPrChange w:id="118" w:author="h" w:date="2025-03-03T11:51:00Z">
            <w:rPr>
              <w:rFonts w:hint="eastAsia"/>
              <w:color w:val="000000"/>
              <w:szCs w:val="21"/>
            </w:rPr>
          </w:rPrChange>
        </w:rPr>
        <w:t>2</w:t>
      </w:r>
      <w:r w:rsidRPr="00493122">
        <w:rPr>
          <w:color w:val="000000"/>
          <w:szCs w:val="21"/>
          <w:highlight w:val="yellow"/>
          <w:rPrChange w:id="119" w:author="h" w:date="2025-03-03T11:51:00Z">
            <w:rPr>
              <w:color w:val="000000"/>
              <w:szCs w:val="21"/>
            </w:rPr>
          </w:rPrChange>
        </w:rPr>
        <w:t>.2</w:t>
      </w:r>
      <w:r>
        <w:rPr>
          <w:color w:val="000000"/>
          <w:szCs w:val="21"/>
        </w:rPr>
        <w:t xml:space="preserve"> </w:t>
      </w:r>
      <w:ins w:id="120" w:author="h" w:date="2025-03-03T11:52:00Z">
        <w:r w:rsidR="00493122">
          <w:rPr>
            <w:rFonts w:hint="eastAsia"/>
            <w:color w:val="000000"/>
            <w:szCs w:val="21"/>
          </w:rPr>
          <w:t>？？？？</w:t>
        </w:r>
      </w:ins>
      <w:r>
        <w:t>透视相机示意图</w:t>
      </w:r>
    </w:p>
    <w:p w14:paraId="1593AADA"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3</w:t>
      </w:r>
      <w:r>
        <w:rPr>
          <w:color w:val="000000"/>
          <w:szCs w:val="21"/>
        </w:rPr>
        <w:t>.</w:t>
      </w:r>
      <w:r>
        <w:rPr>
          <w:rFonts w:hint="eastAsia"/>
          <w:color w:val="000000"/>
          <w:szCs w:val="21"/>
        </w:rPr>
        <w:t>2</w:t>
      </w:r>
      <w:r>
        <w:rPr>
          <w:color w:val="000000"/>
          <w:szCs w:val="21"/>
        </w:rPr>
        <w:t>.2 Schematic diagram of perspective camera</w:t>
      </w:r>
    </w:p>
    <w:p w14:paraId="22B84191" w14:textId="77777777" w:rsidR="008724BF" w:rsidRDefault="008A7C78">
      <w:pPr>
        <w:snapToGrid w:val="0"/>
        <w:spacing w:after="120" w:line="300" w:lineRule="auto"/>
        <w:ind w:firstLineChars="200" w:firstLine="480"/>
        <w:rPr>
          <w:sz w:val="24"/>
        </w:rPr>
      </w:pPr>
      <w:r>
        <w:rPr>
          <w:rFonts w:hint="eastAsia"/>
          <w:sz w:val="24"/>
        </w:rPr>
        <w:t>根据场视角（</w:t>
      </w:r>
      <w:r>
        <w:rPr>
          <w:rFonts w:hint="eastAsia"/>
          <w:sz w:val="24"/>
        </w:rPr>
        <w:t>fov</w:t>
      </w:r>
      <w:r>
        <w:rPr>
          <w:rFonts w:hint="eastAsia"/>
          <w:sz w:val="24"/>
        </w:rPr>
        <w:t>）、宽高比和远近屏幕计算投影矩阵，将视锥体映射到标准化设备坐标空间（</w:t>
      </w:r>
      <w:r>
        <w:rPr>
          <w:rFonts w:hint="eastAsia"/>
          <w:sz w:val="24"/>
        </w:rPr>
        <w:t>NDC</w:t>
      </w:r>
      <w:r>
        <w:rPr>
          <w:rFonts w:hint="eastAsia"/>
          <w:sz w:val="24"/>
        </w:rPr>
        <w:t>），即将数据映射到计算机屏幕正确的位置上</w:t>
      </w:r>
      <w:r>
        <w:rPr>
          <w:sz w:val="24"/>
        </w:rPr>
        <w:fldChar w:fldCharType="begin"/>
      </w:r>
      <w:r>
        <w:rPr>
          <w:sz w:val="24"/>
        </w:rPr>
        <w:instrText xml:space="preserve"> ADDIN ZOTERO_ITEM CSL_CITATION {"citationID":"vTndTi87","properties":{"formattedCitation":"\\super [58,59]\\nosupersub{}","plainCitation":"[58,59]","noteIndex":0},"citationItems":[{"id":155,"uris":["http://zotero.org/users/local/8clMLtyf/items/ZG4US9BF"],"itemData":{"id":155,"type":"book","abstract":"Thoroughly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[58,59]</w:t>
      </w:r>
      <w:r>
        <w:rPr>
          <w:sz w:val="24"/>
        </w:rPr>
        <w:fldChar w:fldCharType="end"/>
      </w:r>
      <w:r>
        <w:rPr>
          <w:rFonts w:hint="eastAsia"/>
          <w:sz w:val="24"/>
        </w:rPr>
        <w:t>。</w:t>
      </w:r>
    </w:p>
    <w:p w14:paraId="7BFEDFDD" w14:textId="77777777" w:rsidR="008724BF" w:rsidRDefault="00F119E4">
      <w:pPr>
        <w:snapToGrid w:val="0"/>
        <w:spacing w:after="120" w:line="300" w:lineRule="auto"/>
        <w:jc w:val="right"/>
        <w:rPr>
          <w:sz w:val="24"/>
        </w:rPr>
      </w:pPr>
      <m:oMath>
        <m:sSub>
          <m:sSubPr>
            <m:ctrlPr>
              <w:rPr>
                <w:rFonts w:ascii="Cambria Math" w:hAnsi="Cambria Math"/>
                <w:sz w:val="24"/>
              </w:rPr>
            </m:ctrlPr>
          </m:sSubPr>
          <m:e>
            <m:r>
              <m:rPr>
                <m:nor/>
              </m:rPr>
              <w:rPr>
                <w:sz w:val="24"/>
              </w:rPr>
              <m:t>scale</m:t>
            </m:r>
          </m:e>
          <m:sub>
            <m:r>
              <w:rPr>
                <w:rFonts w:ascii="Cambria Math" w:hAnsi="Cambria Math"/>
                <w:sz w:val="24"/>
              </w:rPr>
              <m:t>y</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m:t>
            </m:r>
          </m:den>
        </m:f>
      </m:oMath>
      <w:r w:rsidR="008A7C78">
        <w:rPr>
          <w:rFonts w:hint="eastAsia"/>
          <w:sz w:val="24"/>
        </w:rPr>
        <w:t xml:space="preserve">                      </w:t>
      </w:r>
      <w:r w:rsidR="008A7C78">
        <w:rPr>
          <w:rFonts w:hint="eastAsia"/>
          <w:sz w:val="24"/>
        </w:rPr>
        <w:t>（</w:t>
      </w:r>
      <w:r w:rsidR="008A7C78">
        <w:rPr>
          <w:rFonts w:hint="eastAsia"/>
          <w:sz w:val="24"/>
        </w:rPr>
        <w:t>3.1</w:t>
      </w:r>
      <w:r w:rsidR="008A7C78">
        <w:rPr>
          <w:rFonts w:hint="eastAsia"/>
          <w:sz w:val="24"/>
        </w:rPr>
        <w:t>）</w:t>
      </w:r>
    </w:p>
    <w:p w14:paraId="6BDD37A4" w14:textId="77777777" w:rsidR="008724BF" w:rsidRDefault="008A7C78">
      <w:pPr>
        <w:snapToGrid w:val="0"/>
        <w:spacing w:after="120" w:line="300" w:lineRule="auto"/>
        <w:ind w:firstLineChars="200" w:firstLine="480"/>
        <w:rPr>
          <w:sz w:val="24"/>
        </w:rPr>
      </w:pPr>
      <w:r>
        <w:rPr>
          <w:rFonts w:hint="eastAsia"/>
          <w:sz w:val="24"/>
        </w:rPr>
        <w:t>场视角</w:t>
      </w:r>
      <w:r>
        <w:rPr>
          <w:rFonts w:hint="eastAsia"/>
          <w:sz w:val="24"/>
        </w:rPr>
        <w:t xml:space="preserve"> (fov) </w:t>
      </w:r>
      <w:r>
        <w:rPr>
          <w:rFonts w:hint="eastAsia"/>
          <w:sz w:val="24"/>
        </w:rPr>
        <w:t>指透视投影相机的垂直视角（通常为相机镜头的角度），它决定了相机能看到的场景的大小。</w:t>
      </w:r>
      <w:r>
        <w:rPr>
          <w:rFonts w:hint="eastAsia"/>
          <w:sz w:val="24"/>
        </w:rPr>
        <w:t xml:space="preserve">fov </w:t>
      </w:r>
      <w:r>
        <w:rPr>
          <w:rFonts w:hint="eastAsia"/>
          <w:sz w:val="24"/>
        </w:rPr>
        <w:t>的单位通常为弧度，用来计算投影矩阵中的缩放比例。公式</w:t>
      </w:r>
      <w:r>
        <w:rPr>
          <w:rFonts w:hint="eastAsia"/>
          <w:sz w:val="24"/>
        </w:rPr>
        <w:t>3.1</w:t>
      </w:r>
      <w:r>
        <w:rPr>
          <w:rFonts w:hint="eastAsia"/>
          <w:sz w:val="24"/>
        </w:rPr>
        <w:t>将视野角度转换为投影矩阵中垂直方向的缩放因子，保证了远近物</w:t>
      </w:r>
      <w:r>
        <w:rPr>
          <w:rFonts w:hint="eastAsia"/>
          <w:sz w:val="24"/>
        </w:rPr>
        <w:lastRenderedPageBreak/>
        <w:t>体的大小缩放符合透视规律。</w:t>
      </w:r>
    </w:p>
    <w:p w14:paraId="4A0458CE" w14:textId="77777777" w:rsidR="008724BF" w:rsidRDefault="008A7C78">
      <w:pPr>
        <w:snapToGrid w:val="0"/>
        <w:spacing w:after="120" w:line="300" w:lineRule="auto"/>
        <w:ind w:firstLineChars="200" w:firstLine="480"/>
        <w:jc w:val="right"/>
        <w:rPr>
          <w:i/>
          <w:sz w:val="24"/>
        </w:rPr>
      </w:pPr>
      <m:oMath>
        <m:r>
          <w:rPr>
            <w:rFonts w:ascii="Cambria Math" w:hAnsi="Cambria Math"/>
            <w:sz w:val="24"/>
          </w:rPr>
          <m:t>aspect=</m:t>
        </m:r>
        <m:f>
          <m:fPr>
            <m:ctrlPr>
              <w:rPr>
                <w:rFonts w:ascii="Cambria Math" w:hAnsi="Cambria Math"/>
                <w:sz w:val="24"/>
              </w:rPr>
            </m:ctrlPr>
          </m:fPr>
          <m:num>
            <m:r>
              <m:rPr>
                <m:nor/>
              </m:rPr>
              <w:rPr>
                <w:sz w:val="24"/>
              </w:rPr>
              <m:t>viewport width</m:t>
            </m:r>
          </m:num>
          <m:den>
            <m:r>
              <m:rPr>
                <m:nor/>
              </m:rPr>
              <w:rPr>
                <w:sz w:val="24"/>
              </w:rPr>
              <m:t>viewport height</m:t>
            </m:r>
          </m:den>
        </m:f>
      </m:oMath>
      <w:r>
        <w:rPr>
          <w:rFonts w:hint="eastAsia"/>
          <w:sz w:val="24"/>
        </w:rPr>
        <w:t>，</w:t>
      </w:r>
      <m:oMath>
        <m:sSub>
          <m:sSubPr>
            <m:ctrlPr>
              <w:rPr>
                <w:rFonts w:ascii="Cambria Math" w:hAnsi="Cambria Math"/>
                <w:sz w:val="24"/>
              </w:rPr>
            </m:ctrlPr>
          </m:sSubPr>
          <m:e>
            <m:r>
              <m:rPr>
                <m:nor/>
              </m:rPr>
              <w:rPr>
                <w:sz w:val="24"/>
              </w:rPr>
              <m:t>scale</m:t>
            </m:r>
          </m:e>
          <m:sub>
            <m:r>
              <w:rPr>
                <w:rFonts w:ascii="Cambria Math" w:hAnsi="Cambria Math"/>
                <w:sz w:val="24"/>
              </w:rPr>
              <m:t>x</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m:rPr>
                <m:sty m:val="p"/>
              </m:rPr>
              <w:rPr>
                <w:rFonts w:ascii="Cambria Math" w:hAnsi="Cambria Math"/>
                <w:sz w:val="24"/>
              </w:rPr>
              <m:t>tan</m:t>
            </m:r>
            <m:r>
              <w:rPr>
                <w:rFonts w:ascii="Cambria Math" w:hAnsi="Cambria Math"/>
                <w:sz w:val="24"/>
              </w:rPr>
              <m:t>(</m:t>
            </m:r>
            <m:f>
              <m:fPr>
                <m:ctrlPr>
                  <w:rPr>
                    <w:rFonts w:ascii="Cambria Math" w:hAnsi="Cambria Math"/>
                    <w:sz w:val="24"/>
                  </w:rPr>
                </m:ctrlPr>
              </m:fPr>
              <m:num>
                <m:r>
                  <w:rPr>
                    <w:rFonts w:ascii="Cambria Math" w:hAnsi="Cambria Math"/>
                    <w:sz w:val="24"/>
                  </w:rPr>
                  <m:t>fov</m:t>
                </m:r>
              </m:num>
              <m:den>
                <m:r>
                  <w:rPr>
                    <w:rFonts w:ascii="Cambria Math" w:hAnsi="Cambria Math"/>
                    <w:sz w:val="24"/>
                  </w:rPr>
                  <m:t>2</m:t>
                </m:r>
              </m:den>
            </m:f>
            <m:r>
              <w:rPr>
                <w:rFonts w:ascii="Cambria Math" w:hAnsi="Cambria Math"/>
                <w:sz w:val="24"/>
              </w:rPr>
              <m:t>)·aspect</m:t>
            </m:r>
          </m:den>
        </m:f>
      </m:oMath>
      <w:r>
        <w:rPr>
          <w:rFonts w:hint="eastAsia"/>
          <w:sz w:val="24"/>
        </w:rPr>
        <w:t xml:space="preserve">       </w:t>
      </w:r>
      <w:r>
        <w:rPr>
          <w:rFonts w:hint="eastAsia"/>
          <w:sz w:val="24"/>
        </w:rPr>
        <w:t>（</w:t>
      </w:r>
      <w:r>
        <w:rPr>
          <w:rFonts w:hint="eastAsia"/>
          <w:sz w:val="24"/>
        </w:rPr>
        <w:t>3.2</w:t>
      </w:r>
      <w:r>
        <w:rPr>
          <w:rFonts w:hint="eastAsia"/>
          <w:sz w:val="24"/>
        </w:rPr>
        <w:t>）</w:t>
      </w:r>
    </w:p>
    <w:p w14:paraId="1CD6F599" w14:textId="77777777" w:rsidR="008724BF" w:rsidRDefault="008A7C78">
      <w:pPr>
        <w:snapToGrid w:val="0"/>
        <w:spacing w:after="120" w:line="300" w:lineRule="auto"/>
        <w:ind w:firstLineChars="200" w:firstLine="480"/>
        <w:rPr>
          <w:sz w:val="24"/>
        </w:rPr>
      </w:pPr>
      <w:r>
        <w:rPr>
          <w:rFonts w:hint="eastAsia"/>
          <w:sz w:val="24"/>
        </w:rPr>
        <w:t xml:space="preserve">aspect </w:t>
      </w:r>
      <w:r>
        <w:rPr>
          <w:rFonts w:hint="eastAsia"/>
          <w:sz w:val="24"/>
        </w:rPr>
        <w:t>是相机视口的宽高比，这个参数调整了水平方向的投影缩放比例，使得长宽比保持一致，避免图像变形。公式</w:t>
      </w:r>
      <w:r>
        <w:rPr>
          <w:rFonts w:hint="eastAsia"/>
          <w:sz w:val="24"/>
        </w:rPr>
        <w:t>3</w:t>
      </w:r>
      <w:r>
        <w:rPr>
          <w:sz w:val="24"/>
        </w:rPr>
        <w:t>.2</w:t>
      </w:r>
      <w:r>
        <w:rPr>
          <w:rFonts w:hint="eastAsia"/>
          <w:sz w:val="24"/>
        </w:rPr>
        <w:t>根据宽高比调整水平缩放，使得横向投影不会失真。</w:t>
      </w:r>
    </w:p>
    <w:p w14:paraId="3B33F596" w14:textId="77777777" w:rsidR="008724BF" w:rsidRDefault="008A7C78">
      <w:pPr>
        <w:snapToGrid w:val="0"/>
        <w:spacing w:after="120" w:line="300" w:lineRule="auto"/>
        <w:ind w:firstLineChars="200" w:firstLine="480"/>
        <w:jc w:val="right"/>
        <w:rPr>
          <w:sz w:val="24"/>
        </w:rPr>
      </w:pPr>
      <m:oMath>
        <m:r>
          <m:rPr>
            <m:nor/>
          </m:rPr>
          <w:rPr>
            <w:sz w:val="24"/>
          </w:rPr>
          <m:t>depth scaling</m:t>
        </m:r>
        <m:r>
          <w:rPr>
            <w:rFonts w:ascii="Cambria Math" w:hAnsi="Cambria Math"/>
            <w:sz w:val="24"/>
          </w:rPr>
          <m:t>=</m:t>
        </m:r>
        <m:f>
          <m:fPr>
            <m:ctrlPr>
              <w:rPr>
                <w:rFonts w:ascii="Cambria Math" w:hAnsi="Cambria Math"/>
                <w:sz w:val="24"/>
              </w:rPr>
            </m:ctrlPr>
          </m:fPr>
          <m:num>
            <m:r>
              <w:rPr>
                <w:rFonts w:ascii="Cambria Math" w:hAnsi="Cambria Math"/>
                <w:sz w:val="24"/>
              </w:rPr>
              <m:t>far+near</m:t>
            </m:r>
          </m:num>
          <m:den>
            <m:r>
              <w:rPr>
                <w:rFonts w:ascii="Cambria Math" w:hAnsi="Cambria Math"/>
                <w:sz w:val="24"/>
              </w:rPr>
              <m:t>near-far</m:t>
            </m:r>
          </m:den>
        </m:f>
      </m:oMath>
      <w:r>
        <w:rPr>
          <w:sz w:val="24"/>
        </w:rPr>
        <w:t xml:space="preserve"> </w:t>
      </w:r>
      <w:r>
        <w:rPr>
          <w:rFonts w:hint="eastAsia"/>
          <w:sz w:val="24"/>
        </w:rPr>
        <w:t xml:space="preserve">                 </w:t>
      </w:r>
      <w:r>
        <w:rPr>
          <w:rFonts w:hint="eastAsia"/>
          <w:sz w:val="24"/>
        </w:rPr>
        <w:t>（</w:t>
      </w:r>
      <w:r>
        <w:rPr>
          <w:rFonts w:hint="eastAsia"/>
          <w:sz w:val="24"/>
        </w:rPr>
        <w:t>3.3</w:t>
      </w:r>
      <w:r>
        <w:rPr>
          <w:rFonts w:hint="eastAsia"/>
          <w:sz w:val="24"/>
        </w:rPr>
        <w:t>）</w:t>
      </w:r>
    </w:p>
    <w:p w14:paraId="2600E6C1" w14:textId="77777777" w:rsidR="008724BF" w:rsidRDefault="008A7C78">
      <w:pPr>
        <w:snapToGrid w:val="0"/>
        <w:spacing w:after="120" w:line="300" w:lineRule="auto"/>
        <w:ind w:firstLineChars="200" w:firstLine="480"/>
        <w:jc w:val="right"/>
        <w:rPr>
          <w:i/>
          <w:sz w:val="24"/>
        </w:rPr>
      </w:pPr>
      <m:oMath>
        <m:r>
          <m:rPr>
            <m:nor/>
          </m:rPr>
          <w:rPr>
            <w:sz w:val="24"/>
          </w:rPr>
          <m:t>depth translation</m:t>
        </m:r>
        <m:r>
          <w:rPr>
            <w:rFonts w:ascii="Cambria Math" w:hAnsi="Cambria Math"/>
            <w:sz w:val="24"/>
          </w:rPr>
          <m:t>=</m:t>
        </m:r>
        <m:f>
          <m:fPr>
            <m:ctrlPr>
              <w:rPr>
                <w:rFonts w:ascii="Cambria Math" w:hAnsi="Cambria Math"/>
                <w:sz w:val="24"/>
              </w:rPr>
            </m:ctrlPr>
          </m:fPr>
          <m:num>
            <m:r>
              <w:rPr>
                <w:rFonts w:ascii="Cambria Math" w:hAnsi="Cambria Math"/>
                <w:sz w:val="24"/>
              </w:rPr>
              <m:t>2·far·near</m:t>
            </m:r>
          </m:num>
          <m:den>
            <m:r>
              <w:rPr>
                <w:rFonts w:ascii="Cambria Math" w:hAnsi="Cambria Math"/>
                <w:sz w:val="24"/>
              </w:rPr>
              <m:t>near-far</m:t>
            </m:r>
          </m:den>
        </m:f>
      </m:oMath>
      <w:r>
        <w:rPr>
          <w:rFonts w:hint="eastAsia"/>
          <w:sz w:val="24"/>
        </w:rPr>
        <w:t xml:space="preserve">               </w:t>
      </w:r>
      <w:r>
        <w:rPr>
          <w:rFonts w:hint="eastAsia"/>
          <w:sz w:val="24"/>
        </w:rPr>
        <w:t>（</w:t>
      </w:r>
      <w:r>
        <w:rPr>
          <w:rFonts w:hint="eastAsia"/>
          <w:sz w:val="24"/>
        </w:rPr>
        <w:t>3.4</w:t>
      </w:r>
      <w:r>
        <w:rPr>
          <w:rFonts w:hint="eastAsia"/>
          <w:sz w:val="24"/>
        </w:rPr>
        <w:t>）</w:t>
      </w:r>
    </w:p>
    <w:p w14:paraId="7DE686D7" w14:textId="77777777" w:rsidR="008724BF" w:rsidRDefault="008A7C78">
      <w:pPr>
        <w:snapToGrid w:val="0"/>
        <w:spacing w:after="120" w:line="300" w:lineRule="auto"/>
        <w:rPr>
          <w:sz w:val="24"/>
        </w:rPr>
      </w:pPr>
      <w:r>
        <w:rPr>
          <w:rFonts w:hint="eastAsia"/>
          <w:sz w:val="24"/>
        </w:rPr>
        <w:t>式中：</w:t>
      </w:r>
      <m:oMath>
        <m:r>
          <w:rPr>
            <w:rFonts w:ascii="Cambria Math" w:hAnsi="Cambria Math"/>
            <w:sz w:val="24"/>
          </w:rPr>
          <m:t xml:space="preserve"> near</m:t>
        </m:r>
        <m:r>
          <m:rPr>
            <m:sty m:val="p"/>
          </m:rPr>
          <w:rPr>
            <w:rFonts w:ascii="Cambria Math" w:hAnsi="Cambria Math"/>
            <w:sz w:val="24"/>
          </w:rPr>
          <m:t>,</m:t>
        </m:r>
        <m:r>
          <w:rPr>
            <w:rFonts w:ascii="Cambria Math" w:hAnsi="Cambria Math"/>
            <w:sz w:val="24"/>
          </w:rPr>
          <m:t>far</m:t>
        </m:r>
      </m:oMath>
      <w:r>
        <w:rPr>
          <w:rFonts w:hint="eastAsia"/>
          <w:sz w:val="24"/>
        </w:rPr>
        <w:t>为</w:t>
      </w:r>
      <w:r>
        <w:rPr>
          <w:sz w:val="24"/>
        </w:rPr>
        <w:t>近远裁剪平面距离。</w:t>
      </w:r>
    </w:p>
    <w:p w14:paraId="6828B832" w14:textId="77777777" w:rsidR="008724BF" w:rsidRDefault="008A7C78">
      <w:pPr>
        <w:snapToGrid w:val="0"/>
        <w:spacing w:after="120" w:line="300" w:lineRule="auto"/>
        <w:ind w:firstLineChars="200" w:firstLine="480"/>
        <w:rPr>
          <w:sz w:val="24"/>
        </w:rPr>
      </w:pPr>
      <w:r>
        <w:rPr>
          <w:rFonts w:hint="eastAsia"/>
          <w:sz w:val="24"/>
        </w:rPr>
        <w:t>近平面定义了相机离原点的最近距离，远平面定义了相机能看到的最远距离。通过这两个平面，我们可以计算出每个点在深度方向上的投影。公式</w:t>
      </w:r>
      <w:r>
        <w:rPr>
          <w:rFonts w:hint="eastAsia"/>
          <w:sz w:val="24"/>
        </w:rPr>
        <w:t>3.3</w:t>
      </w:r>
      <w:r>
        <w:rPr>
          <w:rFonts w:hint="eastAsia"/>
          <w:sz w:val="24"/>
        </w:rPr>
        <w:t>用于计算深度的缩放因子，使得物体距离相机近时会变大，远时会变小；公式</w:t>
      </w:r>
      <w:r>
        <w:rPr>
          <w:rFonts w:hint="eastAsia"/>
          <w:sz w:val="24"/>
        </w:rPr>
        <w:t>3.4</w:t>
      </w:r>
      <w:r>
        <w:rPr>
          <w:rFonts w:hint="eastAsia"/>
          <w:sz w:val="24"/>
        </w:rPr>
        <w:t>用于将深度值从齐次坐标系统映射到</w:t>
      </w:r>
      <w:r>
        <w:rPr>
          <w:rFonts w:hint="eastAsia"/>
          <w:sz w:val="24"/>
        </w:rPr>
        <w:t>[-1, 1]</w:t>
      </w:r>
      <w:r>
        <w:rPr>
          <w:rFonts w:hint="eastAsia"/>
          <w:sz w:val="24"/>
        </w:rPr>
        <w:t>的标准化设备坐标系。</w:t>
      </w:r>
    </w:p>
    <w:p w14:paraId="11B82FA5" w14:textId="77777777" w:rsidR="008724BF" w:rsidRDefault="00F119E4">
      <w:pPr>
        <w:snapToGrid w:val="0"/>
        <w:spacing w:after="120" w:line="300" w:lineRule="auto"/>
        <w:ind w:firstLineChars="200" w:firstLine="480"/>
        <w:jc w:val="right"/>
        <w:rPr>
          <w:sz w:val="24"/>
        </w:rPr>
      </w:pPr>
      <m:oMath>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d>
          <m:dPr>
            <m:begChr m:val="["/>
            <m:endChr m:val="]"/>
            <m:ctrlPr>
              <w:rPr>
                <w:rFonts w:ascii="Cambria Math" w:hAnsi="Cambria Math"/>
                <w:sz w:val="24"/>
              </w:rPr>
            </m:ctrlPr>
          </m:dPr>
          <m:e>
            <m:m>
              <m:mPr>
                <m:plcHide m:val="1"/>
                <m:mcs>
                  <m:mc>
                    <m:mcPr>
                      <m:count m:val="4"/>
                      <m:mcJc m:val="center"/>
                    </m:mcPr>
                  </m:mc>
                </m:mcs>
                <m:ctrlPr>
                  <w:rPr>
                    <w:rFonts w:ascii="Cambria Math" w:hAnsi="Cambria Math"/>
                    <w:sz w:val="24"/>
                  </w:rPr>
                </m:ctrlPr>
              </m:mPr>
              <m:mr>
                <m:e>
                  <m:sSub>
                    <m:sSubPr>
                      <m:ctrlPr>
                        <w:rPr>
                          <w:rFonts w:ascii="Cambria Math" w:hAnsi="Cambria Math"/>
                          <w:sz w:val="24"/>
                        </w:rPr>
                      </m:ctrlPr>
                    </m:sSubPr>
                    <m:e>
                      <m:r>
                        <m:rPr>
                          <m:nor/>
                        </m:rPr>
                        <w:rPr>
                          <w:sz w:val="24"/>
                        </w:rPr>
                        <m:t>scale</m:t>
                      </m:r>
                    </m:e>
                    <m:sub>
                      <m:r>
                        <w:rPr>
                          <w:rFonts w:ascii="Cambria Math" w:hAnsi="Cambria Math"/>
                          <w:sz w:val="24"/>
                        </w:rPr>
                        <m:t>x</m:t>
                      </m:r>
                    </m:sub>
                  </m:sSub>
                </m:e>
                <m:e>
                  <m:r>
                    <w:rPr>
                      <w:rFonts w:ascii="Cambria Math" w:hAnsi="Cambria Math"/>
                      <w:sz w:val="24"/>
                    </w:rPr>
                    <m:t>0</m:t>
                  </m:r>
                </m:e>
                <m:e>
                  <m:r>
                    <w:rPr>
                      <w:rFonts w:ascii="Cambria Math" w:hAnsi="Cambria Math"/>
                      <w:sz w:val="24"/>
                    </w:rPr>
                    <m:t>0</m:t>
                  </m:r>
                </m:e>
                <m:e>
                  <m:r>
                    <w:rPr>
                      <w:rFonts w:ascii="Cambria Math" w:hAnsi="Cambria Math"/>
                      <w:sz w:val="24"/>
                    </w:rPr>
                    <m:t>0</m:t>
                  </m:r>
                </m:e>
              </m:mr>
              <m:mr>
                <m:e>
                  <m:r>
                    <w:rPr>
                      <w:rFonts w:ascii="Cambria Math" w:hAnsi="Cambria Math"/>
                      <w:sz w:val="24"/>
                    </w:rPr>
                    <m:t>0</m:t>
                  </m:r>
                </m:e>
                <m:e>
                  <m:sSub>
                    <m:sSubPr>
                      <m:ctrlPr>
                        <w:rPr>
                          <w:rFonts w:ascii="Cambria Math" w:hAnsi="Cambria Math"/>
                          <w:sz w:val="24"/>
                        </w:rPr>
                      </m:ctrlPr>
                    </m:sSubPr>
                    <m:e>
                      <m:r>
                        <m:rPr>
                          <m:nor/>
                        </m:rPr>
                        <w:rPr>
                          <w:sz w:val="24"/>
                        </w:rPr>
                        <m:t>scale</m:t>
                      </m:r>
                    </m:e>
                    <m:sub>
                      <m:r>
                        <w:rPr>
                          <w:rFonts w:ascii="Cambria Math" w:hAnsi="Cambria Math"/>
                          <w:sz w:val="24"/>
                        </w:rPr>
                        <m:t>y</m:t>
                      </m:r>
                    </m:sub>
                  </m:sSub>
                </m:e>
                <m:e>
                  <m:r>
                    <w:rPr>
                      <w:rFonts w:ascii="Cambria Math" w:hAnsi="Cambria Math"/>
                      <w:sz w:val="24"/>
                    </w:rPr>
                    <m:t>0</m:t>
                  </m:r>
                </m:e>
                <m:e>
                  <m:r>
                    <w:rPr>
                      <w:rFonts w:ascii="Cambria Math" w:hAnsi="Cambria Math"/>
                      <w:sz w:val="24"/>
                    </w:rPr>
                    <m:t>0</m:t>
                  </m:r>
                </m:e>
              </m:mr>
              <m:mr>
                <m:e>
                  <m:r>
                    <w:rPr>
                      <w:rFonts w:ascii="Cambria Math" w:hAnsi="Cambria Math"/>
                      <w:sz w:val="24"/>
                    </w:rPr>
                    <m:t>0</m:t>
                  </m:r>
                </m:e>
                <m:e>
                  <m:r>
                    <w:rPr>
                      <w:rFonts w:ascii="Cambria Math" w:hAnsi="Cambria Math"/>
                      <w:sz w:val="24"/>
                    </w:rPr>
                    <m:t>0</m:t>
                  </m:r>
                </m:e>
                <m:e>
                  <m:r>
                    <m:rPr>
                      <m:nor/>
                    </m:rPr>
                    <w:rPr>
                      <w:sz w:val="24"/>
                    </w:rPr>
                    <m:t>depth scaling</m:t>
                  </m:r>
                </m:e>
                <m:e>
                  <m:r>
                    <m:rPr>
                      <m:nor/>
                    </m:rPr>
                    <w:rPr>
                      <w:sz w:val="24"/>
                    </w:rPr>
                    <m:t>depth translation</m:t>
                  </m:r>
                </m:e>
              </m:mr>
              <m:mr>
                <m:e>
                  <m:r>
                    <w:rPr>
                      <w:rFonts w:ascii="Cambria Math" w:hAnsi="Cambria Math"/>
                      <w:sz w:val="24"/>
                    </w:rPr>
                    <m:t>0</m:t>
                  </m:r>
                </m:e>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8A7C78">
        <w:rPr>
          <w:rFonts w:hint="eastAsia"/>
          <w:sz w:val="24"/>
        </w:rPr>
        <w:t xml:space="preserve">     </w:t>
      </w:r>
      <w:r w:rsidR="008A7C78">
        <w:rPr>
          <w:rFonts w:hint="eastAsia"/>
          <w:sz w:val="24"/>
        </w:rPr>
        <w:t>（</w:t>
      </w:r>
      <w:r w:rsidR="008A7C78">
        <w:rPr>
          <w:rFonts w:hint="eastAsia"/>
          <w:sz w:val="24"/>
        </w:rPr>
        <w:t>3.5</w:t>
      </w:r>
      <w:r w:rsidR="008A7C78">
        <w:rPr>
          <w:rFonts w:hint="eastAsia"/>
          <w:sz w:val="24"/>
        </w:rPr>
        <w:t>）</w:t>
      </w:r>
    </w:p>
    <w:p w14:paraId="14F9936E" w14:textId="77777777" w:rsidR="008724BF" w:rsidRDefault="008A7C78">
      <w:pPr>
        <w:snapToGrid w:val="0"/>
        <w:spacing w:after="120" w:line="300" w:lineRule="auto"/>
        <w:ind w:firstLineChars="200" w:firstLine="480"/>
        <w:jc w:val="left"/>
        <w:rPr>
          <w:color w:val="000000"/>
          <w:szCs w:val="21"/>
        </w:rPr>
      </w:pPr>
      <w:r>
        <w:rPr>
          <w:rFonts w:hint="eastAsia"/>
          <w:sz w:val="24"/>
        </w:rPr>
        <w:t>结合以上公式最终获得相机投影矩阵公式</w:t>
      </w:r>
      <w:r>
        <w:rPr>
          <w:rFonts w:hint="eastAsia"/>
          <w:sz w:val="24"/>
        </w:rPr>
        <w:t>3.5</w:t>
      </w:r>
      <w:r>
        <w:rPr>
          <w:rFonts w:hint="eastAsia"/>
          <w:sz w:val="24"/>
        </w:rPr>
        <w:t>。矩阵的第</w:t>
      </w:r>
      <w:r>
        <w:rPr>
          <w:rFonts w:hint="eastAsia"/>
          <w:sz w:val="24"/>
        </w:rPr>
        <w:t>4</w:t>
      </w:r>
      <w:r>
        <w:rPr>
          <w:rFonts w:hint="eastAsia"/>
          <w:sz w:val="24"/>
        </w:rPr>
        <w:t>行第</w:t>
      </w:r>
      <w:r>
        <w:rPr>
          <w:rFonts w:hint="eastAsia"/>
          <w:sz w:val="24"/>
        </w:rPr>
        <w:t>3</w:t>
      </w:r>
      <w:r>
        <w:rPr>
          <w:rFonts w:hint="eastAsia"/>
          <w:sz w:val="24"/>
        </w:rPr>
        <w:t>列元素通常是</w:t>
      </w:r>
      <w:r>
        <w:rPr>
          <w:rFonts w:hint="eastAsia"/>
          <w:sz w:val="24"/>
        </w:rPr>
        <w:t>-1</w:t>
      </w:r>
      <w:r>
        <w:rPr>
          <w:rFonts w:hint="eastAsia"/>
          <w:sz w:val="24"/>
        </w:rPr>
        <w:t>，用于对齐</w:t>
      </w:r>
      <w:r>
        <w:rPr>
          <w:rFonts w:hint="eastAsia"/>
          <w:sz w:val="24"/>
        </w:rPr>
        <w:t xml:space="preserve"> Z </w:t>
      </w:r>
      <w:r>
        <w:rPr>
          <w:rFonts w:hint="eastAsia"/>
          <w:sz w:val="24"/>
        </w:rPr>
        <w:t>坐标轴，这样确保了深度值在标准化设备坐标系中的正确映射。它保证了物体从前到后（沿着</w:t>
      </w:r>
      <w:r>
        <w:rPr>
          <w:rFonts w:hint="eastAsia"/>
          <w:sz w:val="24"/>
        </w:rPr>
        <w:t>Z</w:t>
      </w:r>
      <w:r>
        <w:rPr>
          <w:rFonts w:hint="eastAsia"/>
          <w:sz w:val="24"/>
        </w:rPr>
        <w:t>轴）的深度映射正确，同时使得深度范围变为</w:t>
      </w:r>
      <w:r>
        <w:rPr>
          <w:rFonts w:hint="eastAsia"/>
          <w:sz w:val="24"/>
        </w:rPr>
        <w:t>-1</w:t>
      </w:r>
      <w:r>
        <w:rPr>
          <w:rFonts w:hint="eastAsia"/>
          <w:sz w:val="24"/>
        </w:rPr>
        <w:t>到</w:t>
      </w:r>
      <w:r>
        <w:rPr>
          <w:rFonts w:hint="eastAsia"/>
          <w:sz w:val="24"/>
        </w:rPr>
        <w:t>1</w:t>
      </w:r>
      <w:r>
        <w:rPr>
          <w:sz w:val="24"/>
        </w:rPr>
        <w:t>,</w:t>
      </w:r>
      <w:r>
        <w:rPr>
          <w:rFonts w:hint="eastAsia"/>
          <w:sz w:val="24"/>
        </w:rPr>
        <w:t>OpenGL</w:t>
      </w:r>
      <w:r>
        <w:rPr>
          <w:rFonts w:hint="eastAsia"/>
          <w:sz w:val="24"/>
        </w:rPr>
        <w:t>中通常使用这种深度范围，</w:t>
      </w:r>
      <w:r>
        <w:rPr>
          <w:rFonts w:hint="eastAsia"/>
          <w:sz w:val="24"/>
        </w:rPr>
        <w:t>WebGL</w:t>
      </w:r>
      <w:r>
        <w:rPr>
          <w:rFonts w:hint="eastAsia"/>
          <w:sz w:val="24"/>
        </w:rPr>
        <w:t>也继承了这一范围。</w:t>
      </w:r>
      <w:r>
        <w:rPr>
          <w:rFonts w:hint="eastAsia"/>
          <w:color w:val="000000"/>
          <w:szCs w:val="21"/>
        </w:rPr>
        <w:t>在</w:t>
      </w:r>
      <w:r>
        <w:rPr>
          <w:sz w:val="24"/>
        </w:rPr>
        <w:t>顶点着色器中应用投影矩阵变换</w:t>
      </w:r>
      <w:r>
        <w:rPr>
          <w:rFonts w:hint="eastAsia"/>
          <w:color w:val="000000"/>
          <w:szCs w:val="21"/>
        </w:rPr>
        <w:t>，</w:t>
      </w:r>
      <w:r>
        <w:rPr>
          <w:rFonts w:hint="eastAsia"/>
          <w:sz w:val="24"/>
        </w:rPr>
        <w:t>将</w:t>
      </w:r>
      <w:r>
        <w:rPr>
          <w:sz w:val="24"/>
        </w:rPr>
        <w:t>变换后的顶点裁剪并映射到屏幕</w:t>
      </w:r>
      <w:r>
        <w:rPr>
          <w:rFonts w:hint="eastAsia"/>
          <w:sz w:val="24"/>
        </w:rPr>
        <w:t>。</w:t>
      </w:r>
    </w:p>
    <w:p w14:paraId="164ED7D4" w14:textId="77777777" w:rsidR="008724BF" w:rsidRDefault="008A7C78">
      <w:pPr>
        <w:snapToGrid w:val="0"/>
        <w:spacing w:after="120" w:line="300" w:lineRule="auto"/>
        <w:ind w:firstLineChars="200" w:firstLine="480"/>
        <w:rPr>
          <w:sz w:val="24"/>
        </w:rPr>
      </w:pPr>
      <w:r>
        <w:rPr>
          <w:rFonts w:hint="eastAsia"/>
          <w:sz w:val="24"/>
        </w:rPr>
        <w:t>3.</w:t>
      </w:r>
      <w:r>
        <w:rPr>
          <w:sz w:val="24"/>
        </w:rPr>
        <w:t>光照计算是实现三维真实感渲染的关键</w:t>
      </w:r>
      <w:r>
        <w:rPr>
          <w:rFonts w:hint="eastAsia"/>
          <w:sz w:val="24"/>
        </w:rPr>
        <w:t>，也是构造可视化场景的第三步</w:t>
      </w:r>
      <w:r>
        <w:rPr>
          <w:sz w:val="24"/>
        </w:rPr>
        <w:t>，经典光照模型包括</w:t>
      </w:r>
      <w:r>
        <w:rPr>
          <w:sz w:val="24"/>
        </w:rPr>
        <w:t>Phong</w:t>
      </w:r>
      <w:r>
        <w:rPr>
          <w:sz w:val="24"/>
        </w:rPr>
        <w:t>模型和</w:t>
      </w:r>
      <w:r>
        <w:rPr>
          <w:sz w:val="24"/>
        </w:rPr>
        <w:t xml:space="preserve"> Blinn-Phong</w:t>
      </w:r>
      <w:r>
        <w:rPr>
          <w:sz w:val="24"/>
        </w:rPr>
        <w:t>模型</w:t>
      </w:r>
      <w:r>
        <w:rPr>
          <w:sz w:val="24"/>
        </w:rPr>
        <w:t>,</w:t>
      </w:r>
      <w:r>
        <w:rPr>
          <w:rFonts w:ascii="Arial" w:hAnsi="Arial" w:cs="Arial"/>
          <w:color w:val="101828"/>
          <w:szCs w:val="21"/>
          <w:shd w:val="clear" w:color="auto" w:fill="FFFFFF"/>
        </w:rPr>
        <w:t xml:space="preserve"> </w:t>
      </w:r>
      <w:r>
        <w:rPr>
          <w:sz w:val="24"/>
        </w:rPr>
        <w:t xml:space="preserve">Phong </w:t>
      </w:r>
      <w:r>
        <w:rPr>
          <w:sz w:val="24"/>
        </w:rPr>
        <w:t>模型计算简单，适合实时渲染场景</w:t>
      </w:r>
      <w:r>
        <w:rPr>
          <w:rFonts w:hint="eastAsia"/>
          <w:sz w:val="24"/>
        </w:rPr>
        <w:t>，从性能和轻量的角度考虑，此处主要使用</w:t>
      </w:r>
      <w:r>
        <w:rPr>
          <w:rFonts w:hint="eastAsia"/>
          <w:sz w:val="24"/>
        </w:rPr>
        <w:t>Phong</w:t>
      </w:r>
      <w:r>
        <w:rPr>
          <w:rFonts w:hint="eastAsia"/>
          <w:sz w:val="24"/>
        </w:rPr>
        <w:t>模型，采用公式</w:t>
      </w:r>
      <w:r>
        <w:rPr>
          <w:rFonts w:hint="eastAsia"/>
          <w:sz w:val="24"/>
        </w:rPr>
        <w:t>3.4</w:t>
      </w:r>
      <w:r>
        <w:rPr>
          <w:rFonts w:hint="eastAsia"/>
          <w:sz w:val="24"/>
        </w:rPr>
        <w:t>。</w:t>
      </w:r>
    </w:p>
    <w:p w14:paraId="2FBA1A97" w14:textId="77777777" w:rsidR="008724BF" w:rsidRDefault="008A7C78">
      <w:pPr>
        <w:snapToGrid w:val="0"/>
        <w:spacing w:after="120" w:line="300" w:lineRule="auto"/>
        <w:ind w:firstLineChars="1000" w:firstLine="2400"/>
        <w:jc w:val="right"/>
        <w:rPr>
          <w:sz w:val="24"/>
        </w:rPr>
      </w:pPr>
      <m:oMath>
        <m:r>
          <w:rPr>
            <w:rFonts w:ascii="Cambria Math" w:hAnsi="Cambria Math"/>
            <w:sz w:val="24"/>
          </w:rPr>
          <m:t>I</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 xml:space="preserve">              </w:t>
      </w:r>
      <w:r>
        <w:rPr>
          <w:rFonts w:hint="eastAsia"/>
          <w:sz w:val="24"/>
        </w:rPr>
        <w:t>（</w:t>
      </w:r>
      <w:r>
        <w:rPr>
          <w:rFonts w:hint="eastAsia"/>
          <w:sz w:val="24"/>
        </w:rPr>
        <w:t>3.7</w:t>
      </w:r>
      <w:r>
        <w:rPr>
          <w:rFonts w:hint="eastAsia"/>
          <w:sz w:val="24"/>
        </w:rPr>
        <w:t>）</w:t>
      </w:r>
    </w:p>
    <w:p w14:paraId="5BADEE22" w14:textId="77777777" w:rsidR="008724BF" w:rsidRDefault="008A7C78">
      <w:pPr>
        <w:snapToGrid w:val="0"/>
        <w:spacing w:after="120" w:line="300" w:lineRule="auto"/>
        <w:rPr>
          <w:sz w:val="24"/>
        </w:rPr>
      </w:pPr>
      <w:r>
        <w:rPr>
          <w:rFonts w:hint="eastAsia"/>
          <w:sz w:val="24"/>
        </w:rPr>
        <w:t>式中</w:t>
      </w:r>
      <w:r>
        <w:rPr>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sz w:val="24"/>
        </w:rPr>
        <w:t>为环境光</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oMath>
      <w:r>
        <w:rPr>
          <w:sz w:val="24"/>
        </w:rPr>
        <w:t>为漫反射</w:t>
      </w:r>
      <w:r>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oMath>
      <w:r>
        <w:rPr>
          <w:sz w:val="24"/>
        </w:rPr>
        <w:t>为镜面反射</w:t>
      </w:r>
      <w:r>
        <w:rPr>
          <w:rFonts w:hint="eastAsia"/>
          <w:sz w:val="24"/>
        </w:rPr>
        <w:t>；</w:t>
      </w:r>
      <m:oMath>
        <m:r>
          <w:rPr>
            <w:rFonts w:ascii="Cambria Math" w:hAnsi="Cambria Math"/>
            <w:sz w:val="24"/>
          </w:rPr>
          <m:t>N</m:t>
        </m:r>
      </m:oMath>
      <w:r>
        <w:rPr>
          <w:sz w:val="24"/>
        </w:rPr>
        <w:t>、</w:t>
      </w:r>
      <m:oMath>
        <m:r>
          <w:rPr>
            <w:rFonts w:ascii="Cambria Math" w:hAnsi="Cambria Math"/>
            <w:sz w:val="24"/>
          </w:rPr>
          <m:t>L</m:t>
        </m:r>
      </m:oMath>
      <w:r>
        <w:rPr>
          <w:sz w:val="24"/>
        </w:rPr>
        <w:t>、</w:t>
      </w:r>
      <m:oMath>
        <m:r>
          <w:rPr>
            <w:rFonts w:ascii="Cambria Math" w:hAnsi="Cambria Math"/>
            <w:sz w:val="24"/>
          </w:rPr>
          <m:t>V</m:t>
        </m:r>
      </m:oMath>
      <w:r>
        <w:rPr>
          <w:sz w:val="24"/>
        </w:rPr>
        <w:t>、</w:t>
      </w:r>
      <m:oMath>
        <m:r>
          <w:rPr>
            <w:rFonts w:ascii="Cambria Math" w:hAnsi="Cambria Math"/>
            <w:sz w:val="24"/>
          </w:rPr>
          <m:t>R</m:t>
        </m:r>
      </m:oMath>
      <w:r>
        <w:rPr>
          <w:sz w:val="24"/>
        </w:rPr>
        <w:t>分别为法向量、光源方向、视线方向、反射方向</w:t>
      </w:r>
      <w:r>
        <w:rPr>
          <w:rFonts w:hint="eastAsia"/>
          <w:sz w:val="24"/>
        </w:rPr>
        <w:t>。</w:t>
      </w:r>
    </w:p>
    <w:p w14:paraId="70658B23" w14:textId="77777777" w:rsidR="008724BF" w:rsidRDefault="008A7C78">
      <w:pPr>
        <w:snapToGrid w:val="0"/>
        <w:spacing w:after="120" w:line="300" w:lineRule="auto"/>
        <w:ind w:firstLineChars="200" w:firstLine="480"/>
        <w:rPr>
          <w:sz w:val="24"/>
        </w:rPr>
      </w:pPr>
      <w:r>
        <w:rPr>
          <w:rFonts w:hint="eastAsia"/>
          <w:sz w:val="24"/>
        </w:rPr>
        <w:t>例如，我们给模型设定的基础颜色为</w:t>
      </w:r>
      <w:r>
        <w:rPr>
          <w:rFonts w:hint="eastAsia"/>
          <w:sz w:val="24"/>
        </w:rPr>
        <w:t>RGB</w:t>
      </w:r>
      <w:r>
        <w:rPr>
          <w:rFonts w:hint="eastAsia"/>
          <w:sz w:val="24"/>
        </w:rPr>
        <w:t>（</w:t>
      </w:r>
      <w:r>
        <w:rPr>
          <w:rFonts w:hint="eastAsia"/>
          <w:sz w:val="24"/>
        </w:rPr>
        <w:t>0</w:t>
      </w:r>
      <w:r>
        <w:rPr>
          <w:sz w:val="24"/>
        </w:rPr>
        <w:t>.8,0.6,0.2</w:t>
      </w:r>
      <w:r>
        <w:rPr>
          <w:rFonts w:hint="eastAsia"/>
          <w:sz w:val="24"/>
        </w:rPr>
        <w:t>）</w:t>
      </w:r>
      <w:r>
        <w:rPr>
          <w:sz w:val="24"/>
        </w:rPr>
        <w:t>,</w:t>
      </w:r>
      <w:r>
        <w:rPr>
          <w:rFonts w:hint="eastAsia"/>
          <w:sz w:val="24"/>
        </w:rPr>
        <w:t>环境光</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a</m:t>
            </m:r>
          </m:sub>
        </m:sSub>
      </m:oMath>
      <w:r>
        <w:rPr>
          <w:rFonts w:hint="eastAsia"/>
          <w:sz w:val="24"/>
        </w:rPr>
        <w:t>设定为</w:t>
      </w:r>
      <w:r>
        <w:rPr>
          <w:rFonts w:hint="eastAsia"/>
          <w:sz w:val="24"/>
        </w:rPr>
        <w:t>0.2</w:t>
      </w:r>
      <w:r>
        <w:rPr>
          <w:rFonts w:hint="eastAsia"/>
          <w:sz w:val="24"/>
        </w:rPr>
        <w:t>，漫反射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d</m:t>
            </m:r>
          </m:sub>
        </m:sSub>
        <m:d>
          <m:dPr>
            <m:ctrlPr>
              <w:rPr>
                <w:rFonts w:ascii="Cambria Math" w:hAnsi="Cambria Math"/>
                <w:sz w:val="24"/>
              </w:rPr>
            </m:ctrlPr>
          </m:dPr>
          <m:e>
            <m:r>
              <w:rPr>
                <w:rFonts w:ascii="Cambria Math" w:hAnsi="Cambria Math"/>
                <w:sz w:val="24"/>
              </w:rPr>
              <m:t>N</m:t>
            </m:r>
            <m:r>
              <m:rPr>
                <m:sty m:val="p"/>
              </m:rPr>
              <w:rPr>
                <w:rFonts w:ascii="Cambria Math" w:hAnsi="Cambria Math"/>
                <w:sz w:val="24"/>
              </w:rPr>
              <m:t>×</m:t>
            </m:r>
            <m:r>
              <w:rPr>
                <w:rFonts w:ascii="Cambria Math" w:hAnsi="Cambria Math"/>
                <w:sz w:val="24"/>
              </w:rPr>
              <m:t>L</m:t>
            </m:r>
          </m:e>
        </m:d>
      </m:oMath>
      <w:r>
        <w:rPr>
          <w:rFonts w:hint="eastAsia"/>
          <w:sz w:val="24"/>
        </w:rPr>
        <w:t>计算结果为</w:t>
      </w:r>
      <w:r>
        <w:rPr>
          <w:rFonts w:hint="eastAsia"/>
          <w:sz w:val="24"/>
        </w:rPr>
        <w:t>0.7</w:t>
      </w:r>
      <w:r>
        <w:rPr>
          <w:rFonts w:hint="eastAsia"/>
          <w:sz w:val="24"/>
        </w:rPr>
        <w:t>，镜面反射</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s</m:t>
            </m:r>
          </m:sub>
        </m:sSub>
        <m:sSup>
          <m:sSupPr>
            <m:ctrlPr>
              <w:rPr>
                <w:rFonts w:ascii="Cambria Math" w:hAnsi="Cambria Math"/>
                <w:sz w:val="24"/>
              </w:rPr>
            </m:ctrlPr>
          </m:sSupPr>
          <m:e>
            <m:d>
              <m:dPr>
                <m:ctrlPr>
                  <w:rPr>
                    <w:rFonts w:ascii="Cambria Math" w:hAnsi="Cambria Math"/>
                    <w:sz w:val="24"/>
                  </w:rPr>
                </m:ctrlPr>
              </m:dPr>
              <m:e>
                <m:r>
                  <w:rPr>
                    <w:rFonts w:ascii="Cambria Math" w:hAnsi="Cambria Math"/>
                    <w:sz w:val="24"/>
                  </w:rPr>
                  <m:t>R</m:t>
                </m:r>
                <m:r>
                  <m:rPr>
                    <m:sty m:val="p"/>
                  </m:rPr>
                  <w:rPr>
                    <w:rFonts w:ascii="Cambria Math" w:hAnsi="Cambria Math"/>
                    <w:sz w:val="24"/>
                  </w:rPr>
                  <m:t>×</m:t>
                </m:r>
                <m:r>
                  <w:rPr>
                    <w:rFonts w:ascii="Cambria Math" w:hAnsi="Cambria Math"/>
                    <w:sz w:val="24"/>
                  </w:rPr>
                  <m:t>V</m:t>
                </m:r>
              </m:e>
            </m:d>
          </m:e>
          <m:sup>
            <m:r>
              <w:rPr>
                <w:rFonts w:ascii="Cambria Math" w:hAnsi="Cambria Math"/>
                <w:sz w:val="24"/>
              </w:rPr>
              <m:t>n</m:t>
            </m:r>
          </m:sup>
        </m:sSup>
      </m:oMath>
      <w:r>
        <w:rPr>
          <w:rFonts w:hint="eastAsia"/>
          <w:sz w:val="24"/>
        </w:rPr>
        <w:t>计算结果为</w:t>
      </w:r>
      <w:r>
        <w:rPr>
          <w:rFonts w:hint="eastAsia"/>
          <w:sz w:val="24"/>
        </w:rPr>
        <w:t>0.5</w:t>
      </w:r>
      <w:r>
        <w:rPr>
          <w:rFonts w:hint="eastAsia"/>
          <w:sz w:val="24"/>
        </w:rPr>
        <w:t>，默认白色光源</w:t>
      </w:r>
      <w:r>
        <w:rPr>
          <w:rFonts w:hint="eastAsia"/>
          <w:sz w:val="24"/>
        </w:rPr>
        <w:t>RGB</w:t>
      </w:r>
      <w:r>
        <w:rPr>
          <w:sz w:val="24"/>
        </w:rPr>
        <w:t>(1.0,1.0,1.0)</w:t>
      </w:r>
      <w:r>
        <w:rPr>
          <w:rFonts w:hint="eastAsia"/>
          <w:sz w:val="24"/>
        </w:rPr>
        <w:t>的前提下，最终像素颜色计算如下：</w:t>
      </w:r>
    </w:p>
    <w:p w14:paraId="2CBC7079" w14:textId="77777777" w:rsidR="008724BF" w:rsidRDefault="008A7C78">
      <w:pPr>
        <w:snapToGrid w:val="0"/>
        <w:spacing w:after="120" w:line="300" w:lineRule="auto"/>
        <w:ind w:firstLineChars="200" w:firstLine="480"/>
        <w:rPr>
          <w:sz w:val="24"/>
        </w:rPr>
      </w:pPr>
      <w:r>
        <w:rPr>
          <w:rFonts w:hint="eastAsia"/>
          <w:sz w:val="24"/>
        </w:rPr>
        <w:lastRenderedPageBreak/>
        <w:t>总光强度：</w:t>
      </w:r>
      <m:oMath>
        <m:r>
          <w:rPr>
            <w:rFonts w:ascii="Cambria Math" w:hAnsi="Cambria Math"/>
            <w:sz w:val="24"/>
          </w:rPr>
          <m:t>I</m:t>
        </m:r>
      </m:oMath>
      <w:r>
        <w:rPr>
          <w:rFonts w:hint="eastAsia"/>
          <w:sz w:val="24"/>
        </w:rPr>
        <w:t>=0.2+0.7=0.5=1.4</w:t>
      </w:r>
      <w:r>
        <w:rPr>
          <w:sz w:val="24"/>
        </w:rPr>
        <w:br/>
      </w:r>
      <w:r>
        <w:rPr>
          <w:rFonts w:hint="eastAsia"/>
          <w:sz w:val="24"/>
        </w:rPr>
        <w:t xml:space="preserve">    R</w:t>
      </w:r>
      <w:r>
        <w:rPr>
          <w:rFonts w:hint="eastAsia"/>
          <w:sz w:val="24"/>
        </w:rPr>
        <w:t>：</w:t>
      </w:r>
      <w:r>
        <w:rPr>
          <w:rFonts w:hint="eastAsia"/>
          <w:sz w:val="24"/>
        </w:rPr>
        <w:t>1.4</w:t>
      </w:r>
      <m:oMath>
        <m:r>
          <m:rPr>
            <m:sty m:val="p"/>
          </m:rPr>
          <w:rPr>
            <w:rFonts w:ascii="Cambria Math" w:hAnsi="Cambria Math"/>
            <w:sz w:val="24"/>
          </w:rPr>
          <m:t>×</m:t>
        </m:r>
      </m:oMath>
      <w:r>
        <w:rPr>
          <w:rFonts w:hint="eastAsia"/>
          <w:sz w:val="24"/>
        </w:rPr>
        <w:t>0.8=1.12</w:t>
      </w:r>
      <w:r>
        <w:rPr>
          <w:rFonts w:hint="eastAsia"/>
          <w:sz w:val="24"/>
        </w:rPr>
        <w:t>（超过</w:t>
      </w:r>
      <w:r>
        <w:rPr>
          <w:rFonts w:hint="eastAsia"/>
          <w:sz w:val="24"/>
        </w:rPr>
        <w:t>1.0</w:t>
      </w:r>
      <w:r>
        <w:rPr>
          <w:rFonts w:hint="eastAsia"/>
          <w:sz w:val="24"/>
        </w:rPr>
        <w:t>一般会被截断为</w:t>
      </w:r>
      <w:r>
        <w:rPr>
          <w:rFonts w:hint="eastAsia"/>
          <w:sz w:val="24"/>
        </w:rPr>
        <w:t>1.0</w:t>
      </w:r>
      <w:r>
        <w:rPr>
          <w:rFonts w:hint="eastAsia"/>
          <w:sz w:val="24"/>
        </w:rPr>
        <w:t>）</w:t>
      </w:r>
    </w:p>
    <w:p w14:paraId="05904FC5" w14:textId="77777777" w:rsidR="008724BF" w:rsidRDefault="008A7C78">
      <w:pPr>
        <w:snapToGrid w:val="0"/>
        <w:spacing w:after="120" w:line="300" w:lineRule="auto"/>
        <w:ind w:firstLineChars="200" w:firstLine="480"/>
        <w:rPr>
          <w:sz w:val="24"/>
        </w:rPr>
      </w:pPr>
      <w:r>
        <w:rPr>
          <w:rFonts w:hint="eastAsia"/>
          <w:sz w:val="24"/>
        </w:rPr>
        <w:t>G</w:t>
      </w:r>
      <w:r>
        <w:rPr>
          <w:rFonts w:hint="eastAsia"/>
          <w:sz w:val="24"/>
        </w:rPr>
        <w:t>：</w:t>
      </w:r>
      <w:r>
        <w:rPr>
          <w:rFonts w:hint="eastAsia"/>
          <w:sz w:val="24"/>
        </w:rPr>
        <w:t>1.4</w:t>
      </w:r>
      <m:oMath>
        <m:r>
          <m:rPr>
            <m:sty m:val="p"/>
          </m:rPr>
          <w:rPr>
            <w:rFonts w:ascii="Cambria Math" w:hAnsi="Cambria Math"/>
            <w:sz w:val="24"/>
          </w:rPr>
          <m:t>×</m:t>
        </m:r>
      </m:oMath>
      <w:r>
        <w:rPr>
          <w:rFonts w:hint="eastAsia"/>
          <w:sz w:val="24"/>
        </w:rPr>
        <w:t>0.6=0.84</w:t>
      </w:r>
    </w:p>
    <w:p w14:paraId="47D277C6" w14:textId="77777777" w:rsidR="008724BF" w:rsidRDefault="008A7C78">
      <w:pPr>
        <w:snapToGrid w:val="0"/>
        <w:spacing w:after="120" w:line="300" w:lineRule="auto"/>
        <w:ind w:firstLineChars="200" w:firstLine="480"/>
        <w:rPr>
          <w:sz w:val="24"/>
        </w:rPr>
      </w:pPr>
      <w:r>
        <w:rPr>
          <w:rFonts w:hint="eastAsia"/>
          <w:sz w:val="24"/>
        </w:rPr>
        <w:t>B</w:t>
      </w:r>
      <w:r>
        <w:rPr>
          <w:rFonts w:hint="eastAsia"/>
          <w:sz w:val="24"/>
        </w:rPr>
        <w:t>：</w:t>
      </w:r>
      <w:r>
        <w:rPr>
          <w:rFonts w:hint="eastAsia"/>
          <w:sz w:val="24"/>
        </w:rPr>
        <w:t>1.4</w:t>
      </w:r>
      <m:oMath>
        <m:r>
          <m:rPr>
            <m:sty m:val="p"/>
          </m:rPr>
          <w:rPr>
            <w:rFonts w:ascii="Cambria Math" w:hAnsi="Cambria Math"/>
            <w:sz w:val="24"/>
          </w:rPr>
          <m:t>×</m:t>
        </m:r>
      </m:oMath>
      <w:r>
        <w:rPr>
          <w:rFonts w:hint="eastAsia"/>
          <w:sz w:val="24"/>
        </w:rPr>
        <w:t>0.2=0.28</w:t>
      </w:r>
    </w:p>
    <w:p w14:paraId="7A4DA1DD" w14:textId="77777777" w:rsidR="008724BF" w:rsidRDefault="008A7C78">
      <w:pPr>
        <w:snapToGrid w:val="0"/>
        <w:spacing w:after="120" w:line="300" w:lineRule="auto"/>
        <w:ind w:firstLineChars="200" w:firstLine="480"/>
        <w:rPr>
          <w:sz w:val="24"/>
        </w:rPr>
      </w:pPr>
      <w:r>
        <w:rPr>
          <w:rFonts w:hint="eastAsia"/>
          <w:sz w:val="24"/>
        </w:rPr>
        <w:t>最终像素颜色为</w:t>
      </w:r>
      <w:r>
        <w:rPr>
          <w:rFonts w:hint="eastAsia"/>
          <w:sz w:val="24"/>
        </w:rPr>
        <w:t>RGB</w:t>
      </w:r>
      <w:r>
        <w:rPr>
          <w:rFonts w:hint="eastAsia"/>
          <w:sz w:val="24"/>
        </w:rPr>
        <w:t>（</w:t>
      </w:r>
      <w:r>
        <w:rPr>
          <w:rFonts w:hint="eastAsia"/>
          <w:sz w:val="24"/>
        </w:rPr>
        <w:t>1.0</w:t>
      </w:r>
      <w:r>
        <w:rPr>
          <w:rFonts w:hint="eastAsia"/>
          <w:sz w:val="24"/>
        </w:rPr>
        <w:t>，</w:t>
      </w:r>
      <w:r>
        <w:rPr>
          <w:rFonts w:hint="eastAsia"/>
          <w:sz w:val="24"/>
        </w:rPr>
        <w:t>0.84</w:t>
      </w:r>
      <w:r>
        <w:rPr>
          <w:rFonts w:hint="eastAsia"/>
          <w:sz w:val="24"/>
        </w:rPr>
        <w:t>，</w:t>
      </w:r>
      <w:r>
        <w:rPr>
          <w:rFonts w:hint="eastAsia"/>
          <w:sz w:val="24"/>
        </w:rPr>
        <w:t>0.28</w:t>
      </w:r>
      <w:r>
        <w:rPr>
          <w:rFonts w:hint="eastAsia"/>
          <w:sz w:val="24"/>
        </w:rPr>
        <w:t>）</w:t>
      </w:r>
    </w:p>
    <w:p w14:paraId="0273E049" w14:textId="77777777" w:rsidR="008724BF" w:rsidRDefault="008A7C78">
      <w:pPr>
        <w:snapToGrid w:val="0"/>
        <w:spacing w:after="120" w:line="300" w:lineRule="auto"/>
        <w:ind w:firstLineChars="200" w:firstLine="480"/>
        <w:rPr>
          <w:sz w:val="24"/>
        </w:rPr>
      </w:pPr>
      <w:r>
        <w:rPr>
          <w:rFonts w:hint="eastAsia"/>
          <w:sz w:val="24"/>
        </w:rPr>
        <w:t>计算出的</w:t>
      </w:r>
      <w:r>
        <w:rPr>
          <w:rFonts w:hint="eastAsia"/>
          <w:sz w:val="24"/>
        </w:rPr>
        <w:t>I</w:t>
      </w:r>
      <w:r>
        <w:rPr>
          <w:rFonts w:hint="eastAsia"/>
          <w:sz w:val="24"/>
        </w:rPr>
        <w:t>值会存储到帧缓冲区，参与每一个</w:t>
      </w:r>
      <w:r>
        <w:rPr>
          <w:sz w:val="24"/>
        </w:rPr>
        <w:t>像素</w:t>
      </w:r>
      <w:r>
        <w:rPr>
          <w:rFonts w:hint="eastAsia"/>
          <w:sz w:val="24"/>
        </w:rPr>
        <w:t>大</w:t>
      </w:r>
      <w:r>
        <w:rPr>
          <w:sz w:val="24"/>
        </w:rPr>
        <w:t>最终颜色和亮度</w:t>
      </w:r>
      <w:r>
        <w:rPr>
          <w:rFonts w:hint="eastAsia"/>
          <w:sz w:val="24"/>
        </w:rPr>
        <w:t>的计算</w:t>
      </w:r>
      <w:r>
        <w:rPr>
          <w:sz w:val="24"/>
        </w:rPr>
        <w:t>，它直接影响</w:t>
      </w:r>
      <w:r>
        <w:rPr>
          <w:rFonts w:hint="eastAsia"/>
          <w:sz w:val="24"/>
        </w:rPr>
        <w:t>模型</w:t>
      </w:r>
      <w:r>
        <w:rPr>
          <w:sz w:val="24"/>
        </w:rPr>
        <w:t>渲染的视觉效果，</w:t>
      </w:r>
      <w:r>
        <w:rPr>
          <w:rFonts w:hint="eastAsia"/>
          <w:sz w:val="24"/>
        </w:rPr>
        <w:t>同时</w:t>
      </w:r>
      <w:r>
        <w:rPr>
          <w:sz w:val="24"/>
        </w:rPr>
        <w:t>与材质系统和其他渲染技术紧密结合，共同构成现代实时渲染管线。</w:t>
      </w:r>
    </w:p>
    <w:p w14:paraId="0B5F2055" w14:textId="77777777" w:rsidR="008724BF" w:rsidRDefault="008A7C78">
      <w:pPr>
        <w:keepNext/>
        <w:keepLines/>
        <w:snapToGrid w:val="0"/>
        <w:spacing w:before="240" w:after="120" w:line="360" w:lineRule="auto"/>
        <w:outlineLvl w:val="1"/>
        <w:rPr>
          <w:rFonts w:eastAsia="黑体"/>
          <w:bCs/>
          <w:sz w:val="24"/>
        </w:rPr>
      </w:pPr>
      <w:bookmarkStart w:id="121" w:name="_Toc191816693"/>
      <w:r>
        <w:rPr>
          <w:rFonts w:eastAsia="黑体" w:hint="eastAsia"/>
          <w:sz w:val="28"/>
          <w:szCs w:val="32"/>
        </w:rPr>
        <w:t>3</w:t>
      </w:r>
      <w:r>
        <w:rPr>
          <w:rFonts w:eastAsia="黑体"/>
          <w:sz w:val="28"/>
          <w:szCs w:val="32"/>
        </w:rPr>
        <w:t>.</w:t>
      </w:r>
      <w:r>
        <w:rPr>
          <w:rFonts w:eastAsia="黑体" w:hint="eastAsia"/>
          <w:sz w:val="28"/>
          <w:szCs w:val="32"/>
        </w:rPr>
        <w:t xml:space="preserve">3 </w:t>
      </w:r>
      <w:r>
        <w:rPr>
          <w:rFonts w:eastAsia="黑体" w:hint="eastAsia"/>
          <w:bCs/>
          <w:sz w:val="24"/>
        </w:rPr>
        <w:t>地质模型纹理方法（创新点）</w:t>
      </w:r>
      <w:bookmarkEnd w:id="121"/>
    </w:p>
    <w:p w14:paraId="2E93144A" w14:textId="77777777" w:rsidR="008724BF" w:rsidRDefault="008A7C78">
      <w:pPr>
        <w:snapToGrid w:val="0"/>
        <w:spacing w:after="120" w:line="300" w:lineRule="auto"/>
        <w:ind w:firstLineChars="200" w:firstLine="480"/>
        <w:rPr>
          <w:sz w:val="24"/>
        </w:rPr>
      </w:pPr>
      <w:r>
        <w:rPr>
          <w:sz w:val="24"/>
        </w:rPr>
        <w:t>3D</w:t>
      </w:r>
      <w:r>
        <w:rPr>
          <w:rFonts w:hint="eastAsia"/>
          <w:sz w:val="24"/>
        </w:rPr>
        <w:t>地质建模必须考虑各种地质因素影响空间形态和岩石物理性质的条件地质体分布复杂</w:t>
      </w:r>
      <w:r>
        <w:rPr>
          <w:sz w:val="24"/>
        </w:rPr>
        <w:fldChar w:fldCharType="begin"/>
      </w:r>
      <w:r>
        <w:rPr>
          <w:sz w:val="24"/>
        </w:rPr>
        <w:instrText xml:space="preserve"> ADDIN ZOTERO_ITEM CSL_CITATION {"citationID":"jZZBECyp","properties":{"formattedCitation":"\\super [60]\\nosupersub{}","plainCitation":"[60]","noteIndex":0},"citationItems":[{"id":140,"uris":["http://zotero.org/users/local/8clMLtyf/items/MRBY9G2W"],"itemData":{"id":140,"type":"article-journal","container-title":"Journal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[60]</w:t>
      </w:r>
      <w:r>
        <w:rPr>
          <w:sz w:val="24"/>
        </w:rPr>
        <w:fldChar w:fldCharType="end"/>
      </w:r>
      <w:r>
        <w:rPr>
          <w:rFonts w:hint="eastAsia"/>
          <w:sz w:val="24"/>
        </w:rPr>
        <w:t>。根</w:t>
      </w:r>
      <w:r>
        <w:rPr>
          <w:sz w:val="24"/>
        </w:rPr>
        <w:t>据实地数据构建</w:t>
      </w:r>
      <w:r>
        <w:rPr>
          <w:sz w:val="24"/>
        </w:rPr>
        <w:t>3D</w:t>
      </w:r>
      <w:r>
        <w:rPr>
          <w:sz w:val="24"/>
        </w:rPr>
        <w:t>地质模型是地质研究中的一项典型任务，</w:t>
      </w:r>
      <w:r>
        <w:rPr>
          <w:sz w:val="24"/>
        </w:rPr>
        <w:fldChar w:fldCharType="begin"/>
      </w:r>
      <w:r>
        <w:rPr>
          <w:sz w:val="24"/>
        </w:rPr>
        <w:instrText xml:space="preserve"> ADDIN ZOTERO_ITEM CSL_CITATION {"citationID":"cfaxSiB9","properties":{"formattedCitation":"\\super [61]\\nosupersub{}","plainCitation":"[61]","noteIndex":0},"citationItems":[{"id":135,"uris":["http://zotero.org/users/local/8clMLtyf/items/EU4VUZB4"],"itemData":{"id":135,"type":"webpage","title":"Surface-Based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[61]</w:t>
      </w:r>
      <w:r>
        <w:rPr>
          <w:sz w:val="24"/>
        </w:rPr>
        <w:fldChar w:fldCharType="end"/>
      </w:r>
      <w:r>
        <w:rPr>
          <w:sz w:val="24"/>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77777777" w:rsidR="008724BF" w:rsidRDefault="008A7C78">
      <w:pPr>
        <w:snapToGrid w:val="0"/>
        <w:spacing w:after="120" w:line="300" w:lineRule="auto"/>
        <w:ind w:firstLineChars="200" w:firstLine="480"/>
        <w:rPr>
          <w:sz w:val="24"/>
        </w:rPr>
      </w:pPr>
      <w:r>
        <w:rPr>
          <w:sz w:val="24"/>
        </w:rPr>
        <w:t>在</w:t>
      </w:r>
      <w:r>
        <w:rPr>
          <w:rFonts w:hint="eastAsia"/>
          <w:sz w:val="24"/>
        </w:rPr>
        <w:t>纹理映射过</w:t>
      </w:r>
      <w:r>
        <w:rPr>
          <w:sz w:val="24"/>
        </w:rPr>
        <w:t>程中，顶点和纹理坐标属于几何信息，是用来描述模型表面形状和如何映射纹理的基础数据</w:t>
      </w:r>
      <w:r>
        <w:rPr>
          <w:sz w:val="24"/>
        </w:rPr>
        <w:fldChar w:fldCharType="begin"/>
      </w:r>
      <w:r>
        <w:rPr>
          <w:sz w:val="24"/>
        </w:rPr>
        <w:instrText xml:space="preserve"> ADDIN ZOTERO_ITEM CSL_CITATION {"citationID":"EfeRH6nt","properties":{"formattedCitation":"\\super [62]\\nosupersub{}","plainCitation":"[62]","noteIndex":0},"citationItems":[{"id":136,"uris":["http://zotero.org/users/local/8clMLtyf/items/EEEQFD4A"],"itemData":{"id":136,"type":"webpage","title":"A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[62]</w:t>
      </w:r>
      <w:r>
        <w:rPr>
          <w:sz w:val="24"/>
        </w:rPr>
        <w:fldChar w:fldCharType="end"/>
      </w:r>
      <w:r>
        <w:rPr>
          <w:sz w:val="24"/>
        </w:rPr>
        <w:t>。而颜色和纹理图像属于图像信息，它们为模型表面提供了真实的视觉效果，通常通过纹理坐标（</w:t>
      </w:r>
      <w:r>
        <w:rPr>
          <w:sz w:val="24"/>
        </w:rPr>
        <w:t>UV</w:t>
      </w:r>
      <w:r>
        <w:rPr>
          <w:sz w:val="24"/>
        </w:rPr>
        <w:t>坐标）与几何顶点进行关联。这种结合几何和图像信息的方式，使得</w:t>
      </w:r>
      <w:r>
        <w:rPr>
          <w:sz w:val="24"/>
        </w:rPr>
        <w:t>3D</w:t>
      </w:r>
      <w:r>
        <w:rPr>
          <w:sz w:val="24"/>
        </w:rPr>
        <w:t>地质模型不仅具备空间结构，还能够呈现不同的地质特征，如岩性、地层、断层等，进一步提升其在地质分析和可视化中的应用价值。</w:t>
      </w:r>
    </w:p>
    <w:p w14:paraId="7A028FA9" w14:textId="77777777" w:rsidR="008724BF" w:rsidRDefault="008A7C78">
      <w:pPr>
        <w:keepNext/>
        <w:keepLines/>
        <w:snapToGrid w:val="0"/>
        <w:spacing w:before="120" w:after="120" w:line="360" w:lineRule="auto"/>
        <w:outlineLvl w:val="2"/>
        <w:rPr>
          <w:rFonts w:eastAsia="黑体"/>
          <w:bCs/>
          <w:sz w:val="24"/>
        </w:rPr>
      </w:pPr>
      <w:bookmarkStart w:id="122" w:name="_Toc191816694"/>
      <w:r>
        <w:rPr>
          <w:rFonts w:eastAsia="黑体"/>
          <w:bCs/>
          <w:sz w:val="24"/>
        </w:rPr>
        <w:t xml:space="preserve">3.3.1 </w:t>
      </w:r>
      <w:r>
        <w:rPr>
          <w:rFonts w:eastAsia="黑体" w:hint="eastAsia"/>
          <w:bCs/>
          <w:sz w:val="24"/>
        </w:rPr>
        <w:t>模型表面</w:t>
      </w:r>
      <w:r>
        <w:rPr>
          <w:rFonts w:eastAsia="黑体"/>
          <w:bCs/>
          <w:sz w:val="24"/>
        </w:rPr>
        <w:t>法向量计算与方向判断</w:t>
      </w:r>
      <w:bookmarkEnd w:id="122"/>
      <w:r>
        <w:rPr>
          <w:rFonts w:eastAsia="黑体"/>
          <w:bCs/>
          <w:sz w:val="24"/>
        </w:rPr>
        <w:tab/>
      </w:r>
    </w:p>
    <w:p w14:paraId="424A960C" w14:textId="77777777" w:rsidR="008724BF" w:rsidRDefault="008A7C78">
      <w:pPr>
        <w:snapToGrid w:val="0"/>
        <w:spacing w:after="120" w:line="300" w:lineRule="auto"/>
        <w:ind w:firstLineChars="200" w:firstLine="480"/>
        <w:rPr>
          <w:sz w:val="24"/>
        </w:rPr>
      </w:pPr>
      <w:r>
        <w:rPr>
          <w:sz w:val="24"/>
        </w:rPr>
        <w:t>在三维地质建模的纹理</w:t>
      </w:r>
      <w:r>
        <w:rPr>
          <w:sz w:val="24"/>
        </w:rPr>
        <w:t>UV</w:t>
      </w:r>
      <w:r>
        <w:rPr>
          <w:sz w:val="24"/>
        </w:rPr>
        <w:t>计算过程中，模型表面法向量和方向的正确计算是</w:t>
      </w:r>
      <w:r>
        <w:rPr>
          <w:rFonts w:hint="eastAsia"/>
          <w:sz w:val="24"/>
        </w:rPr>
        <w:t>判断纹理</w:t>
      </w:r>
      <w:r>
        <w:rPr>
          <w:rFonts w:hint="eastAsia"/>
          <w:sz w:val="24"/>
        </w:rPr>
        <w:t>UV</w:t>
      </w:r>
      <w:r>
        <w:rPr>
          <w:rFonts w:hint="eastAsia"/>
          <w:sz w:val="24"/>
        </w:rPr>
        <w:t>投影坐标平面的前提</w:t>
      </w:r>
      <w:r>
        <w:rPr>
          <w:sz w:val="24"/>
        </w:rPr>
        <w:t>。法向量</w:t>
      </w:r>
      <w:r>
        <w:rPr>
          <w:rFonts w:hint="eastAsia"/>
          <w:sz w:val="24"/>
        </w:rPr>
        <w:t>数据代表模型表面三角面片</w:t>
      </w:r>
      <w:r>
        <w:rPr>
          <w:sz w:val="24"/>
        </w:rPr>
        <w:t>的方向属性，</w:t>
      </w:r>
      <w:r>
        <w:rPr>
          <w:rFonts w:hint="eastAsia"/>
          <w:sz w:val="24"/>
        </w:rPr>
        <w:t>是选择合适投影平面进行</w:t>
      </w:r>
      <w:r>
        <w:rPr>
          <w:sz w:val="24"/>
        </w:rPr>
        <w:t>纹理映射投影</w:t>
      </w:r>
      <w:r>
        <w:rPr>
          <w:rFonts w:hint="eastAsia"/>
          <w:sz w:val="24"/>
        </w:rPr>
        <w:t>的关键数据</w:t>
      </w:r>
      <w:r>
        <w:rPr>
          <w:sz w:val="24"/>
        </w:rPr>
        <w:t>。此外，法向量还在光照计算中扮演重要角色，</w:t>
      </w:r>
      <w:r>
        <w:rPr>
          <w:rFonts w:hint="eastAsia"/>
          <w:sz w:val="24"/>
        </w:rPr>
        <w:t>在可视化系统中</w:t>
      </w:r>
      <w:r>
        <w:rPr>
          <w:sz w:val="24"/>
        </w:rPr>
        <w:t>决定光线的入射角度和表面反射强度。</w:t>
      </w:r>
    </w:p>
    <w:p w14:paraId="3411CA42" w14:textId="77777777" w:rsidR="008724BF" w:rsidRDefault="008A7C78">
      <w:pPr>
        <w:snapToGrid w:val="0"/>
        <w:spacing w:after="120" w:line="300" w:lineRule="auto"/>
        <w:ind w:firstLineChars="200" w:firstLine="480"/>
        <w:rPr>
          <w:sz w:val="24"/>
        </w:rPr>
      </w:pPr>
      <w:r>
        <w:rPr>
          <w:rFonts w:hint="eastAsia"/>
          <w:sz w:val="24"/>
        </w:rPr>
        <w:t>本论文地质模型大都为三角网格结构，故需要计算模型表面</w:t>
      </w:r>
      <w:r>
        <w:rPr>
          <w:sz w:val="24"/>
        </w:rPr>
        <w:t>三角形面片</w:t>
      </w:r>
      <w:r>
        <w:rPr>
          <w:rFonts w:hint="eastAsia"/>
          <w:sz w:val="24"/>
        </w:rPr>
        <w:t>的法向量</w:t>
      </w:r>
      <w:r>
        <w:rPr>
          <w:sz w:val="24"/>
        </w:rPr>
        <w:t>，</w:t>
      </w:r>
      <w:r>
        <w:rPr>
          <w:rFonts w:hint="eastAsia"/>
          <w:sz w:val="24"/>
        </w:rPr>
        <w:t>假设</w:t>
      </w:r>
      <w:r>
        <w:rPr>
          <w:sz w:val="24"/>
        </w:rPr>
        <w:t>顶点分别为</w:t>
      </w:r>
      <w:r>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Pr>
          <w:sz w:val="24"/>
        </w:rPr>
        <w:t xml:space="preserve">, </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e>
        </m:d>
      </m:oMath>
      <w:r>
        <w:rPr>
          <w:rFonts w:hint="eastAsia"/>
          <w:sz w:val="24"/>
        </w:rPr>
        <w:t>和</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e>
        </m:d>
      </m:oMath>
      <w:r>
        <w:rPr>
          <w:rFonts w:hint="eastAsia"/>
          <w:sz w:val="24"/>
        </w:rPr>
        <w:t>，模型表面</w:t>
      </w:r>
      <w:r>
        <w:rPr>
          <w:sz w:val="24"/>
        </w:rPr>
        <w:t>法向量可以通过公式</w:t>
      </w:r>
      <w:r>
        <w:rPr>
          <w:rFonts w:hint="eastAsia"/>
          <w:sz w:val="24"/>
        </w:rPr>
        <w:t>（</w:t>
      </w:r>
      <w:r>
        <w:rPr>
          <w:rFonts w:hint="eastAsia"/>
          <w:sz w:val="24"/>
        </w:rPr>
        <w:t>3.5</w:t>
      </w:r>
      <w:r>
        <w:rPr>
          <w:rFonts w:hint="eastAsia"/>
          <w:sz w:val="24"/>
        </w:rPr>
        <w:t>）</w:t>
      </w:r>
      <w:r>
        <w:rPr>
          <w:sz w:val="24"/>
        </w:rPr>
        <w:t>计算：</w:t>
      </w:r>
    </w:p>
    <w:p w14:paraId="29890897" w14:textId="77777777" w:rsidR="008724BF" w:rsidRDefault="008A7C78">
      <w:pPr>
        <w:snapToGrid w:val="0"/>
        <w:spacing w:after="120" w:line="300" w:lineRule="auto"/>
        <w:ind w:firstLineChars="200" w:firstLine="480"/>
        <w:jc w:val="right"/>
        <w:rPr>
          <w:sz w:val="24"/>
        </w:rPr>
      </w:pPr>
      <m:oMath>
        <m:r>
          <w:rPr>
            <w:rFonts w:ascii="Cambria Math" w:hAnsi="Cambria Math"/>
            <w:sz w:val="24"/>
          </w:rPr>
          <m:t>N</m:t>
        </m:r>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e>
        </m:d>
      </m:oMath>
      <w:r>
        <w:rPr>
          <w:rFonts w:hint="eastAsia"/>
          <w:sz w:val="24"/>
        </w:rPr>
        <w:t xml:space="preserve">              </w:t>
      </w:r>
      <w:r>
        <w:rPr>
          <w:rFonts w:hint="eastAsia"/>
          <w:sz w:val="24"/>
        </w:rPr>
        <w:t>（</w:t>
      </w:r>
      <w:r>
        <w:rPr>
          <w:rFonts w:hint="eastAsia"/>
          <w:sz w:val="24"/>
        </w:rPr>
        <w:t>3.8</w:t>
      </w:r>
      <w:r>
        <w:rPr>
          <w:rFonts w:hint="eastAsia"/>
          <w:sz w:val="24"/>
        </w:rPr>
        <w:t>）</w:t>
      </w:r>
    </w:p>
    <w:p w14:paraId="42F0F462" w14:textId="77777777" w:rsidR="008724BF" w:rsidRDefault="008A7C78">
      <w:pPr>
        <w:snapToGrid w:val="0"/>
        <w:spacing w:after="120" w:line="300" w:lineRule="auto"/>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Pr>
          <w:rFonts w:hint="eastAsia"/>
          <w:sz w:val="24"/>
        </w:rPr>
        <w:t>；</w:t>
      </w:r>
      <m:oMath>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sty m:val="p"/>
                  </m:rPr>
                  <w:rPr>
                    <w:rFonts w:ascii="Cambria Math" w:hAnsi="Cambria Math"/>
                    <w:sz w:val="24"/>
                  </w:rPr>
                  <m:t>1</m:t>
                </m:r>
              </m:sub>
            </m:sSub>
          </m:e>
        </m:d>
      </m:oMath>
      <w:r>
        <w:rPr>
          <w:rFonts w:hint="eastAsia"/>
          <w:sz w:val="24"/>
        </w:rPr>
        <w:t>；</w:t>
      </w:r>
      <m:oMath>
        <m:r>
          <m:rPr>
            <m:sty m:val="p"/>
          </m:rPr>
          <w:rPr>
            <w:rFonts w:ascii="Cambria Math" w:hAnsi="Cambria Math"/>
            <w:sz w:val="24"/>
          </w:rPr>
          <w:lastRenderedPageBreak/>
          <m:t>×</m:t>
        </m:r>
      </m:oMath>
      <w:r>
        <w:rPr>
          <w:sz w:val="24"/>
        </w:rPr>
        <w:t xml:space="preserve"> </w:t>
      </w:r>
      <w:r>
        <w:rPr>
          <w:sz w:val="24"/>
        </w:rPr>
        <w:t>表示向量叉积</w:t>
      </w:r>
      <w:r>
        <w:rPr>
          <w:rFonts w:hint="eastAsia"/>
          <w:sz w:val="24"/>
        </w:rPr>
        <w:t>。</w:t>
      </w:r>
    </w:p>
    <w:p w14:paraId="267CB15C" w14:textId="77777777" w:rsidR="008724BF" w:rsidRDefault="008A7C78">
      <w:pPr>
        <w:snapToGrid w:val="0"/>
        <w:spacing w:after="120" w:line="300" w:lineRule="auto"/>
        <w:jc w:val="center"/>
        <w:rPr>
          <w:sz w:val="24"/>
        </w:rPr>
      </w:pPr>
      <w:r>
        <w:rPr>
          <w:noProof/>
          <w14:ligatures w14:val="standardContextual"/>
        </w:rPr>
        <w:drawing>
          <wp:inline distT="0" distB="0" distL="0" distR="0" wp14:anchorId="0470FBA6" wp14:editId="7D72B0F2">
            <wp:extent cx="4605655" cy="2943225"/>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图片 1"/>
                    <pic:cNvPicPr>
                      <a:picLocks noChangeAspect="1"/>
                    </pic:cNvPicPr>
                  </pic:nvPicPr>
                  <pic:blipFill>
                    <a:blip r:embed="rId39"/>
                    <a:stretch>
                      <a:fillRect/>
                    </a:stretch>
                  </pic:blipFill>
                  <pic:spPr>
                    <a:xfrm>
                      <a:off x="0" y="0"/>
                      <a:ext cx="4611366" cy="2947175"/>
                    </a:xfrm>
                    <a:prstGeom prst="rect">
                      <a:avLst/>
                    </a:prstGeom>
                  </pic:spPr>
                </pic:pic>
              </a:graphicData>
            </a:graphic>
          </wp:inline>
        </w:drawing>
      </w:r>
    </w:p>
    <w:p w14:paraId="18ACDAE9" w14:textId="4C4C98A6"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3</w:t>
      </w:r>
      <w:r>
        <w:rPr>
          <w:color w:val="000000"/>
          <w:szCs w:val="21"/>
        </w:rPr>
        <w:t>.</w:t>
      </w:r>
      <w:r>
        <w:rPr>
          <w:rFonts w:hint="eastAsia"/>
          <w:color w:val="000000"/>
          <w:szCs w:val="21"/>
        </w:rPr>
        <w:t>3.1</w:t>
      </w:r>
      <w:r>
        <w:rPr>
          <w:color w:val="000000"/>
          <w:szCs w:val="21"/>
        </w:rPr>
        <w:t xml:space="preserve"> </w:t>
      </w:r>
      <w:r>
        <w:rPr>
          <w:rFonts w:hint="eastAsia"/>
          <w:sz w:val="24"/>
        </w:rPr>
        <w:t>模型表面法向量示意图</w:t>
      </w:r>
      <w:ins w:id="123" w:author="h" w:date="2025-03-03T11:52:00Z">
        <w:r w:rsidR="00EE6CD3">
          <w:rPr>
            <w:rFonts w:hint="eastAsia"/>
            <w:sz w:val="24"/>
          </w:rPr>
          <w:t xml:space="preserve"> </w:t>
        </w:r>
        <w:r w:rsidR="00EE6CD3">
          <w:rPr>
            <w:rFonts w:hint="eastAsia"/>
            <w:sz w:val="24"/>
          </w:rPr>
          <w:t>（补充过程图）</w:t>
        </w:r>
      </w:ins>
    </w:p>
    <w:p w14:paraId="5D266EFC"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3</w:t>
      </w:r>
      <w:r>
        <w:rPr>
          <w:color w:val="000000"/>
          <w:szCs w:val="21"/>
        </w:rPr>
        <w:t>.</w:t>
      </w:r>
      <w:r>
        <w:rPr>
          <w:rFonts w:hint="eastAsia"/>
          <w:color w:val="000000"/>
          <w:szCs w:val="21"/>
        </w:rPr>
        <w:t xml:space="preserve">3.1 </w:t>
      </w:r>
      <w:r>
        <w:rPr>
          <w:color w:val="000000"/>
          <w:szCs w:val="21"/>
        </w:rPr>
        <w:t>Schematic diagram of normal vector on the surface of the model</w:t>
      </w:r>
    </w:p>
    <w:p w14:paraId="055A7286" w14:textId="77777777" w:rsidR="008724BF" w:rsidRDefault="008A7C78">
      <w:pPr>
        <w:snapToGrid w:val="0"/>
        <w:spacing w:after="120" w:line="300" w:lineRule="auto"/>
        <w:ind w:firstLineChars="200" w:firstLine="480"/>
        <w:rPr>
          <w:sz w:val="24"/>
        </w:rPr>
      </w:pPr>
      <w:r>
        <w:rPr>
          <w:rFonts w:hint="eastAsia"/>
          <w:sz w:val="24"/>
        </w:rPr>
        <w:t>如图</w:t>
      </w:r>
      <w:r>
        <w:rPr>
          <w:rFonts w:hint="eastAsia"/>
          <w:sz w:val="24"/>
        </w:rPr>
        <w:t>3.3.2</w:t>
      </w:r>
      <w:r>
        <w:rPr>
          <w:rFonts w:hint="eastAsia"/>
          <w:sz w:val="24"/>
        </w:rPr>
        <w:t>所示我们将模型表面法向量拆分为</w:t>
      </w:r>
      <w:r>
        <w:rPr>
          <w:rFonts w:hint="eastAsia"/>
          <w:sz w:val="24"/>
        </w:rPr>
        <w:t>x</w:t>
      </w:r>
      <w:r>
        <w:rPr>
          <w:rFonts w:hint="eastAsia"/>
          <w:sz w:val="24"/>
        </w:rPr>
        <w:t>、</w:t>
      </w:r>
      <w:r>
        <w:rPr>
          <w:rFonts w:hint="eastAsia"/>
          <w:sz w:val="24"/>
        </w:rPr>
        <w:t>y</w:t>
      </w:r>
      <w:r>
        <w:rPr>
          <w:rFonts w:hint="eastAsia"/>
          <w:sz w:val="24"/>
        </w:rPr>
        <w:t>、</w:t>
      </w:r>
      <w:r>
        <w:rPr>
          <w:rFonts w:hint="eastAsia"/>
          <w:sz w:val="24"/>
        </w:rPr>
        <w:t>z</w:t>
      </w:r>
      <w:r>
        <w:rPr>
          <w:rFonts w:hint="eastAsia"/>
          <w:sz w:val="24"/>
        </w:rPr>
        <w:t>三个分量进行</w:t>
      </w:r>
      <w:r>
        <w:rPr>
          <w:sz w:val="24"/>
        </w:rPr>
        <w:t>判断</w:t>
      </w:r>
      <w:r>
        <w:rPr>
          <w:rFonts w:hint="eastAsia"/>
          <w:sz w:val="24"/>
        </w:rPr>
        <w:t>，</w:t>
      </w:r>
      <w:r>
        <w:rPr>
          <w:sz w:val="24"/>
        </w:rPr>
        <w:t>法向量的</w:t>
      </w:r>
      <w:r>
        <w:rPr>
          <w:rFonts w:hint="eastAsia"/>
          <w:sz w:val="24"/>
        </w:rPr>
        <w:t>分量大小的</w:t>
      </w:r>
      <w:r>
        <w:rPr>
          <w:sz w:val="24"/>
        </w:rPr>
        <w:t>判断主要用于选择纹理映射的投影面（如</w:t>
      </w:r>
      <w:r>
        <w:rPr>
          <w:sz w:val="24"/>
        </w:rPr>
        <w:t xml:space="preserve"> X-Y </w:t>
      </w:r>
      <w:r>
        <w:rPr>
          <w:sz w:val="24"/>
        </w:rPr>
        <w:t>平面、</w:t>
      </w:r>
      <w:r>
        <w:rPr>
          <w:sz w:val="24"/>
        </w:rPr>
        <w:t xml:space="preserve">X-Z </w:t>
      </w:r>
      <w:r>
        <w:rPr>
          <w:sz w:val="24"/>
        </w:rPr>
        <w:t>平面等）。</w:t>
      </w:r>
    </w:p>
    <w:p w14:paraId="0E4E83CB" w14:textId="77777777" w:rsidR="008724BF" w:rsidRDefault="008A7C78">
      <w:pPr>
        <w:snapToGrid w:val="0"/>
        <w:spacing w:after="120" w:line="300" w:lineRule="auto"/>
        <w:jc w:val="center"/>
        <w:rPr>
          <w:sz w:val="24"/>
        </w:rPr>
      </w:pPr>
      <w:r>
        <w:rPr>
          <w:noProof/>
          <w:sz w:val="24"/>
        </w:rPr>
        <w:drawing>
          <wp:inline distT="0" distB="0" distL="0" distR="0" wp14:anchorId="33FB231C" wp14:editId="447EB1ED">
            <wp:extent cx="1816735" cy="1732280"/>
            <wp:effectExtent l="0" t="0" r="0" b="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图片 1"/>
                    <pic:cNvPicPr>
                      <a:picLocks noChangeAspect="1"/>
                    </pic:cNvPicPr>
                  </pic:nvPicPr>
                  <pic:blipFill>
                    <a:blip r:embed="rId40"/>
                    <a:stretch>
                      <a:fillRect/>
                    </a:stretch>
                  </pic:blipFill>
                  <pic:spPr>
                    <a:xfrm>
                      <a:off x="0" y="0"/>
                      <a:ext cx="1846282" cy="1760741"/>
                    </a:xfrm>
                    <a:prstGeom prst="rect">
                      <a:avLst/>
                    </a:prstGeom>
                  </pic:spPr>
                </pic:pic>
              </a:graphicData>
            </a:graphic>
          </wp:inline>
        </w:drawing>
      </w:r>
    </w:p>
    <w:p w14:paraId="233C42F4" w14:textId="77777777"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3</w:t>
      </w:r>
      <w:r>
        <w:rPr>
          <w:color w:val="000000"/>
          <w:szCs w:val="21"/>
        </w:rPr>
        <w:t>.</w:t>
      </w:r>
      <w:r>
        <w:rPr>
          <w:rFonts w:hint="eastAsia"/>
          <w:color w:val="000000"/>
          <w:szCs w:val="21"/>
        </w:rPr>
        <w:t>3.2</w:t>
      </w:r>
      <w:r>
        <w:rPr>
          <w:color w:val="000000"/>
          <w:szCs w:val="21"/>
        </w:rPr>
        <w:t xml:space="preserve"> </w:t>
      </w:r>
      <w:r>
        <w:rPr>
          <w:rFonts w:hint="eastAsia"/>
          <w:sz w:val="24"/>
        </w:rPr>
        <w:t>法向量分量示意图</w:t>
      </w:r>
    </w:p>
    <w:p w14:paraId="58839C78"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3</w:t>
      </w:r>
      <w:r>
        <w:rPr>
          <w:color w:val="000000"/>
          <w:szCs w:val="21"/>
        </w:rPr>
        <w:t>.</w:t>
      </w:r>
      <w:r>
        <w:rPr>
          <w:rFonts w:hint="eastAsia"/>
          <w:color w:val="000000"/>
          <w:szCs w:val="21"/>
        </w:rPr>
        <w:t>3.2</w:t>
      </w:r>
      <w:r>
        <w:rPr>
          <w:color w:val="000000"/>
          <w:szCs w:val="21"/>
        </w:rPr>
        <w:t xml:space="preserve"> Schematic diagram of normal vector components</w:t>
      </w:r>
    </w:p>
    <w:p w14:paraId="0CAFE735" w14:textId="77777777" w:rsidR="008724BF" w:rsidRDefault="008A7C78">
      <w:pPr>
        <w:snapToGrid w:val="0"/>
        <w:spacing w:after="120" w:line="300" w:lineRule="auto"/>
        <w:ind w:firstLineChars="200" w:firstLine="480"/>
        <w:rPr>
          <w:sz w:val="24"/>
        </w:rPr>
      </w:pPr>
      <w:r>
        <w:rPr>
          <w:sz w:val="24"/>
        </w:rPr>
        <w:t>根据法向量</w:t>
      </w:r>
      <w:r>
        <w:rPr>
          <w:rFonts w:hint="eastAsia"/>
          <w:sz w:val="24"/>
        </w:rPr>
        <w:t>各个</w:t>
      </w:r>
      <w:r>
        <w:rPr>
          <w:sz w:val="24"/>
        </w:rPr>
        <w:t>分量</w:t>
      </w:r>
      <w:r>
        <w:rPr>
          <w:rFonts w:hint="eastAsia"/>
          <w:sz w:val="24"/>
        </w:rPr>
        <w:t>的绝对值大</w:t>
      </w:r>
      <w:r>
        <w:rPr>
          <w:sz w:val="24"/>
        </w:rPr>
        <w:t>小，确定其主要方向。例如：</w:t>
      </w:r>
    </w:p>
    <w:p w14:paraId="53459D5E" w14:textId="77777777" w:rsidR="008724BF" w:rsidRDefault="008A7C78">
      <w:pPr>
        <w:snapToGrid w:val="0"/>
        <w:spacing w:after="120" w:line="300" w:lineRule="auto"/>
        <w:ind w:firstLineChars="200" w:firstLine="480"/>
        <w:rPr>
          <w:sz w:val="24"/>
        </w:rPr>
      </w:pPr>
      <w:r>
        <w:rPr>
          <w:sz w:val="24"/>
        </w:rPr>
        <w:tab/>
        <w:t xml:space="preserve">a. </w:t>
      </w:r>
      <w:r>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Pr>
          <w:sz w:val="24"/>
        </w:rPr>
        <w:t>，则</w:t>
      </w:r>
      <w:r>
        <w:rPr>
          <w:rFonts w:hint="eastAsia"/>
          <w:sz w:val="24"/>
        </w:rPr>
        <w:t>X</w:t>
      </w:r>
      <w:r>
        <w:rPr>
          <w:rFonts w:hint="eastAsia"/>
          <w:sz w:val="24"/>
        </w:rPr>
        <w:t>轴为主导方向，选</w:t>
      </w:r>
      <w:r>
        <w:rPr>
          <w:sz w:val="24"/>
        </w:rPr>
        <w:t>择</w:t>
      </w:r>
      <w:r>
        <w:rPr>
          <w:sz w:val="24"/>
        </w:rPr>
        <w:t xml:space="preserve"> </w:t>
      </w:r>
      <w:r>
        <w:rPr>
          <w:rFonts w:hint="eastAsia"/>
          <w:sz w:val="24"/>
        </w:rPr>
        <w:t>Z</w:t>
      </w:r>
      <w:r>
        <w:rPr>
          <w:sz w:val="24"/>
        </w:rPr>
        <w:t xml:space="preserve">-Y </w:t>
      </w:r>
      <w:r>
        <w:rPr>
          <w:sz w:val="24"/>
        </w:rPr>
        <w:t>平面进行映射</w:t>
      </w:r>
      <w:r>
        <w:rPr>
          <w:rFonts w:hint="eastAsia"/>
          <w:sz w:val="24"/>
        </w:rPr>
        <w:t>。</w:t>
      </w:r>
    </w:p>
    <w:p w14:paraId="30B2F312" w14:textId="77777777" w:rsidR="008724BF" w:rsidRDefault="008A7C78">
      <w:pPr>
        <w:snapToGrid w:val="0"/>
        <w:spacing w:after="120" w:line="300" w:lineRule="auto"/>
        <w:ind w:firstLineChars="200" w:firstLine="480"/>
        <w:rPr>
          <w:sz w:val="24"/>
        </w:rPr>
      </w:pPr>
      <w:r>
        <w:rPr>
          <w:sz w:val="24"/>
        </w:rPr>
        <w:tab/>
        <w:t xml:space="preserve">b. </w:t>
      </w:r>
      <w:r>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oMath>
      <w:r>
        <w:rPr>
          <w:sz w:val="24"/>
        </w:rPr>
        <w:t>，则</w:t>
      </w:r>
      <w:r>
        <w:rPr>
          <w:sz w:val="24"/>
        </w:rPr>
        <w:t>Z</w:t>
      </w:r>
      <w:r>
        <w:rPr>
          <w:rFonts w:hint="eastAsia"/>
          <w:sz w:val="24"/>
        </w:rPr>
        <w:t>轴为主导方向，</w:t>
      </w:r>
      <w:r>
        <w:rPr>
          <w:sz w:val="24"/>
        </w:rPr>
        <w:t>则选择</w:t>
      </w:r>
      <w:r>
        <w:rPr>
          <w:sz w:val="24"/>
        </w:rPr>
        <w:t xml:space="preserve"> X-Y </w:t>
      </w:r>
      <w:r>
        <w:rPr>
          <w:sz w:val="24"/>
        </w:rPr>
        <w:t>平面进行映射</w:t>
      </w:r>
      <w:r>
        <w:rPr>
          <w:rFonts w:hint="eastAsia"/>
          <w:sz w:val="24"/>
        </w:rPr>
        <w:t>。</w:t>
      </w:r>
    </w:p>
    <w:p w14:paraId="34B0EB2C" w14:textId="77777777" w:rsidR="008724BF" w:rsidRDefault="008A7C78">
      <w:pPr>
        <w:snapToGrid w:val="0"/>
        <w:spacing w:after="120" w:line="300" w:lineRule="auto"/>
        <w:ind w:firstLineChars="200" w:firstLine="480"/>
        <w:rPr>
          <w:sz w:val="24"/>
        </w:rPr>
      </w:pPr>
      <w:r>
        <w:rPr>
          <w:rFonts w:hint="eastAsia"/>
          <w:sz w:val="24"/>
        </w:rPr>
        <w:lastRenderedPageBreak/>
        <w:t xml:space="preserve">   c</w:t>
      </w:r>
      <w:r>
        <w:rPr>
          <w:sz w:val="24"/>
        </w:rPr>
        <w:t xml:space="preserve">. </w:t>
      </w:r>
      <w:r>
        <w:rPr>
          <w:sz w:val="24"/>
        </w:rPr>
        <w:t>若</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x</m:t>
                </m:r>
              </m:sub>
            </m:sSub>
          </m:e>
        </m:d>
      </m:oMath>
      <w:r>
        <w:rPr>
          <w:sz w:val="24"/>
        </w:rPr>
        <w:t>且</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y</m:t>
                </m:r>
              </m:sub>
            </m:sSub>
          </m:e>
        </m:d>
        <m:r>
          <m:rPr>
            <m:sty m:val="p"/>
          </m:rPr>
          <w:rPr>
            <w:rFonts w:ascii="Cambria Math" w:hAnsi="Cambria Math"/>
            <w:sz w:val="24"/>
          </w:rPr>
          <m:t>&gt;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N</m:t>
                </m:r>
              </m:e>
              <m:sub>
                <m:r>
                  <w:rPr>
                    <w:rFonts w:ascii="Cambria Math" w:hAnsi="Cambria Math"/>
                    <w:sz w:val="24"/>
                  </w:rPr>
                  <m:t>z</m:t>
                </m:r>
              </m:sub>
            </m:sSub>
          </m:e>
        </m:d>
      </m:oMath>
      <w:r>
        <w:rPr>
          <w:sz w:val="24"/>
        </w:rPr>
        <w:t>，则</w:t>
      </w:r>
      <w:r>
        <w:rPr>
          <w:sz w:val="24"/>
        </w:rPr>
        <w:t>Y</w:t>
      </w:r>
      <w:r>
        <w:rPr>
          <w:rFonts w:hint="eastAsia"/>
          <w:sz w:val="24"/>
        </w:rPr>
        <w:t>轴为主导方向，</w:t>
      </w:r>
      <w:r>
        <w:rPr>
          <w:sz w:val="24"/>
        </w:rPr>
        <w:t>则选择</w:t>
      </w:r>
      <w:r>
        <w:rPr>
          <w:sz w:val="24"/>
        </w:rPr>
        <w:t xml:space="preserve"> X-Z </w:t>
      </w:r>
      <w:r>
        <w:rPr>
          <w:sz w:val="24"/>
        </w:rPr>
        <w:t>平面进行映射</w:t>
      </w:r>
      <w:r>
        <w:rPr>
          <w:rFonts w:hint="eastAsia"/>
          <w:sz w:val="24"/>
        </w:rPr>
        <w:t>。</w:t>
      </w:r>
    </w:p>
    <w:p w14:paraId="5C23BDCC" w14:textId="77777777" w:rsidR="008724BF" w:rsidRDefault="008A7C78">
      <w:pPr>
        <w:snapToGrid w:val="0"/>
        <w:spacing w:after="120" w:line="300" w:lineRule="auto"/>
        <w:ind w:firstLineChars="200" w:firstLine="480"/>
        <w:rPr>
          <w:sz w:val="24"/>
        </w:rPr>
      </w:pPr>
      <w:r>
        <w:rPr>
          <w:rFonts w:hint="eastAsia"/>
          <w:sz w:val="24"/>
        </w:rPr>
        <w:t>投影面的选择，是为了选择更合适的包围盒平面进行投影并进一步计算</w:t>
      </w:r>
      <w:r>
        <w:rPr>
          <w:rFonts w:hint="eastAsia"/>
          <w:sz w:val="24"/>
        </w:rPr>
        <w:t>UV</w:t>
      </w:r>
      <w:r>
        <w:rPr>
          <w:rFonts w:hint="eastAsia"/>
          <w:sz w:val="24"/>
        </w:rPr>
        <w:t>坐标。</w:t>
      </w:r>
    </w:p>
    <w:p w14:paraId="77FBD329" w14:textId="77777777" w:rsidR="008724BF" w:rsidRDefault="008A7C78">
      <w:pPr>
        <w:keepNext/>
        <w:keepLines/>
        <w:snapToGrid w:val="0"/>
        <w:spacing w:before="120" w:after="120" w:line="360" w:lineRule="auto"/>
        <w:outlineLvl w:val="2"/>
        <w:rPr>
          <w:rFonts w:eastAsia="黑体"/>
          <w:bCs/>
          <w:sz w:val="24"/>
        </w:rPr>
      </w:pPr>
      <w:bookmarkStart w:id="124" w:name="_Toc191816695"/>
      <w:r>
        <w:rPr>
          <w:rFonts w:eastAsia="黑体"/>
          <w:bCs/>
          <w:sz w:val="24"/>
        </w:rPr>
        <w:t xml:space="preserve">3.3.2 </w:t>
      </w:r>
      <w:r>
        <w:rPr>
          <w:rFonts w:eastAsia="黑体"/>
          <w:bCs/>
          <w:sz w:val="24"/>
        </w:rPr>
        <w:t>纹理包围盒计算</w:t>
      </w:r>
      <w:bookmarkEnd w:id="124"/>
    </w:p>
    <w:p w14:paraId="17E922CA"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sz w:val="24"/>
        </w:rPr>
        <w:t>包围盒（</w:t>
      </w:r>
      <w:r>
        <w:rPr>
          <w:rFonts w:ascii="Cambria Math" w:hAnsi="Cambria Math"/>
          <w:sz w:val="24"/>
        </w:rPr>
        <w:t>Bounding Box</w:t>
      </w:r>
      <w:r>
        <w:rPr>
          <w:rFonts w:ascii="Cambria Math" w:hAnsi="Cambria Math"/>
          <w:sz w:val="24"/>
        </w:rPr>
        <w:t>）的计算是</w:t>
      </w:r>
      <w:bookmarkStart w:id="125" w:name="_Hlk191408490"/>
      <w:r>
        <w:rPr>
          <w:rFonts w:ascii="Cambria Math" w:hAnsi="Cambria Math"/>
          <w:sz w:val="24"/>
        </w:rPr>
        <w:t>三维地质建模</w:t>
      </w:r>
      <w:bookmarkEnd w:id="125"/>
      <w:r>
        <w:rPr>
          <w:rFonts w:ascii="Cambria Math" w:hAnsi="Cambria Math"/>
          <w:sz w:val="24"/>
        </w:rPr>
        <w:t>中常用的几何操作，</w:t>
      </w:r>
      <w:r>
        <w:rPr>
          <w:rFonts w:ascii="Cambria Math" w:hAnsi="Cambria Math" w:hint="eastAsia"/>
          <w:sz w:val="24"/>
        </w:rPr>
        <w:t>常用于碰撞检测、网格相交等等</w:t>
      </w:r>
      <w:r>
        <w:rPr>
          <w:rFonts w:ascii="Cambria Math" w:hAnsi="Cambria Math"/>
          <w:sz w:val="24"/>
        </w:rPr>
        <w:fldChar w:fldCharType="begin"/>
      </w:r>
      <w:r>
        <w:rPr>
          <w:rFonts w:ascii="Cambria Math" w:hAnsi="Cambria Math"/>
          <w:sz w:val="24"/>
        </w:rPr>
        <w:instrText xml:space="preserve"> ADDIN ZOTERO_ITEM CSL_CITATION {"citationID":"wjdQHUNQ","properties":{"formattedCitation":"\\super [63-67]\\nosupersub{}","plainCitation":"[63-67]","noteIndex":0},"citationItems":[{"id":104,"uris":["http://zotero.org/users/local/8clMLtyf/items/3UCY8KXK"]</w:instrText>
      </w:r>
      <w:r>
        <w:rPr>
          <w:rFonts w:ascii="Cambria Math" w:hAnsi="Cambria Math" w:hint="eastAsia"/>
          <w:sz w:val="24"/>
        </w:rPr>
        <w:instrText>,"itemData":{"id":104,"type":"paper-conference","abstract":"</w:instrText>
      </w:r>
      <w:r>
        <w:rPr>
          <w:rFonts w:ascii="Cambria Math" w:hAnsi="Cambria Math" w:hint="eastAsia"/>
          <w:sz w:val="24"/>
        </w:rPr>
        <w:instrText>在三维地质建模中</w:instrText>
      </w:r>
      <w:r>
        <w:rPr>
          <w:rFonts w:ascii="Cambria Math" w:hAnsi="Cambria Math" w:hint="eastAsia"/>
          <w:sz w:val="24"/>
        </w:rPr>
        <w:instrText>,</w:instrText>
      </w:r>
      <w:r>
        <w:rPr>
          <w:rFonts w:ascii="Cambria Math" w:hAnsi="Cambria Math" w:hint="eastAsia"/>
          <w:sz w:val="24"/>
        </w:rPr>
        <w:instrText>三角网格模型间的求交问题是计算机辅助设计与制造领域的关键问题之一。当待处理的模型中包含大量三角单元时</w:instrText>
      </w:r>
      <w:r>
        <w:rPr>
          <w:rFonts w:ascii="Cambria Math" w:hAnsi="Cambria Math" w:hint="eastAsia"/>
          <w:sz w:val="24"/>
        </w:rPr>
        <w:instrText>,</w:instrText>
      </w:r>
      <w:r>
        <w:rPr>
          <w:rFonts w:ascii="Cambria Math" w:hAnsi="Cambria Math" w:hint="eastAsia"/>
          <w:sz w:val="24"/>
        </w:rPr>
        <w:instrText>求交速度趋于瓶颈。该文分析了已有空间分解技术和包围盒方法等的优缺点</w:instrText>
      </w:r>
      <w:r>
        <w:rPr>
          <w:rFonts w:ascii="Cambria Math" w:hAnsi="Cambria Math" w:hint="eastAsia"/>
          <w:sz w:val="24"/>
        </w:rPr>
        <w:instrText>,</w:instrText>
      </w:r>
      <w:r>
        <w:rPr>
          <w:rFonts w:ascii="Cambria Math" w:hAnsi="Cambria Math" w:hint="eastAsia"/>
          <w:sz w:val="24"/>
        </w:rPr>
        <w:instrText>结合求解三角网模型交线过程中存在的问题</w:instrText>
      </w:r>
      <w:r>
        <w:rPr>
          <w:rFonts w:ascii="Cambria Math" w:hAnsi="Cambria Math" w:hint="eastAsia"/>
          <w:sz w:val="24"/>
        </w:rPr>
        <w:instrText>,</w:instrText>
      </w:r>
      <w:r>
        <w:rPr>
          <w:rFonts w:ascii="Cambria Math" w:hAnsi="Cambria Math" w:hint="eastAsia"/>
          <w:sz w:val="24"/>
        </w:rPr>
        <w:instrText>提出一种改进的包围盒方法辅助空间分解法</w:instrText>
      </w:r>
      <w:r>
        <w:rPr>
          <w:rFonts w:ascii="Cambria Math" w:hAnsi="Cambria Math" w:hint="eastAsia"/>
          <w:sz w:val="24"/>
        </w:rPr>
        <w:instrText>,</w:instrText>
      </w:r>
      <w:r>
        <w:rPr>
          <w:rFonts w:ascii="Cambria Math" w:hAnsi="Cambria Math" w:hint="eastAsia"/>
          <w:sz w:val="24"/>
        </w:rPr>
        <w:instrText>先后对三角网格模型进行预处理</w:instrText>
      </w:r>
      <w:r>
        <w:rPr>
          <w:rFonts w:ascii="Cambria Math" w:hAnsi="Cambria Math" w:hint="eastAsia"/>
          <w:sz w:val="24"/>
        </w:rPr>
        <w:instrText>,</w:instrText>
      </w:r>
      <w:r>
        <w:rPr>
          <w:rFonts w:ascii="Cambria Math" w:hAnsi="Cambria Math" w:hint="eastAsia"/>
          <w:sz w:val="24"/>
        </w:rPr>
        <w:instrText>排除大量不相交三角面片</w:instrText>
      </w:r>
      <w:r>
        <w:rPr>
          <w:rFonts w:ascii="Cambria Math" w:hAnsi="Cambria Math" w:hint="eastAsia"/>
          <w:sz w:val="24"/>
        </w:rPr>
        <w:instrText>,</w:instrText>
      </w:r>
      <w:r>
        <w:rPr>
          <w:rFonts w:ascii="Cambria Math" w:hAnsi="Cambria Math" w:hint="eastAsia"/>
          <w:sz w:val="24"/>
        </w:rPr>
        <w:instrText>对剩余模型进行空间分解编码</w:instrText>
      </w:r>
      <w:r>
        <w:rPr>
          <w:rFonts w:ascii="Cambria Math" w:hAnsi="Cambria Math" w:hint="eastAsia"/>
          <w:sz w:val="24"/>
        </w:rPr>
        <w:instrText>,</w:instrText>
      </w:r>
      <w:r>
        <w:rPr>
          <w:rFonts w:ascii="Cambria Math" w:hAnsi="Cambria Math" w:hint="eastAsia"/>
          <w:sz w:val="24"/>
        </w:rPr>
        <w:instrText>有效地加快了相交元素对的获取速度</w:instrText>
      </w:r>
      <w:r>
        <w:rPr>
          <w:rFonts w:ascii="Cambria Math" w:hAnsi="Cambria Math" w:hint="eastAsia"/>
          <w:sz w:val="24"/>
        </w:rPr>
        <w:instrText>,</w:instrText>
      </w:r>
      <w:r>
        <w:rPr>
          <w:rFonts w:ascii="Cambria Math" w:hAnsi="Cambria Math" w:hint="eastAsia"/>
          <w:sz w:val="24"/>
        </w:rPr>
        <w:instrText>提升了三角网格求交算法的效率。</w:instrText>
      </w:r>
      <w:r>
        <w:rPr>
          <w:rFonts w:ascii="Cambria Math" w:hAnsi="Cambria Math" w:hint="eastAsia"/>
          <w:sz w:val="24"/>
        </w:rPr>
        <w:instrText xml:space="preserve"> </w:instrText>
      </w:r>
      <w:r>
        <w:rPr>
          <w:rFonts w:ascii="Cambria Math" w:hAnsi="Cambria Math" w:hint="eastAsia"/>
          <w:sz w:val="24"/>
        </w:rPr>
        <w:instrText>更多</w:instrText>
      </w:r>
      <w:r>
        <w:rPr>
          <w:rFonts w:ascii="Cambria Math" w:hAnsi="Cambria Math" w:hint="eastAsia"/>
          <w:sz w:val="24"/>
        </w:rPr>
        <w:instrText xml:space="preserve"> </w:instrText>
      </w:r>
      <w:r>
        <w:rPr>
          <w:rFonts w:ascii="Cambria Math" w:hAnsi="Cambria Math" w:hint="eastAsia"/>
          <w:sz w:val="24"/>
        </w:rPr>
        <w:instrText>还原</w:instrText>
      </w:r>
      <w:r>
        <w:rPr>
          <w:rFonts w:ascii="Cambria Math" w:hAnsi="Cambria Math" w:hint="eastAsia"/>
          <w:sz w:val="24"/>
        </w:rPr>
        <w:instrText xml:space="preserve"> AbstractFilter('ChDivSummary', 'ChDivSummaryMore', 'ChDivSummaryReset');","container-title":"Proceedings of the 2011 International Conference on Information ,Services and Management Engineering(ISME 2011)(Volume 3)","event-place":"</w:instrText>
      </w:r>
      <w:r>
        <w:rPr>
          <w:rFonts w:ascii="Cambria Math" w:hAnsi="Cambria Math" w:hint="eastAsia"/>
          <w:sz w:val="24"/>
        </w:rPr>
        <w:instrText>中国北京</w:instrText>
      </w:r>
      <w:r>
        <w:rPr>
          <w:rFonts w:ascii="Cambria Math" w:hAnsi="Cambria Math" w:hint="eastAsia"/>
          <w:sz w:val="24"/>
        </w:rPr>
        <w:instrText>","event-title":"2011</w:instrText>
      </w:r>
      <w:r>
        <w:rPr>
          <w:rFonts w:ascii="Cambria Math" w:hAnsi="Cambria Math" w:hint="eastAsia"/>
          <w:sz w:val="24"/>
        </w:rPr>
        <w:instrText>年信息技术、服务科学与工程管理国际学术会议</w:instrText>
      </w:r>
      <w:r>
        <w:rPr>
          <w:rFonts w:ascii="Cambria Math" w:hAnsi="Cambria Math" w:hint="eastAsia"/>
          <w:sz w:val="24"/>
        </w:rPr>
        <w:instrText xml:space="preserve">","language":"en-US","note":"download: 52\nalbum: </w:instrText>
      </w:r>
      <w:r>
        <w:rPr>
          <w:rFonts w:ascii="Cambria Math" w:hAnsi="Cambria Math" w:hint="eastAsia"/>
          <w:sz w:val="24"/>
        </w:rPr>
        <w:instrText>基础科学</w:instrText>
      </w:r>
      <w:r>
        <w:rPr>
          <w:rFonts w:ascii="Cambria Math" w:hAnsi="Cambria Math" w:hint="eastAsia"/>
          <w:sz w:val="24"/>
        </w:rPr>
        <w:instrText>;</w:instrText>
      </w:r>
      <w:r>
        <w:rPr>
          <w:rFonts w:ascii="Cambria Math" w:hAnsi="Cambria Math" w:hint="eastAsia"/>
          <w:sz w:val="24"/>
        </w:rPr>
        <w:instrText>工程科技Ⅰ辑</w:instrText>
      </w:r>
      <w:r>
        <w:rPr>
          <w:rFonts w:ascii="Cambria Math" w:hAnsi="Cambria Math" w:hint="eastAsia"/>
          <w:sz w:val="24"/>
        </w:rPr>
        <w:instrText>;</w:instrText>
      </w:r>
      <w:r>
        <w:rPr>
          <w:rFonts w:ascii="Cambria Math" w:hAnsi="Cambria Math" w:hint="eastAsia"/>
          <w:sz w:val="24"/>
        </w:rPr>
        <w:instrText>信息科技</w:instrText>
      </w:r>
      <w:r>
        <w:rPr>
          <w:rFonts w:ascii="Cambria Math" w:hAnsi="Cambria Math" w:hint="eastAsia"/>
          <w:sz w:val="24"/>
        </w:rPr>
        <w:instrText>\nCLC: TP391.72;P624\ndbcode: IPFD\ndbname: IPFD9914\nfilename: BJDF201112003102","page":"442-445","publisher-place":"</w:instrText>
      </w:r>
      <w:r>
        <w:rPr>
          <w:rFonts w:ascii="Cambria Math" w:hAnsi="Cambria Math" w:hint="eastAsia"/>
          <w:sz w:val="24"/>
        </w:rPr>
        <w:instrText>中国北京</w:instrText>
      </w:r>
      <w:r>
        <w:rPr>
          <w:rFonts w:ascii="Cambria Math" w:hAnsi="Cambria Math" w:hint="eastAsia"/>
          <w:sz w:val="24"/>
        </w:rPr>
        <w:instrText>","source":"CNKI","title":"</w:instrText>
      </w:r>
      <w:r>
        <w:rPr>
          <w:rFonts w:ascii="Cambria Math" w:hAnsi="Cambria Math" w:hint="eastAsia"/>
          <w:sz w:val="24"/>
        </w:rPr>
        <w:instrText>基于包围盒与空间分解互辅的三角网相交检测方法</w:instrText>
      </w:r>
      <w:r>
        <w:rPr>
          <w:rFonts w:ascii="Cambria Math" w:hAnsi="Cambria Math" w:hint="eastAsia"/>
          <w:sz w:val="24"/>
        </w:rPr>
        <w:instrText>","URL":"https://kns.cnki.net/KCMS/detail/detail.aspx?dbcode=IPFD&amp;dbname=IPFD9914&amp;filename=BJDF201112003102","author":[{"literal":"</w:instrText>
      </w:r>
      <w:r>
        <w:rPr>
          <w:rFonts w:ascii="Cambria Math" w:hAnsi="Cambria Math" w:hint="eastAsia"/>
          <w:sz w:val="24"/>
        </w:rPr>
        <w:instrText>肖于</w:instrText>
      </w:r>
      <w:r>
        <w:rPr>
          <w:rFonts w:ascii="Cambria Math" w:hAnsi="Cambria Math" w:hint="eastAsia"/>
          <w:sz w:val="24"/>
        </w:rPr>
        <w:instrText>"},{"literal":"</w:instrText>
      </w:r>
      <w:r>
        <w:rPr>
          <w:rFonts w:ascii="Cambria Math" w:hAnsi="Cambria Math" w:hint="eastAsia"/>
          <w:sz w:val="24"/>
        </w:rPr>
        <w:instrText>白润才</w:instrText>
      </w:r>
      <w:r>
        <w:rPr>
          <w:rFonts w:ascii="Cambria Math" w:hAnsi="Cambria Math" w:hint="eastAsia"/>
          <w:sz w:val="24"/>
        </w:rPr>
        <w:instrText>"}],"accessed":{"date-parts":[["2025",2,25]]},"issued":{"date-parts":[["2011",12,26]]}}},{"id":98,"uris":["http://zotero.org/users/local/8clMLtyf/items/FGK75AYR"],"itemData":{"id":98,"type":"thesis","abstract":"</w:instrText>
      </w:r>
      <w:r>
        <w:rPr>
          <w:rFonts w:ascii="Cambria Math" w:hAnsi="Cambria Math" w:hint="eastAsia"/>
          <w:sz w:val="24"/>
        </w:rPr>
        <w:instrText>随着我国社会经济的高质量发展</w:instrText>
      </w:r>
      <w:r>
        <w:rPr>
          <w:rFonts w:ascii="Cambria Math" w:hAnsi="Cambria Math" w:hint="eastAsia"/>
          <w:sz w:val="24"/>
        </w:rPr>
        <w:instrText>,</w:instrText>
      </w:r>
      <w:r>
        <w:rPr>
          <w:rFonts w:ascii="Cambria Math" w:hAnsi="Cambria Math" w:hint="eastAsia"/>
          <w:sz w:val="24"/>
        </w:rPr>
        <w:instrText>城市化建设进程不断推进</w:instrText>
      </w:r>
      <w:r>
        <w:rPr>
          <w:rFonts w:ascii="Cambria Math" w:hAnsi="Cambria Math" w:hint="eastAsia"/>
          <w:sz w:val="24"/>
        </w:rPr>
        <w:instrText>,</w:instrText>
      </w:r>
      <w:r>
        <w:rPr>
          <w:rFonts w:ascii="Cambria Math" w:hAnsi="Cambria Math" w:hint="eastAsia"/>
          <w:sz w:val="24"/>
        </w:rPr>
        <w:instrText>城市的人口增量日益增长</w:instrText>
      </w:r>
      <w:r>
        <w:rPr>
          <w:rFonts w:ascii="Cambria Math" w:hAnsi="Cambria Math" w:hint="eastAsia"/>
          <w:sz w:val="24"/>
        </w:rPr>
        <w:instrText>,</w:instrText>
      </w:r>
      <w:r>
        <w:rPr>
          <w:rFonts w:ascii="Cambria Math" w:hAnsi="Cambria Math" w:hint="eastAsia"/>
          <w:sz w:val="24"/>
        </w:rPr>
        <w:instrText>造成了城市道路拥堵、城市的地面以上的资源紧缺。为实现城市可持续发展</w:instrText>
      </w:r>
      <w:r>
        <w:rPr>
          <w:rFonts w:ascii="Cambria Math" w:hAnsi="Cambria Math" w:hint="eastAsia"/>
          <w:sz w:val="24"/>
        </w:rPr>
        <w:instrText>,</w:instrText>
      </w:r>
      <w:r>
        <w:rPr>
          <w:rFonts w:ascii="Cambria Math" w:hAnsi="Cambria Math" w:hint="eastAsia"/>
          <w:sz w:val="24"/>
        </w:rPr>
        <w:instrText>缓解城市地上空间紧缺的现状</w:instrText>
      </w:r>
      <w:r>
        <w:rPr>
          <w:rFonts w:ascii="Cambria Math" w:hAnsi="Cambria Math" w:hint="eastAsia"/>
          <w:sz w:val="24"/>
        </w:rPr>
        <w:instrText>,</w:instrText>
      </w:r>
      <w:r>
        <w:rPr>
          <w:rFonts w:ascii="Cambria Math" w:hAnsi="Cambria Math" w:hint="eastAsia"/>
          <w:sz w:val="24"/>
        </w:rPr>
        <w:instrText>合理有效地开发和利用地下空间资源是重要手段之一。然而</w:instrText>
      </w:r>
      <w:r>
        <w:rPr>
          <w:rFonts w:ascii="Cambria Math" w:hAnsi="Cambria Math" w:hint="eastAsia"/>
          <w:sz w:val="24"/>
        </w:rPr>
        <w:instrText>,</w:instrText>
      </w:r>
      <w:r>
        <w:rPr>
          <w:rFonts w:ascii="Cambria Math" w:hAnsi="Cambria Math" w:hint="eastAsia"/>
          <w:sz w:val="24"/>
        </w:rPr>
        <w:instrText>地下空间的地质分布错综复杂</w:instrText>
      </w:r>
      <w:r>
        <w:rPr>
          <w:rFonts w:ascii="Cambria Math" w:hAnsi="Cambria Math" w:hint="eastAsia"/>
          <w:sz w:val="24"/>
        </w:rPr>
        <w:instrText>,</w:instrText>
      </w:r>
      <w:r>
        <w:rPr>
          <w:rFonts w:ascii="Cambria Math" w:hAnsi="Cambria Math" w:hint="eastAsia"/>
          <w:sz w:val="24"/>
        </w:rPr>
        <w:instrText>地质环境的未知性和复杂性是地下空间开发和利用过程中最大的阻碍因素</w:instrText>
      </w:r>
      <w:r>
        <w:rPr>
          <w:rFonts w:ascii="Cambria Math" w:hAnsi="Cambria Math" w:hint="eastAsia"/>
          <w:sz w:val="24"/>
        </w:rPr>
        <w:instrText>,</w:instrText>
      </w:r>
      <w:r>
        <w:rPr>
          <w:rFonts w:ascii="Cambria Math" w:hAnsi="Cambria Math" w:hint="eastAsia"/>
          <w:sz w:val="24"/>
        </w:rPr>
        <w:instrText>为了充分的了解地下空间的资源分布</w:instrText>
      </w:r>
      <w:r>
        <w:rPr>
          <w:rFonts w:ascii="Cambria Math" w:hAnsi="Cambria Math" w:hint="eastAsia"/>
          <w:sz w:val="24"/>
        </w:rPr>
        <w:instrText>,</w:instrText>
      </w:r>
      <w:r>
        <w:rPr>
          <w:rFonts w:ascii="Cambria Math" w:hAnsi="Cambria Math" w:hint="eastAsia"/>
          <w:sz w:val="24"/>
        </w:rPr>
        <w:instrText>高效安全地开发和利用地下空间</w:instrText>
      </w:r>
      <w:r>
        <w:rPr>
          <w:rFonts w:ascii="Cambria Math" w:hAnsi="Cambria Math" w:hint="eastAsia"/>
          <w:sz w:val="24"/>
        </w:rPr>
        <w:instrText>,</w:instrText>
      </w:r>
      <w:r>
        <w:rPr>
          <w:rFonts w:ascii="Cambria Math" w:hAnsi="Cambria Math" w:hint="eastAsia"/>
          <w:sz w:val="24"/>
        </w:rPr>
        <w:instrText>三维地质建模必不可少。本研究从集成多源数据、钻孔数据插值、统一钻孔分层等方面入手</w:instrText>
      </w:r>
      <w:r>
        <w:rPr>
          <w:rFonts w:ascii="Cambria Math" w:hAnsi="Cambria Math" w:hint="eastAsia"/>
          <w:sz w:val="24"/>
        </w:rPr>
        <w:instrText>,</w:instrText>
      </w:r>
      <w:r>
        <w:rPr>
          <w:rFonts w:ascii="Cambria Math" w:hAnsi="Cambria Math" w:hint="eastAsia"/>
          <w:sz w:val="24"/>
        </w:rPr>
        <w:instrText>提供了一种以不规则三角网</w:instrText>
      </w:r>
      <w:r>
        <w:rPr>
          <w:rFonts w:ascii="Cambria Math" w:hAnsi="Cambria Math" w:hint="eastAsia"/>
          <w:sz w:val="24"/>
        </w:rPr>
        <w:instrText>(TIN)-</w:instrText>
      </w:r>
      <w:r>
        <w:rPr>
          <w:rFonts w:ascii="Cambria Math" w:hAnsi="Cambria Math" w:hint="eastAsia"/>
          <w:sz w:val="24"/>
        </w:rPr>
        <w:instrText>广义三棱柱</w:instrText>
      </w:r>
      <w:r>
        <w:rPr>
          <w:rFonts w:ascii="Cambria Math" w:hAnsi="Cambria Math" w:hint="eastAsia"/>
          <w:sz w:val="24"/>
        </w:rPr>
        <w:instrText>(GTP)</w:instrText>
      </w:r>
      <w:r>
        <w:rPr>
          <w:rFonts w:ascii="Cambria Math" w:hAnsi="Cambria Math" w:hint="eastAsia"/>
          <w:sz w:val="24"/>
        </w:rPr>
        <w:instrText>混合模型作为体元模型的三维地质模型构建方法</w:instrText>
      </w:r>
      <w:r>
        <w:rPr>
          <w:rFonts w:ascii="Cambria Math" w:hAnsi="Cambria Math" w:hint="eastAsia"/>
          <w:sz w:val="24"/>
        </w:rPr>
        <w:instrText>,</w:instrText>
      </w:r>
      <w:r>
        <w:rPr>
          <w:rFonts w:ascii="Cambria Math" w:hAnsi="Cambria Math" w:hint="eastAsia"/>
          <w:sz w:val="24"/>
        </w:rPr>
        <w:instrText>主要研究内容和成果如下</w:instrText>
      </w:r>
      <w:r>
        <w:rPr>
          <w:rFonts w:ascii="Cambria Math" w:hAnsi="Cambria Math" w:hint="eastAsia"/>
          <w:sz w:val="24"/>
        </w:rPr>
        <w:instrText>:\n(1)</w:instrText>
      </w:r>
      <w:r>
        <w:rPr>
          <w:rFonts w:ascii="Cambria Math" w:hAnsi="Cambria Math" w:hint="eastAsia"/>
          <w:sz w:val="24"/>
        </w:rPr>
        <w:instrText>在数据预处理阶段</w:instrText>
      </w:r>
      <w:r>
        <w:rPr>
          <w:rFonts w:ascii="Cambria Math" w:hAnsi="Cambria Math" w:hint="eastAsia"/>
          <w:sz w:val="24"/>
        </w:rPr>
        <w:instrText>,</w:instrText>
      </w:r>
      <w:r>
        <w:rPr>
          <w:rFonts w:ascii="Cambria Math" w:hAnsi="Cambria Math" w:hint="eastAsia"/>
          <w:sz w:val="24"/>
        </w:rPr>
        <w:instrText>集成了钻孔数据、地层属性数据、研究区域边界点数据和工程地质剖面图等多源数据</w:instrText>
      </w:r>
      <w:r>
        <w:rPr>
          <w:rFonts w:ascii="Cambria Math" w:hAnsi="Cambria Math" w:hint="eastAsia"/>
          <w:sz w:val="24"/>
        </w:rPr>
        <w:instrText>,</w:instrText>
      </w:r>
      <w:r>
        <w:rPr>
          <w:rFonts w:ascii="Cambria Math" w:hAnsi="Cambria Math" w:hint="eastAsia"/>
          <w:sz w:val="24"/>
        </w:rPr>
        <w:instrText>使用统一所有钻孔分层方法对研究区域内的钻孔数据的地层编号做统一化处理。节约了三维地质建模的时间</w:instrText>
      </w:r>
      <w:r>
        <w:rPr>
          <w:rFonts w:ascii="Cambria Math" w:hAnsi="Cambria Math" w:hint="eastAsia"/>
          <w:sz w:val="24"/>
        </w:rPr>
        <w:instrText>,</w:instrText>
      </w:r>
      <w:r>
        <w:rPr>
          <w:rFonts w:ascii="Cambria Math" w:hAnsi="Cambria Math" w:hint="eastAsia"/>
          <w:sz w:val="24"/>
        </w:rPr>
        <w:instrText>并且能够在研究区域内出现地层缺失、地层倒转和地层重复等特殊地层情况时</w:instrText>
      </w:r>
      <w:r>
        <w:rPr>
          <w:rFonts w:ascii="Cambria Math" w:hAnsi="Cambria Math" w:hint="eastAsia"/>
          <w:sz w:val="24"/>
        </w:rPr>
        <w:instrText>,</w:instrText>
      </w:r>
      <w:r>
        <w:rPr>
          <w:rFonts w:ascii="Cambria Math" w:hAnsi="Cambria Math" w:hint="eastAsia"/>
          <w:sz w:val="24"/>
        </w:rPr>
        <w:instrText>正常构建正确的三维地质模型</w:instrText>
      </w:r>
      <w:r>
        <w:rPr>
          <w:rFonts w:ascii="Cambria Math" w:hAnsi="Cambria Math" w:hint="eastAsia"/>
          <w:sz w:val="24"/>
        </w:rPr>
        <w:instrText>,</w:instrText>
      </w:r>
      <w:r>
        <w:rPr>
          <w:rFonts w:ascii="Cambria Math" w:hAnsi="Cambria Math" w:hint="eastAsia"/>
          <w:sz w:val="24"/>
        </w:rPr>
        <w:instrText>为建立和验证三维地质模型的精度奠定基础。</w:instrText>
      </w:r>
      <w:r>
        <w:rPr>
          <w:rFonts w:ascii="Cambria Math" w:hAnsi="Cambria Math" w:hint="eastAsia"/>
          <w:sz w:val="24"/>
        </w:rPr>
        <w:instrText>\n(2)</w:instrText>
      </w:r>
      <w:r>
        <w:rPr>
          <w:rFonts w:ascii="Cambria Math" w:hAnsi="Cambria Math" w:hint="eastAsia"/>
          <w:sz w:val="24"/>
        </w:rPr>
        <w:instrText>针对研究区域内钻孔的数量布设有限、空间分布不均匀等问题</w:instrText>
      </w:r>
      <w:r>
        <w:rPr>
          <w:rFonts w:ascii="Cambria Math" w:hAnsi="Cambria Math" w:hint="eastAsia"/>
          <w:sz w:val="24"/>
        </w:rPr>
        <w:instrText>,</w:instrText>
      </w:r>
      <w:r>
        <w:rPr>
          <w:rFonts w:ascii="Cambria Math" w:hAnsi="Cambria Math" w:hint="eastAsia"/>
          <w:sz w:val="24"/>
        </w:rPr>
        <w:instrText>利用克里金插值方法加密研究区域内的钻孔数据</w:instrText>
      </w:r>
      <w:r>
        <w:rPr>
          <w:rFonts w:ascii="Cambria Math" w:hAnsi="Cambria Math" w:hint="eastAsia"/>
          <w:sz w:val="24"/>
        </w:rPr>
        <w:instrText>,</w:instrText>
      </w:r>
      <w:r>
        <w:rPr>
          <w:rFonts w:ascii="Cambria Math" w:hAnsi="Cambria Math" w:hint="eastAsia"/>
          <w:sz w:val="24"/>
        </w:rPr>
        <w:instrText>并且为了避免在加密和建模过程中生成了边界范围以外的数据</w:instrText>
      </w:r>
      <w:r>
        <w:rPr>
          <w:rFonts w:ascii="Cambria Math" w:hAnsi="Cambria Math" w:hint="eastAsia"/>
          <w:sz w:val="24"/>
        </w:rPr>
        <w:instrText>,</w:instrText>
      </w:r>
      <w:r>
        <w:rPr>
          <w:rFonts w:ascii="Cambria Math" w:hAnsi="Cambria Math" w:hint="eastAsia"/>
          <w:sz w:val="24"/>
        </w:rPr>
        <w:instrText>导致建立的三维地质模型精度下降。在插值的过程中加入了研究区域内的边界点数据作为约束条件</w:instrText>
      </w:r>
      <w:r>
        <w:rPr>
          <w:rFonts w:ascii="Cambria Math" w:hAnsi="Cambria Math" w:hint="eastAsia"/>
          <w:sz w:val="24"/>
        </w:rPr>
        <w:instrText>,</w:instrText>
      </w:r>
      <w:r>
        <w:rPr>
          <w:rFonts w:ascii="Cambria Math" w:hAnsi="Cambria Math" w:hint="eastAsia"/>
          <w:sz w:val="24"/>
        </w:rPr>
        <w:instrText>确保了构建的三维地质模型单个体元模型之间连接更加流畅</w:instrText>
      </w:r>
      <w:r>
        <w:rPr>
          <w:rFonts w:ascii="Cambria Math" w:hAnsi="Cambria Math" w:hint="eastAsia"/>
          <w:sz w:val="24"/>
        </w:rPr>
        <w:instrText>,</w:instrText>
      </w:r>
      <w:r>
        <w:rPr>
          <w:rFonts w:ascii="Cambria Math" w:hAnsi="Cambria Math" w:hint="eastAsia"/>
          <w:sz w:val="24"/>
        </w:rPr>
        <w:instrText>建立好的三维地质模型表面更加光滑、模型更加精细</w:instrText>
      </w:r>
      <w:r>
        <w:rPr>
          <w:rFonts w:ascii="Cambria Math" w:hAnsi="Cambria Math" w:hint="eastAsia"/>
          <w:sz w:val="24"/>
        </w:rPr>
        <w:instrText>,</w:instrText>
      </w:r>
      <w:r>
        <w:rPr>
          <w:rFonts w:ascii="Cambria Math" w:hAnsi="Cambria Math" w:hint="eastAsia"/>
          <w:sz w:val="24"/>
        </w:rPr>
        <w:instrText>更加符合实际情况。</w:instrText>
      </w:r>
      <w:r>
        <w:rPr>
          <w:rFonts w:ascii="Cambria Math" w:hAnsi="Cambria Math" w:hint="eastAsia"/>
          <w:sz w:val="24"/>
        </w:rPr>
        <w:instrText>\n(3)</w:instrText>
      </w:r>
      <w:r>
        <w:rPr>
          <w:rFonts w:ascii="Cambria Math" w:hAnsi="Cambria Math" w:hint="eastAsia"/>
          <w:sz w:val="24"/>
        </w:rPr>
        <w:instrText>对比研究三维地质建模的建模方法和建模思路</w:instrText>
      </w:r>
      <w:r>
        <w:rPr>
          <w:rFonts w:ascii="Cambria Math" w:hAnsi="Cambria Math" w:hint="eastAsia"/>
          <w:sz w:val="24"/>
        </w:rPr>
        <w:instrText>,</w:instrText>
      </w:r>
      <w:r>
        <w:rPr>
          <w:rFonts w:ascii="Cambria Math" w:hAnsi="Cambria Math" w:hint="eastAsia"/>
          <w:sz w:val="24"/>
        </w:rPr>
        <w:instrText>选择利用</w:instrText>
      </w:r>
      <w:r>
        <w:rPr>
          <w:rFonts w:ascii="Cambria Math" w:hAnsi="Cambria Math" w:hint="eastAsia"/>
          <w:sz w:val="24"/>
        </w:rPr>
        <w:instrText>TIN-GTP</w:instrText>
      </w:r>
      <w:r>
        <w:rPr>
          <w:rFonts w:ascii="Cambria Math" w:hAnsi="Cambria Math" w:hint="eastAsia"/>
          <w:sz w:val="24"/>
        </w:rPr>
        <w:instrText>混合模型作为单个体元模型构建三维地质模型</w:instrText>
      </w:r>
      <w:r>
        <w:rPr>
          <w:rFonts w:ascii="Cambria Math" w:hAnsi="Cambria Math" w:hint="eastAsia"/>
          <w:sz w:val="24"/>
        </w:rPr>
        <w:instrText>,</w:instrText>
      </w:r>
      <w:r>
        <w:rPr>
          <w:rFonts w:ascii="Cambria Math" w:hAnsi="Cambria Math" w:hint="eastAsia"/>
          <w:sz w:val="24"/>
        </w:rPr>
        <w:instrText>利用平均绝对误差和均方根误差两个评估指标验证了三维地质模型的精度。并且设计和实现了三维地质模型可视化平台的开发</w:instrText>
      </w:r>
      <w:r>
        <w:rPr>
          <w:rFonts w:ascii="Cambria Math" w:hAnsi="Cambria Math" w:hint="eastAsia"/>
          <w:sz w:val="24"/>
        </w:rPr>
        <w:instrText>,</w:instrText>
      </w:r>
      <w:r>
        <w:rPr>
          <w:rFonts w:ascii="Cambria Math" w:hAnsi="Cambria Math" w:hint="eastAsia"/>
          <w:sz w:val="24"/>
        </w:rPr>
        <w:instrText>在三维空间场景中对三维地质建模结果进行了整体效果和模型功能的展示</w:instrText>
      </w:r>
      <w:r>
        <w:rPr>
          <w:rFonts w:ascii="Cambria Math" w:hAnsi="Cambria Math" w:hint="eastAsia"/>
          <w:sz w:val="24"/>
        </w:rPr>
        <w:instrText>,</w:instrText>
      </w:r>
      <w:r>
        <w:rPr>
          <w:rFonts w:ascii="Cambria Math" w:hAnsi="Cambria Math" w:hint="eastAsia"/>
          <w:sz w:val="24"/>
        </w:rPr>
        <w:instrText>描述了三维地质模型在任意位置面剖切、任意地层开挖等方面的应用功能。</w:instrText>
      </w:r>
      <w:r>
        <w:rPr>
          <w:rFonts w:ascii="Cambria Math" w:hAnsi="Cambria Math" w:hint="eastAsia"/>
          <w:sz w:val="24"/>
        </w:rPr>
        <w:instrText>","genre":"</w:instrText>
      </w:r>
      <w:r>
        <w:rPr>
          <w:rFonts w:ascii="Cambria Math" w:hAnsi="Cambria Math" w:hint="eastAsia"/>
          <w:sz w:val="24"/>
        </w:rPr>
        <w:instrText>硕士学位论文</w:instrText>
      </w:r>
      <w:r>
        <w:rPr>
          <w:rFonts w:ascii="Cambria Math" w:hAnsi="Cambria Math" w:hint="eastAsia"/>
          <w:sz w:val="24"/>
        </w:rPr>
        <w:instrText xml:space="preserve">","language":"zh-CN","note":"DOI: 10.27176/d.cnki.gnfyc.2024.000672\nmajor: </w:instrText>
      </w:r>
      <w:r>
        <w:rPr>
          <w:rFonts w:ascii="Cambria Math" w:hAnsi="Cambria Math" w:hint="eastAsia"/>
          <w:sz w:val="24"/>
        </w:rPr>
        <w:instrText>测绘工程</w:instrText>
      </w:r>
      <w:r>
        <w:rPr>
          <w:rFonts w:ascii="Cambria Math" w:hAnsi="Cambria Math" w:hint="eastAsia"/>
          <w:sz w:val="24"/>
        </w:rPr>
        <w:instrText xml:space="preserve">\ndownload: 163\nalbum: </w:instrText>
      </w:r>
      <w:r>
        <w:rPr>
          <w:rFonts w:ascii="Cambria Math" w:hAnsi="Cambria Math" w:hint="eastAsia"/>
          <w:sz w:val="24"/>
        </w:rPr>
        <w:instrText>基础科学</w:instrText>
      </w:r>
      <w:r>
        <w:rPr>
          <w:rFonts w:ascii="Cambria Math" w:hAnsi="Cambria Math" w:hint="eastAsia"/>
          <w:sz w:val="24"/>
        </w:rPr>
        <w:instrText>;</w:instrText>
      </w:r>
      <w:r>
        <w:rPr>
          <w:rFonts w:ascii="Cambria Math" w:hAnsi="Cambria Math" w:hint="eastAsia"/>
          <w:sz w:val="24"/>
        </w:rPr>
        <w:instrText>工程科技Ⅰ辑</w:instrText>
      </w:r>
      <w:r>
        <w:rPr>
          <w:rFonts w:ascii="Cambria Math" w:hAnsi="Cambria Math" w:hint="eastAsia"/>
          <w:sz w:val="24"/>
        </w:rPr>
        <w:instrText>\nCLC: P628\ndbcode: CMFD\ndbname: CMFDTEMP\nfilename: 1024676573.nh","number-of-pages":"78","publisher":"</w:instrText>
      </w:r>
      <w:r>
        <w:rPr>
          <w:rFonts w:ascii="Cambria Math" w:hAnsi="Cambria Math" w:hint="eastAsia"/>
          <w:sz w:val="24"/>
        </w:rPr>
        <w:instrText>江西理工大学</w:instrText>
      </w:r>
      <w:r>
        <w:rPr>
          <w:rFonts w:ascii="Cambria Math" w:hAnsi="Cambria Math" w:hint="eastAsia"/>
          <w:sz w:val="24"/>
        </w:rPr>
        <w:instrText>","source":"CNKI","title":"</w:instrText>
      </w:r>
      <w:r>
        <w:rPr>
          <w:rFonts w:ascii="Cambria Math" w:hAnsi="Cambria Math" w:hint="eastAsia"/>
          <w:sz w:val="24"/>
        </w:rPr>
        <w:instrText>集成多源数据的三维地质建模及应用研究</w:instrText>
      </w:r>
      <w:r>
        <w:rPr>
          <w:rFonts w:ascii="Cambria Math" w:hAnsi="Cambria Math" w:hint="eastAsia"/>
          <w:sz w:val="24"/>
        </w:rPr>
        <w:instrText>","URL":"https://doi.org/10.27176/d.cnki.gnfyc.2024.000672","author":[{"literal":"</w:instrText>
      </w:r>
      <w:r>
        <w:rPr>
          <w:rFonts w:ascii="Cambria Math" w:hAnsi="Cambria Math" w:hint="eastAsia"/>
          <w:sz w:val="24"/>
        </w:rPr>
        <w:instrText>李伟</w:instrText>
      </w:r>
      <w:r>
        <w:rPr>
          <w:rFonts w:ascii="Cambria Math" w:hAnsi="Cambria Math" w:hint="eastAsia"/>
          <w:sz w:val="24"/>
        </w:rPr>
        <w:instrText>"}],"contributor":[{"literal":"</w:instrText>
      </w:r>
      <w:r>
        <w:rPr>
          <w:rFonts w:ascii="Cambria Math" w:hAnsi="Cambria Math" w:hint="eastAsia"/>
          <w:sz w:val="24"/>
        </w:rPr>
        <w:instrText>陈优良</w:instrText>
      </w:r>
      <w:r>
        <w:rPr>
          <w:rFonts w:ascii="Cambria Math" w:hAnsi="Cambria Math" w:hint="eastAsia"/>
          <w:sz w:val="24"/>
        </w:rPr>
        <w:instrText>"}],"accessed":{"date-parts":[["2025",2,25]]}}},{"id":97,"uris":["http://zotero.org/users/local/8clMLtyf/items/C4EHTFCQ"],"itemData":{"id":97,"type":"thesis","abstract":"</w:instrText>
      </w:r>
      <w:r>
        <w:rPr>
          <w:rFonts w:ascii="Cambria Math" w:hAnsi="Cambria Math" w:hint="eastAsia"/>
          <w:sz w:val="24"/>
        </w:rPr>
        <w:instrText>矿产资源预测与评价逐渐进入基于</w:instrText>
      </w:r>
      <w:r>
        <w:rPr>
          <w:rFonts w:ascii="Cambria Math" w:hAnsi="Cambria Math" w:hint="eastAsia"/>
          <w:sz w:val="24"/>
        </w:rPr>
        <w:instrText>GIS</w:instrText>
      </w:r>
      <w:r>
        <w:rPr>
          <w:rFonts w:ascii="Cambria Math" w:hAnsi="Cambria Math" w:hint="eastAsia"/>
          <w:sz w:val="24"/>
        </w:rPr>
        <w:instrText>技术定量预测与评价的新阶段</w:instrText>
      </w:r>
      <w:r>
        <w:rPr>
          <w:rFonts w:ascii="Cambria Math" w:hAnsi="Cambria Math" w:hint="eastAsia"/>
          <w:sz w:val="24"/>
        </w:rPr>
        <w:instrText>,GIS</w:instrText>
      </w:r>
      <w:r>
        <w:rPr>
          <w:rFonts w:ascii="Cambria Math" w:hAnsi="Cambria Math" w:hint="eastAsia"/>
          <w:sz w:val="24"/>
        </w:rPr>
        <w:instrText>已成为矿产资源预测与评价定量化的核心技术。传统的二维</w:instrText>
      </w:r>
      <w:r>
        <w:rPr>
          <w:rFonts w:ascii="Cambria Math" w:hAnsi="Cambria Math" w:hint="eastAsia"/>
          <w:sz w:val="24"/>
        </w:rPr>
        <w:instrText>GIS</w:instrText>
      </w:r>
      <w:r>
        <w:rPr>
          <w:rFonts w:ascii="Cambria Math" w:hAnsi="Cambria Math" w:hint="eastAsia"/>
          <w:sz w:val="24"/>
        </w:rPr>
        <w:instrText>只能表达面上的信息</w:instrText>
      </w:r>
      <w:r>
        <w:rPr>
          <w:rFonts w:ascii="Cambria Math" w:hAnsi="Cambria Math" w:hint="eastAsia"/>
          <w:sz w:val="24"/>
        </w:rPr>
        <w:instrText>,</w:instrText>
      </w:r>
      <w:r>
        <w:rPr>
          <w:rFonts w:ascii="Cambria Math" w:hAnsi="Cambria Math" w:hint="eastAsia"/>
          <w:sz w:val="24"/>
        </w:rPr>
        <w:instrText>对于大比例尺下的隐伏矿体预测中矿床的三维空间信息往往不能很自然地表达与分析。三维</w:instrText>
      </w:r>
      <w:r>
        <w:rPr>
          <w:rFonts w:ascii="Cambria Math" w:hAnsi="Cambria Math" w:hint="eastAsia"/>
          <w:sz w:val="24"/>
        </w:rPr>
        <w:instrText>GIS</w:instrText>
      </w:r>
      <w:r>
        <w:rPr>
          <w:rFonts w:ascii="Cambria Math" w:hAnsi="Cambria Math" w:hint="eastAsia"/>
          <w:sz w:val="24"/>
        </w:rPr>
        <w:instrText>和三维地学建模系统的出现弥补了二维</w:instrText>
      </w:r>
      <w:r>
        <w:rPr>
          <w:rFonts w:ascii="Cambria Math" w:hAnsi="Cambria Math" w:hint="eastAsia"/>
          <w:sz w:val="24"/>
        </w:rPr>
        <w:instrText>GIS</w:instrText>
      </w:r>
      <w:r>
        <w:rPr>
          <w:rFonts w:ascii="Cambria Math" w:hAnsi="Cambria Math" w:hint="eastAsia"/>
          <w:sz w:val="24"/>
        </w:rPr>
        <w:instrText>的不足</w:instrText>
      </w:r>
      <w:r>
        <w:rPr>
          <w:rFonts w:ascii="Cambria Math" w:hAnsi="Cambria Math" w:hint="eastAsia"/>
          <w:sz w:val="24"/>
        </w:rPr>
        <w:instrText>,</w:instrText>
      </w:r>
      <w:r>
        <w:rPr>
          <w:rFonts w:ascii="Cambria Math" w:hAnsi="Cambria Math" w:hint="eastAsia"/>
          <w:sz w:val="24"/>
        </w:rPr>
        <w:instrText>使对地质对象进行真三维表达成为可能。然而在这种真三维空间数据环境下的矿产资源定量预测与评价过程中</w:instrText>
      </w:r>
      <w:r>
        <w:rPr>
          <w:rFonts w:ascii="Cambria Math" w:hAnsi="Cambria Math" w:hint="eastAsia"/>
          <w:sz w:val="24"/>
        </w:rPr>
        <w:instrText>,</w:instrText>
      </w:r>
      <w:r>
        <w:rPr>
          <w:rFonts w:ascii="Cambria Math" w:hAnsi="Cambria Math" w:hint="eastAsia"/>
          <w:sz w:val="24"/>
        </w:rPr>
        <w:instrText>需要有高效与稳健的三维地质建模和三维空间分析技术来支撑。</w:instrText>
      </w:r>
      <w:r>
        <w:rPr>
          <w:rFonts w:ascii="Cambria Math" w:hAnsi="Cambria Math" w:hint="eastAsia"/>
          <w:sz w:val="24"/>
        </w:rPr>
        <w:instrText>\n\n\n\t</w:instrText>
      </w:r>
      <w:r>
        <w:rPr>
          <w:rFonts w:ascii="Cambria Math" w:hAnsi="Cambria Math" w:hint="eastAsia"/>
          <w:sz w:val="24"/>
        </w:rPr>
        <w:instrText>论文首先对隐伏矿体预测中三维地质建模技术进行了研究</w:instrText>
      </w:r>
      <w:r>
        <w:rPr>
          <w:rFonts w:ascii="Cambria Math" w:hAnsi="Cambria Math" w:hint="eastAsia"/>
          <w:sz w:val="24"/>
        </w:rPr>
        <w:instrText>,</w:instrText>
      </w:r>
      <w:r>
        <w:rPr>
          <w:rFonts w:ascii="Cambria Math" w:hAnsi="Cambria Math" w:hint="eastAsia"/>
          <w:sz w:val="24"/>
        </w:rPr>
        <w:instrText>讨论了地质对象的空间数据表达</w:instrText>
      </w:r>
      <w:r>
        <w:rPr>
          <w:rFonts w:ascii="Cambria Math" w:hAnsi="Cambria Math" w:hint="eastAsia"/>
          <w:sz w:val="24"/>
        </w:rPr>
        <w:instrText>,</w:instrText>
      </w:r>
      <w:r>
        <w:rPr>
          <w:rFonts w:ascii="Cambria Math" w:hAnsi="Cambria Math" w:hint="eastAsia"/>
          <w:sz w:val="24"/>
        </w:rPr>
        <w:instrText>给出了一种通过表面建模建立地质体几何轮廓</w:instrText>
      </w:r>
      <w:r>
        <w:rPr>
          <w:rFonts w:ascii="Cambria Math" w:hAnsi="Cambria Math" w:hint="eastAsia"/>
          <w:sz w:val="24"/>
        </w:rPr>
        <w:instrText>,</w:instrText>
      </w:r>
      <w:r>
        <w:rPr>
          <w:rFonts w:ascii="Cambria Math" w:hAnsi="Cambria Math" w:hint="eastAsia"/>
          <w:sz w:val="24"/>
        </w:rPr>
        <w:instrText>由体素模型表达地质体</w:instrText>
      </w:r>
      <w:r>
        <w:rPr>
          <w:rFonts w:ascii="Cambria Math" w:hAnsi="Cambria Math" w:hint="eastAsia"/>
          <w:sz w:val="24"/>
        </w:rPr>
        <w:instrText>,</w:instrText>
      </w:r>
      <w:r>
        <w:rPr>
          <w:rFonts w:ascii="Cambria Math" w:hAnsi="Cambria Math" w:hint="eastAsia"/>
          <w:sz w:val="24"/>
        </w:rPr>
        <w:instrText>将体素模型以线性八叉树存储的解决方案。为了满足大规模地质体高分辨率下线性八叉树建模的需要</w:instrText>
      </w:r>
      <w:r>
        <w:rPr>
          <w:rFonts w:ascii="Cambria Math" w:hAnsi="Cambria Math" w:hint="eastAsia"/>
          <w:sz w:val="24"/>
        </w:rPr>
        <w:instrText>,</w:instrText>
      </w:r>
      <w:r>
        <w:rPr>
          <w:rFonts w:ascii="Cambria Math" w:hAnsi="Cambria Math" w:hint="eastAsia"/>
          <w:sz w:val="24"/>
        </w:rPr>
        <w:instrText>论文提出了一种硬件加速条件下的由面表示模型动态生成线性八叉树算法。算法利用深度缓存判断体元在实体内外</w:instrText>
      </w:r>
      <w:r>
        <w:rPr>
          <w:rFonts w:ascii="Cambria Math" w:hAnsi="Cambria Math" w:hint="eastAsia"/>
          <w:sz w:val="24"/>
        </w:rPr>
        <w:instrText>,</w:instrText>
      </w:r>
      <w:r>
        <w:rPr>
          <w:rFonts w:ascii="Cambria Math" w:hAnsi="Cambria Math" w:hint="eastAsia"/>
          <w:sz w:val="24"/>
        </w:rPr>
        <w:instrText>通过栈结构来存储八叉树分解的情况</w:instrText>
      </w:r>
      <w:r>
        <w:rPr>
          <w:rFonts w:ascii="Cambria Math" w:hAnsi="Cambria Math" w:hint="eastAsia"/>
          <w:sz w:val="24"/>
        </w:rPr>
        <w:instrText>,</w:instrText>
      </w:r>
      <w:r>
        <w:rPr>
          <w:rFonts w:ascii="Cambria Math" w:hAnsi="Cambria Math" w:hint="eastAsia"/>
          <w:sz w:val="24"/>
        </w:rPr>
        <w:instrText>在对栈的操作中输出编码</w:instrText>
      </w:r>
      <w:r>
        <w:rPr>
          <w:rFonts w:ascii="Cambria Math" w:hAnsi="Cambria Math" w:hint="eastAsia"/>
          <w:sz w:val="24"/>
        </w:rPr>
        <w:instrText>,</w:instrText>
      </w:r>
      <w:r>
        <w:rPr>
          <w:rFonts w:ascii="Cambria Math" w:hAnsi="Cambria Math" w:hint="eastAsia"/>
          <w:sz w:val="24"/>
        </w:rPr>
        <w:instrText>省去了结点的排序和压缩过程。进一步利用深度缓存中的信息</w:instrText>
      </w:r>
      <w:r>
        <w:rPr>
          <w:rFonts w:ascii="Cambria Math" w:hAnsi="Cambria Math" w:hint="eastAsia"/>
          <w:sz w:val="24"/>
        </w:rPr>
        <w:instrText>,</w:instrText>
      </w:r>
      <w:r>
        <w:rPr>
          <w:rFonts w:ascii="Cambria Math" w:hAnsi="Cambria Math" w:hint="eastAsia"/>
          <w:sz w:val="24"/>
        </w:rPr>
        <w:instrText>算法对实体进行了分块</w:instrText>
      </w:r>
      <w:r>
        <w:rPr>
          <w:rFonts w:ascii="Cambria Math" w:hAnsi="Cambria Math" w:hint="eastAsia"/>
          <w:sz w:val="24"/>
        </w:rPr>
        <w:instrText>,</w:instrText>
      </w:r>
      <w:r>
        <w:rPr>
          <w:rFonts w:ascii="Cambria Math" w:hAnsi="Cambria Math" w:hint="eastAsia"/>
          <w:sz w:val="24"/>
        </w:rPr>
        <w:instrText>并按分块构造线性八叉树达到加速效果。实验结果表明线性八叉树生成过程可以在高分辨率下快速地执行。</w:instrText>
      </w:r>
      <w:r>
        <w:rPr>
          <w:rFonts w:ascii="Cambria Math" w:hAnsi="Cambria Math" w:hint="eastAsia"/>
          <w:sz w:val="24"/>
        </w:rPr>
        <w:instrText>\n\n\n\t</w:instrText>
      </w:r>
      <w:r>
        <w:rPr>
          <w:rFonts w:ascii="Cambria Math" w:hAnsi="Cambria Math" w:hint="eastAsia"/>
          <w:sz w:val="24"/>
        </w:rPr>
        <w:instrText>为了满足地质控矿指标定量提取的需要</w:instrText>
      </w:r>
      <w:r>
        <w:rPr>
          <w:rFonts w:ascii="Cambria Math" w:hAnsi="Cambria Math" w:hint="eastAsia"/>
          <w:sz w:val="24"/>
        </w:rPr>
        <w:instrText>,</w:instrText>
      </w:r>
      <w:r>
        <w:rPr>
          <w:rFonts w:ascii="Cambria Math" w:hAnsi="Cambria Math" w:hint="eastAsia"/>
          <w:sz w:val="24"/>
        </w:rPr>
        <w:instrText>论文对隐伏矿体预测中基于体素模型的空间分析若干技术进行了研究。首先给出了一种适用于离散化三维地质空间的距离分析方法</w:instrText>
      </w:r>
      <w:r>
        <w:rPr>
          <w:rFonts w:ascii="Cambria Math" w:hAnsi="Cambria Math" w:hint="eastAsia"/>
          <w:sz w:val="24"/>
        </w:rPr>
        <w:instrText>,</w:instrText>
      </w:r>
      <w:r>
        <w:rPr>
          <w:rFonts w:ascii="Cambria Math" w:hAnsi="Cambria Math" w:hint="eastAsia"/>
          <w:sz w:val="24"/>
        </w:rPr>
        <w:instrText>该方法通过欧式距离变换生成欧式距离场进行量算。基于数学形态学滤波</w:instrText>
      </w:r>
      <w:r>
        <w:rPr>
          <w:rFonts w:ascii="Cambria Math" w:hAnsi="Cambria Math" w:hint="eastAsia"/>
          <w:sz w:val="24"/>
        </w:rPr>
        <w:instrText>,</w:instrText>
      </w:r>
      <w:r>
        <w:rPr>
          <w:rFonts w:ascii="Cambria Math" w:hAnsi="Cambria Math" w:hint="eastAsia"/>
          <w:sz w:val="24"/>
        </w:rPr>
        <w:instrText>论文提出了一种地质体趋势形态分析方法</w:instrText>
      </w:r>
      <w:r>
        <w:rPr>
          <w:rFonts w:ascii="Cambria Math" w:hAnsi="Cambria Math" w:hint="eastAsia"/>
          <w:sz w:val="24"/>
        </w:rPr>
        <w:instrText>;</w:instrText>
      </w:r>
      <w:r>
        <w:rPr>
          <w:rFonts w:ascii="Cambria Math" w:hAnsi="Cambria Math" w:hint="eastAsia"/>
          <w:sz w:val="24"/>
        </w:rPr>
        <w:instrText>论文利用欧式距离场与数学形态学对地质体形态起伏分析方法进行了研究</w:instrText>
      </w:r>
      <w:r>
        <w:rPr>
          <w:rFonts w:ascii="Cambria Math" w:hAnsi="Cambria Math" w:hint="eastAsia"/>
          <w:sz w:val="24"/>
        </w:rPr>
        <w:instrText>,</w:instrText>
      </w:r>
      <w:r>
        <w:rPr>
          <w:rFonts w:ascii="Cambria Math" w:hAnsi="Cambria Math" w:hint="eastAsia"/>
          <w:sz w:val="24"/>
        </w:rPr>
        <w:instrText>提出了一种对地质体形态起伏进行分级定量提取的方法。论文以数学形态学膨胀运算的原理生成空间实体的栅格缓冲体</w:instrText>
      </w:r>
      <w:r>
        <w:rPr>
          <w:rFonts w:ascii="Cambria Math" w:hAnsi="Cambria Math" w:hint="eastAsia"/>
          <w:sz w:val="24"/>
        </w:rPr>
        <w:instrText>,</w:instrText>
      </w:r>
      <w:r>
        <w:rPr>
          <w:rFonts w:ascii="Cambria Math" w:hAnsi="Cambria Math" w:hint="eastAsia"/>
          <w:sz w:val="24"/>
        </w:rPr>
        <w:instrText>提出了一种基于</w:instrText>
      </w:r>
      <w:r>
        <w:rPr>
          <w:rFonts w:ascii="Cambria Math" w:hAnsi="Cambria Math" w:hint="eastAsia"/>
          <w:sz w:val="24"/>
        </w:rPr>
        <w:instrText>GPU</w:instrText>
      </w:r>
      <w:r>
        <w:rPr>
          <w:rFonts w:ascii="Cambria Math" w:hAnsi="Cambria Math" w:hint="eastAsia"/>
          <w:sz w:val="24"/>
        </w:rPr>
        <w:instrText>的栅格缓冲体生成算法。基于这些空间分析方法</w:instrText>
      </w:r>
      <w:r>
        <w:rPr>
          <w:rFonts w:ascii="Cambria Math" w:hAnsi="Cambria Math" w:hint="eastAsia"/>
          <w:sz w:val="24"/>
        </w:rPr>
        <w:instrText>,</w:instrText>
      </w:r>
      <w:r>
        <w:rPr>
          <w:rFonts w:ascii="Cambria Math" w:hAnsi="Cambria Math" w:hint="eastAsia"/>
          <w:sz w:val="24"/>
        </w:rPr>
        <w:instrText>论文还对地质控矿作用模拟进行了研究</w:instrText>
      </w:r>
      <w:r>
        <w:rPr>
          <w:rFonts w:ascii="Cambria Math" w:hAnsi="Cambria Math" w:hint="eastAsia"/>
          <w:sz w:val="24"/>
        </w:rPr>
        <w:instrText>,</w:instrText>
      </w:r>
      <w:r>
        <w:rPr>
          <w:rFonts w:ascii="Cambria Math" w:hAnsi="Cambria Math" w:hint="eastAsia"/>
          <w:sz w:val="24"/>
        </w:rPr>
        <w:instrText>模拟了地质体控矿作用</w:instrText>
      </w:r>
      <w:r>
        <w:rPr>
          <w:rFonts w:ascii="Cambria Math" w:hAnsi="Cambria Math" w:hint="eastAsia"/>
          <w:sz w:val="24"/>
        </w:rPr>
        <w:instrText>,</w:instrText>
      </w:r>
      <w:r>
        <w:rPr>
          <w:rFonts w:ascii="Cambria Math" w:hAnsi="Cambria Math" w:hint="eastAsia"/>
          <w:sz w:val="24"/>
        </w:rPr>
        <w:instrText>岩体</w:instrText>
      </w:r>
      <w:r>
        <w:rPr>
          <w:rFonts w:ascii="Cambria Math" w:hAnsi="Cambria Math" w:hint="eastAsia"/>
          <w:sz w:val="24"/>
        </w:rPr>
        <w:instrText>-</w:instrText>
      </w:r>
      <w:r>
        <w:rPr>
          <w:rFonts w:ascii="Cambria Math" w:hAnsi="Cambria Math" w:hint="eastAsia"/>
          <w:sz w:val="24"/>
        </w:rPr>
        <w:instrText>围岩理想接触带控矿作用和接触面间倾角。</w:instrText>
      </w:r>
      <w:r>
        <w:rPr>
          <w:rFonts w:ascii="Cambria Math" w:hAnsi="Cambria Math" w:hint="eastAsia"/>
          <w:sz w:val="24"/>
        </w:rPr>
        <w:instrText>","genre":"</w:instrText>
      </w:r>
      <w:r>
        <w:rPr>
          <w:rFonts w:ascii="Cambria Math" w:hAnsi="Cambria Math" w:hint="eastAsia"/>
          <w:sz w:val="24"/>
        </w:rPr>
        <w:instrText>硕士学位论文</w:instrText>
      </w:r>
      <w:r>
        <w:rPr>
          <w:rFonts w:ascii="Cambria Math" w:hAnsi="Cambria Math" w:hint="eastAsia"/>
          <w:sz w:val="24"/>
        </w:rPr>
        <w:instrText xml:space="preserve">","language":"zh-CN","note":"major: </w:instrText>
      </w:r>
      <w:r>
        <w:rPr>
          <w:rFonts w:ascii="Cambria Math" w:hAnsi="Cambria Math" w:hint="eastAsia"/>
          <w:sz w:val="24"/>
        </w:rPr>
        <w:instrText>地图学与地理信息系统</w:instrText>
      </w:r>
      <w:r>
        <w:rPr>
          <w:rFonts w:ascii="Cambria Math" w:hAnsi="Cambria Math" w:hint="eastAsia"/>
          <w:sz w:val="24"/>
        </w:rPr>
        <w:instrText xml:space="preserve">\nfoundation: </w:instrText>
      </w:r>
      <w:r>
        <w:rPr>
          <w:rFonts w:ascii="Cambria Math" w:hAnsi="Cambria Math" w:hint="eastAsia"/>
          <w:sz w:val="24"/>
        </w:rPr>
        <w:instrText>“十一五”科技支撑计划</w:instrText>
      </w:r>
      <w:r>
        <w:rPr>
          <w:rFonts w:ascii="Cambria Math" w:hAnsi="Cambria Math" w:hint="eastAsia"/>
          <w:sz w:val="24"/>
        </w:rPr>
        <w:instrText>;973</w:instrText>
      </w:r>
      <w:r>
        <w:rPr>
          <w:rFonts w:ascii="Cambria Math" w:hAnsi="Cambria Math" w:hint="eastAsia"/>
          <w:sz w:val="24"/>
        </w:rPr>
        <w:instrText>计划</w:instrText>
      </w:r>
      <w:r>
        <w:rPr>
          <w:rFonts w:ascii="Cambria Math" w:hAnsi="Cambria Math" w:hint="eastAsia"/>
          <w:sz w:val="24"/>
        </w:rPr>
        <w:instrText>;</w:instrText>
      </w:r>
      <w:r>
        <w:rPr>
          <w:rFonts w:ascii="Cambria Math" w:hAnsi="Cambria Math" w:hint="eastAsia"/>
          <w:sz w:val="24"/>
        </w:rPr>
        <w:instrText>；</w:instrText>
      </w:r>
      <w:r>
        <w:rPr>
          <w:rFonts w:ascii="Cambria Math" w:hAnsi="Cambria Math" w:hint="eastAsia"/>
          <w:sz w:val="24"/>
        </w:rPr>
        <w:instrText xml:space="preserve">\ndownload: 635\nalbum: </w:instrText>
      </w:r>
      <w:r>
        <w:rPr>
          <w:rFonts w:ascii="Cambria Math" w:hAnsi="Cambria Math" w:hint="eastAsia"/>
          <w:sz w:val="24"/>
        </w:rPr>
        <w:instrText>信息科技</w:instrText>
      </w:r>
      <w:r>
        <w:rPr>
          <w:rFonts w:ascii="Cambria Math" w:hAnsi="Cambria Math" w:hint="eastAsia"/>
          <w:sz w:val="24"/>
        </w:rPr>
        <w:instrText>\nCLC: TP391.41\ndbcode: CMFD\ndbname: CMFD2009\nfilename: 2008165201.nh","number-of-pages":"100","publisher":"</w:instrText>
      </w:r>
      <w:r>
        <w:rPr>
          <w:rFonts w:ascii="Cambria Math" w:hAnsi="Cambria Math" w:hint="eastAsia"/>
          <w:sz w:val="24"/>
        </w:rPr>
        <w:instrText>中南大学</w:instrText>
      </w:r>
      <w:r>
        <w:rPr>
          <w:rFonts w:ascii="Cambria Math" w:hAnsi="Cambria Math" w:hint="eastAsia"/>
          <w:sz w:val="24"/>
        </w:rPr>
        <w:instrText>","source":"CNKI","title":"</w:instrText>
      </w:r>
      <w:r>
        <w:rPr>
          <w:rFonts w:ascii="Cambria Math" w:hAnsi="Cambria Math" w:hint="eastAsia"/>
          <w:sz w:val="24"/>
        </w:rPr>
        <w:instrText>面向隐伏矿体预测的三维地质建模与空间分析若干技术研究</w:instrText>
      </w:r>
      <w:r>
        <w:rPr>
          <w:rFonts w:ascii="Cambria Math" w:hAnsi="Cambria Math" w:hint="eastAsia"/>
          <w:sz w:val="24"/>
        </w:rPr>
        <w:instrText>","URL":"https://kns.cnki.net/KCMS/detail/detail.aspx?dbcode=CMFD&amp;dbname=CMFD2009&amp;filename=2008165201.nh","author":[{"literal":"</w:instrText>
      </w:r>
      <w:r>
        <w:rPr>
          <w:rFonts w:ascii="Cambria Math" w:hAnsi="Cambria Math" w:hint="eastAsia"/>
          <w:sz w:val="24"/>
        </w:rPr>
        <w:instrText>邓浩</w:instrText>
      </w:r>
      <w:r>
        <w:rPr>
          <w:rFonts w:ascii="Cambria Math" w:hAnsi="Cambria Math" w:hint="eastAsia"/>
          <w:sz w:val="24"/>
        </w:rPr>
        <w:instrText>"}],"contributor":[{"literal":"</w:instrText>
      </w:r>
      <w:r>
        <w:rPr>
          <w:rFonts w:ascii="Cambria Math" w:hAnsi="Cambria Math" w:hint="eastAsia"/>
          <w:sz w:val="24"/>
        </w:rPr>
        <w:instrText>毛先成</w:instrText>
      </w:r>
      <w:r>
        <w:rPr>
          <w:rFonts w:ascii="Cambria Math" w:hAnsi="Cambria Math" w:hint="eastAsia"/>
          <w:sz w:val="24"/>
        </w:rPr>
        <w:instrText>"}],"accessed":{"date-parts":[["2025",2,25]]},"issued":{"date-parts":[["2009"]]}}},{"id":96,"uris":["http://zotero.org/users/local/8clMLtyf/items/NBP9QMAR"],"itemData":{"id":96,"type":"thesis","abstract":"</w:instrText>
      </w:r>
      <w:r>
        <w:rPr>
          <w:rFonts w:ascii="Cambria Math" w:hAnsi="Cambria Math" w:hint="eastAsia"/>
          <w:sz w:val="24"/>
        </w:rPr>
        <w:instrText>随着三维地质建模技术和计算机图形分析技术的飞速发展</w:instrText>
      </w:r>
      <w:r>
        <w:rPr>
          <w:rFonts w:ascii="Cambria Math" w:hAnsi="Cambria Math" w:hint="eastAsia"/>
          <w:sz w:val="24"/>
        </w:rPr>
        <w:instrText>,</w:instrText>
      </w:r>
      <w:r>
        <w:rPr>
          <w:rFonts w:ascii="Cambria Math" w:hAnsi="Cambria Math" w:hint="eastAsia"/>
          <w:sz w:val="24"/>
        </w:rPr>
        <w:instrText>如何更好地将图形分析技术应用到三维地质建模中</w:instrText>
      </w:r>
      <w:r>
        <w:rPr>
          <w:rFonts w:ascii="Cambria Math" w:hAnsi="Cambria Math" w:hint="eastAsia"/>
          <w:sz w:val="24"/>
        </w:rPr>
        <w:instrText>,</w:instrText>
      </w:r>
      <w:r>
        <w:rPr>
          <w:rFonts w:ascii="Cambria Math" w:hAnsi="Cambria Math" w:hint="eastAsia"/>
          <w:sz w:val="24"/>
        </w:rPr>
        <w:instrText>从而更大程度地发挥三维地质建模技术在矿产及油气资源的描述和评价中的作用</w:instrText>
      </w:r>
      <w:r>
        <w:rPr>
          <w:rFonts w:ascii="Cambria Math" w:hAnsi="Cambria Math" w:hint="eastAsia"/>
          <w:sz w:val="24"/>
        </w:rPr>
        <w:instrText>,</w:instrText>
      </w:r>
      <w:r>
        <w:rPr>
          <w:rFonts w:ascii="Cambria Math" w:hAnsi="Cambria Math" w:hint="eastAsia"/>
          <w:sz w:val="24"/>
        </w:rPr>
        <w:instrText>是个值得研究的问题。在三维地质建模中</w:instrText>
      </w:r>
      <w:r>
        <w:rPr>
          <w:rFonts w:ascii="Cambria Math" w:hAnsi="Cambria Math" w:hint="eastAsia"/>
          <w:sz w:val="24"/>
        </w:rPr>
        <w:instrText>,\n\n\n\t</w:instrText>
      </w:r>
      <w:r>
        <w:rPr>
          <w:rFonts w:ascii="Cambria Math" w:hAnsi="Cambria Math" w:hint="eastAsia"/>
          <w:sz w:val="24"/>
        </w:rPr>
        <w:instrText>常常会遇到下面三个问题</w:instrText>
      </w:r>
      <w:r>
        <w:rPr>
          <w:rFonts w:ascii="Cambria Math" w:hAnsi="Cambria Math" w:hint="eastAsia"/>
          <w:sz w:val="24"/>
        </w:rPr>
        <w:instrText>:\n\n\n\t1.</w:instrText>
      </w:r>
      <w:r>
        <w:rPr>
          <w:rFonts w:ascii="Cambria Math" w:hAnsi="Cambria Math" w:hint="eastAsia"/>
          <w:sz w:val="24"/>
        </w:rPr>
        <w:instrText>如何快速地获取描述地质体模型内部地质结构的剖面图</w:instrText>
      </w:r>
      <w:r>
        <w:rPr>
          <w:rFonts w:ascii="Cambria Math" w:hAnsi="Cambria Math" w:hint="eastAsia"/>
          <w:sz w:val="24"/>
        </w:rPr>
        <w:instrText>?\n\n\n\t2.</w:instrText>
      </w:r>
      <w:r>
        <w:rPr>
          <w:rFonts w:ascii="Cambria Math" w:hAnsi="Cambria Math" w:hint="eastAsia"/>
          <w:sz w:val="24"/>
        </w:rPr>
        <w:instrText>如何合理地避免建模软件人机交互中地质体间发生碰撞的情况</w:instrText>
      </w:r>
      <w:r>
        <w:rPr>
          <w:rFonts w:ascii="Cambria Math" w:hAnsi="Cambria Math" w:hint="eastAsia"/>
          <w:sz w:val="24"/>
        </w:rPr>
        <w:instrText>?\n\n\n\t3.</w:instrText>
      </w:r>
      <w:r>
        <w:rPr>
          <w:rFonts w:ascii="Cambria Math" w:hAnsi="Cambria Math" w:hint="eastAsia"/>
          <w:sz w:val="24"/>
        </w:rPr>
        <w:instrText>如何准确地完成建模软件中用户对地质模型感兴趣部分的选取</w:instrText>
      </w:r>
      <w:r>
        <w:rPr>
          <w:rFonts w:ascii="Cambria Math" w:hAnsi="Cambria Math" w:hint="eastAsia"/>
          <w:sz w:val="24"/>
        </w:rPr>
        <w:instrText>?\n\n\n\t</w:instrText>
      </w:r>
      <w:r>
        <w:rPr>
          <w:rFonts w:ascii="Cambria Math" w:hAnsi="Cambria Math" w:hint="eastAsia"/>
          <w:sz w:val="24"/>
        </w:rPr>
        <w:instrText>显然上述三个问题对于矿产及油气资源的精细描述和评价以及提高建模软件的真实性和可操作性有着十分重要的意义。本文为了解决以上三个问题</w:instrText>
      </w:r>
      <w:r>
        <w:rPr>
          <w:rFonts w:ascii="Cambria Math" w:hAnsi="Cambria Math" w:hint="eastAsia"/>
          <w:sz w:val="24"/>
        </w:rPr>
        <w:instrText>,</w:instrText>
      </w:r>
      <w:r>
        <w:rPr>
          <w:rFonts w:ascii="Cambria Math" w:hAnsi="Cambria Math" w:hint="eastAsia"/>
          <w:sz w:val="24"/>
        </w:rPr>
        <w:instrText>采用几何多面体逼近各种形态的地质体</w:instrText>
      </w:r>
      <w:r>
        <w:rPr>
          <w:rFonts w:ascii="Cambria Math" w:hAnsi="Cambria Math" w:hint="eastAsia"/>
          <w:sz w:val="24"/>
        </w:rPr>
        <w:instrText>,</w:instrText>
      </w:r>
      <w:r>
        <w:rPr>
          <w:rFonts w:ascii="Cambria Math" w:hAnsi="Cambria Math" w:hint="eastAsia"/>
          <w:sz w:val="24"/>
        </w:rPr>
        <w:instrText>分别提出了针对多面体</w:instrText>
      </w:r>
      <w:r>
        <w:rPr>
          <w:rFonts w:ascii="Cambria Math" w:hAnsi="Cambria Math" w:hint="eastAsia"/>
          <w:sz w:val="24"/>
        </w:rPr>
        <w:instrText>(</w:instrText>
      </w:r>
      <w:r>
        <w:rPr>
          <w:rFonts w:ascii="Cambria Math" w:hAnsi="Cambria Math" w:hint="eastAsia"/>
          <w:sz w:val="24"/>
        </w:rPr>
        <w:instrText>包括凹多面体</w:instrText>
      </w:r>
      <w:r>
        <w:rPr>
          <w:rFonts w:ascii="Cambria Math" w:hAnsi="Cambria Math" w:hint="eastAsia"/>
          <w:sz w:val="24"/>
        </w:rPr>
        <w:instrText>)</w:instrText>
      </w:r>
      <w:r>
        <w:rPr>
          <w:rFonts w:ascii="Cambria Math" w:hAnsi="Cambria Math" w:hint="eastAsia"/>
          <w:sz w:val="24"/>
        </w:rPr>
        <w:instrText>模型的三个图形算法</w:instrText>
      </w:r>
      <w:r>
        <w:rPr>
          <w:rFonts w:ascii="Cambria Math" w:hAnsi="Cambria Math" w:hint="eastAsia"/>
          <w:sz w:val="24"/>
        </w:rPr>
        <w:instrText>:\n\n\n\t1.</w:instrText>
      </w:r>
      <w:r>
        <w:rPr>
          <w:rFonts w:ascii="Cambria Math" w:hAnsi="Cambria Math" w:hint="eastAsia"/>
          <w:sz w:val="24"/>
        </w:rPr>
        <w:instrText>基于面相交的多面体剖切算法实现了对任意多面体模型剖面的快速截取</w:instrText>
      </w:r>
      <w:r>
        <w:rPr>
          <w:rFonts w:ascii="Cambria Math" w:hAnsi="Cambria Math" w:hint="eastAsia"/>
          <w:sz w:val="24"/>
        </w:rPr>
        <w:instrText>,</w:instrText>
      </w:r>
      <w:r>
        <w:rPr>
          <w:rFonts w:ascii="Cambria Math" w:hAnsi="Cambria Math" w:hint="eastAsia"/>
          <w:sz w:val="24"/>
        </w:rPr>
        <w:instrText>算法通过将剖切面分别与多面体的面逐一进行求交</w:instrText>
      </w:r>
      <w:r>
        <w:rPr>
          <w:rFonts w:ascii="Cambria Math" w:hAnsi="Cambria Math" w:hint="eastAsia"/>
          <w:sz w:val="24"/>
        </w:rPr>
        <w:instrText>,</w:instrText>
      </w:r>
      <w:r>
        <w:rPr>
          <w:rFonts w:ascii="Cambria Math" w:hAnsi="Cambria Math" w:hint="eastAsia"/>
          <w:sz w:val="24"/>
        </w:rPr>
        <w:instrText>并将相交部分进行追踪排序从而得到完整的剖面图</w:instrText>
      </w:r>
      <w:r>
        <w:rPr>
          <w:rFonts w:ascii="Cambria Math" w:hAnsi="Cambria Math" w:hint="eastAsia"/>
          <w:sz w:val="24"/>
        </w:rPr>
        <w:instrText>;\n\n\n\t2.</w:instrText>
      </w:r>
      <w:r>
        <w:rPr>
          <w:rFonts w:ascii="Cambria Math" w:hAnsi="Cambria Math" w:hint="eastAsia"/>
          <w:sz w:val="24"/>
        </w:rPr>
        <w:instrText>基于面相交和点体位置关系判断的多面体碰撞检测算法实现了两个三维多面体是否发生碰撞的检测</w:instrText>
      </w:r>
      <w:r>
        <w:rPr>
          <w:rFonts w:ascii="Cambria Math" w:hAnsi="Cambria Math" w:hint="eastAsia"/>
          <w:sz w:val="24"/>
        </w:rPr>
        <w:instrText>,</w:instrText>
      </w:r>
      <w:r>
        <w:rPr>
          <w:rFonts w:ascii="Cambria Math" w:hAnsi="Cambria Math" w:hint="eastAsia"/>
          <w:sz w:val="24"/>
        </w:rPr>
        <w:instrText>算法通过判断空间中多面体的面是否相交来推断多面体是否发生相交</w:instrText>
      </w:r>
      <w:r>
        <w:rPr>
          <w:rFonts w:ascii="Cambria Math" w:hAnsi="Cambria Math" w:hint="eastAsia"/>
          <w:sz w:val="24"/>
        </w:rPr>
        <w:instrText>,</w:instrText>
      </w:r>
      <w:r>
        <w:rPr>
          <w:rFonts w:ascii="Cambria Math" w:hAnsi="Cambria Math" w:hint="eastAsia"/>
          <w:sz w:val="24"/>
        </w:rPr>
        <w:instrText>对于不相交的两个多面体</w:instrText>
      </w:r>
      <w:r>
        <w:rPr>
          <w:rFonts w:ascii="Cambria Math" w:hAnsi="Cambria Math" w:hint="eastAsia"/>
          <w:sz w:val="24"/>
        </w:rPr>
        <w:instrText>,</w:instrText>
      </w:r>
      <w:r>
        <w:rPr>
          <w:rFonts w:ascii="Cambria Math" w:hAnsi="Cambria Math" w:hint="eastAsia"/>
          <w:sz w:val="24"/>
        </w:rPr>
        <w:instrText>通过判断空间中点与多面体的位置关系来推断两个多面体是否有包含和被包含关系</w:instrText>
      </w:r>
      <w:r>
        <w:rPr>
          <w:rFonts w:ascii="Cambria Math" w:hAnsi="Cambria Math" w:hint="eastAsia"/>
          <w:sz w:val="24"/>
        </w:rPr>
        <w:instrText>,</w:instrText>
      </w:r>
      <w:r>
        <w:rPr>
          <w:rFonts w:ascii="Cambria Math" w:hAnsi="Cambria Math" w:hint="eastAsia"/>
          <w:sz w:val="24"/>
        </w:rPr>
        <w:instrText>从而完成碰撞情况的检测</w:instrText>
      </w:r>
      <w:r>
        <w:rPr>
          <w:rFonts w:ascii="Cambria Math" w:hAnsi="Cambria Math" w:hint="eastAsia"/>
          <w:sz w:val="24"/>
        </w:rPr>
        <w:instrText>;\n\n\n\t3.</w:instrText>
      </w:r>
      <w:r>
        <w:rPr>
          <w:rFonts w:ascii="Cambria Math" w:hAnsi="Cambria Math" w:hint="eastAsia"/>
          <w:sz w:val="24"/>
        </w:rPr>
        <w:instrText>基于三角面多面体的三维裁剪算法实现了凸多面体窗口对任意三角面多面体的部分选取</w:instrText>
      </w:r>
      <w:r>
        <w:rPr>
          <w:rFonts w:ascii="Cambria Math" w:hAnsi="Cambria Math" w:hint="eastAsia"/>
          <w:sz w:val="24"/>
        </w:rPr>
        <w:instrText>,</w:instrText>
      </w:r>
      <w:r>
        <w:rPr>
          <w:rFonts w:ascii="Cambria Math" w:hAnsi="Cambria Math" w:hint="eastAsia"/>
          <w:sz w:val="24"/>
        </w:rPr>
        <w:instrText>算法通过逐一用多面体窗口的边界面去裁剪被裁剪多面体</w:instrText>
      </w:r>
      <w:r>
        <w:rPr>
          <w:rFonts w:ascii="Cambria Math" w:hAnsi="Cambria Math" w:hint="eastAsia"/>
          <w:sz w:val="24"/>
        </w:rPr>
        <w:instrText>,</w:instrText>
      </w:r>
      <w:r>
        <w:rPr>
          <w:rFonts w:ascii="Cambria Math" w:hAnsi="Cambria Math" w:hint="eastAsia"/>
          <w:sz w:val="24"/>
        </w:rPr>
        <w:instrText>将每次裁剪的结果多面体按照三角面形式保存进入下一次面裁剪</w:instrText>
      </w:r>
      <w:r>
        <w:rPr>
          <w:rFonts w:ascii="Cambria Math" w:hAnsi="Cambria Math" w:hint="eastAsia"/>
          <w:sz w:val="24"/>
        </w:rPr>
        <w:instrText>,</w:instrText>
      </w:r>
      <w:r>
        <w:rPr>
          <w:rFonts w:ascii="Cambria Math" w:hAnsi="Cambria Math" w:hint="eastAsia"/>
          <w:sz w:val="24"/>
        </w:rPr>
        <w:instrText>直到窗口的所有面都完成裁剪为止。</w:instrText>
      </w:r>
      <w:r>
        <w:rPr>
          <w:rFonts w:ascii="Cambria Math" w:hAnsi="Cambria Math" w:hint="eastAsia"/>
          <w:sz w:val="24"/>
        </w:rPr>
        <w:instrText>\n\n\n\t</w:instrText>
      </w:r>
      <w:r>
        <w:rPr>
          <w:rFonts w:ascii="Cambria Math" w:hAnsi="Cambria Math" w:hint="eastAsia"/>
          <w:sz w:val="24"/>
        </w:rPr>
        <w:instrText>以上算法已经编程实现</w:instrText>
      </w:r>
      <w:r>
        <w:rPr>
          <w:rFonts w:ascii="Cambria Math" w:hAnsi="Cambria Math" w:hint="eastAsia"/>
          <w:sz w:val="24"/>
        </w:rPr>
        <w:instrText>,</w:instrText>
      </w:r>
      <w:r>
        <w:rPr>
          <w:rFonts w:ascii="Cambria Math" w:hAnsi="Cambria Math" w:hint="eastAsia"/>
          <w:sz w:val="24"/>
        </w:rPr>
        <w:instrText>并且用实例证明了算法的正确性和有效性。</w:instrText>
      </w:r>
      <w:r>
        <w:rPr>
          <w:rFonts w:ascii="Cambria Math" w:hAnsi="Cambria Math" w:hint="eastAsia"/>
          <w:sz w:val="24"/>
        </w:rPr>
        <w:instrText>","genre":"</w:instrText>
      </w:r>
      <w:r>
        <w:rPr>
          <w:rFonts w:ascii="Cambria Math" w:hAnsi="Cambria Math" w:hint="eastAsia"/>
          <w:sz w:val="24"/>
        </w:rPr>
        <w:instrText>硕士学位论文</w:instrText>
      </w:r>
      <w:r>
        <w:rPr>
          <w:rFonts w:ascii="Cambria Math" w:hAnsi="Cambria Math" w:hint="eastAsia"/>
          <w:sz w:val="24"/>
        </w:rPr>
        <w:instrText xml:space="preserve">","language":"zh-CN","note":"major: </w:instrText>
      </w:r>
      <w:r>
        <w:rPr>
          <w:rFonts w:ascii="Cambria Math" w:hAnsi="Cambria Math" w:hint="eastAsia"/>
          <w:sz w:val="24"/>
        </w:rPr>
        <w:instrText>计算机科学与技术</w:instrText>
      </w:r>
      <w:r>
        <w:rPr>
          <w:rFonts w:ascii="Cambria Math" w:hAnsi="Cambria Math" w:hint="eastAsia"/>
          <w:sz w:val="24"/>
        </w:rPr>
        <w:instrText xml:space="preserve">\ndownload: 322\nalbum: </w:instrText>
      </w:r>
      <w:r>
        <w:rPr>
          <w:rFonts w:ascii="Cambria Math" w:hAnsi="Cambria Math" w:hint="eastAsia"/>
          <w:sz w:val="24"/>
        </w:rPr>
        <w:instrText>信息科技</w:instrText>
      </w:r>
      <w:r>
        <w:rPr>
          <w:rFonts w:ascii="Cambria Math" w:hAnsi="Cambria Math" w:hint="eastAsia"/>
          <w:sz w:val="24"/>
        </w:rPr>
        <w:instrText>\nCLC: TP391.41\ndbcode: CMFD\ndbname: CMFD2011\nfilename: 1011077993.nh","number-of-pages":"66","publisher":"</w:instrText>
      </w:r>
      <w:r>
        <w:rPr>
          <w:rFonts w:ascii="Cambria Math" w:hAnsi="Cambria Math" w:hint="eastAsia"/>
          <w:sz w:val="24"/>
        </w:rPr>
        <w:instrText>中国地质大学（北京）</w:instrText>
      </w:r>
      <w:r>
        <w:rPr>
          <w:rFonts w:ascii="Cambria Math" w:hAnsi="Cambria Math" w:hint="eastAsia"/>
          <w:sz w:val="24"/>
        </w:rPr>
        <w:instrText>","source":"CNKI","title":"</w:instrText>
      </w:r>
      <w:r>
        <w:rPr>
          <w:rFonts w:ascii="Cambria Math" w:hAnsi="Cambria Math" w:hint="eastAsia"/>
          <w:sz w:val="24"/>
        </w:rPr>
        <w:instrText>三维地质建模中几何形体分析技术的几个算法研究</w:instrText>
      </w:r>
      <w:r>
        <w:rPr>
          <w:rFonts w:ascii="Cambria Math" w:hAnsi="Cambria Math" w:hint="eastAsia"/>
          <w:sz w:val="24"/>
        </w:rPr>
        <w:instrText>","URL":"https://kns.cnki.net/KCMS/detail/detail.aspx?dbcode=CMFD&amp;dbname=CMFD2011&amp;filename=1011077993.nh","author":[{"literal":"</w:instrText>
      </w:r>
      <w:r>
        <w:rPr>
          <w:rFonts w:ascii="Cambria Math" w:hAnsi="Cambria Math" w:hint="eastAsia"/>
          <w:sz w:val="24"/>
        </w:rPr>
        <w:instrText>汤东阳</w:instrText>
      </w:r>
      <w:r>
        <w:rPr>
          <w:rFonts w:ascii="Cambria Math" w:hAnsi="Cambria Math" w:hint="eastAsia"/>
          <w:sz w:val="24"/>
        </w:rPr>
        <w:instrText>"}],"contributor":[{"literal":"</w:instrText>
      </w:r>
      <w:r>
        <w:rPr>
          <w:rFonts w:ascii="Cambria Math" w:hAnsi="Cambria Math" w:hint="eastAsia"/>
          <w:sz w:val="24"/>
        </w:rPr>
        <w:instrText>姚长利</w:instrText>
      </w:r>
      <w:r>
        <w:rPr>
          <w:rFonts w:ascii="Cambria Math" w:hAnsi="Cambria Math" w:hint="eastAsia"/>
          <w:sz w:val="24"/>
        </w:rPr>
        <w:instrText>"},{"literal":"</w:instrText>
      </w:r>
      <w:r>
        <w:rPr>
          <w:rFonts w:ascii="Cambria Math" w:hAnsi="Cambria Math" w:hint="eastAsia"/>
          <w:sz w:val="24"/>
        </w:rPr>
        <w:instrText>薛典军</w:instrText>
      </w:r>
      <w:r>
        <w:rPr>
          <w:rFonts w:ascii="Cambria Math" w:hAnsi="Cambria Math" w:hint="eastAsia"/>
          <w:sz w:val="24"/>
        </w:rPr>
        <w:instrText>"}],"accessed":{"date-parts":[["2025",2,25]]},"issued":{"date-parts":[["2011"]]}}},{"id":101,"uris":["http://zotero.org/users/local/8clMLtyf/items/BBTSR73E"],"itemData":{"id":101,"type":"webpage","title":"</w:instrText>
      </w:r>
      <w:r>
        <w:rPr>
          <w:rFonts w:ascii="Cambria Math" w:hAnsi="Cambria Math" w:hint="eastAsia"/>
          <w:sz w:val="24"/>
        </w:rPr>
        <w:instrText>三维地质建模中几何形体碰撞检测的图形分析技术</w:instrText>
      </w:r>
      <w:r>
        <w:rPr>
          <w:rFonts w:ascii="Cambria Math" w:hAnsi="Cambria Math" w:hint="eastAsia"/>
          <w:sz w:val="24"/>
        </w:rPr>
        <w:instrText xml:space="preserve"> - </w:instrText>
      </w:r>
      <w:r>
        <w:rPr>
          <w:rFonts w:ascii="Cambria Math" w:hAnsi="Cambria Math" w:hint="eastAsia"/>
          <w:sz w:val="24"/>
        </w:rPr>
        <w:instrText>中国知网</w:instrText>
      </w:r>
      <w:r>
        <w:rPr>
          <w:rFonts w:ascii="Cambria Math" w:hAnsi="Cambria Math" w:hint="eastAsia"/>
          <w:sz w:val="24"/>
        </w:rPr>
        <w:instrText>","URL":"https://kns-cnki-net-s.vpn.cumtb.edu.cn:8118/kcms2/article/abstract?v=nKttgsEmyDdne09A9PGctGEY1PkLxTpyCXln7fc-P5Jejcu_xoPJg3x5OohOjfr2lH1i1y-hCqF</w:instrText>
      </w:r>
      <w:r>
        <w:rPr>
          <w:rFonts w:ascii="Cambria Math" w:hAnsi="Cambria Math"/>
          <w:sz w:val="24"/>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Pr>
          <w:rFonts w:ascii="Cambria Math" w:hAnsi="Cambria Math"/>
          <w:sz w:val="24"/>
        </w:rPr>
        <w:fldChar w:fldCharType="separate"/>
      </w:r>
      <w:r>
        <w:rPr>
          <w:rFonts w:ascii="Cambria Math" w:eastAsiaTheme="minorEastAsia" w:hAnsi="Cambria Math"/>
          <w:kern w:val="0"/>
          <w:sz w:val="24"/>
          <w:vertAlign w:val="superscript"/>
          <w14:ligatures w14:val="standardContextual"/>
        </w:rPr>
        <w:t>[63-67]</w:t>
      </w:r>
      <w:r>
        <w:rPr>
          <w:rFonts w:ascii="Cambria Math" w:hAnsi="Cambria Math"/>
          <w:sz w:val="24"/>
        </w:rPr>
        <w:fldChar w:fldCharType="end"/>
      </w:r>
      <w:r>
        <w:rPr>
          <w:rFonts w:ascii="Cambria Math" w:hAnsi="Cambria Math" w:hint="eastAsia"/>
          <w:sz w:val="24"/>
        </w:rPr>
        <w:t>，本研究在此处</w:t>
      </w:r>
      <w:r>
        <w:rPr>
          <w:rFonts w:ascii="Cambria Math" w:hAnsi="Cambria Math"/>
          <w:sz w:val="24"/>
        </w:rPr>
        <w:t>用于确定模型的范围及纹理坐标的归一化映射。在纹理</w:t>
      </w:r>
      <w:r>
        <w:rPr>
          <w:rFonts w:ascii="Cambria Math" w:hAnsi="Cambria Math"/>
          <w:sz w:val="24"/>
        </w:rPr>
        <w:t>UV</w:t>
      </w:r>
      <w:r>
        <w:rPr>
          <w:rFonts w:ascii="Cambria Math" w:hAnsi="Cambria Math"/>
          <w:sz w:val="24"/>
        </w:rPr>
        <w:t>计算中，包围盒为各顶点提供标准化参考框架，避免直接使用全局坐标导致的纹理拉伸或失真</w:t>
      </w:r>
      <w:r>
        <w:rPr>
          <w:rFonts w:ascii="Cambria Math" w:hAnsi="Cambria Math" w:hint="eastAsia"/>
          <w:sz w:val="24"/>
        </w:rPr>
        <w:t>，如图</w:t>
      </w:r>
      <w:r>
        <w:rPr>
          <w:rFonts w:ascii="Cambria Math" w:hAnsi="Cambria Math" w:hint="eastAsia"/>
          <w:sz w:val="24"/>
        </w:rPr>
        <w:t>3.3.3</w:t>
      </w:r>
      <w:r>
        <w:rPr>
          <w:rFonts w:ascii="Cambria Math" w:hAnsi="Cambria Math"/>
          <w:sz w:val="24"/>
        </w:rPr>
        <w:t>。</w:t>
      </w:r>
    </w:p>
    <w:p w14:paraId="14C83307"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drawing>
          <wp:inline distT="0" distB="0" distL="0" distR="0" wp14:anchorId="4B7CB93F" wp14:editId="0ADB9229">
            <wp:extent cx="2825115" cy="2138680"/>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图片 1"/>
                    <pic:cNvPicPr>
                      <a:picLocks noChangeAspect="1"/>
                    </pic:cNvPicPr>
                  </pic:nvPicPr>
                  <pic:blipFill>
                    <a:blip r:embed="rId41"/>
                    <a:stretch>
                      <a:fillRect/>
                    </a:stretch>
                  </pic:blipFill>
                  <pic:spPr>
                    <a:xfrm>
                      <a:off x="0" y="0"/>
                      <a:ext cx="2837117" cy="2147792"/>
                    </a:xfrm>
                    <a:prstGeom prst="rect">
                      <a:avLst/>
                    </a:prstGeom>
                  </pic:spPr>
                </pic:pic>
              </a:graphicData>
            </a:graphic>
          </wp:inline>
        </w:drawing>
      </w:r>
    </w:p>
    <w:p w14:paraId="06124D82" w14:textId="77777777"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3</w:t>
      </w:r>
      <w:r>
        <w:rPr>
          <w:color w:val="000000"/>
          <w:szCs w:val="21"/>
        </w:rPr>
        <w:t>.</w:t>
      </w:r>
      <w:r>
        <w:rPr>
          <w:rFonts w:hint="eastAsia"/>
          <w:color w:val="000000"/>
          <w:szCs w:val="21"/>
        </w:rPr>
        <w:t>3.3</w:t>
      </w:r>
      <w:r>
        <w:rPr>
          <w:rFonts w:hint="eastAsia"/>
          <w:sz w:val="24"/>
        </w:rPr>
        <w:t>最小包围盒子</w:t>
      </w:r>
    </w:p>
    <w:p w14:paraId="07341B1E"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3</w:t>
      </w:r>
      <w:r>
        <w:rPr>
          <w:color w:val="000000"/>
          <w:szCs w:val="21"/>
        </w:rPr>
        <w:t>.</w:t>
      </w:r>
      <w:r>
        <w:rPr>
          <w:rFonts w:hint="eastAsia"/>
          <w:color w:val="000000"/>
          <w:szCs w:val="21"/>
        </w:rPr>
        <w:t>3.3</w:t>
      </w:r>
      <w:r>
        <w:rPr>
          <w:color w:val="000000"/>
          <w:szCs w:val="21"/>
        </w:rPr>
        <w:t xml:space="preserve"> Minimum bounding box</w:t>
      </w:r>
    </w:p>
    <w:p w14:paraId="3EF90083"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sz w:val="24"/>
        </w:rPr>
        <w:t>包围盒</w:t>
      </w:r>
      <w:r>
        <w:rPr>
          <w:rFonts w:ascii="Cambria Math" w:hAnsi="Cambria Math" w:hint="eastAsia"/>
          <w:sz w:val="24"/>
        </w:rPr>
        <w:t>范围由从数据集中分别查找</w:t>
      </w:r>
      <w:r>
        <w:rPr>
          <w:rFonts w:ascii="Cambria Math" w:hAnsi="Cambria Math" w:hint="eastAsia"/>
          <w:sz w:val="24"/>
        </w:rPr>
        <w:t>x</w:t>
      </w:r>
      <w:r>
        <w:rPr>
          <w:rFonts w:ascii="Cambria Math" w:hAnsi="Cambria Math" w:hint="eastAsia"/>
          <w:sz w:val="24"/>
        </w:rPr>
        <w:t>、</w:t>
      </w:r>
      <w:r>
        <w:rPr>
          <w:rFonts w:ascii="Cambria Math" w:hAnsi="Cambria Math" w:hint="eastAsia"/>
          <w:sz w:val="24"/>
        </w:rPr>
        <w:t>y</w:t>
      </w:r>
      <w:r>
        <w:rPr>
          <w:rFonts w:ascii="Cambria Math" w:hAnsi="Cambria Math" w:hint="eastAsia"/>
          <w:sz w:val="24"/>
        </w:rPr>
        <w:t>、</w:t>
      </w:r>
      <w:r>
        <w:rPr>
          <w:rFonts w:ascii="Cambria Math" w:hAnsi="Cambria Math" w:hint="eastAsia"/>
          <w:sz w:val="24"/>
        </w:rPr>
        <w:t>z</w:t>
      </w:r>
      <w:r>
        <w:rPr>
          <w:rFonts w:ascii="Cambria Math" w:hAnsi="Cambria Math" w:hint="eastAsia"/>
          <w:sz w:val="24"/>
        </w:rPr>
        <w:t>三个坐标的最大值和最小值进行定义。</w:t>
      </w:r>
    </w:p>
    <w:p w14:paraId="55F71879" w14:textId="77777777" w:rsidR="008724BF" w:rsidRDefault="008A7C78">
      <w:pPr>
        <w:snapToGrid w:val="0"/>
        <w:spacing w:after="120" w:line="300" w:lineRule="auto"/>
        <w:ind w:firstLineChars="200" w:firstLine="480"/>
        <w:jc w:val="right"/>
        <w:rPr>
          <w:rFonts w:ascii="Cambria Math" w:hAnsi="Cambria Math"/>
          <w:sz w:val="24"/>
        </w:rPr>
      </w:pPr>
      <m:oMath>
        <m:r>
          <m:rPr>
            <m:nor/>
          </m:rPr>
          <w:rPr>
            <w:rFonts w:ascii="Cambria Math" w:hAnsi="Cambria Math"/>
            <w:sz w:val="24"/>
          </w:rPr>
          <m:t>Bounding Box=</m:t>
        </m:r>
        <m:d>
          <m:dPr>
            <m:begChr m:val="{"/>
            <m:endChr m:val="}"/>
            <m:ctrlPr>
              <w:rPr>
                <w:rFonts w:ascii="Cambria Math" w:hAnsi="Cambria Math"/>
                <w:sz w:val="24"/>
              </w:rPr>
            </m:ctrlPr>
          </m:dPr>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e>
            </m:d>
            <m:r>
              <m:rPr>
                <m:sty m:val="p"/>
              </m:rPr>
              <w:rPr>
                <w:rFonts w:ascii="Cambria Math" w:hAnsi="Cambria Math"/>
                <w:sz w:val="24"/>
              </w:rPr>
              <m:t>,</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e>
            </m:d>
          </m:e>
        </m:d>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3.9</w:t>
      </w:r>
      <w:r>
        <w:rPr>
          <w:rFonts w:ascii="Cambria Math" w:hAnsi="Cambria Math" w:hint="eastAsia"/>
          <w:sz w:val="24"/>
        </w:rPr>
        <w:t>）</w:t>
      </w:r>
    </w:p>
    <w:p w14:paraId="4A9886FE"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sz w:val="24"/>
        </w:rPr>
        <w:t>对于</w:t>
      </w:r>
      <w:r>
        <w:rPr>
          <w:rFonts w:ascii="Cambria Math" w:hAnsi="Cambria Math" w:hint="eastAsia"/>
          <w:sz w:val="24"/>
        </w:rPr>
        <w:t>单个模型</w:t>
      </w:r>
      <w:r>
        <w:rPr>
          <w:rFonts w:ascii="Cambria Math" w:hAnsi="Cambria Math"/>
          <w:sz w:val="24"/>
        </w:rPr>
        <w:t>顶点集合</w:t>
      </w:r>
      <m:oMath>
        <m:d>
          <m:dPr>
            <m:begChr m:val="{"/>
            <m:endChr m:val="}"/>
            <m:ctrlPr>
              <w:rPr>
                <w:rFonts w:ascii="Cambria Math" w:hAnsi="Cambria Math"/>
                <w:sz w:val="24"/>
              </w:rPr>
            </m:ctrlPr>
          </m:dPr>
          <m:e>
            <m:r>
              <m:rPr>
                <m:sty m:val="b"/>
              </m:rPr>
              <w:rPr>
                <w:rFonts w:ascii="Cambria Math" w:hAnsi="Cambria Math"/>
                <w:sz w:val="24"/>
              </w:rPr>
              <m:t>P</m:t>
            </m:r>
            <m:r>
              <w:rPr>
                <w:rFonts w:ascii="Cambria Math" w:hAnsi="Cambria Math"/>
                <w:sz w:val="24"/>
              </w:rPr>
              <m:t>i</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e>
        </m:d>
        <m:sSup>
          <m:sSupPr>
            <m:ctrlPr>
              <w:rPr>
                <w:rFonts w:ascii="Cambria Math" w:hAnsi="Cambria Math"/>
                <w:sz w:val="24"/>
              </w:rPr>
            </m:ctrlPr>
          </m:sSupPr>
          <m:e>
            <m:r>
              <w:rPr>
                <w:rFonts w:ascii="Cambria Math" w:hAnsi="Cambria Math"/>
                <w:sz w:val="24"/>
              </w:rPr>
              <m:t>i</m:t>
            </m:r>
            <m:r>
              <m:rPr>
                <m:sty m:val="p"/>
              </m:rPr>
              <w:rPr>
                <w:rFonts w:ascii="Cambria Math" w:hAnsi="Cambria Math"/>
                <w:sz w:val="24"/>
              </w:rPr>
              <m:t>=1</m:t>
            </m:r>
          </m:e>
          <m:sup>
            <m:r>
              <w:rPr>
                <w:rFonts w:ascii="Cambria Math" w:hAnsi="Cambria Math"/>
                <w:sz w:val="24"/>
              </w:rPr>
              <m:t>n</m:t>
            </m:r>
          </m:sup>
        </m:sSup>
      </m:oMath>
      <w:r>
        <w:rPr>
          <w:rFonts w:ascii="Cambria Math" w:hAnsi="Cambria Math"/>
          <w:sz w:val="24"/>
        </w:rPr>
        <w:t>，包围盒通过</w:t>
      </w:r>
      <w:r>
        <w:rPr>
          <w:rFonts w:ascii="Cambria Math" w:hAnsi="Cambria Math" w:hint="eastAsia"/>
          <w:sz w:val="24"/>
        </w:rPr>
        <w:t>以下公式计算</w:t>
      </w:r>
      <w:r>
        <w:rPr>
          <w:rFonts w:ascii="Cambria Math" w:hAnsi="Cambria Math"/>
          <w:sz w:val="24"/>
        </w:rPr>
        <w:t>：</w:t>
      </w:r>
    </w:p>
    <w:p w14:paraId="587F9E7B" w14:textId="77777777" w:rsidR="008724BF" w:rsidRDefault="00F119E4">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oMath>
      <w:r w:rsidR="008A7C78">
        <w:rPr>
          <w:rFonts w:ascii="Cambria Math" w:hAnsi="Cambria Math" w:hint="eastAsia"/>
          <w:sz w:val="24"/>
        </w:rPr>
        <w:t xml:space="preserve">           </w:t>
      </w:r>
      <w:r w:rsidR="008A7C78">
        <w:rPr>
          <w:rFonts w:ascii="Cambria Math" w:hAnsi="Cambria Math" w:hint="eastAsia"/>
          <w:sz w:val="24"/>
        </w:rPr>
        <w:t>（</w:t>
      </w:r>
      <w:r w:rsidR="008A7C78">
        <w:rPr>
          <w:rFonts w:ascii="Cambria Math" w:hAnsi="Cambria Math" w:hint="eastAsia"/>
          <w:sz w:val="24"/>
        </w:rPr>
        <w:t>3.10</w:t>
      </w:r>
      <w:r w:rsidR="008A7C78">
        <w:rPr>
          <w:rFonts w:ascii="Cambria Math" w:hAnsi="Cambria Math" w:hint="eastAsia"/>
          <w:sz w:val="24"/>
        </w:rPr>
        <w:t>）</w:t>
      </w:r>
    </w:p>
    <w:p w14:paraId="31548D5A" w14:textId="77777777" w:rsidR="008724BF" w:rsidRDefault="00F119E4">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8A7C78">
        <w:rPr>
          <w:rFonts w:ascii="Cambria Math" w:hAnsi="Cambria Math" w:hint="eastAsia"/>
          <w:sz w:val="24"/>
        </w:rPr>
        <w:t xml:space="preserve">           </w:t>
      </w:r>
      <w:r w:rsidR="008A7C78">
        <w:rPr>
          <w:rFonts w:ascii="Cambria Math" w:hAnsi="Cambria Math" w:hint="eastAsia"/>
          <w:sz w:val="24"/>
        </w:rPr>
        <w:t>（</w:t>
      </w:r>
      <w:r w:rsidR="008A7C78">
        <w:rPr>
          <w:rFonts w:ascii="Cambria Math" w:hAnsi="Cambria Math" w:hint="eastAsia"/>
          <w:sz w:val="24"/>
        </w:rPr>
        <w:t>3.11</w:t>
      </w:r>
      <w:r w:rsidR="008A7C78">
        <w:rPr>
          <w:rFonts w:ascii="Cambria Math" w:hAnsi="Cambria Math" w:hint="eastAsia"/>
          <w:sz w:val="24"/>
        </w:rPr>
        <w:t>）</w:t>
      </w:r>
    </w:p>
    <w:p w14:paraId="201D77E1" w14:textId="77777777" w:rsidR="008724BF" w:rsidRDefault="00F119E4">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min</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min</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z</m:t>
            </m:r>
          </m:e>
          <m:sub>
            <m:r>
              <m:rPr>
                <m:nor/>
              </m:rPr>
              <w:rPr>
                <w:rFonts w:ascii="Cambria Math" w:hAnsi="Cambria Math"/>
                <w:sz w:val="24"/>
              </w:rPr>
              <m:t>max</m:t>
            </m:r>
          </m:sub>
        </m:sSub>
        <m:r>
          <m:rPr>
            <m:sty m:val="p"/>
          </m:rPr>
          <w:rPr>
            <w:rFonts w:ascii="Cambria Math" w:hAnsi="Cambria Math"/>
            <w:sz w:val="24"/>
          </w:rPr>
          <m:t>=</m:t>
        </m:r>
        <m:limUpp>
          <m:limUppPr>
            <m:ctrlPr>
              <w:rPr>
                <w:rFonts w:ascii="Cambria Math" w:hAnsi="Cambria Math"/>
                <w:sz w:val="24"/>
              </w:rPr>
            </m:ctrlPr>
          </m:limUppPr>
          <m:e>
            <m:limLow>
              <m:limLowPr>
                <m:ctrlPr>
                  <w:rPr>
                    <w:rFonts w:ascii="Cambria Math" w:hAnsi="Cambria Math"/>
                    <w:sz w:val="24"/>
                  </w:rPr>
                </m:ctrlPr>
              </m:limLowPr>
              <m:e>
                <m:r>
                  <m:rPr>
                    <m:sty m:val="p"/>
                  </m:rPr>
                  <w:rPr>
                    <w:rFonts w:ascii="Cambria Math" w:hAnsi="Cambria Math"/>
                    <w:sz w:val="24"/>
                  </w:rPr>
                  <m:t>max</m:t>
                </m:r>
              </m:e>
              <m:lim>
                <m:r>
                  <w:rPr>
                    <w:rFonts w:ascii="Cambria Math" w:hAnsi="Cambria Math"/>
                    <w:sz w:val="24"/>
                  </w:rPr>
                  <m:t>i</m:t>
                </m:r>
                <m:r>
                  <m:rPr>
                    <m:sty m:val="p"/>
                  </m:rPr>
                  <w:rPr>
                    <w:rFonts w:ascii="Cambria Math" w:hAnsi="Cambria Math"/>
                    <w:sz w:val="24"/>
                  </w:rPr>
                  <m:t>=1</m:t>
                </m:r>
              </m:lim>
            </m:limLow>
          </m:e>
          <m:lim>
            <m:r>
              <w:rPr>
                <w:rFonts w:ascii="Cambria Math" w:hAnsi="Cambria Math"/>
                <w:sz w:val="24"/>
              </w:rPr>
              <m:t>n</m:t>
            </m:r>
          </m:lim>
        </m:limUpp>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e>
        </m:d>
      </m:oMath>
      <w:r w:rsidR="008A7C78">
        <w:rPr>
          <w:rFonts w:ascii="Cambria Math" w:hAnsi="Cambria Math" w:hint="eastAsia"/>
          <w:sz w:val="24"/>
        </w:rPr>
        <w:t xml:space="preserve">            </w:t>
      </w:r>
      <w:r w:rsidR="008A7C78">
        <w:rPr>
          <w:rFonts w:ascii="Cambria Math" w:hAnsi="Cambria Math" w:hint="eastAsia"/>
          <w:sz w:val="24"/>
        </w:rPr>
        <w:t>（</w:t>
      </w:r>
      <w:r w:rsidR="008A7C78">
        <w:rPr>
          <w:rFonts w:ascii="Cambria Math" w:hAnsi="Cambria Math" w:hint="eastAsia"/>
          <w:sz w:val="24"/>
        </w:rPr>
        <w:t>3.12</w:t>
      </w:r>
      <w:r w:rsidR="008A7C78">
        <w:rPr>
          <w:rFonts w:ascii="Cambria Math" w:hAnsi="Cambria Math" w:hint="eastAsia"/>
          <w:sz w:val="24"/>
        </w:rPr>
        <w:t>）</w:t>
      </w:r>
    </w:p>
    <w:p w14:paraId="6913C2B6" w14:textId="77777777" w:rsidR="008724BF" w:rsidRDefault="008A7C78">
      <w:pPr>
        <w:snapToGrid w:val="0"/>
        <w:spacing w:after="120" w:line="300" w:lineRule="auto"/>
        <w:ind w:right="480"/>
        <w:rPr>
          <w:rFonts w:ascii="Cambria Math" w:hAnsi="Cambria Math"/>
          <w:sz w:val="24"/>
        </w:rPr>
      </w:pPr>
      <w:r>
        <w:rPr>
          <w:rFonts w:ascii="Cambria Math" w:hAnsi="Cambria Math" w:hint="eastAsia"/>
          <w:sz w:val="24"/>
        </w:rPr>
        <w:t>式中：</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x</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oMath>
      <w:r>
        <w:rPr>
          <w:rFonts w:ascii="Cambria Math" w:hAnsi="Cambria Math" w:hint="eastAsia"/>
          <w:sz w:val="24"/>
        </w:rPr>
        <w:t>为所有点数据的</w:t>
      </w:r>
      <w:r>
        <w:rPr>
          <w:rFonts w:ascii="Cambria Math" w:hAnsi="Cambria Math" w:hint="eastAsia"/>
          <w:sz w:val="24"/>
        </w:rPr>
        <w:t>y</w:t>
      </w:r>
      <w:r>
        <w:rPr>
          <w:rFonts w:ascii="Cambria Math" w:hAnsi="Cambria Math" w:hint="eastAsia"/>
          <w:sz w:val="24"/>
        </w:rPr>
        <w:t>坐标值；</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oMath>
      <w:r>
        <w:rPr>
          <w:rFonts w:ascii="Cambria Math" w:hAnsi="Cambria Math" w:hint="eastAsia"/>
          <w:sz w:val="24"/>
        </w:rPr>
        <w:t>为所有点数据的</w:t>
      </w:r>
      <w:r>
        <w:rPr>
          <w:rFonts w:ascii="Cambria Math" w:hAnsi="Cambria Math"/>
          <w:sz w:val="24"/>
        </w:rPr>
        <w:t>z</w:t>
      </w:r>
      <w:r>
        <w:rPr>
          <w:rFonts w:ascii="Cambria Math" w:hAnsi="Cambria Math" w:hint="eastAsia"/>
          <w:sz w:val="24"/>
        </w:rPr>
        <w:t>坐标值；</w:t>
      </w:r>
    </w:p>
    <w:p w14:paraId="49DB4AE6"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lastRenderedPageBreak/>
        <w:t>包围盒顶点数据和模型表面法向量数据的计算都为进行下一步模型纹理</w:t>
      </w:r>
      <w:r>
        <w:rPr>
          <w:rFonts w:ascii="Cambria Math" w:hAnsi="Cambria Math" w:hint="eastAsia"/>
          <w:sz w:val="24"/>
        </w:rPr>
        <w:t>UV</w:t>
      </w:r>
      <w:r>
        <w:rPr>
          <w:rFonts w:ascii="Cambria Math" w:hAnsi="Cambria Math" w:hint="eastAsia"/>
          <w:sz w:val="24"/>
        </w:rPr>
        <w:t>坐标计算奠定了基础。</w:t>
      </w:r>
    </w:p>
    <w:p w14:paraId="3A89D6ED" w14:textId="77777777" w:rsidR="008724BF" w:rsidRDefault="008A7C78">
      <w:pPr>
        <w:keepNext/>
        <w:keepLines/>
        <w:snapToGrid w:val="0"/>
        <w:spacing w:before="120" w:after="120" w:line="360" w:lineRule="auto"/>
        <w:outlineLvl w:val="2"/>
        <w:rPr>
          <w:rFonts w:eastAsia="黑体"/>
          <w:bCs/>
          <w:sz w:val="24"/>
        </w:rPr>
      </w:pPr>
      <w:bookmarkStart w:id="126" w:name="_Toc191816696"/>
      <w:r>
        <w:rPr>
          <w:rFonts w:eastAsia="黑体"/>
          <w:bCs/>
          <w:sz w:val="24"/>
        </w:rPr>
        <w:t xml:space="preserve">3.3.3 </w:t>
      </w:r>
      <w:r>
        <w:rPr>
          <w:rFonts w:eastAsia="黑体"/>
          <w:bCs/>
          <w:sz w:val="24"/>
        </w:rPr>
        <w:t>模型纹理</w:t>
      </w:r>
      <w:r>
        <w:rPr>
          <w:rFonts w:eastAsia="黑体"/>
          <w:bCs/>
          <w:sz w:val="24"/>
        </w:rPr>
        <w:t xml:space="preserve"> UV </w:t>
      </w:r>
      <w:r>
        <w:rPr>
          <w:rFonts w:eastAsia="黑体"/>
          <w:bCs/>
          <w:sz w:val="24"/>
        </w:rPr>
        <w:t>计算方法</w:t>
      </w:r>
      <w:bookmarkEnd w:id="126"/>
    </w:p>
    <w:p w14:paraId="1C0D0540"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如何真实准确地反映复杂地质体的空间属性是一个巨大挑战，大多数建模软件在系统功能和多样性方面都取得了一些进展，然而，在外观和内部质量优化方面仍存在不足</w:t>
      </w:r>
      <w:r>
        <w:rPr>
          <w:rFonts w:ascii="Cambria Math" w:hAnsi="Cambria Math"/>
          <w:sz w:val="24"/>
        </w:rPr>
        <w:fldChar w:fldCharType="begin"/>
      </w:r>
      <w:r>
        <w:rPr>
          <w:rFonts w:ascii="Cambria Math" w:hAnsi="Cambria Math"/>
          <w:sz w:val="24"/>
        </w:rPr>
        <w:instrText xml:space="preserve"> ADDIN ZOTERO_ITEM CSL_CITATION {"citationID":"FUgqBePG","properties":{"formattedCitation":"\\super [68]\\nosupersub{}","plainCitation":"[68]","noteIndex":0},"citationItems":[{"id":145,"uris":["http://zotero.org/users/local/8clMLtyf/items/2NTR3YRL"],"itemData":{"id":145,"type":"article-journal","abstract":"How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sz w:val="24"/>
        </w:rPr>
        <w:fldChar w:fldCharType="separate"/>
      </w:r>
      <w:r>
        <w:rPr>
          <w:rFonts w:ascii="Cambria Math" w:eastAsiaTheme="minorEastAsia" w:hAnsi="Cambria Math"/>
          <w:kern w:val="0"/>
          <w:sz w:val="24"/>
          <w:vertAlign w:val="superscript"/>
          <w14:ligatures w14:val="standardContextual"/>
        </w:rPr>
        <w:t>[68]</w:t>
      </w:r>
      <w:r>
        <w:rPr>
          <w:rFonts w:ascii="Cambria Math" w:hAnsi="Cambria Math"/>
          <w:sz w:val="24"/>
        </w:rPr>
        <w:fldChar w:fldCharType="end"/>
      </w:r>
      <w:r>
        <w:rPr>
          <w:rFonts w:ascii="Cambria Math" w:hAnsi="Cambria Math" w:hint="eastAsia"/>
          <w:sz w:val="24"/>
        </w:rPr>
        <w:t>。</w:t>
      </w:r>
      <w:r>
        <w:rPr>
          <w:rFonts w:ascii="Cambria Math" w:hAnsi="Cambria Math"/>
          <w:sz w:val="24"/>
        </w:rPr>
        <w:t>在三维地质建模及可视化中，</w:t>
      </w:r>
      <w:bookmarkStart w:id="127" w:name="_Hlk191412485"/>
      <w:r>
        <w:rPr>
          <w:rFonts w:ascii="Cambria Math" w:hAnsi="Cambria Math"/>
          <w:sz w:val="24"/>
        </w:rPr>
        <w:t>纹理映射</w:t>
      </w:r>
      <w:bookmarkEnd w:id="127"/>
      <w:r>
        <w:rPr>
          <w:rFonts w:ascii="Cambria Math" w:hAnsi="Cambria Math"/>
          <w:sz w:val="24"/>
        </w:rPr>
        <w:t>是提升模型真实感的关键</w:t>
      </w:r>
      <w:r>
        <w:rPr>
          <w:rFonts w:ascii="Cambria Math" w:hAnsi="Cambria Math" w:hint="eastAsia"/>
          <w:sz w:val="24"/>
        </w:rPr>
        <w:t>方法</w:t>
      </w:r>
      <w:r>
        <w:rPr>
          <w:rFonts w:ascii="Cambria Math" w:hAnsi="Cambria Math"/>
          <w:sz w:val="24"/>
        </w:rPr>
        <w:t>之一</w:t>
      </w:r>
      <w:r>
        <w:rPr>
          <w:rFonts w:ascii="Cambria Math" w:hAnsi="Cambria Math" w:hint="eastAsia"/>
          <w:sz w:val="24"/>
        </w:rPr>
        <w:t>，</w:t>
      </w:r>
      <w:r>
        <w:rPr>
          <w:rFonts w:ascii="Cambria Math" w:hAnsi="Cambria Math"/>
          <w:sz w:val="24"/>
        </w:rPr>
        <w:t>纹理坐标（</w:t>
      </w:r>
      <w:r>
        <w:rPr>
          <w:rFonts w:ascii="Cambria Math" w:hAnsi="Cambria Math"/>
          <w:sz w:val="24"/>
        </w:rPr>
        <w:t>UV</w:t>
      </w:r>
      <w:r>
        <w:rPr>
          <w:rFonts w:ascii="Cambria Math" w:hAnsi="Cambria Math"/>
          <w:sz w:val="24"/>
        </w:rPr>
        <w:t>）的计算直接影响纹理的准确性和渲染效果</w:t>
      </w:r>
      <w:r>
        <w:rPr>
          <w:rFonts w:ascii="Cambria Math" w:hAnsi="Cambria Math"/>
          <w:sz w:val="24"/>
        </w:rPr>
        <w:fldChar w:fldCharType="begin"/>
      </w:r>
      <w:r>
        <w:rPr>
          <w:rFonts w:ascii="Cambria Math" w:hAnsi="Cambria Math"/>
          <w:sz w:val="24"/>
        </w:rPr>
        <w:instrText xml:space="preserve"> ADDIN ZOTERO_ITEM CSL_CITATION {"citationID":"KqTJkeik","properties":{"formattedCitation":"\\super [69]\\nosupersub{}","plainCitation":"[69]","noteIndex":0},"citationItems":[{"id":144,"uris":["http://zotero.org/users/local/8clMLtyf/items/HPS22XQN"],"item</w:instrText>
      </w:r>
      <w:r>
        <w:rPr>
          <w:rFonts w:ascii="Cambria Math" w:hAnsi="Cambria Math" w:hint="eastAsia"/>
          <w:sz w:val="24"/>
        </w:rPr>
        <w:instrText>Data":{"id":144,"type":"thesis","abstract":"</w:instrText>
      </w:r>
      <w:r>
        <w:rPr>
          <w:rFonts w:ascii="Cambria Math" w:hAnsi="Cambria Math" w:hint="eastAsia"/>
          <w:sz w:val="24"/>
        </w:rPr>
        <w:instrText>三维地质建模结合了地质理论和计算机技术</w:instrText>
      </w:r>
      <w:r>
        <w:rPr>
          <w:rFonts w:ascii="Cambria Math" w:hAnsi="Cambria Math" w:hint="eastAsia"/>
          <w:sz w:val="24"/>
        </w:rPr>
        <w:instrText>,</w:instrText>
      </w:r>
      <w:r>
        <w:rPr>
          <w:rFonts w:ascii="Cambria Math" w:hAnsi="Cambria Math" w:hint="eastAsia"/>
          <w:sz w:val="24"/>
        </w:rPr>
        <w:instrText>实现了数字化地质勘探和资源监测</w:instrText>
      </w:r>
      <w:r>
        <w:rPr>
          <w:rFonts w:ascii="Cambria Math" w:hAnsi="Cambria Math" w:hint="eastAsia"/>
          <w:sz w:val="24"/>
        </w:rPr>
        <w:instrText>,</w:instrText>
      </w:r>
      <w:r>
        <w:rPr>
          <w:rFonts w:ascii="Cambria Math" w:hAnsi="Cambria Math" w:hint="eastAsia"/>
          <w:sz w:val="24"/>
        </w:rPr>
        <w:instrText>对于地质资源管理、矿体分析以及地质操作行为的模拟仿真具有重要意义。三维地质建模以正确的模型计算和良好的三维可视化显示为关键点</w:instrText>
      </w:r>
      <w:r>
        <w:rPr>
          <w:rFonts w:ascii="Cambria Math" w:hAnsi="Cambria Math" w:hint="eastAsia"/>
          <w:sz w:val="24"/>
        </w:rPr>
        <w:instrText>,</w:instrText>
      </w:r>
      <w:r>
        <w:rPr>
          <w:rFonts w:ascii="Cambria Math" w:hAnsi="Cambria Math" w:hint="eastAsia"/>
          <w:sz w:val="24"/>
        </w:rPr>
        <w:instrText>保证对地质数据进行正确分析和研究。本文针对三维地质模型的拓扑信息错误和法向量错误</w:instrText>
      </w:r>
      <w:r>
        <w:rPr>
          <w:rFonts w:ascii="Cambria Math" w:hAnsi="Cambria Math" w:hint="eastAsia"/>
          <w:sz w:val="24"/>
        </w:rPr>
        <w:instrText>,</w:instrText>
      </w:r>
      <w:r>
        <w:rPr>
          <w:rFonts w:ascii="Cambria Math" w:hAnsi="Cambria Math" w:hint="eastAsia"/>
          <w:sz w:val="24"/>
        </w:rPr>
        <w:instrText>分别提出基于半边数据结构的拓扑信息修复算法和基于蔓延法的法向量修复算法。对于拓扑信息错误</w:instrText>
      </w:r>
      <w:r>
        <w:rPr>
          <w:rFonts w:ascii="Cambria Math" w:hAnsi="Cambria Math" w:hint="eastAsia"/>
          <w:sz w:val="24"/>
        </w:rPr>
        <w:instrText>,</w:instrText>
      </w:r>
      <w:r>
        <w:rPr>
          <w:rFonts w:ascii="Cambria Math" w:hAnsi="Cambria Math" w:hint="eastAsia"/>
          <w:sz w:val="24"/>
        </w:rPr>
        <w:instrText>首先检测存在拓扑信息错误的顶点和边</w:instrText>
      </w:r>
      <w:r>
        <w:rPr>
          <w:rFonts w:ascii="Cambria Math" w:hAnsi="Cambria Math" w:hint="eastAsia"/>
          <w:sz w:val="24"/>
        </w:rPr>
        <w:instrText>,</w:instrText>
      </w:r>
      <w:r>
        <w:rPr>
          <w:rFonts w:ascii="Cambria Math" w:hAnsi="Cambria Math" w:hint="eastAsia"/>
          <w:sz w:val="24"/>
        </w:rPr>
        <w:instrText>然后通过“分离”错误点和错误边的方法来修复错误。对于法向量错误</w:instrText>
      </w:r>
      <w:r>
        <w:rPr>
          <w:rFonts w:ascii="Cambria Math" w:hAnsi="Cambria Math" w:hint="eastAsia"/>
          <w:sz w:val="24"/>
        </w:rPr>
        <w:instrText>,</w:instrText>
      </w:r>
      <w:r>
        <w:rPr>
          <w:rFonts w:ascii="Cambria Math" w:hAnsi="Cambria Math" w:hint="eastAsia"/>
          <w:sz w:val="24"/>
        </w:rPr>
        <w:instrText>首先使用点和空间多面体的位置关系来寻找的基准面片</w:instrText>
      </w:r>
      <w:r>
        <w:rPr>
          <w:rFonts w:ascii="Cambria Math" w:hAnsi="Cambria Math" w:hint="eastAsia"/>
          <w:sz w:val="24"/>
        </w:rPr>
        <w:instrText>,</w:instrText>
      </w:r>
      <w:r>
        <w:rPr>
          <w:rFonts w:ascii="Cambria Math" w:hAnsi="Cambria Math" w:hint="eastAsia"/>
          <w:sz w:val="24"/>
        </w:rPr>
        <w:instrText>然后以基准面片的法向量为基准修复其它面片的法向量。三维地质模型的复杂性和不规则性导致难以对三维地质模型进行合适的纹理映射。本文提出一种分解模型的算法对模型进行纹理映射</w:instrText>
      </w:r>
      <w:r>
        <w:rPr>
          <w:rFonts w:ascii="Cambria Math" w:hAnsi="Cambria Math" w:hint="eastAsia"/>
          <w:sz w:val="24"/>
        </w:rPr>
        <w:instrText>,</w:instrText>
      </w:r>
      <w:r>
        <w:rPr>
          <w:rFonts w:ascii="Cambria Math" w:hAnsi="Cambria Math" w:hint="eastAsia"/>
          <w:sz w:val="24"/>
        </w:rPr>
        <w:instrText>该算法将模型的上表面、侧面和下表面进行分解处理</w:instrText>
      </w:r>
      <w:r>
        <w:rPr>
          <w:rFonts w:ascii="Cambria Math" w:hAnsi="Cambria Math" w:hint="eastAsia"/>
          <w:sz w:val="24"/>
        </w:rPr>
        <w:instrText>,</w:instrText>
      </w:r>
      <w:r>
        <w:rPr>
          <w:rFonts w:ascii="Cambria Math" w:hAnsi="Cambria Math" w:hint="eastAsia"/>
          <w:sz w:val="24"/>
        </w:rPr>
        <w:instrText>然后分别进行纹理映射。该算法的重点是对模型的环形侧面进行纹理映射</w:instrText>
      </w:r>
      <w:r>
        <w:rPr>
          <w:rFonts w:ascii="Cambria Math" w:hAnsi="Cambria Math" w:hint="eastAsia"/>
          <w:sz w:val="24"/>
        </w:rPr>
        <w:instrText>,</w:instrText>
      </w:r>
      <w:r>
        <w:rPr>
          <w:rFonts w:ascii="Cambria Math" w:hAnsi="Cambria Math" w:hint="eastAsia"/>
          <w:sz w:val="24"/>
        </w:rPr>
        <w:instrText>处理侧面的核心在于将侧面“展开”到二维平面</w:instrText>
      </w:r>
      <w:r>
        <w:rPr>
          <w:rFonts w:ascii="Cambria Math" w:hAnsi="Cambria Math" w:hint="eastAsia"/>
          <w:sz w:val="24"/>
        </w:rPr>
        <w:instrText>,</w:instrText>
      </w:r>
      <w:r>
        <w:rPr>
          <w:rFonts w:ascii="Cambria Math" w:hAnsi="Cambria Math" w:hint="eastAsia"/>
          <w:sz w:val="24"/>
        </w:rPr>
        <w:instrText>然后使用二维纹理进行映射。最后对以上模型修复算法和纹理映射算法系统集成</w:instrText>
      </w:r>
      <w:r>
        <w:rPr>
          <w:rFonts w:ascii="Cambria Math" w:hAnsi="Cambria Math" w:hint="eastAsia"/>
          <w:sz w:val="24"/>
        </w:rPr>
        <w:instrText>,</w:instrText>
      </w:r>
      <w:r>
        <w:rPr>
          <w:rFonts w:ascii="Cambria Math" w:hAnsi="Cambria Math" w:hint="eastAsia"/>
          <w:sz w:val="24"/>
        </w:rPr>
        <w:instrText>开发三维地质建模模拟系统。</w:instrText>
      </w:r>
      <w:r>
        <w:rPr>
          <w:rFonts w:ascii="Cambria Math" w:hAnsi="Cambria Math" w:hint="eastAsia"/>
          <w:sz w:val="24"/>
        </w:rPr>
        <w:instrText>","genre":"</w:instrText>
      </w:r>
      <w:r>
        <w:rPr>
          <w:rFonts w:ascii="Cambria Math" w:hAnsi="Cambria Math" w:hint="eastAsia"/>
          <w:sz w:val="24"/>
        </w:rPr>
        <w:instrText>硕士学位论文</w:instrText>
      </w:r>
      <w:r>
        <w:rPr>
          <w:rFonts w:ascii="Cambria Math" w:hAnsi="Cambria Math" w:hint="eastAsia"/>
          <w:sz w:val="24"/>
        </w:rPr>
        <w:instrText xml:space="preserve">","language":"zh-CN","note":"DOI: 10.27380/d.cnki.gwkju.2017.000104\nmajor: </w:instrText>
      </w:r>
      <w:r>
        <w:rPr>
          <w:rFonts w:ascii="Cambria Math" w:hAnsi="Cambria Math" w:hint="eastAsia"/>
          <w:sz w:val="24"/>
        </w:rPr>
        <w:instrText>计算机科学与技术</w:instrText>
      </w:r>
      <w:r>
        <w:rPr>
          <w:rFonts w:ascii="Cambria Math" w:hAnsi="Cambria Math" w:hint="eastAsia"/>
          <w:sz w:val="24"/>
        </w:rPr>
        <w:instrText xml:space="preserve">\ndownload: 51\nalbum: </w:instrText>
      </w:r>
      <w:r>
        <w:rPr>
          <w:rFonts w:ascii="Cambria Math" w:hAnsi="Cambria Math" w:hint="eastAsia"/>
          <w:sz w:val="24"/>
        </w:rPr>
        <w:instrText>基础科学</w:instrText>
      </w:r>
      <w:r>
        <w:rPr>
          <w:rFonts w:ascii="Cambria Math" w:hAnsi="Cambria Math" w:hint="eastAsia"/>
          <w:sz w:val="24"/>
        </w:rPr>
        <w:instrText>;</w:instrText>
      </w:r>
      <w:r>
        <w:rPr>
          <w:rFonts w:ascii="Cambria Math" w:hAnsi="Cambria Math" w:hint="eastAsia"/>
          <w:sz w:val="24"/>
        </w:rPr>
        <w:instrText>工程科技Ⅰ辑</w:instrText>
      </w:r>
      <w:r>
        <w:rPr>
          <w:rFonts w:ascii="Cambria Math" w:hAnsi="Cambria Math" w:hint="eastAsia"/>
          <w:sz w:val="24"/>
        </w:rPr>
        <w:instrText>\nCLC: P628\ndbcode: CMFD\ndbname: CMFD202101\nfilename: 1020104731.nh","number-of-pages":"65","publisher":"</w:instrText>
      </w:r>
      <w:r>
        <w:rPr>
          <w:rFonts w:ascii="Cambria Math" w:hAnsi="Cambria Math" w:hint="eastAsia"/>
          <w:sz w:val="24"/>
        </w:rPr>
        <w:instrText>武汉科技大学</w:instrText>
      </w:r>
      <w:r>
        <w:rPr>
          <w:rFonts w:ascii="Cambria Math" w:hAnsi="Cambria Math" w:hint="eastAsia"/>
          <w:sz w:val="24"/>
        </w:rPr>
        <w:instrText>","source":"CNKI","title":"</w:instrText>
      </w:r>
      <w:r>
        <w:rPr>
          <w:rFonts w:ascii="Cambria Math" w:hAnsi="Cambria Math" w:hint="eastAsia"/>
          <w:sz w:val="24"/>
        </w:rPr>
        <w:instrText>地质体建模中模型修复和纹理映射关键技术研究与实践</w:instrText>
      </w:r>
      <w:r>
        <w:rPr>
          <w:rFonts w:ascii="Cambria Math" w:hAnsi="Cambria Math" w:hint="eastAsia"/>
          <w:sz w:val="24"/>
        </w:rPr>
        <w:instrText>","URL":"https://doi.org/10.27380/d.cnki.gwkju.2017.000104","author":[{"literal":"</w:instrText>
      </w:r>
      <w:r>
        <w:rPr>
          <w:rFonts w:ascii="Cambria Math" w:hAnsi="Cambria Math" w:hint="eastAsia"/>
          <w:sz w:val="24"/>
        </w:rPr>
        <w:instrText>谭继鑫</w:instrText>
      </w:r>
      <w:r>
        <w:rPr>
          <w:rFonts w:ascii="Cambria Math" w:hAnsi="Cambria Math" w:hint="eastAsia"/>
          <w:sz w:val="24"/>
        </w:rPr>
        <w:instrText>"}],"contributor":[{"literal":"</w:instrText>
      </w:r>
      <w:r>
        <w:rPr>
          <w:rFonts w:ascii="Cambria Math" w:hAnsi="Cambria Math" w:hint="eastAsia"/>
          <w:sz w:val="24"/>
        </w:rPr>
        <w:instrText>陈建勋</w:instrText>
      </w:r>
      <w:r>
        <w:rPr>
          <w:rFonts w:ascii="Cambria Math" w:hAnsi="Cambria Math" w:hint="eastAsia"/>
          <w:sz w:val="24"/>
        </w:rPr>
        <w:instrText>"}],"accessed":{"date-parts":[["2025",2,25]]},"issued":{"date-parts":[["2021"]]}}}],"</w:instrText>
      </w:r>
      <w:r>
        <w:rPr>
          <w:rFonts w:ascii="Cambria Math" w:hAnsi="Cambria Math"/>
          <w:sz w:val="24"/>
        </w:rPr>
        <w:instrText xml:space="preserve">schema":"https://github.com/citation-style-language/schema/raw/master/csl-citation.json"} </w:instrText>
      </w:r>
      <w:r>
        <w:rPr>
          <w:rFonts w:ascii="Cambria Math" w:hAnsi="Cambria Math"/>
          <w:sz w:val="24"/>
        </w:rPr>
        <w:fldChar w:fldCharType="separate"/>
      </w:r>
      <w:r>
        <w:rPr>
          <w:rFonts w:ascii="Cambria Math" w:eastAsiaTheme="minorEastAsia" w:hAnsi="Cambria Math"/>
          <w:kern w:val="0"/>
          <w:sz w:val="24"/>
          <w:vertAlign w:val="superscript"/>
          <w14:ligatures w14:val="standardContextual"/>
        </w:rPr>
        <w:t>[69]</w:t>
      </w:r>
      <w:r>
        <w:rPr>
          <w:rFonts w:ascii="Cambria Math" w:hAnsi="Cambria Math"/>
          <w:sz w:val="24"/>
        </w:rPr>
        <w:fldChar w:fldCharType="end"/>
      </w:r>
      <w:r>
        <w:rPr>
          <w:rFonts w:ascii="Cambria Math" w:hAnsi="Cambria Math"/>
          <w:sz w:val="24"/>
        </w:rPr>
        <w:t>。</w:t>
      </w:r>
      <w:r>
        <w:rPr>
          <w:rFonts w:ascii="Cambria Math" w:hAnsi="Cambria Math"/>
          <w:sz w:val="24"/>
        </w:rPr>
        <w:t>UV</w:t>
      </w:r>
      <w:r>
        <w:rPr>
          <w:rFonts w:ascii="Cambria Math" w:hAnsi="Cambria Math"/>
          <w:sz w:val="24"/>
        </w:rPr>
        <w:t>坐标是将二维纹理图像映射到三维几何模型表面的桥梁，通常需要在建模过程中对复杂地质体（如断层、岩层等）的每个表面计算</w:t>
      </w:r>
      <w:r>
        <w:rPr>
          <w:rFonts w:ascii="Cambria Math" w:hAnsi="Cambria Math"/>
          <w:sz w:val="24"/>
        </w:rPr>
        <w:t>UV</w:t>
      </w:r>
      <w:r>
        <w:rPr>
          <w:rFonts w:ascii="Cambria Math" w:hAnsi="Cambria Math"/>
          <w:sz w:val="24"/>
        </w:rPr>
        <w:t>坐标。</w:t>
      </w:r>
    </w:p>
    <w:p w14:paraId="22B9971E"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sz w:val="24"/>
        </w:rPr>
        <w:t>传统方法中，对于简单几何体</w:t>
      </w:r>
      <w:r>
        <w:rPr>
          <w:rFonts w:ascii="Cambria Math" w:hAnsi="Cambria Math" w:hint="eastAsia"/>
          <w:sz w:val="24"/>
        </w:rPr>
        <w:t>的</w:t>
      </w:r>
      <w:r>
        <w:rPr>
          <w:rFonts w:ascii="Cambria Math" w:hAnsi="Cambria Math"/>
          <w:sz w:val="24"/>
        </w:rPr>
        <w:t>UV</w:t>
      </w:r>
      <w:r>
        <w:rPr>
          <w:rFonts w:ascii="Cambria Math" w:hAnsi="Cambria Math"/>
          <w:sz w:val="24"/>
        </w:rPr>
        <w:t>坐标计算较为直接；但在面对地质建模中的非规则网格时，不规则模型表面难以直接定义</w:t>
      </w:r>
      <w:r>
        <w:rPr>
          <w:rFonts w:ascii="Cambria Math" w:hAnsi="Cambria Math"/>
          <w:sz w:val="24"/>
        </w:rPr>
        <w:t>UV</w:t>
      </w:r>
      <w:r>
        <w:rPr>
          <w:rFonts w:ascii="Cambria Math" w:hAnsi="Cambria Math"/>
          <w:sz w:val="24"/>
        </w:rPr>
        <w:t>映射</w:t>
      </w:r>
      <w:r>
        <w:rPr>
          <w:rFonts w:ascii="Cambria Math" w:hAnsi="Cambria Math" w:hint="eastAsia"/>
          <w:sz w:val="24"/>
        </w:rPr>
        <w:t>，</w:t>
      </w:r>
      <w:r>
        <w:rPr>
          <w:rFonts w:ascii="Cambria Math" w:hAnsi="Cambria Math"/>
          <w:sz w:val="24"/>
        </w:rPr>
        <w:t>模型的几何复杂性</w:t>
      </w:r>
      <w:r>
        <w:rPr>
          <w:rFonts w:ascii="Cambria Math" w:hAnsi="Cambria Math" w:hint="eastAsia"/>
          <w:sz w:val="24"/>
        </w:rPr>
        <w:t>容易</w:t>
      </w:r>
      <w:r>
        <w:rPr>
          <w:rFonts w:ascii="Cambria Math" w:hAnsi="Cambria Math"/>
          <w:sz w:val="24"/>
        </w:rPr>
        <w:t>导致纹理</w:t>
      </w:r>
      <w:r>
        <w:rPr>
          <w:rFonts w:ascii="Cambria Math" w:hAnsi="Cambria Math" w:hint="eastAsia"/>
          <w:sz w:val="24"/>
        </w:rPr>
        <w:t>发生畸变</w:t>
      </w:r>
      <w:r>
        <w:rPr>
          <w:rFonts w:ascii="Cambria Math" w:hAnsi="Cambria Math"/>
          <w:sz w:val="24"/>
        </w:rPr>
        <w:t>。</w:t>
      </w:r>
    </w:p>
    <w:p w14:paraId="71CBE84F"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sz w:val="24"/>
        </w:rPr>
        <w:t>为解决</w:t>
      </w:r>
      <w:r>
        <w:rPr>
          <w:rFonts w:ascii="Cambria Math" w:hAnsi="Cambria Math" w:hint="eastAsia"/>
          <w:sz w:val="24"/>
        </w:rPr>
        <w:t>该</w:t>
      </w:r>
      <w:r>
        <w:rPr>
          <w:rFonts w:ascii="Cambria Math" w:hAnsi="Cambria Math"/>
          <w:sz w:val="24"/>
        </w:rPr>
        <w:t>问题，本节</w:t>
      </w:r>
      <w:r>
        <w:rPr>
          <w:rFonts w:ascii="Cambria Math" w:hAnsi="Cambria Math" w:hint="eastAsia"/>
          <w:sz w:val="24"/>
        </w:rPr>
        <w:t>结合前两节内容，</w:t>
      </w:r>
      <w:r>
        <w:rPr>
          <w:rFonts w:ascii="Cambria Math" w:hAnsi="Cambria Math"/>
          <w:sz w:val="24"/>
        </w:rPr>
        <w:t>提出</w:t>
      </w:r>
      <w:r>
        <w:rPr>
          <w:rFonts w:ascii="Cambria Math" w:hAnsi="Cambria Math" w:hint="eastAsia"/>
          <w:sz w:val="24"/>
        </w:rPr>
        <w:t>具有一定精度</w:t>
      </w:r>
      <w:r>
        <w:rPr>
          <w:rFonts w:ascii="Cambria Math" w:hAnsi="Cambria Math"/>
          <w:sz w:val="24"/>
        </w:rPr>
        <w:t>的</w:t>
      </w:r>
      <w:r>
        <w:rPr>
          <w:rFonts w:ascii="Cambria Math" w:hAnsi="Cambria Math" w:hint="eastAsia"/>
          <w:sz w:val="24"/>
        </w:rPr>
        <w:t>通用</w:t>
      </w:r>
      <w:r>
        <w:rPr>
          <w:rFonts w:ascii="Cambria Math" w:hAnsi="Cambria Math"/>
          <w:sz w:val="24"/>
        </w:rPr>
        <w:t>UV</w:t>
      </w:r>
      <w:r>
        <w:rPr>
          <w:rFonts w:ascii="Cambria Math" w:hAnsi="Cambria Math"/>
          <w:sz w:val="24"/>
        </w:rPr>
        <w:t>计算方法，结合公式和流程，适用于</w:t>
      </w:r>
      <w:r>
        <w:rPr>
          <w:rFonts w:ascii="Cambria Math" w:hAnsi="Cambria Math" w:hint="eastAsia"/>
          <w:sz w:val="24"/>
        </w:rPr>
        <w:t>多种</w:t>
      </w:r>
      <w:r>
        <w:rPr>
          <w:rFonts w:ascii="Cambria Math" w:hAnsi="Cambria Math"/>
          <w:sz w:val="24"/>
        </w:rPr>
        <w:t>地质模型的纹理映射。对于模型的</w:t>
      </w:r>
      <w:r>
        <w:rPr>
          <w:rFonts w:ascii="Cambria Math" w:hAnsi="Cambria Math"/>
          <w:sz w:val="24"/>
        </w:rPr>
        <w:t>UV</w:t>
      </w:r>
      <w:r>
        <w:rPr>
          <w:rFonts w:ascii="Cambria Math" w:hAnsi="Cambria Math"/>
          <w:sz w:val="24"/>
        </w:rPr>
        <w:t>坐标计算，考虑每个顶点的三维坐标和目标纹理空间，</w:t>
      </w:r>
      <w:r>
        <w:rPr>
          <w:rFonts w:ascii="Cambria Math" w:hAnsi="Cambria Math" w:hint="eastAsia"/>
          <w:sz w:val="24"/>
        </w:rPr>
        <w:t>在二维平面上，顶</w:t>
      </w:r>
      <w:r>
        <w:rPr>
          <w:rFonts w:ascii="Cambria Math" w:hAnsi="Cambria Math"/>
          <w:sz w:val="24"/>
        </w:rPr>
        <w:t>点映射到纹理空间采用公式</w:t>
      </w:r>
      <w:r>
        <w:rPr>
          <w:rFonts w:ascii="Cambria Math" w:hAnsi="Cambria Math" w:hint="eastAsia"/>
          <w:sz w:val="24"/>
        </w:rPr>
        <w:t>3.13</w:t>
      </w:r>
      <w:r>
        <w:rPr>
          <w:rFonts w:ascii="Cambria Math" w:hAnsi="Cambria Math" w:hint="eastAsia"/>
          <w:sz w:val="24"/>
        </w:rPr>
        <w:t>进行投影</w:t>
      </w:r>
      <w:r>
        <w:rPr>
          <w:rFonts w:ascii="Cambria Math" w:hAnsi="Cambria Math"/>
          <w:sz w:val="24"/>
        </w:rPr>
        <w:t>：</w:t>
      </w:r>
    </w:p>
    <w:p w14:paraId="369C250C" w14:textId="77777777" w:rsidR="008724BF" w:rsidRDefault="008A7C78">
      <w:pPr>
        <w:snapToGrid w:val="0"/>
        <w:spacing w:after="120" w:line="300" w:lineRule="auto"/>
        <w:ind w:firstLineChars="200" w:firstLine="480"/>
        <w:jc w:val="right"/>
        <w:rPr>
          <w:rFonts w:ascii="Cambria Math" w:hAnsi="Cambria Math"/>
          <w:sz w:val="24"/>
        </w:rPr>
      </w:pPr>
      <m:oMath>
        <m:r>
          <w:rPr>
            <w:rFonts w:ascii="Cambria Math" w:hAnsi="Cambria Math"/>
            <w:sz w:val="24"/>
          </w:rPr>
          <m:t>U</m:t>
        </m:r>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den>
        </m:f>
        <m:r>
          <m:rPr>
            <m:sty m:val="p"/>
          </m:rPr>
          <w:rPr>
            <w:rFonts w:ascii="Cambria Math" w:hAnsi="Cambria Math"/>
            <w:sz w:val="24"/>
          </w:rPr>
          <m:t xml:space="preserve">,  </m:t>
        </m:r>
        <m:r>
          <w:rPr>
            <w:rFonts w:ascii="Cambria Math" w:hAnsi="Cambria Math"/>
            <w:sz w:val="24"/>
          </w:rPr>
          <m:t>V</m:t>
        </m:r>
        <m:r>
          <m:rPr>
            <m:sty m:val="p"/>
          </m:rPr>
          <w:rPr>
            <w:rFonts w:ascii="Cambria Math" w:hAnsi="Cambria Math"/>
            <w:sz w:val="24"/>
          </w:rPr>
          <m:t>=</m:t>
        </m:r>
        <m:f>
          <m:fPr>
            <m:ctrlPr>
              <w:rPr>
                <w:rFonts w:ascii="Cambria Math" w:hAnsi="Cambria Math"/>
                <w:sz w:val="24"/>
              </w:rPr>
            </m:ctrlPr>
          </m:fPr>
          <m:num>
            <m:r>
              <w:rPr>
                <w:rFonts w:ascii="Cambria Math" w:hAnsi="Cambria Math"/>
                <w:sz w:val="24"/>
              </w:rPr>
              <m:t>y</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3.13</w:t>
      </w:r>
      <w:r>
        <w:rPr>
          <w:rFonts w:ascii="Cambria Math" w:hAnsi="Cambria Math" w:hint="eastAsia"/>
          <w:sz w:val="24"/>
        </w:rPr>
        <w:t>）</w:t>
      </w:r>
    </w:p>
    <w:p w14:paraId="287B68A2" w14:textId="77777777" w:rsidR="008724BF" w:rsidRDefault="008A7C78">
      <w:pPr>
        <w:snapToGrid w:val="0"/>
        <w:spacing w:after="120" w:line="300" w:lineRule="auto"/>
        <w:rPr>
          <w:rFonts w:ascii="Cambria Math" w:hAnsi="Cambria Math"/>
          <w:sz w:val="24"/>
        </w:rPr>
      </w:pPr>
      <w:r>
        <w:rPr>
          <w:rFonts w:ascii="Cambria Math" w:hAnsi="Cambria Math" w:hint="eastAsia"/>
          <w:sz w:val="24"/>
        </w:rPr>
        <w:t>式中</w:t>
      </w:r>
      <w:r>
        <w:rPr>
          <w:rFonts w:ascii="Cambria Math" w:hAnsi="Cambria Math"/>
          <w:sz w:val="24"/>
        </w:rPr>
        <w:t>：</w:t>
      </w:r>
      <w:r>
        <w:rPr>
          <w:rFonts w:ascii="Cambria Math" w:hAnsi="Cambria Math" w:hint="eastAsia"/>
          <w:sz w:val="24"/>
        </w:rPr>
        <w:t xml:space="preserve"> </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nor/>
                  </m:rPr>
                  <w:rPr>
                    <w:rFonts w:ascii="Cambria Math" w:hAnsi="Cambria Math"/>
                    <w:sz w:val="24"/>
                  </w:rPr>
                  <m:t>max</m:t>
                </m:r>
              </m:sub>
            </m:sSub>
          </m:e>
        </m:d>
      </m:oMath>
      <w:r>
        <w:rPr>
          <w:rFonts w:ascii="Cambria Math" w:hAnsi="Cambria Math"/>
          <w:sz w:val="24"/>
        </w:rPr>
        <w:t>和</w:t>
      </w:r>
      <m:oMath>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min</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m:rPr>
                    <m:nor/>
                  </m:rPr>
                  <w:rPr>
                    <w:rFonts w:ascii="Cambria Math" w:hAnsi="Cambria Math"/>
                    <w:sz w:val="24"/>
                  </w:rPr>
                  <m:t>max</m:t>
                </m:r>
              </m:sub>
            </m:sSub>
          </m:e>
        </m:d>
      </m:oMath>
      <w:r>
        <w:rPr>
          <w:rFonts w:ascii="Cambria Math" w:hAnsi="Cambria Math"/>
          <w:sz w:val="24"/>
        </w:rPr>
        <w:t>是模型在</w:t>
      </w:r>
      <m:oMath>
        <m:r>
          <w:rPr>
            <w:rFonts w:ascii="Cambria Math" w:hAnsi="Cambria Math"/>
            <w:sz w:val="24"/>
          </w:rPr>
          <m:t>x</m:t>
        </m:r>
      </m:oMath>
      <w:r>
        <w:rPr>
          <w:rFonts w:ascii="Cambria Math" w:hAnsi="Cambria Math"/>
          <w:sz w:val="24"/>
        </w:rPr>
        <w:t>和</w:t>
      </w:r>
      <m:oMath>
        <m:r>
          <w:rPr>
            <w:rFonts w:ascii="Cambria Math" w:hAnsi="Cambria Math"/>
            <w:sz w:val="24"/>
          </w:rPr>
          <m:t>y</m:t>
        </m:r>
      </m:oMath>
      <w:r>
        <w:rPr>
          <w:rFonts w:ascii="Cambria Math" w:hAnsi="Cambria Math"/>
          <w:sz w:val="24"/>
        </w:rPr>
        <w:t>方向</w:t>
      </w:r>
      <w:r>
        <w:rPr>
          <w:rFonts w:ascii="Cambria Math" w:hAnsi="Cambria Math" w:hint="eastAsia"/>
          <w:sz w:val="24"/>
        </w:rPr>
        <w:t>上坐标的最大最小</w:t>
      </w:r>
      <w:r>
        <w:rPr>
          <w:rFonts w:ascii="Cambria Math" w:hAnsi="Cambria Math"/>
          <w:sz w:val="24"/>
        </w:rPr>
        <w:t>范围</w:t>
      </w:r>
      <w:r>
        <w:rPr>
          <w:rFonts w:ascii="Cambria Math" w:hAnsi="Cambria Math" w:hint="eastAsia"/>
          <w:sz w:val="24"/>
        </w:rPr>
        <w:t>；</w:t>
      </w:r>
      <m:oMath>
        <m:r>
          <w:rPr>
            <w:rFonts w:ascii="Cambria Math" w:hAnsi="Cambria Math"/>
            <w:sz w:val="24"/>
          </w:rPr>
          <m:t>U</m:t>
        </m:r>
        <m:r>
          <m:rPr>
            <m:sty m:val="p"/>
          </m:rPr>
          <w:rPr>
            <w:rFonts w:ascii="Cambria Math" w:hAnsi="Cambria Math"/>
            <w:sz w:val="24"/>
          </w:rPr>
          <m:t>,</m:t>
        </m:r>
        <m:r>
          <w:rPr>
            <w:rFonts w:ascii="Cambria Math" w:hAnsi="Cambria Math"/>
            <w:sz w:val="24"/>
          </w:rPr>
          <m:t>V</m:t>
        </m:r>
        <m:r>
          <m:rPr>
            <m:sty m:val="p"/>
          </m:rPr>
          <w:rPr>
            <w:rFonts w:ascii="Cambria Math" w:hAnsi="Cambria Math"/>
            <w:sz w:val="24"/>
          </w:rPr>
          <m:t>∈</m:t>
        </m:r>
        <m:d>
          <m:dPr>
            <m:begChr m:val="["/>
            <m:endChr m:val="]"/>
            <m:ctrlPr>
              <w:rPr>
                <w:rFonts w:ascii="Cambria Math" w:hAnsi="Cambria Math"/>
                <w:sz w:val="24"/>
              </w:rPr>
            </m:ctrlPr>
          </m:dPr>
          <m:e>
            <m:r>
              <m:rPr>
                <m:sty m:val="p"/>
              </m:rPr>
              <w:rPr>
                <w:rFonts w:ascii="Cambria Math" w:hAnsi="Cambria Math"/>
                <w:sz w:val="24"/>
              </w:rPr>
              <m:t>0,1</m:t>
            </m:r>
          </m:e>
        </m:d>
      </m:oMath>
      <w:r>
        <w:rPr>
          <w:rFonts w:ascii="Cambria Math" w:hAnsi="Cambria Math"/>
          <w:sz w:val="24"/>
        </w:rPr>
        <w:t>表示映射到纹理空间的坐标</w:t>
      </w:r>
      <w:r>
        <w:rPr>
          <w:rFonts w:ascii="Cambria Math" w:hAnsi="Cambria Math"/>
          <w:sz w:val="24"/>
        </w:rPr>
        <w:t>.</w:t>
      </w:r>
    </w:p>
    <w:p w14:paraId="52962974"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drawing>
          <wp:inline distT="0" distB="0" distL="0" distR="0" wp14:anchorId="2482F46E" wp14:editId="4EE7E904">
            <wp:extent cx="2231390" cy="21894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图片 1"/>
                    <pic:cNvPicPr>
                      <a:picLocks noChangeAspect="1"/>
                    </pic:cNvPicPr>
                  </pic:nvPicPr>
                  <pic:blipFill>
                    <a:blip r:embed="rId42"/>
                    <a:stretch>
                      <a:fillRect/>
                    </a:stretch>
                  </pic:blipFill>
                  <pic:spPr>
                    <a:xfrm>
                      <a:off x="0" y="0"/>
                      <a:ext cx="2257164" cy="2214691"/>
                    </a:xfrm>
                    <a:prstGeom prst="rect">
                      <a:avLst/>
                    </a:prstGeom>
                  </pic:spPr>
                </pic:pic>
              </a:graphicData>
            </a:graphic>
          </wp:inline>
        </w:drawing>
      </w:r>
    </w:p>
    <w:p w14:paraId="75B4E4E0" w14:textId="14FBECCA"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3</w:t>
      </w:r>
      <w:r>
        <w:rPr>
          <w:color w:val="000000"/>
          <w:szCs w:val="21"/>
        </w:rPr>
        <w:t>.</w:t>
      </w:r>
      <w:r>
        <w:rPr>
          <w:rFonts w:hint="eastAsia"/>
          <w:color w:val="000000"/>
          <w:szCs w:val="21"/>
        </w:rPr>
        <w:t>3.4</w:t>
      </w:r>
      <w:r>
        <w:rPr>
          <w:rFonts w:hint="eastAsia"/>
          <w:sz w:val="24"/>
        </w:rPr>
        <w:t>投影面映射</w:t>
      </w:r>
      <w:ins w:id="128" w:author="h" w:date="2025-03-03T10:54:00Z">
        <w:r w:rsidR="00512D1B">
          <w:rPr>
            <w:rFonts w:hint="eastAsia"/>
            <w:sz w:val="24"/>
          </w:rPr>
          <w:t>(</w:t>
        </w:r>
        <w:r w:rsidR="00512D1B">
          <w:rPr>
            <w:sz w:val="24"/>
          </w:rPr>
          <w:t>a)</w:t>
        </w:r>
      </w:ins>
    </w:p>
    <w:p w14:paraId="30CE4EE1"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3</w:t>
      </w:r>
      <w:r>
        <w:rPr>
          <w:color w:val="000000"/>
          <w:szCs w:val="21"/>
        </w:rPr>
        <w:t>.</w:t>
      </w:r>
      <w:r>
        <w:rPr>
          <w:rFonts w:hint="eastAsia"/>
          <w:color w:val="000000"/>
          <w:szCs w:val="21"/>
        </w:rPr>
        <w:t>3.4</w:t>
      </w:r>
      <w:r>
        <w:rPr>
          <w:color w:val="000000"/>
          <w:szCs w:val="21"/>
        </w:rPr>
        <w:t xml:space="preserve"> Projection surface mapping</w:t>
      </w:r>
    </w:p>
    <w:p w14:paraId="53CB68DD" w14:textId="77777777" w:rsidR="008724BF" w:rsidRDefault="008A7C78">
      <w:pPr>
        <w:snapToGrid w:val="0"/>
        <w:spacing w:after="120" w:line="300" w:lineRule="auto"/>
        <w:ind w:firstLine="480"/>
        <w:rPr>
          <w:rFonts w:ascii="Cambria Math" w:hAnsi="Cambria Math"/>
          <w:sz w:val="24"/>
        </w:rPr>
      </w:pPr>
      <w:r>
        <w:rPr>
          <w:rFonts w:ascii="Cambria Math" w:hAnsi="Cambria Math"/>
          <w:sz w:val="24"/>
        </w:rPr>
        <w:t>为</w:t>
      </w:r>
      <w:r>
        <w:rPr>
          <w:rFonts w:ascii="Cambria Math" w:hAnsi="Cambria Math" w:hint="eastAsia"/>
          <w:sz w:val="24"/>
        </w:rPr>
        <w:t>将二维纹理映射方法扩展到三维纹理映射，</w:t>
      </w:r>
      <w:r>
        <w:rPr>
          <w:rFonts w:ascii="Cambria Math" w:hAnsi="Cambria Math"/>
          <w:sz w:val="24"/>
        </w:rPr>
        <w:t>按法向方向分解为六个投影面，</w:t>
      </w:r>
      <w:r>
        <w:rPr>
          <w:rFonts w:ascii="Cambria Math" w:hAnsi="Cambria Math" w:hint="eastAsia"/>
          <w:sz w:val="24"/>
        </w:rPr>
        <w:lastRenderedPageBreak/>
        <w:t>但对于平面投影来说，包围盒顶底、前侧后侧、左侧右侧实质上是一样的，故仅做</w:t>
      </w:r>
      <w:r>
        <w:rPr>
          <w:rFonts w:ascii="Cambria Math" w:hAnsi="Cambria Math" w:hint="eastAsia"/>
          <w:sz w:val="24"/>
        </w:rPr>
        <w:t>X</w:t>
      </w:r>
      <w:r>
        <w:rPr>
          <w:rFonts w:ascii="Cambria Math" w:hAnsi="Cambria Math"/>
          <w:sz w:val="24"/>
        </w:rPr>
        <w:t>-</w:t>
      </w:r>
      <w:r>
        <w:rPr>
          <w:rFonts w:ascii="Cambria Math" w:hAnsi="Cambria Math" w:hint="eastAsia"/>
          <w:sz w:val="24"/>
        </w:rPr>
        <w:t>Y</w:t>
      </w:r>
      <w:r>
        <w:rPr>
          <w:rFonts w:ascii="Cambria Math" w:hAnsi="Cambria Math" w:hint="eastAsia"/>
          <w:sz w:val="24"/>
        </w:rPr>
        <w:t>、</w:t>
      </w:r>
      <w:r>
        <w:rPr>
          <w:rFonts w:ascii="Cambria Math" w:hAnsi="Cambria Math" w:hint="eastAsia"/>
          <w:sz w:val="24"/>
        </w:rPr>
        <w:t>X</w:t>
      </w:r>
      <w:r>
        <w:rPr>
          <w:rFonts w:ascii="Cambria Math" w:hAnsi="Cambria Math"/>
          <w:sz w:val="24"/>
        </w:rPr>
        <w:t>-Z</w:t>
      </w:r>
      <w:r>
        <w:rPr>
          <w:rFonts w:ascii="Cambria Math" w:hAnsi="Cambria Math" w:hint="eastAsia"/>
          <w:sz w:val="24"/>
        </w:rPr>
        <w:t>、</w:t>
      </w:r>
      <w:r>
        <w:rPr>
          <w:rFonts w:ascii="Cambria Math" w:hAnsi="Cambria Math" w:hint="eastAsia"/>
          <w:sz w:val="24"/>
        </w:rPr>
        <w:t>Y</w:t>
      </w:r>
      <w:r>
        <w:rPr>
          <w:rFonts w:ascii="Cambria Math" w:hAnsi="Cambria Math"/>
          <w:sz w:val="24"/>
        </w:rPr>
        <w:t>-Z</w:t>
      </w:r>
      <w:r>
        <w:rPr>
          <w:rFonts w:ascii="Cambria Math" w:hAnsi="Cambria Math" w:hint="eastAsia"/>
          <w:sz w:val="24"/>
        </w:rPr>
        <w:t>三个平面的投影类别。</w:t>
      </w:r>
    </w:p>
    <w:p w14:paraId="52492F8E" w14:textId="77777777" w:rsidR="008724BF" w:rsidRDefault="008A7C78">
      <w:pPr>
        <w:snapToGrid w:val="0"/>
        <w:spacing w:after="120" w:line="300" w:lineRule="auto"/>
        <w:ind w:firstLine="480"/>
        <w:rPr>
          <w:rFonts w:ascii="Cambria Math" w:hAnsi="Cambria Math"/>
          <w:sz w:val="24"/>
        </w:rPr>
      </w:pPr>
      <w:r>
        <w:rPr>
          <w:rFonts w:ascii="Cambria Math" w:hAnsi="Cambria Math" w:hint="eastAsia"/>
          <w:sz w:val="24"/>
        </w:rPr>
        <w:t>为了减少纹理拉伸，优化纹理的映射方式，我们通过向量分量的投影来确定映射的平面，如图</w:t>
      </w:r>
      <w:r>
        <w:rPr>
          <w:rFonts w:ascii="Cambria Math" w:hAnsi="Cambria Math" w:hint="eastAsia"/>
          <w:sz w:val="24"/>
        </w:rPr>
        <w:t>3.3.4</w:t>
      </w:r>
      <w:r>
        <w:rPr>
          <w:rFonts w:ascii="Cambria Math" w:hAnsi="Cambria Math" w:hint="eastAsia"/>
          <w:sz w:val="24"/>
        </w:rPr>
        <w:t>所示，根据公式</w:t>
      </w:r>
      <w:r>
        <w:rPr>
          <w:rFonts w:ascii="Cambria Math" w:hAnsi="Cambria Math" w:hint="eastAsia"/>
          <w:sz w:val="24"/>
        </w:rPr>
        <w:t>3.8</w:t>
      </w:r>
      <w:r>
        <w:rPr>
          <w:rFonts w:ascii="Cambria Math" w:hAnsi="Cambria Math" w:hint="eastAsia"/>
          <w:sz w:val="24"/>
        </w:rPr>
        <w:t>计算模型表面法向量后，对法向量分量作出判断。</w:t>
      </w:r>
    </w:p>
    <w:p w14:paraId="4DE76163"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根据计算的向量分量，我们动态决定映射的</w:t>
      </w:r>
      <w:r>
        <w:rPr>
          <w:rFonts w:ascii="Cambria Math" w:hAnsi="Cambria Math" w:hint="eastAsia"/>
          <w:sz w:val="24"/>
        </w:rPr>
        <w:t xml:space="preserve"> XYZ </w:t>
      </w:r>
      <w:r>
        <w:rPr>
          <w:rFonts w:ascii="Cambria Math" w:hAnsi="Cambria Math" w:hint="eastAsia"/>
          <w:sz w:val="24"/>
        </w:rPr>
        <w:t>平面，选择最佳的投影平面，以便在该平面上进行纹理映射，避免因平面选择不当导致的纹理拉伸。以简单的三角面为例，法向量的</w:t>
      </w:r>
      <w:r>
        <w:rPr>
          <w:rFonts w:ascii="Cambria Math" w:hAnsi="Cambria Math" w:hint="eastAsia"/>
          <w:sz w:val="24"/>
        </w:rPr>
        <w:t>Z</w:t>
      </w:r>
      <w:r>
        <w:rPr>
          <w:rFonts w:ascii="Cambria Math" w:hAnsi="Cambria Math" w:hint="eastAsia"/>
          <w:sz w:val="24"/>
        </w:rPr>
        <w:t>分量大于</w:t>
      </w:r>
      <w:r>
        <w:rPr>
          <w:rFonts w:ascii="Cambria Math" w:hAnsi="Cambria Math" w:hint="eastAsia"/>
          <w:sz w:val="24"/>
        </w:rPr>
        <w:t>X</w:t>
      </w:r>
      <w:r>
        <w:rPr>
          <w:rFonts w:ascii="Cambria Math" w:hAnsi="Cambria Math" w:hint="eastAsia"/>
          <w:sz w:val="24"/>
        </w:rPr>
        <w:t>分量和</w:t>
      </w:r>
      <w:r>
        <w:rPr>
          <w:rFonts w:ascii="Cambria Math" w:hAnsi="Cambria Math" w:hint="eastAsia"/>
          <w:sz w:val="24"/>
        </w:rPr>
        <w:t>Y</w:t>
      </w:r>
      <w:r>
        <w:rPr>
          <w:rFonts w:ascii="Cambria Math" w:hAnsi="Cambria Math" w:hint="eastAsia"/>
          <w:sz w:val="24"/>
        </w:rPr>
        <w:t>分量，故选择</w:t>
      </w:r>
      <w:r>
        <w:rPr>
          <w:rFonts w:ascii="Cambria Math" w:hAnsi="Cambria Math" w:hint="eastAsia"/>
          <w:sz w:val="24"/>
        </w:rPr>
        <w:t>X</w:t>
      </w:r>
      <w:r>
        <w:rPr>
          <w:rFonts w:ascii="Cambria Math" w:hAnsi="Cambria Math"/>
          <w:sz w:val="24"/>
        </w:rPr>
        <w:t>-Y</w:t>
      </w:r>
      <w:r>
        <w:rPr>
          <w:rFonts w:ascii="Cambria Math" w:hAnsi="Cambria Math" w:hint="eastAsia"/>
          <w:sz w:val="24"/>
        </w:rPr>
        <w:t>平面进行投影。使</w:t>
      </w:r>
      <w:r>
        <w:rPr>
          <w:rFonts w:ascii="Cambria Math" w:hAnsi="Cambria Math"/>
          <w:sz w:val="24"/>
        </w:rPr>
        <w:t>用公式</w:t>
      </w:r>
      <w:r>
        <w:rPr>
          <w:rFonts w:ascii="Cambria Math" w:hAnsi="Cambria Math" w:hint="eastAsia"/>
          <w:sz w:val="24"/>
        </w:rPr>
        <w:t>3.14</w:t>
      </w:r>
      <w:r>
        <w:rPr>
          <w:rFonts w:ascii="Cambria Math" w:hAnsi="Cambria Math"/>
          <w:sz w:val="24"/>
        </w:rPr>
        <w:t>计算</w:t>
      </w:r>
      <w:r>
        <w:rPr>
          <w:rFonts w:ascii="Cambria Math" w:hAnsi="Cambria Math" w:hint="eastAsia"/>
          <w:sz w:val="24"/>
        </w:rPr>
        <w:t>三角</w:t>
      </w:r>
      <w:r>
        <w:rPr>
          <w:rFonts w:ascii="Cambria Math" w:hAnsi="Cambria Math"/>
          <w:sz w:val="24"/>
        </w:rPr>
        <w:t>面</w:t>
      </w:r>
      <w:r>
        <w:rPr>
          <w:rFonts w:ascii="Cambria Math" w:hAnsi="Cambria Math" w:hint="eastAsia"/>
          <w:sz w:val="24"/>
        </w:rPr>
        <w:t>各个顶点</w:t>
      </w:r>
      <w:r>
        <w:rPr>
          <w:rFonts w:ascii="Cambria Math" w:hAnsi="Cambria Math"/>
          <w:sz w:val="24"/>
        </w:rPr>
        <w:t>的</w:t>
      </w:r>
      <w:r>
        <w:rPr>
          <w:rFonts w:ascii="Cambria Math" w:hAnsi="Cambria Math"/>
          <w:sz w:val="24"/>
        </w:rPr>
        <w:t>UV</w:t>
      </w:r>
      <w:r>
        <w:rPr>
          <w:rFonts w:ascii="Cambria Math" w:hAnsi="Cambria Math"/>
          <w:sz w:val="24"/>
        </w:rPr>
        <w:t>坐标：</w:t>
      </w:r>
    </w:p>
    <w:p w14:paraId="50D7B2B0" w14:textId="77777777" w:rsidR="008724BF" w:rsidRDefault="008A7C78">
      <w:pPr>
        <w:snapToGrid w:val="0"/>
        <w:spacing w:after="120" w:line="300" w:lineRule="auto"/>
        <w:ind w:firstLineChars="200" w:firstLine="480"/>
        <w:jc w:val="right"/>
        <w:rPr>
          <w:rFonts w:ascii="Cambria Math" w:hAnsi="Cambria Math"/>
          <w:sz w:val="24"/>
        </w:rPr>
      </w:pPr>
      <m:oMath>
        <m:r>
          <w:rPr>
            <w:rFonts w:ascii="Cambria Math" w:hAnsi="Cambria Math"/>
            <w:sz w:val="24"/>
          </w:rPr>
          <m:t>U=</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min</m:t>
                </m:r>
              </m:sub>
            </m:sSub>
          </m:den>
        </m:f>
        <m:r>
          <m:rPr>
            <m:sty m:val="p"/>
          </m:rPr>
          <w:rPr>
            <w:rFonts w:ascii="Cambria Math" w:hAnsi="Cambria Math"/>
            <w:sz w:val="24"/>
          </w:rPr>
          <m:t>,</m:t>
        </m:r>
        <m:r>
          <w:rPr>
            <w:rFonts w:ascii="Cambria Math" w:hAnsi="Cambria Math"/>
            <w:sz w:val="24"/>
          </w:rPr>
          <m:t>V=</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y</m:t>
                </m:r>
              </m:e>
              <m:sub>
                <m:r>
                  <w:rPr>
                    <w:rFonts w:ascii="Cambria Math" w:hAnsi="Cambria Math"/>
                    <w:sz w:val="24"/>
                  </w:rPr>
                  <m:t>max</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min</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3.14</w:t>
      </w:r>
      <w:r>
        <w:rPr>
          <w:rFonts w:ascii="Cambria Math" w:hAnsi="Cambria Math" w:hint="eastAsia"/>
          <w:sz w:val="24"/>
        </w:rPr>
        <w:t>）</w:t>
      </w:r>
    </w:p>
    <w:p w14:paraId="638F6F33"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如果图</w:t>
      </w:r>
      <w:r>
        <w:rPr>
          <w:rFonts w:ascii="Cambria Math" w:hAnsi="Cambria Math" w:hint="eastAsia"/>
          <w:sz w:val="24"/>
        </w:rPr>
        <w:t>3.3.5</w:t>
      </w:r>
      <w:r>
        <w:rPr>
          <w:rFonts w:ascii="Cambria Math" w:hAnsi="Cambria Math" w:hint="eastAsia"/>
          <w:sz w:val="24"/>
        </w:rPr>
        <w:t>所示，此时从包围盒坐标系下，转为投影平面下的二维坐标。</w:t>
      </w:r>
    </w:p>
    <w:p w14:paraId="42A875CA" w14:textId="77777777" w:rsidR="008724BF" w:rsidRDefault="008A7C78">
      <w:pPr>
        <w:adjustRightInd w:val="0"/>
        <w:snapToGrid w:val="0"/>
        <w:spacing w:line="300" w:lineRule="auto"/>
        <w:jc w:val="center"/>
        <w:rPr>
          <w:color w:val="000000"/>
          <w:szCs w:val="21"/>
        </w:rPr>
      </w:pPr>
      <w:r>
        <w:rPr>
          <w:rFonts w:ascii="Cambria Math" w:hAnsi="Cambria Math"/>
          <w:noProof/>
          <w:sz w:val="24"/>
        </w:rPr>
        <w:drawing>
          <wp:inline distT="0" distB="0" distL="0" distR="0" wp14:anchorId="31E31C1D" wp14:editId="70BA6052">
            <wp:extent cx="2121535" cy="1778000"/>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图片 1"/>
                    <pic:cNvPicPr>
                      <a:picLocks noChangeAspect="1"/>
                    </pic:cNvPicPr>
                  </pic:nvPicPr>
                  <pic:blipFill>
                    <a:blip r:embed="rId43"/>
                    <a:stretch>
                      <a:fillRect/>
                    </a:stretch>
                  </pic:blipFill>
                  <pic:spPr>
                    <a:xfrm>
                      <a:off x="0" y="0"/>
                      <a:ext cx="2157916" cy="1808737"/>
                    </a:xfrm>
                    <a:prstGeom prst="rect">
                      <a:avLst/>
                    </a:prstGeom>
                  </pic:spPr>
                </pic:pic>
              </a:graphicData>
            </a:graphic>
          </wp:inline>
        </w:drawing>
      </w:r>
    </w:p>
    <w:p w14:paraId="1535FDC8" w14:textId="238C36B2"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3</w:t>
      </w:r>
      <w:r>
        <w:rPr>
          <w:color w:val="000000"/>
          <w:szCs w:val="21"/>
        </w:rPr>
        <w:t>.</w:t>
      </w:r>
      <w:r>
        <w:rPr>
          <w:rFonts w:hint="eastAsia"/>
          <w:color w:val="000000"/>
          <w:szCs w:val="21"/>
        </w:rPr>
        <w:t>3.5</w:t>
      </w:r>
      <w:r>
        <w:rPr>
          <w:rFonts w:hint="eastAsia"/>
          <w:color w:val="000000"/>
          <w:szCs w:val="21"/>
        </w:rPr>
        <w:t>三角面</w:t>
      </w:r>
      <w:r>
        <w:rPr>
          <w:rFonts w:hint="eastAsia"/>
          <w:color w:val="000000"/>
          <w:szCs w:val="21"/>
        </w:rPr>
        <w:t>UV</w:t>
      </w:r>
      <w:r>
        <w:rPr>
          <w:rFonts w:hint="eastAsia"/>
          <w:sz w:val="24"/>
        </w:rPr>
        <w:t>映射</w:t>
      </w:r>
      <w:ins w:id="129" w:author="h" w:date="2025-03-03T10:54:00Z">
        <w:r w:rsidR="00512D1B">
          <w:rPr>
            <w:rFonts w:hint="eastAsia"/>
            <w:sz w:val="24"/>
          </w:rPr>
          <w:t>(</w:t>
        </w:r>
        <w:r w:rsidR="00512D1B">
          <w:rPr>
            <w:sz w:val="24"/>
          </w:rPr>
          <w:t>b)</w:t>
        </w:r>
      </w:ins>
    </w:p>
    <w:p w14:paraId="1D4AEE21"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3</w:t>
      </w:r>
      <w:r>
        <w:rPr>
          <w:color w:val="000000"/>
          <w:szCs w:val="21"/>
        </w:rPr>
        <w:t>.</w:t>
      </w:r>
      <w:r>
        <w:rPr>
          <w:rFonts w:hint="eastAsia"/>
          <w:color w:val="000000"/>
          <w:szCs w:val="21"/>
        </w:rPr>
        <w:t>3.5</w:t>
      </w:r>
      <w:r>
        <w:rPr>
          <w:color w:val="000000"/>
          <w:szCs w:val="21"/>
        </w:rPr>
        <w:t>Triangular UV Mapping</w:t>
      </w:r>
    </w:p>
    <w:p w14:paraId="3EC4785F"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基于向量分量的投影结果，动态调整</w:t>
      </w:r>
      <w:r>
        <w:rPr>
          <w:rFonts w:ascii="Cambria Math" w:hAnsi="Cambria Math" w:hint="eastAsia"/>
          <w:sz w:val="24"/>
        </w:rPr>
        <w:t xml:space="preserve"> UV </w:t>
      </w:r>
      <w:r>
        <w:rPr>
          <w:rFonts w:ascii="Cambria Math" w:hAnsi="Cambria Math" w:hint="eastAsia"/>
          <w:sz w:val="24"/>
        </w:rPr>
        <w:t>坐标，使得纹理在各个区域的拉伸最小化，并保证整体纹理分布均匀。根据每个区域的向量分量的变化，动态调整权重，确保纹理在不同区域的均匀分布并减少拉伸，最大限度地保持视觉效果的自然性。</w:t>
      </w:r>
    </w:p>
    <w:p w14:paraId="25C578D5"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3</w:t>
      </w:r>
      <w:r>
        <w:rPr>
          <w:szCs w:val="21"/>
        </w:rPr>
        <w:t>.</w:t>
      </w:r>
      <w:r>
        <w:rPr>
          <w:rFonts w:hint="eastAsia"/>
          <w:szCs w:val="21"/>
        </w:rPr>
        <w:t>1</w:t>
      </w:r>
      <w:r>
        <w:rPr>
          <w:szCs w:val="21"/>
        </w:rPr>
        <w:t xml:space="preserve"> </w:t>
      </w:r>
      <w:r>
        <w:rPr>
          <w:sz w:val="22"/>
          <w:szCs w:val="22"/>
        </w:rPr>
        <w:t>UV</w:t>
      </w:r>
      <w:r>
        <w:rPr>
          <w:rFonts w:hint="eastAsia"/>
          <w:sz w:val="22"/>
          <w:szCs w:val="22"/>
        </w:rPr>
        <w:t>坐标数据样例</w:t>
      </w:r>
    </w:p>
    <w:p w14:paraId="23B95820" w14:textId="77777777" w:rsidR="008724BF" w:rsidRDefault="008A7C78">
      <w:pPr>
        <w:pStyle w:val="affb"/>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1</w:t>
      </w:r>
      <w:r>
        <w:rPr>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409"/>
        <w:gridCol w:w="1842"/>
        <w:gridCol w:w="1843"/>
      </w:tblGrid>
      <w:tr w:rsidR="008724BF" w14:paraId="0E05961F" w14:textId="77777777">
        <w:trPr>
          <w:trHeight w:val="716"/>
          <w:jc w:val="center"/>
        </w:trPr>
        <w:tc>
          <w:tcPr>
            <w:tcW w:w="1409" w:type="dxa"/>
            <w:tcBorders>
              <w:top w:val="single" w:sz="12" w:space="0" w:color="auto"/>
              <w:left w:val="nil"/>
              <w:right w:val="single" w:sz="4" w:space="0" w:color="FFFFFF"/>
            </w:tcBorders>
            <w:vAlign w:val="center"/>
          </w:tcPr>
          <w:p w14:paraId="187687D0" w14:textId="77777777" w:rsidR="008724BF" w:rsidRDefault="008A7C78">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8724BF" w:rsidRDefault="008A7C78">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Cs w:val="21"/>
              </w:rPr>
              <w:t>y</w:t>
            </w:r>
          </w:p>
        </w:tc>
      </w:tr>
      <w:tr w:rsidR="008724BF" w14:paraId="670979A2" w14:textId="77777777">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77777777" w:rsidR="008724BF" w:rsidRDefault="008A7C78">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77777777" w:rsidR="008724BF" w:rsidRDefault="008A7C78">
            <w:pPr>
              <w:spacing w:line="264" w:lineRule="auto"/>
              <w:ind w:firstLineChars="350" w:firstLine="735"/>
              <w:rPr>
                <w:szCs w:val="21"/>
              </w:rPr>
            </w:pPr>
            <w:r>
              <w:rPr>
                <w:szCs w:val="21"/>
              </w:rPr>
              <w:t>0.1543</w:t>
            </w:r>
          </w:p>
        </w:tc>
        <w:tc>
          <w:tcPr>
            <w:tcW w:w="1843" w:type="dxa"/>
            <w:tcBorders>
              <w:top w:val="single" w:sz="8" w:space="0" w:color="auto"/>
              <w:left w:val="single" w:sz="4" w:space="0" w:color="FFFFFF"/>
              <w:bottom w:val="single" w:sz="4" w:space="0" w:color="FFFFFF"/>
              <w:right w:val="nil"/>
            </w:tcBorders>
          </w:tcPr>
          <w:p w14:paraId="37294D4C" w14:textId="77777777" w:rsidR="008724BF" w:rsidRDefault="008A7C78">
            <w:pPr>
              <w:spacing w:line="264" w:lineRule="auto"/>
              <w:ind w:firstLine="240"/>
              <w:jc w:val="center"/>
              <w:rPr>
                <w:szCs w:val="21"/>
              </w:rPr>
            </w:pPr>
            <w:r>
              <w:rPr>
                <w:szCs w:val="21"/>
              </w:rPr>
              <w:t>0.9074</w:t>
            </w:r>
          </w:p>
        </w:tc>
      </w:tr>
      <w:tr w:rsidR="008724BF" w14:paraId="20A688C2" w14:textId="77777777">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77777777" w:rsidR="008724BF" w:rsidRDefault="008A7C78">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77777777" w:rsidR="008724BF" w:rsidRDefault="008A7C78">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77777777" w:rsidR="008724BF" w:rsidRDefault="008A7C78">
            <w:pPr>
              <w:spacing w:line="264" w:lineRule="auto"/>
              <w:ind w:firstLine="240"/>
              <w:jc w:val="center"/>
              <w:rPr>
                <w:szCs w:val="21"/>
              </w:rPr>
            </w:pPr>
            <w:r>
              <w:rPr>
                <w:szCs w:val="21"/>
              </w:rPr>
              <w:t>0.9078</w:t>
            </w:r>
          </w:p>
        </w:tc>
      </w:tr>
      <w:tr w:rsidR="008724BF" w14:paraId="2582A66B" w14:textId="77777777">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77777777" w:rsidR="008724BF" w:rsidRDefault="008A7C78">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77777777" w:rsidR="008724BF" w:rsidRDefault="008A7C78">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77777777" w:rsidR="008724BF" w:rsidRDefault="008A7C78">
            <w:pPr>
              <w:spacing w:line="264" w:lineRule="auto"/>
              <w:ind w:firstLine="240"/>
              <w:jc w:val="center"/>
              <w:rPr>
                <w:szCs w:val="21"/>
              </w:rPr>
            </w:pPr>
            <w:r>
              <w:rPr>
                <w:szCs w:val="21"/>
              </w:rPr>
              <w:t>0.9079</w:t>
            </w:r>
          </w:p>
        </w:tc>
      </w:tr>
      <w:tr w:rsidR="008724BF" w14:paraId="64D12281" w14:textId="77777777">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8724BF" w:rsidRDefault="008A7C78">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8724BF" w:rsidRDefault="008A7C78">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8724BF" w:rsidRDefault="008A7C78">
            <w:pPr>
              <w:spacing w:line="264" w:lineRule="auto"/>
              <w:jc w:val="center"/>
              <w:rPr>
                <w:szCs w:val="21"/>
              </w:rPr>
            </w:pPr>
            <w:r>
              <w:rPr>
                <w:szCs w:val="21"/>
              </w:rPr>
              <w:t>…</w:t>
            </w:r>
          </w:p>
        </w:tc>
      </w:tr>
    </w:tbl>
    <w:p w14:paraId="062CB9C4" w14:textId="77777777" w:rsidR="008724BF" w:rsidRDefault="008A7C78">
      <w:pPr>
        <w:keepNext/>
        <w:keepLines/>
        <w:snapToGrid w:val="0"/>
        <w:spacing w:before="120" w:after="120" w:line="360" w:lineRule="auto"/>
        <w:outlineLvl w:val="2"/>
        <w:rPr>
          <w:rFonts w:eastAsia="黑体"/>
          <w:bCs/>
          <w:sz w:val="24"/>
        </w:rPr>
      </w:pPr>
      <w:bookmarkStart w:id="130" w:name="_Toc191816697"/>
      <w:r>
        <w:rPr>
          <w:rFonts w:eastAsia="黑体"/>
          <w:bCs/>
          <w:sz w:val="24"/>
        </w:rPr>
        <w:lastRenderedPageBreak/>
        <w:t>3.3.</w:t>
      </w:r>
      <w:r>
        <w:rPr>
          <w:rFonts w:eastAsia="黑体" w:hint="eastAsia"/>
          <w:bCs/>
          <w:sz w:val="24"/>
        </w:rPr>
        <w:t>4</w:t>
      </w:r>
      <w:r>
        <w:rPr>
          <w:rFonts w:eastAsia="黑体"/>
          <w:bCs/>
          <w:sz w:val="24"/>
        </w:rPr>
        <w:t xml:space="preserve"> </w:t>
      </w:r>
      <w:r>
        <w:rPr>
          <w:rFonts w:eastAsia="黑体"/>
          <w:bCs/>
          <w:sz w:val="24"/>
        </w:rPr>
        <w:t>纹理</w:t>
      </w:r>
      <w:r>
        <w:rPr>
          <w:rFonts w:eastAsia="黑体" w:hint="eastAsia"/>
          <w:bCs/>
          <w:sz w:val="24"/>
        </w:rPr>
        <w:t>分析</w:t>
      </w:r>
      <w:bookmarkEnd w:id="130"/>
    </w:p>
    <w:p w14:paraId="1F027800" w14:textId="77777777" w:rsidR="008724BF" w:rsidRDefault="008A7C78">
      <w:pPr>
        <w:snapToGrid w:val="0"/>
        <w:spacing w:after="120" w:line="300" w:lineRule="auto"/>
        <w:ind w:firstLineChars="200" w:firstLine="480"/>
        <w:rPr>
          <w:rFonts w:ascii="Cambria Math" w:hAnsi="Cambria Math"/>
          <w:sz w:val="24"/>
        </w:rPr>
      </w:pPr>
      <w:r>
        <w:rPr>
          <w:rFonts w:hint="eastAsia"/>
          <w:sz w:val="24"/>
        </w:rPr>
        <w:t>Three.js</w:t>
      </w:r>
      <w:r>
        <w:rPr>
          <w:rFonts w:ascii="Cambria Math" w:hAnsi="Cambria Math" w:hint="eastAsia"/>
          <w:sz w:val="24"/>
        </w:rPr>
        <w:t>原生</w:t>
      </w:r>
      <w:r>
        <w:rPr>
          <w:rFonts w:ascii="Cambria Math" w:hAnsi="Cambria Math" w:hint="eastAsia"/>
          <w:sz w:val="24"/>
        </w:rPr>
        <w:t>UV</w:t>
      </w:r>
      <w:r>
        <w:rPr>
          <w:rFonts w:ascii="Cambria Math" w:hAnsi="Cambria Math" w:hint="eastAsia"/>
          <w:sz w:val="24"/>
        </w:rPr>
        <w:t>映射</w:t>
      </w:r>
      <w:r>
        <w:rPr>
          <w:rFonts w:ascii="Cambria Math" w:hAnsi="Cambria Math"/>
          <w:sz w:val="24"/>
        </w:rPr>
        <w:t>采用预设参数化方式生成纹理坐标，</w:t>
      </w:r>
      <w:r>
        <w:rPr>
          <w:rFonts w:ascii="Cambria Math" w:hAnsi="Cambria Math" w:hint="eastAsia"/>
          <w:sz w:val="24"/>
        </w:rPr>
        <w:t>对于盒状和平面几何体其</w:t>
      </w:r>
      <w:r>
        <w:rPr>
          <w:rFonts w:ascii="Cambria Math" w:hAnsi="Cambria Math" w:hint="eastAsia"/>
          <w:sz w:val="24"/>
        </w:rPr>
        <w:t>UV</w:t>
      </w:r>
      <w:r>
        <w:rPr>
          <w:rFonts w:ascii="Cambria Math" w:hAnsi="Cambria Math" w:hint="eastAsia"/>
          <w:sz w:val="24"/>
        </w:rPr>
        <w:t>坐标</w:t>
      </w:r>
      <w:r>
        <w:rPr>
          <w:rFonts w:ascii="Cambria Math" w:hAnsi="Cambria Math"/>
          <w:sz w:val="24"/>
        </w:rPr>
        <w:t>可表示为</w:t>
      </w:r>
      <w:r>
        <w:rPr>
          <w:rFonts w:ascii="Cambria Math" w:hAnsi="Cambria Math" w:hint="eastAsia"/>
          <w:sz w:val="24"/>
        </w:rPr>
        <w:t>传统的二维平面</w:t>
      </w:r>
      <w:r>
        <w:rPr>
          <w:rFonts w:ascii="Cambria Math" w:hAnsi="Cambria Math" w:hint="eastAsia"/>
          <w:sz w:val="24"/>
        </w:rPr>
        <w:t>UV</w:t>
      </w:r>
      <w:r>
        <w:rPr>
          <w:rFonts w:ascii="Cambria Math" w:hAnsi="Cambria Math" w:hint="eastAsia"/>
          <w:sz w:val="24"/>
        </w:rPr>
        <w:t>映射，同公式</w:t>
      </w:r>
      <w:r>
        <w:rPr>
          <w:rFonts w:ascii="Cambria Math" w:hAnsi="Cambria Math" w:hint="eastAsia"/>
          <w:sz w:val="24"/>
        </w:rPr>
        <w:t>3.13</w:t>
      </w:r>
      <w:r>
        <w:rPr>
          <w:rFonts w:ascii="Cambria Math" w:hAnsi="Cambria Math" w:hint="eastAsia"/>
          <w:sz w:val="24"/>
        </w:rPr>
        <w:t>，对于柱状几何体，采用了另一种</w:t>
      </w:r>
      <w:r>
        <w:rPr>
          <w:rFonts w:ascii="Cambria Math" w:hAnsi="Cambria Math"/>
          <w:sz w:val="24"/>
        </w:rPr>
        <w:t>基于经纬度</w:t>
      </w:r>
      <w:r>
        <w:rPr>
          <w:rFonts w:ascii="Cambria Math" w:hAnsi="Cambria Math" w:hint="eastAsia"/>
          <w:sz w:val="24"/>
        </w:rPr>
        <w:t>的</w:t>
      </w:r>
      <w:r>
        <w:rPr>
          <w:rFonts w:ascii="Cambria Math" w:hAnsi="Cambria Math"/>
          <w:sz w:val="24"/>
        </w:rPr>
        <w:t>坐标映射</w:t>
      </w:r>
      <w:r>
        <w:rPr>
          <w:rFonts w:ascii="Cambria Math" w:hAnsi="Cambria Math" w:hint="eastAsia"/>
          <w:sz w:val="24"/>
        </w:rPr>
        <w:t>方式，而对自定义网格几何体并未直接提供</w:t>
      </w:r>
      <w:r>
        <w:rPr>
          <w:rFonts w:ascii="Cambria Math" w:hAnsi="Cambria Math" w:hint="eastAsia"/>
          <w:sz w:val="24"/>
        </w:rPr>
        <w:t>UV</w:t>
      </w:r>
      <w:r>
        <w:rPr>
          <w:rFonts w:ascii="Cambria Math" w:hAnsi="Cambria Math" w:hint="eastAsia"/>
          <w:sz w:val="24"/>
        </w:rPr>
        <w:t>坐标的计算。</w:t>
      </w:r>
    </w:p>
    <w:p w14:paraId="4106CD50"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如图</w:t>
      </w:r>
      <w:r>
        <w:rPr>
          <w:rFonts w:ascii="Cambria Math" w:hAnsi="Cambria Math" w:hint="eastAsia"/>
          <w:sz w:val="24"/>
        </w:rPr>
        <w:t>3.7</w:t>
      </w:r>
      <w:r>
        <w:rPr>
          <w:rFonts w:ascii="Cambria Math" w:hAnsi="Cambria Math" w:hint="eastAsia"/>
          <w:sz w:val="24"/>
        </w:rPr>
        <w:t>，以不规则三维网格模型其中一个三角面片为例，二维投影</w:t>
      </w:r>
      <w:r>
        <w:rPr>
          <w:rFonts w:ascii="Cambria Math" w:hAnsi="Cambria Math"/>
          <w:sz w:val="24"/>
        </w:rPr>
        <w:t>方法固定</w:t>
      </w:r>
      <w:r>
        <w:rPr>
          <w:rFonts w:ascii="Cambria Math" w:hAnsi="Cambria Math" w:hint="eastAsia"/>
          <w:sz w:val="24"/>
        </w:rPr>
        <w:t>投影平面，</w:t>
      </w:r>
      <w:r>
        <w:rPr>
          <w:rFonts w:ascii="Cambria Math" w:hAnsi="Cambria Math"/>
          <w:sz w:val="24"/>
        </w:rPr>
        <w:t>缺乏对几何特征的适应性</w:t>
      </w:r>
      <w:r>
        <w:rPr>
          <w:rFonts w:ascii="Cambria Math" w:hAnsi="Cambria Math" w:hint="eastAsia"/>
          <w:sz w:val="24"/>
        </w:rPr>
        <w:t>，投影拉伸严重。</w:t>
      </w:r>
    </w:p>
    <w:p w14:paraId="56103505"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drawing>
          <wp:inline distT="0" distB="0" distL="0" distR="0" wp14:anchorId="390E172F" wp14:editId="6C9C4767">
            <wp:extent cx="2027555" cy="1363980"/>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图片 1"/>
                    <pic:cNvPicPr>
                      <a:picLocks noChangeAspect="1"/>
                    </pic:cNvPicPr>
                  </pic:nvPicPr>
                  <pic:blipFill>
                    <a:blip r:embed="rId44"/>
                    <a:srcRect l="8336" r="6855"/>
                    <a:stretch>
                      <a:fillRect/>
                    </a:stretch>
                  </pic:blipFill>
                  <pic:spPr>
                    <a:xfrm>
                      <a:off x="0" y="0"/>
                      <a:ext cx="2054156" cy="1382179"/>
                    </a:xfrm>
                    <a:prstGeom prst="rect">
                      <a:avLst/>
                    </a:prstGeom>
                    <a:ln>
                      <a:noFill/>
                    </a:ln>
                  </pic:spPr>
                </pic:pic>
              </a:graphicData>
            </a:graphic>
          </wp:inline>
        </w:drawing>
      </w:r>
    </w:p>
    <w:p w14:paraId="1912C39B" w14:textId="77777777" w:rsidR="008724BF" w:rsidRDefault="008A7C78">
      <w:pPr>
        <w:adjustRightInd w:val="0"/>
        <w:snapToGrid w:val="0"/>
        <w:spacing w:line="300" w:lineRule="auto"/>
        <w:jc w:val="center"/>
        <w:rPr>
          <w:color w:val="000000"/>
          <w:szCs w:val="21"/>
        </w:rPr>
      </w:pPr>
      <w:bookmarkStart w:id="131" w:name="OLE_LINK10"/>
      <w:bookmarkStart w:id="132" w:name="OLE_LINK9"/>
      <w:r>
        <w:rPr>
          <w:color w:val="000000"/>
          <w:szCs w:val="21"/>
        </w:rPr>
        <w:t>图</w:t>
      </w:r>
      <w:r>
        <w:rPr>
          <w:rFonts w:hint="eastAsia"/>
          <w:color w:val="000000"/>
          <w:szCs w:val="21"/>
        </w:rPr>
        <w:t>3</w:t>
      </w:r>
      <w:r>
        <w:rPr>
          <w:color w:val="000000"/>
          <w:szCs w:val="21"/>
        </w:rPr>
        <w:t>.</w:t>
      </w:r>
      <w:r>
        <w:rPr>
          <w:rFonts w:hint="eastAsia"/>
          <w:color w:val="000000"/>
          <w:szCs w:val="21"/>
        </w:rPr>
        <w:t>4</w:t>
      </w:r>
      <w:r>
        <w:rPr>
          <w:rFonts w:hint="eastAsia"/>
          <w:color w:val="000000"/>
          <w:szCs w:val="21"/>
        </w:rPr>
        <w:t>固定投影面</w:t>
      </w:r>
      <w:r>
        <w:rPr>
          <w:rFonts w:hint="eastAsia"/>
          <w:sz w:val="24"/>
        </w:rPr>
        <w:t>映射</w:t>
      </w:r>
    </w:p>
    <w:p w14:paraId="6E99B071"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3</w:t>
      </w:r>
      <w:r>
        <w:rPr>
          <w:color w:val="000000"/>
          <w:szCs w:val="21"/>
        </w:rPr>
        <w:t>.</w:t>
      </w:r>
      <w:r>
        <w:rPr>
          <w:rFonts w:hint="eastAsia"/>
          <w:color w:val="000000"/>
          <w:szCs w:val="21"/>
        </w:rPr>
        <w:t xml:space="preserve">4 </w:t>
      </w:r>
      <w:r>
        <w:rPr>
          <w:color w:val="000000"/>
          <w:szCs w:val="21"/>
        </w:rPr>
        <w:t>Fixed projection surface mapping</w:t>
      </w:r>
    </w:p>
    <w:bookmarkEnd w:id="131"/>
    <w:bookmarkEnd w:id="132"/>
    <w:p w14:paraId="51AA57B6"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sz w:val="24"/>
        </w:rPr>
        <w:t>本研究方法通过动态选择投影平面来适应不同的几何形状</w:t>
      </w:r>
      <w:r>
        <w:rPr>
          <w:rFonts w:ascii="Cambria Math" w:hAnsi="Cambria Math" w:hint="eastAsia"/>
          <w:sz w:val="24"/>
        </w:rPr>
        <w:t>，</w:t>
      </w:r>
      <w:r>
        <w:rPr>
          <w:rFonts w:ascii="Cambria Math" w:hAnsi="Cambria Math"/>
          <w:sz w:val="24"/>
        </w:rPr>
        <w:t>根据顶点法向量的分量来选择合适的投影平面。当顶点的法向量在某一维度的分量最大时，我们选择该维度为主导轴，从而动态选择投影平面</w:t>
      </w:r>
      <w:r>
        <w:rPr>
          <w:rFonts w:ascii="Cambria Math" w:hAnsi="Cambria Math" w:hint="eastAsia"/>
          <w:sz w:val="24"/>
        </w:rPr>
        <w:t>。</w:t>
      </w:r>
    </w:p>
    <w:p w14:paraId="614833C3"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例如图</w:t>
      </w:r>
      <w:r>
        <w:rPr>
          <w:rFonts w:ascii="Cambria Math" w:hAnsi="Cambria Math" w:hint="eastAsia"/>
          <w:sz w:val="24"/>
        </w:rPr>
        <w:t>3.8</w:t>
      </w:r>
      <w:r>
        <w:rPr>
          <w:rFonts w:ascii="Cambria Math" w:hAnsi="Cambria Math" w:hint="eastAsia"/>
          <w:sz w:val="24"/>
        </w:rPr>
        <w:t>所示，经公式</w:t>
      </w:r>
      <w:r>
        <w:rPr>
          <w:rFonts w:ascii="Cambria Math" w:hAnsi="Cambria Math" w:hint="eastAsia"/>
          <w:sz w:val="24"/>
        </w:rPr>
        <w:t>3.8</w:t>
      </w:r>
      <w:r>
        <w:rPr>
          <w:rFonts w:ascii="Cambria Math" w:hAnsi="Cambria Math" w:hint="eastAsia"/>
          <w:sz w:val="24"/>
        </w:rPr>
        <w:t>计算后得到法向量数据进一步判断向量分量去判断投影平面，如果</w:t>
      </w:r>
      <w:r>
        <w:rPr>
          <w:rFonts w:ascii="Cambria Math" w:hAnsi="Cambria Math" w:hint="eastAsia"/>
          <w:sz w:val="24"/>
        </w:rPr>
        <w:t>x</w:t>
      </w:r>
      <w:r>
        <w:rPr>
          <w:rFonts w:ascii="Cambria Math" w:hAnsi="Cambria Math" w:hint="eastAsia"/>
          <w:sz w:val="24"/>
        </w:rPr>
        <w:t>分量最大则投影至</w:t>
      </w:r>
      <w:r>
        <w:rPr>
          <w:rFonts w:ascii="Cambria Math" w:hAnsi="Cambria Math" w:hint="eastAsia"/>
          <w:sz w:val="24"/>
        </w:rPr>
        <w:t>Y</w:t>
      </w:r>
      <w:r>
        <w:rPr>
          <w:rFonts w:ascii="Cambria Math" w:hAnsi="Cambria Math"/>
          <w:sz w:val="24"/>
        </w:rPr>
        <w:t>-Z</w:t>
      </w:r>
      <w:r>
        <w:rPr>
          <w:rFonts w:ascii="Cambria Math" w:hAnsi="Cambria Math" w:hint="eastAsia"/>
          <w:sz w:val="24"/>
        </w:rPr>
        <w:t>平面，此时对应平面用作</w:t>
      </w:r>
      <w:r>
        <w:rPr>
          <w:rFonts w:ascii="Cambria Math" w:hAnsi="Cambria Math" w:hint="eastAsia"/>
          <w:sz w:val="24"/>
        </w:rPr>
        <w:t>UV</w:t>
      </w:r>
      <w:r>
        <w:rPr>
          <w:rFonts w:ascii="Cambria Math" w:hAnsi="Cambria Math" w:hint="eastAsia"/>
          <w:sz w:val="24"/>
        </w:rPr>
        <w:t>映射平面进行纹理坐标计算。</w:t>
      </w:r>
    </w:p>
    <w:p w14:paraId="705628E1"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drawing>
          <wp:inline distT="0" distB="0" distL="0" distR="0" wp14:anchorId="426C38BF" wp14:editId="4CC9DAD1">
            <wp:extent cx="3153410" cy="2181860"/>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图片 1"/>
                    <pic:cNvPicPr>
                      <a:picLocks noChangeAspect="1"/>
                    </pic:cNvPicPr>
                  </pic:nvPicPr>
                  <pic:blipFill>
                    <a:blip r:embed="rId45"/>
                    <a:stretch>
                      <a:fillRect/>
                    </a:stretch>
                  </pic:blipFill>
                  <pic:spPr>
                    <a:xfrm>
                      <a:off x="0" y="0"/>
                      <a:ext cx="3173043" cy="2195833"/>
                    </a:xfrm>
                    <a:prstGeom prst="rect">
                      <a:avLst/>
                    </a:prstGeom>
                  </pic:spPr>
                </pic:pic>
              </a:graphicData>
            </a:graphic>
          </wp:inline>
        </w:drawing>
      </w:r>
    </w:p>
    <w:p w14:paraId="0C28337B" w14:textId="77777777" w:rsidR="008724BF" w:rsidRDefault="008A7C78">
      <w:pPr>
        <w:adjustRightInd w:val="0"/>
        <w:snapToGrid w:val="0"/>
        <w:spacing w:line="300" w:lineRule="auto"/>
        <w:jc w:val="center"/>
        <w:rPr>
          <w:color w:val="000000"/>
          <w:szCs w:val="21"/>
        </w:rPr>
      </w:pPr>
      <w:r>
        <w:rPr>
          <w:color w:val="000000"/>
          <w:szCs w:val="21"/>
        </w:rPr>
        <w:t>图</w:t>
      </w:r>
      <w:r>
        <w:rPr>
          <w:rFonts w:hint="eastAsia"/>
          <w:color w:val="000000"/>
          <w:szCs w:val="21"/>
        </w:rPr>
        <w:t>3</w:t>
      </w:r>
      <w:r>
        <w:rPr>
          <w:color w:val="000000"/>
          <w:szCs w:val="21"/>
        </w:rPr>
        <w:t>.</w:t>
      </w:r>
      <w:r>
        <w:rPr>
          <w:rFonts w:hint="eastAsia"/>
          <w:color w:val="000000"/>
          <w:szCs w:val="21"/>
        </w:rPr>
        <w:t>5</w:t>
      </w:r>
      <w:r>
        <w:rPr>
          <w:color w:val="000000"/>
          <w:szCs w:val="21"/>
        </w:rPr>
        <w:t xml:space="preserve"> </w:t>
      </w:r>
      <w:r>
        <w:rPr>
          <w:rFonts w:hint="eastAsia"/>
          <w:color w:val="000000"/>
          <w:szCs w:val="21"/>
        </w:rPr>
        <w:t>投影面动态</w:t>
      </w:r>
      <w:r>
        <w:rPr>
          <w:rFonts w:hint="eastAsia"/>
          <w:sz w:val="24"/>
        </w:rPr>
        <w:t>映射</w:t>
      </w:r>
    </w:p>
    <w:p w14:paraId="787A7004" w14:textId="77777777" w:rsidR="008724BF" w:rsidRDefault="008A7C78">
      <w:pPr>
        <w:adjustRightInd w:val="0"/>
        <w:snapToGrid w:val="0"/>
        <w:spacing w:line="300" w:lineRule="auto"/>
        <w:jc w:val="center"/>
        <w:rPr>
          <w:rFonts w:ascii="Cambria Math" w:hAnsi="Cambria Math"/>
          <w:sz w:val="24"/>
        </w:rPr>
      </w:pPr>
      <w:r>
        <w:rPr>
          <w:color w:val="000000"/>
          <w:szCs w:val="21"/>
        </w:rPr>
        <w:t>Fig.</w:t>
      </w:r>
      <w:r>
        <w:rPr>
          <w:rFonts w:hint="eastAsia"/>
          <w:color w:val="000000"/>
          <w:szCs w:val="21"/>
        </w:rPr>
        <w:t xml:space="preserve"> 3</w:t>
      </w:r>
      <w:r>
        <w:rPr>
          <w:color w:val="000000"/>
          <w:szCs w:val="21"/>
        </w:rPr>
        <w:t>.</w:t>
      </w:r>
      <w:r>
        <w:rPr>
          <w:rFonts w:hint="eastAsia"/>
          <w:color w:val="000000"/>
          <w:szCs w:val="21"/>
        </w:rPr>
        <w:t xml:space="preserve">5 </w:t>
      </w:r>
      <w:r>
        <w:rPr>
          <w:color w:val="000000"/>
          <w:szCs w:val="21"/>
        </w:rPr>
        <w:t>Dynamic mapping of projection surface</w:t>
      </w:r>
    </w:p>
    <w:p w14:paraId="1F57DFA1"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sz w:val="24"/>
        </w:rPr>
        <w:t>这种方法使得纹理映射能够根据物体的几何特征动态调整，避免了静态投影</w:t>
      </w:r>
      <w:r>
        <w:rPr>
          <w:rFonts w:ascii="Cambria Math" w:hAnsi="Cambria Math"/>
          <w:sz w:val="24"/>
        </w:rPr>
        <w:lastRenderedPageBreak/>
        <w:t>带来的几何失真，尤其适用于多朝向、复杂几何体的纹理映射问题。</w:t>
      </w:r>
    </w:p>
    <w:p w14:paraId="47DD595B" w14:textId="3188EF13" w:rsidR="008724BF" w:rsidRDefault="008A7C78">
      <w:pPr>
        <w:snapToGrid w:val="0"/>
        <w:spacing w:after="120" w:line="300" w:lineRule="auto"/>
        <w:ind w:firstLineChars="200" w:firstLine="480"/>
        <w:rPr>
          <w:ins w:id="133" w:author="h" w:date="2025-03-03T11:53:00Z"/>
          <w:rFonts w:ascii="Cambria Math" w:hAnsi="Cambria Math"/>
          <w:sz w:val="24"/>
        </w:rPr>
      </w:pPr>
      <w:r>
        <w:rPr>
          <w:rFonts w:ascii="Cambria Math" w:hAnsi="Cambria Math" w:hint="eastAsia"/>
          <w:sz w:val="24"/>
        </w:rPr>
        <w:t>在</w:t>
      </w:r>
      <w:r>
        <w:rPr>
          <w:rFonts w:ascii="Cambria Math" w:hAnsi="Cambria Math" w:hint="eastAsia"/>
          <w:sz w:val="24"/>
        </w:rPr>
        <w:t>Three.js</w:t>
      </w:r>
      <w:r>
        <w:rPr>
          <w:rFonts w:ascii="Cambria Math" w:hAnsi="Cambria Math" w:hint="eastAsia"/>
          <w:sz w:val="24"/>
        </w:rPr>
        <w:t>的原生</w:t>
      </w:r>
      <w:r>
        <w:rPr>
          <w:rFonts w:ascii="Cambria Math" w:hAnsi="Cambria Math" w:hint="eastAsia"/>
          <w:sz w:val="24"/>
        </w:rPr>
        <w:t>UV</w:t>
      </w:r>
      <w:r>
        <w:rPr>
          <w:rFonts w:ascii="Cambria Math" w:hAnsi="Cambria Math" w:hint="eastAsia"/>
          <w:sz w:val="24"/>
        </w:rPr>
        <w:t>映射机制中，纹理坐标是通过预设参数化方式生成的，且其投影平面是静态的，无法根据几何体的具体形状做出适应性调整。并且这种方法在</w:t>
      </w:r>
      <w:r>
        <w:rPr>
          <w:rFonts w:ascii="Cambria Math" w:hAnsi="Cambria Math" w:hint="eastAsia"/>
          <w:sz w:val="24"/>
        </w:rPr>
        <w:t>Three</w:t>
      </w:r>
      <w:r>
        <w:rPr>
          <w:rFonts w:ascii="Cambria Math" w:hAnsi="Cambria Math"/>
          <w:sz w:val="24"/>
        </w:rPr>
        <w:t>.</w:t>
      </w:r>
      <w:r>
        <w:rPr>
          <w:rFonts w:ascii="Cambria Math" w:hAnsi="Cambria Math" w:hint="eastAsia"/>
          <w:sz w:val="24"/>
        </w:rPr>
        <w:t>js</w:t>
      </w:r>
      <w:r>
        <w:rPr>
          <w:rFonts w:ascii="Cambria Math" w:hAnsi="Cambria Math" w:hint="eastAsia"/>
          <w:sz w:val="24"/>
        </w:rPr>
        <w:t>中只支持内置的简单几何体时。相比于</w:t>
      </w:r>
      <w:r>
        <w:rPr>
          <w:rFonts w:ascii="Cambria Math" w:hAnsi="Cambria Math" w:hint="eastAsia"/>
          <w:sz w:val="24"/>
        </w:rPr>
        <w:t>Three.js</w:t>
      </w:r>
      <w:r>
        <w:rPr>
          <w:rFonts w:ascii="Cambria Math" w:hAnsi="Cambria Math" w:hint="eastAsia"/>
          <w:sz w:val="24"/>
        </w:rPr>
        <w:t>只提供基础几何体的固定</w:t>
      </w:r>
      <w:r>
        <w:rPr>
          <w:rFonts w:ascii="Cambria Math" w:hAnsi="Cambria Math" w:hint="eastAsia"/>
          <w:sz w:val="24"/>
        </w:rPr>
        <w:t>UV</w:t>
      </w:r>
      <w:r>
        <w:rPr>
          <w:rFonts w:ascii="Cambria Math" w:hAnsi="Cambria Math" w:hint="eastAsia"/>
          <w:sz w:val="24"/>
        </w:rPr>
        <w:t>映射方式，本研究提出的动态投影映射方法解决了三维模型网格纹理</w:t>
      </w:r>
      <w:r>
        <w:rPr>
          <w:rFonts w:ascii="Cambria Math" w:hAnsi="Cambria Math" w:hint="eastAsia"/>
          <w:sz w:val="24"/>
        </w:rPr>
        <w:t>UV</w:t>
      </w:r>
      <w:r>
        <w:rPr>
          <w:rFonts w:ascii="Cambria Math" w:hAnsi="Cambria Math" w:hint="eastAsia"/>
          <w:sz w:val="24"/>
        </w:rPr>
        <w:t>计算的问题，在保证一定精度下计算出多种类地质模型网格的纹理</w:t>
      </w:r>
      <w:r>
        <w:rPr>
          <w:rFonts w:ascii="Cambria Math" w:hAnsi="Cambria Math" w:hint="eastAsia"/>
          <w:sz w:val="24"/>
        </w:rPr>
        <w:t>UV</w:t>
      </w:r>
      <w:r>
        <w:rPr>
          <w:rFonts w:ascii="Cambria Math" w:hAnsi="Cambria Math" w:hint="eastAsia"/>
          <w:sz w:val="24"/>
        </w:rPr>
        <w:t>坐标。</w:t>
      </w:r>
    </w:p>
    <w:p w14:paraId="6D486C6A" w14:textId="3274CED4" w:rsidR="00EE6CD3" w:rsidRDefault="00EE6CD3">
      <w:pPr>
        <w:snapToGrid w:val="0"/>
        <w:spacing w:after="120" w:line="300" w:lineRule="auto"/>
        <w:ind w:firstLineChars="200" w:firstLine="480"/>
        <w:rPr>
          <w:rFonts w:ascii="Cambria Math" w:hAnsi="Cambria Math" w:hint="eastAsia"/>
          <w:sz w:val="24"/>
        </w:rPr>
      </w:pPr>
      <w:ins w:id="134" w:author="h" w:date="2025-03-03T11:53:00Z">
        <w:r>
          <w:rPr>
            <w:rFonts w:ascii="Cambria Math" w:hAnsi="Cambria Math" w:hint="eastAsia"/>
            <w:sz w:val="24"/>
          </w:rPr>
          <w:t>曲面图？？？？？</w:t>
        </w:r>
      </w:ins>
    </w:p>
    <w:p w14:paraId="6C3BE781" w14:textId="72B79268" w:rsidR="008724BF" w:rsidRDefault="008A7C78">
      <w:pPr>
        <w:pStyle w:val="2"/>
        <w:rPr>
          <w:rFonts w:ascii="Times New Roman" w:eastAsia="黑体" w:hAnsi="Times New Roman" w:cs="Times New Roman"/>
          <w:color w:val="auto"/>
          <w:sz w:val="28"/>
          <w:szCs w:val="32"/>
        </w:rPr>
      </w:pPr>
      <w:bookmarkStart w:id="135" w:name="_Toc191816698"/>
      <w:r>
        <w:rPr>
          <w:rFonts w:ascii="Times New Roman" w:eastAsia="黑体" w:hAnsi="Times New Roman" w:cs="Times New Roman" w:hint="eastAsia"/>
          <w:color w:val="auto"/>
          <w:sz w:val="28"/>
          <w:szCs w:val="32"/>
        </w:rPr>
        <w:t>3</w:t>
      </w:r>
      <w:r>
        <w:rPr>
          <w:rFonts w:ascii="Times New Roman" w:eastAsia="黑体" w:hAnsi="Times New Roman" w:cs="Times New Roman"/>
          <w:color w:val="auto"/>
          <w:sz w:val="28"/>
          <w:szCs w:val="32"/>
        </w:rPr>
        <w:t>.</w:t>
      </w:r>
      <w:r>
        <w:rPr>
          <w:rFonts w:ascii="Times New Roman" w:eastAsia="黑体" w:hAnsi="Times New Roman" w:cs="Times New Roman" w:hint="eastAsia"/>
          <w:color w:val="auto"/>
          <w:sz w:val="28"/>
          <w:szCs w:val="32"/>
        </w:rPr>
        <w:t xml:space="preserve">4 </w:t>
      </w:r>
      <w:r>
        <w:rPr>
          <w:rFonts w:ascii="Times New Roman" w:eastAsia="黑体" w:hAnsi="Times New Roman" w:cs="Times New Roman" w:hint="eastAsia"/>
          <w:color w:val="auto"/>
          <w:sz w:val="28"/>
          <w:szCs w:val="32"/>
        </w:rPr>
        <w:t>交互功能</w:t>
      </w:r>
      <w:bookmarkEnd w:id="135"/>
      <w:ins w:id="136" w:author="h" w:date="2025-03-03T10:55:00Z">
        <w:r w:rsidR="00512D1B">
          <w:rPr>
            <w:rFonts w:ascii="Times New Roman" w:eastAsia="黑体" w:hAnsi="Times New Roman" w:cs="Times New Roman" w:hint="eastAsia"/>
            <w:color w:val="auto"/>
            <w:sz w:val="28"/>
            <w:szCs w:val="32"/>
          </w:rPr>
          <w:t>(</w:t>
        </w:r>
        <w:r w:rsidR="00512D1B">
          <w:rPr>
            <w:rFonts w:ascii="Times New Roman" w:eastAsia="黑体" w:hAnsi="Times New Roman" w:cs="Times New Roman" w:hint="eastAsia"/>
            <w:color w:val="auto"/>
            <w:sz w:val="28"/>
            <w:szCs w:val="32"/>
          </w:rPr>
          <w:t>图！</w:t>
        </w:r>
        <w:r w:rsidR="000150F5">
          <w:rPr>
            <w:rFonts w:ascii="Times New Roman" w:eastAsia="黑体" w:hAnsi="Times New Roman" w:cs="Times New Roman" w:hint="eastAsia"/>
            <w:color w:val="auto"/>
            <w:sz w:val="28"/>
            <w:szCs w:val="32"/>
          </w:rPr>
          <w:t xml:space="preserve"> </w:t>
        </w:r>
        <w:r w:rsidR="000150F5">
          <w:rPr>
            <w:rFonts w:ascii="Times New Roman" w:eastAsia="黑体" w:hAnsi="Times New Roman" w:cs="Times New Roman" w:hint="eastAsia"/>
            <w:color w:val="auto"/>
            <w:sz w:val="28"/>
            <w:szCs w:val="32"/>
          </w:rPr>
          <w:t>交互过程？</w:t>
        </w:r>
      </w:ins>
      <w:ins w:id="137" w:author="h" w:date="2025-03-03T10:57:00Z">
        <w:r w:rsidR="00A03488">
          <w:rPr>
            <w:rFonts w:ascii="Times New Roman" w:eastAsia="黑体" w:hAnsi="Times New Roman" w:cs="Times New Roman" w:hint="eastAsia"/>
            <w:color w:val="auto"/>
            <w:sz w:val="28"/>
            <w:szCs w:val="32"/>
          </w:rPr>
          <w:t>并体现地质相关内容</w:t>
        </w:r>
      </w:ins>
      <w:ins w:id="138" w:author="h" w:date="2025-03-03T10:55:00Z">
        <w:r w:rsidR="00512D1B">
          <w:rPr>
            <w:rFonts w:ascii="Times New Roman" w:eastAsia="黑体" w:hAnsi="Times New Roman" w:cs="Times New Roman"/>
            <w:color w:val="auto"/>
            <w:sz w:val="28"/>
            <w:szCs w:val="32"/>
          </w:rPr>
          <w:t>)</w:t>
        </w:r>
      </w:ins>
    </w:p>
    <w:p w14:paraId="5041BADF" w14:textId="77777777" w:rsidR="008724BF" w:rsidRDefault="008A7C78">
      <w:pPr>
        <w:keepNext/>
        <w:keepLines/>
        <w:snapToGrid w:val="0"/>
        <w:spacing w:before="120" w:after="120" w:line="360" w:lineRule="auto"/>
        <w:outlineLvl w:val="2"/>
        <w:rPr>
          <w:rFonts w:eastAsia="黑体"/>
          <w:bCs/>
          <w:sz w:val="24"/>
        </w:rPr>
      </w:pPr>
      <w:bookmarkStart w:id="139" w:name="_Toc191816699"/>
      <w:r>
        <w:rPr>
          <w:rFonts w:eastAsia="黑体" w:hint="eastAsia"/>
          <w:bCs/>
          <w:sz w:val="24"/>
        </w:rPr>
        <w:t>3</w:t>
      </w:r>
      <w:r>
        <w:rPr>
          <w:rFonts w:eastAsia="黑体"/>
          <w:bCs/>
          <w:sz w:val="24"/>
        </w:rPr>
        <w:t>.</w:t>
      </w:r>
      <w:r>
        <w:rPr>
          <w:rFonts w:eastAsia="黑体" w:hint="eastAsia"/>
          <w:bCs/>
          <w:sz w:val="24"/>
        </w:rPr>
        <w:t>4</w:t>
      </w:r>
      <w:r>
        <w:rPr>
          <w:rFonts w:eastAsia="黑体"/>
          <w:bCs/>
          <w:sz w:val="24"/>
        </w:rPr>
        <w:t xml:space="preserve">.1 </w:t>
      </w:r>
      <w:r>
        <w:rPr>
          <w:rFonts w:eastAsia="黑体" w:hint="eastAsia"/>
          <w:bCs/>
          <w:sz w:val="24"/>
        </w:rPr>
        <w:t>射线追踪</w:t>
      </w:r>
      <w:bookmarkEnd w:id="139"/>
    </w:p>
    <w:p w14:paraId="04AAEAB6" w14:textId="77777777" w:rsidR="008724BF" w:rsidRDefault="008A7C78">
      <w:pPr>
        <w:spacing w:line="400" w:lineRule="exact"/>
        <w:ind w:firstLineChars="200" w:firstLine="480"/>
        <w:rPr>
          <w:sz w:val="24"/>
        </w:rPr>
      </w:pPr>
      <w:r>
        <w:rPr>
          <w:sz w:val="24"/>
        </w:rPr>
        <w:t>射线追踪（</w:t>
      </w:r>
      <w:r>
        <w:rPr>
          <w:sz w:val="24"/>
        </w:rPr>
        <w:t>Raycasting</w:t>
      </w:r>
      <w:r>
        <w:rPr>
          <w:sz w:val="24"/>
        </w:rPr>
        <w:t>）是实现</w:t>
      </w:r>
      <w:bookmarkStart w:id="140" w:name="_Hlk191410978"/>
      <w:r>
        <w:rPr>
          <w:sz w:val="24"/>
        </w:rPr>
        <w:t>三维可视化交互功能</w:t>
      </w:r>
      <w:bookmarkEnd w:id="140"/>
      <w:r>
        <w:rPr>
          <w:sz w:val="24"/>
        </w:rPr>
        <w:t>的关键技术之一，通过在场景中投射射线与几何体进行相交计算，用户可以选择、拾取或查询三维模型的特定部分</w:t>
      </w:r>
      <w:r>
        <w:rPr>
          <w:sz w:val="24"/>
        </w:rPr>
        <w:fldChar w:fldCharType="begin"/>
      </w:r>
      <w:r>
        <w:rPr>
          <w:sz w:val="24"/>
        </w:rPr>
        <w:instrText xml:space="preserve"> ADDIN ZOTERO_ITEM CSL_CITATION {"citationID":"i0zvGVus","properties":{"formattedCitation":"\\super [70]\\nosupersub{}","plainCitation":"[70]","noteIndex":0},"citationItems":[{"id":129,"uris":["http://zotero.org/users/local/8clMLtyf/items/QE8H6ZPA"],"item</w:instrText>
      </w:r>
      <w:r>
        <w:rPr>
          <w:rFonts w:hint="eastAsia"/>
          <w:sz w:val="24"/>
        </w:rPr>
        <w:instrText>Data":{"id":129,"type":"article-journal","abstract":"</w:instrText>
      </w:r>
      <w:r>
        <w:rPr>
          <w:rFonts w:hint="eastAsia"/>
          <w:sz w:val="24"/>
        </w:rPr>
        <w:instrText>由于微地震监测及分析中需要处理大量的数据</w:instrText>
      </w:r>
      <w:r>
        <w:rPr>
          <w:rFonts w:hint="eastAsia"/>
          <w:sz w:val="24"/>
        </w:rPr>
        <w:instrText>,</w:instrText>
      </w:r>
      <w:r>
        <w:rPr>
          <w:rFonts w:hint="eastAsia"/>
          <w:sz w:val="24"/>
        </w:rPr>
        <w:instrText>传统的可视化手段已无法满足其海量的数据信息输出。利用</w:instrText>
      </w:r>
      <w:r>
        <w:rPr>
          <w:rFonts w:hint="eastAsia"/>
          <w:sz w:val="24"/>
        </w:rPr>
        <w:instrText>OpenGL</w:instrText>
      </w:r>
      <w:r>
        <w:rPr>
          <w:rFonts w:hint="eastAsia"/>
          <w:sz w:val="24"/>
        </w:rPr>
        <w:instrText>技术对微地震监测中获取的事件数据和煤层的掘进情况进行了三维可视化</w:instrText>
      </w:r>
      <w:r>
        <w:rPr>
          <w:rFonts w:hint="eastAsia"/>
          <w:sz w:val="24"/>
        </w:rPr>
        <w:instrText>,</w:instrText>
      </w:r>
      <w:r>
        <w:rPr>
          <w:rFonts w:hint="eastAsia"/>
          <w:sz w:val="24"/>
        </w:rPr>
        <w:instrText>同时结合</w:instrText>
      </w:r>
      <w:r>
        <w:rPr>
          <w:rFonts w:hint="eastAsia"/>
          <w:sz w:val="24"/>
        </w:rPr>
        <w:instrText>Visual C++</w:instrText>
      </w:r>
      <w:r>
        <w:rPr>
          <w:rFonts w:hint="eastAsia"/>
          <w:sz w:val="24"/>
        </w:rPr>
        <w:instrText>中的面向对象技术对其可视化界面进行开发</w:instrText>
      </w:r>
      <w:r>
        <w:rPr>
          <w:rFonts w:hint="eastAsia"/>
          <w:sz w:val="24"/>
        </w:rPr>
        <w:instrText>,</w:instrText>
      </w:r>
      <w:r>
        <w:rPr>
          <w:rFonts w:hint="eastAsia"/>
          <w:sz w:val="24"/>
        </w:rPr>
        <w:instrText>并实现了三维模型的交互操作功能。在应用实例中运用该方法对煤层的顶板冒落和冲击地压等地层情况进行了有效观测</w:instrText>
      </w:r>
      <w:r>
        <w:rPr>
          <w:rFonts w:hint="eastAsia"/>
          <w:sz w:val="24"/>
        </w:rPr>
        <w:instrText>,</w:instrText>
      </w:r>
      <w:r>
        <w:rPr>
          <w:rFonts w:hint="eastAsia"/>
          <w:sz w:val="24"/>
        </w:rPr>
        <w:instrText>井下作业的安全程度和资源的优化配置得到了显著提高。</w:instrText>
      </w:r>
      <w:r>
        <w:rPr>
          <w:rFonts w:hint="eastAsia"/>
          <w:sz w:val="24"/>
        </w:rPr>
        <w:instrText>","container-title":"</w:instrText>
      </w:r>
      <w:r>
        <w:rPr>
          <w:rFonts w:hint="eastAsia"/>
          <w:sz w:val="24"/>
        </w:rPr>
        <w:instrText>现代矿业</w:instrText>
      </w:r>
      <w:r>
        <w:rPr>
          <w:rFonts w:hint="eastAsia"/>
          <w:sz w:val="24"/>
        </w:rPr>
        <w:instrText xml:space="preserve">","issue":"3","language":"zh-CN","note":"download: 197\nalbum: </w:instrText>
      </w:r>
      <w:r>
        <w:rPr>
          <w:rFonts w:hint="eastAsia"/>
          <w:sz w:val="24"/>
        </w:rPr>
        <w:instrText>工程科技Ⅰ辑</w:instrText>
      </w:r>
      <w:r>
        <w:rPr>
          <w:rFonts w:hint="eastAsia"/>
          <w:sz w:val="24"/>
        </w:rPr>
        <w:instrText>;</w:instrText>
      </w:r>
      <w:r>
        <w:rPr>
          <w:rFonts w:hint="eastAsia"/>
          <w:sz w:val="24"/>
        </w:rPr>
        <w:instrText>信息科技</w:instrText>
      </w:r>
      <w:r>
        <w:rPr>
          <w:rFonts w:hint="eastAsia"/>
          <w:sz w:val="24"/>
        </w:rPr>
        <w:instrText>\nCLC: TP391.41\ndbcode: CJFQ\ndbname: CJFD2009\nfilename: KYKB200903015","page":"28-30","source":"CNKI","title":"</w:instrText>
      </w:r>
      <w:r>
        <w:rPr>
          <w:rFonts w:hint="eastAsia"/>
          <w:sz w:val="24"/>
        </w:rPr>
        <w:instrText>基于</w:instrText>
      </w:r>
      <w:r>
        <w:rPr>
          <w:rFonts w:hint="eastAsia"/>
          <w:sz w:val="24"/>
        </w:rPr>
        <w:instrText>OpenGL</w:instrText>
      </w:r>
      <w:r>
        <w:rPr>
          <w:rFonts w:hint="eastAsia"/>
          <w:sz w:val="24"/>
        </w:rPr>
        <w:instrText>的煤矿三维模型可视化</w:instrText>
      </w:r>
      <w:r>
        <w:rPr>
          <w:rFonts w:hint="eastAsia"/>
          <w:sz w:val="24"/>
        </w:rPr>
        <w:instrText>","volume":"25","author":[{"literal":"</w:instrText>
      </w:r>
      <w:r>
        <w:rPr>
          <w:rFonts w:hint="eastAsia"/>
          <w:sz w:val="24"/>
        </w:rPr>
        <w:instrText>段毅</w:instrText>
      </w:r>
      <w:r>
        <w:rPr>
          <w:rFonts w:hint="eastAsia"/>
          <w:sz w:val="24"/>
        </w:rPr>
        <w:instrText>"},{"literal":"</w:instrText>
      </w:r>
      <w:r>
        <w:rPr>
          <w:rFonts w:hint="eastAsia"/>
          <w:sz w:val="24"/>
        </w:rPr>
        <w:instrText>李仕雄</w:instrText>
      </w:r>
      <w:r>
        <w:rPr>
          <w:rFonts w:hint="eastAsia"/>
          <w:sz w:val="24"/>
        </w:rPr>
        <w:instrText>"},{"literal":"</w:instrText>
      </w:r>
      <w:r>
        <w:rPr>
          <w:rFonts w:hint="eastAsia"/>
          <w:sz w:val="24"/>
        </w:rPr>
        <w:instrText>杨明明</w:instrText>
      </w:r>
      <w:r>
        <w:rPr>
          <w:rFonts w:hint="eastAsia"/>
          <w:sz w:val="24"/>
        </w:rPr>
        <w:instrText xml:space="preserve">"}],"issued":{"date-parts":[["2009"]]}}}],"schema":"https://github.com/citation-style-language/schema/raw/master/csl-citation.json"}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[70]</w:t>
      </w:r>
      <w:r>
        <w:rPr>
          <w:sz w:val="24"/>
        </w:rPr>
        <w:fldChar w:fldCharType="end"/>
      </w:r>
      <w:r>
        <w:rPr>
          <w:sz w:val="24"/>
        </w:rPr>
        <w:t>。该方法在三维地质建模的交互操作中应用广泛，如模型选择、钻孔信息查询和剖面分析等功能</w:t>
      </w:r>
      <w:r>
        <w:rPr>
          <w:sz w:val="24"/>
        </w:rPr>
        <w:fldChar w:fldCharType="begin"/>
      </w:r>
      <w:r>
        <w:rPr>
          <w:sz w:val="24"/>
        </w:rPr>
        <w:instrText xml:space="preserve"> ADDIN ZOTERO_ITEM CSL_CITATION {"citationID":"8hJm3w7I","properties":{"formattedCitation":"\\super [71-73]\\nosupersub{}","plainCitation":"[71-73]","noteIndex":0},"citationItems":[{"id":131,"uris":["http://zotero.org/users/local/8clMLtyf/items/H3TJ7UVD"],"itemData":{"id":131,"type":"webpage","title":"3D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[71-73]</w:t>
      </w:r>
      <w:r>
        <w:rPr>
          <w:sz w:val="24"/>
        </w:rPr>
        <w:fldChar w:fldCharType="end"/>
      </w:r>
      <w:r>
        <w:rPr>
          <w:sz w:val="24"/>
        </w:rPr>
        <w:t>。</w:t>
      </w:r>
    </w:p>
    <w:p w14:paraId="3BAC6947" w14:textId="77777777" w:rsidR="008724BF" w:rsidRDefault="008A7C78">
      <w:pPr>
        <w:spacing w:line="400" w:lineRule="exact"/>
        <w:ind w:firstLineChars="150" w:firstLine="360"/>
        <w:rPr>
          <w:sz w:val="24"/>
        </w:rPr>
      </w:pPr>
      <w:r>
        <w:rPr>
          <w:sz w:val="24"/>
        </w:rPr>
        <w:t>在三维地质建模场景中，射线追踪可用于模型选择与拾取</w:t>
      </w:r>
      <w:r>
        <w:rPr>
          <w:rFonts w:hint="eastAsia"/>
          <w:sz w:val="24"/>
        </w:rPr>
        <w:t>，</w:t>
      </w:r>
      <w:r>
        <w:rPr>
          <w:sz w:val="24"/>
        </w:rPr>
        <w:t>用户点击地质模型（如三角面网格、钻孔、巷道）后，通过射线检测确定点击位置对应的模型元素</w:t>
      </w:r>
      <w:r>
        <w:rPr>
          <w:rFonts w:hint="eastAsia"/>
          <w:sz w:val="24"/>
        </w:rPr>
        <w:t>，进而展现对应的模型信息。</w:t>
      </w:r>
    </w:p>
    <w:p w14:paraId="4840F0A0" w14:textId="77777777" w:rsidR="008724BF" w:rsidRDefault="008A7C78">
      <w:pPr>
        <w:spacing w:line="400" w:lineRule="exact"/>
        <w:ind w:firstLineChars="200" w:firstLine="480"/>
        <w:rPr>
          <w:sz w:val="24"/>
        </w:rPr>
      </w:pPr>
      <w:r>
        <w:rPr>
          <w:rFonts w:hint="eastAsia"/>
          <w:sz w:val="24"/>
        </w:rPr>
        <w:t>射线追踪基本实现</w:t>
      </w:r>
      <w:r>
        <w:rPr>
          <w:sz w:val="24"/>
        </w:rPr>
        <w:t>流程</w:t>
      </w:r>
      <w:r>
        <w:rPr>
          <w:rFonts w:hint="eastAsia"/>
          <w:sz w:val="24"/>
        </w:rPr>
        <w:t>如下：</w:t>
      </w:r>
    </w:p>
    <w:p w14:paraId="79543707" w14:textId="77777777" w:rsidR="008724BF" w:rsidRDefault="008A7C78">
      <w:pPr>
        <w:spacing w:line="400" w:lineRule="exact"/>
        <w:ind w:firstLineChars="200" w:firstLine="480"/>
        <w:rPr>
          <w:sz w:val="24"/>
        </w:rPr>
      </w:pPr>
      <w:r>
        <w:rPr>
          <w:sz w:val="24"/>
        </w:rPr>
        <w:t>1</w:t>
      </w:r>
      <w:r>
        <w:rPr>
          <w:sz w:val="24"/>
        </w:rPr>
        <w:t>用户点击屏幕，通过鼠标坐标</w:t>
      </w:r>
      <w:r>
        <w:rPr>
          <w:rFonts w:hint="eastAsia"/>
          <w:sz w:val="24"/>
        </w:rPr>
        <w:t>转换和相机位置</w:t>
      </w:r>
      <w:r>
        <w:rPr>
          <w:sz w:val="24"/>
        </w:rPr>
        <w:t>生成射线。射线</w:t>
      </w:r>
      <w:r>
        <w:rPr>
          <w:rFonts w:hint="eastAsia"/>
          <w:sz w:val="24"/>
        </w:rPr>
        <w:t>由</w:t>
      </w:r>
      <w:r>
        <w:rPr>
          <w:sz w:val="24"/>
        </w:rPr>
        <w:t>摄像机位置发出，通过</w:t>
      </w:r>
      <w:r>
        <w:rPr>
          <w:rFonts w:hint="eastAsia"/>
          <w:sz w:val="24"/>
        </w:rPr>
        <w:t>和</w:t>
      </w:r>
      <w:r>
        <w:rPr>
          <w:sz w:val="24"/>
        </w:rPr>
        <w:t>鼠标点击的屏幕坐标映射到场景中的三维</w:t>
      </w:r>
      <w:r>
        <w:rPr>
          <w:rFonts w:hint="eastAsia"/>
          <w:sz w:val="24"/>
        </w:rPr>
        <w:t>坐标形成方向向量，如下式所示。</w:t>
      </w:r>
    </w:p>
    <w:p w14:paraId="2ED00C78" w14:textId="77777777" w:rsidR="008724BF" w:rsidRDefault="008A7C78">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=O+t·D,  t≥0</m:t>
        </m:r>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3.17</w:t>
      </w:r>
      <w:r>
        <w:rPr>
          <w:rFonts w:ascii="Cambria Math" w:hAnsi="Cambria Math" w:hint="eastAsia"/>
          <w:sz w:val="24"/>
        </w:rPr>
        <w:t>）</w:t>
      </w:r>
    </w:p>
    <w:p w14:paraId="7E7B13E8" w14:textId="77777777" w:rsidR="008724BF" w:rsidRDefault="008A7C78">
      <w:pPr>
        <w:spacing w:line="400" w:lineRule="exact"/>
        <w:rPr>
          <w:sz w:val="24"/>
        </w:rPr>
      </w:pPr>
      <w:r>
        <w:rPr>
          <w:rFonts w:hint="eastAsia"/>
          <w:sz w:val="24"/>
        </w:rPr>
        <w:t>式中：</w:t>
      </w:r>
      <m:oMath>
        <m:r>
          <w:rPr>
            <w:rFonts w:ascii="Cambria Math" w:hAnsi="Cambria Math"/>
            <w:sz w:val="24"/>
          </w:rPr>
          <m:t>O</m:t>
        </m:r>
      </m:oMath>
      <w:r>
        <w:rPr>
          <w:sz w:val="24"/>
        </w:rPr>
        <w:t>为射线起点，</w:t>
      </w:r>
      <m:oMath>
        <m:r>
          <w:rPr>
            <w:rFonts w:ascii="Cambria Math" w:hAnsi="Cambria Math"/>
            <w:sz w:val="24"/>
          </w:rPr>
          <m:t>D</m:t>
        </m:r>
      </m:oMath>
      <w:r>
        <w:rPr>
          <w:sz w:val="24"/>
        </w:rPr>
        <w:t>为单位化方向向量，</w:t>
      </w:r>
      <w:r>
        <w:rPr>
          <w:rFonts w:ascii="Cambria Math" w:hAnsi="Cambria Math" w:cs="Cambria Math"/>
          <w:sz w:val="24"/>
        </w:rPr>
        <w:t>𝑡</w:t>
      </w:r>
      <w:r>
        <w:rPr>
          <w:sz w:val="24"/>
        </w:rPr>
        <w:t>为射线长度。</w:t>
      </w:r>
    </w:p>
    <w:p w14:paraId="663A817D" w14:textId="77777777" w:rsidR="008724BF" w:rsidRDefault="008A7C78">
      <w:pPr>
        <w:spacing w:line="400" w:lineRule="exact"/>
        <w:ind w:firstLineChars="200" w:firstLine="480"/>
        <w:rPr>
          <w:sz w:val="24"/>
        </w:rPr>
      </w:pPr>
      <w:r>
        <w:rPr>
          <w:sz w:val="24"/>
        </w:rPr>
        <w:t>2</w:t>
      </w:r>
      <w:r>
        <w:rPr>
          <w:sz w:val="24"/>
        </w:rPr>
        <w:t>检测射线与场景中所有</w:t>
      </w:r>
      <w:r>
        <w:rPr>
          <w:rFonts w:hint="eastAsia"/>
          <w:sz w:val="24"/>
        </w:rPr>
        <w:t>相交的几</w:t>
      </w:r>
      <w:r>
        <w:rPr>
          <w:sz w:val="24"/>
        </w:rPr>
        <w:t>何体。</w:t>
      </w:r>
    </w:p>
    <w:p w14:paraId="6C7F571A" w14:textId="77777777" w:rsidR="008724BF" w:rsidRDefault="008A7C78">
      <w:pPr>
        <w:spacing w:line="400" w:lineRule="exact"/>
        <w:ind w:firstLineChars="150" w:firstLine="360"/>
        <w:rPr>
          <w:sz w:val="24"/>
        </w:rPr>
      </w:pPr>
      <w:r>
        <w:rPr>
          <w:rFonts w:hint="eastAsia"/>
          <w:sz w:val="24"/>
        </w:rPr>
        <w:t>射线定义好了以后需要进行三角形相交检测，例如由</w:t>
      </w:r>
      <w:r>
        <w:rPr>
          <w:sz w:val="24"/>
        </w:rPr>
        <w:t>三个顶点</w:t>
      </w:r>
      <w:r>
        <w:rPr>
          <w:sz w:val="24"/>
        </w:rPr>
        <w:t xml:space="preserve"> </w:t>
      </w:r>
      <m:oMath>
        <m:r>
          <w:rPr>
            <w:rFonts w:ascii="Cambria Math" w:hAnsi="Cambria Math"/>
            <w:sz w:val="24"/>
          </w:rPr>
          <m:t>A</m:t>
        </m:r>
      </m:oMath>
      <w:r>
        <w:rPr>
          <w:sz w:val="24"/>
        </w:rPr>
        <w:t>、</w:t>
      </w:r>
      <m:oMath>
        <m:r>
          <w:rPr>
            <w:rFonts w:ascii="Cambria Math" w:hAnsi="Cambria Math"/>
            <w:sz w:val="24"/>
          </w:rPr>
          <m:t>B</m:t>
        </m:r>
      </m:oMath>
      <w:r>
        <w:rPr>
          <w:sz w:val="24"/>
        </w:rPr>
        <w:t>、</w:t>
      </w:r>
      <m:oMath>
        <m:r>
          <w:rPr>
            <w:rFonts w:ascii="Cambria Math" w:hAnsi="Cambria Math"/>
            <w:sz w:val="24"/>
          </w:rPr>
          <m:t>C</m:t>
        </m:r>
      </m:oMath>
      <w:r>
        <w:rPr>
          <w:rFonts w:hint="eastAsia"/>
          <w:sz w:val="24"/>
        </w:rPr>
        <w:t>组成的三角形通过公式公式</w:t>
      </w:r>
      <w:r>
        <w:rPr>
          <w:rFonts w:hint="eastAsia"/>
          <w:sz w:val="24"/>
        </w:rPr>
        <w:t>3.18</w:t>
      </w:r>
      <w:r>
        <w:rPr>
          <w:rFonts w:hint="eastAsia"/>
          <w:sz w:val="24"/>
        </w:rPr>
        <w:t>定义三角形中的任意顶点</w:t>
      </w:r>
      <w:r>
        <w:rPr>
          <w:sz w:val="24"/>
        </w:rPr>
        <w:t>：</w:t>
      </w:r>
    </w:p>
    <w:p w14:paraId="77716CD1" w14:textId="77777777" w:rsidR="008724BF" w:rsidRDefault="008A7C78">
      <w:pPr>
        <w:snapToGrid w:val="0"/>
        <w:spacing w:after="120" w:line="300" w:lineRule="auto"/>
        <w:ind w:firstLineChars="200" w:firstLine="480"/>
        <w:jc w:val="right"/>
        <w:rPr>
          <w:rFonts w:ascii="Cambria Math" w:hAnsi="Cambria Math"/>
          <w:sz w:val="24"/>
        </w:rPr>
      </w:pPr>
      <m:oMath>
        <m:r>
          <w:rPr>
            <w:rFonts w:ascii="Cambria Math" w:hAnsi="Cambria Math"/>
            <w:sz w:val="24"/>
          </w:rPr>
          <m:t>R(u,v)=A+u(B-A)+v(C-A)</m:t>
        </m:r>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3.18</w:t>
      </w:r>
      <w:r>
        <w:rPr>
          <w:rFonts w:ascii="Cambria Math" w:hAnsi="Cambria Math" w:hint="eastAsia"/>
          <w:sz w:val="24"/>
        </w:rPr>
        <w:t>）</w:t>
      </w:r>
    </w:p>
    <w:p w14:paraId="293152F2" w14:textId="77777777" w:rsidR="008724BF" w:rsidRDefault="008A7C78">
      <w:pPr>
        <w:spacing w:line="400" w:lineRule="exact"/>
        <w:rPr>
          <w:sz w:val="24"/>
        </w:rPr>
      </w:pPr>
      <w:r>
        <w:rPr>
          <w:rFonts w:hint="eastAsia"/>
          <w:sz w:val="24"/>
        </w:rPr>
        <w:t>式中：</w:t>
      </w:r>
      <m:oMath>
        <m:r>
          <w:rPr>
            <w:rFonts w:ascii="Cambria Math" w:hAnsi="Cambria Math"/>
            <w:sz w:val="24"/>
          </w:rPr>
          <m:t>u≥0,  v≥0,  u+v≤1,  t≥0</m:t>
        </m:r>
      </m:oMath>
      <w:r>
        <w:rPr>
          <w:rFonts w:hint="eastAsia"/>
          <w:sz w:val="24"/>
        </w:rPr>
        <w:t>。</w:t>
      </w:r>
    </w:p>
    <w:p w14:paraId="1C025B09" w14:textId="77777777" w:rsidR="008724BF" w:rsidRDefault="008A7C78">
      <w:pPr>
        <w:spacing w:line="400" w:lineRule="exact"/>
        <w:ind w:firstLineChars="200" w:firstLine="480"/>
        <w:rPr>
          <w:sz w:val="24"/>
        </w:rPr>
      </w:pPr>
      <w:r>
        <w:rPr>
          <w:rFonts w:hint="eastAsia"/>
          <w:sz w:val="24"/>
        </w:rPr>
        <w:t>如公式</w:t>
      </w:r>
      <w:r>
        <w:rPr>
          <w:rFonts w:hint="eastAsia"/>
          <w:sz w:val="24"/>
        </w:rPr>
        <w:t>3.19</w:t>
      </w:r>
      <w:r>
        <w:rPr>
          <w:sz w:val="24"/>
        </w:rPr>
        <w:t>将射线方程与三角形方程联立</w:t>
      </w:r>
      <w:r>
        <w:rPr>
          <w:rFonts w:hint="eastAsia"/>
          <w:sz w:val="24"/>
        </w:rPr>
        <w:t>求解，</w:t>
      </w:r>
      <w:r>
        <w:rPr>
          <w:sz w:val="24"/>
        </w:rPr>
        <w:t>如果解满足</w:t>
      </w:r>
      <w:r>
        <w:rPr>
          <w:sz w:val="24"/>
        </w:rPr>
        <w:t xml:space="preserve"> t ≥ 0, u ≥ 0, v ≥ 0, u + v ≤ 1</w:t>
      </w:r>
      <w:r>
        <w:rPr>
          <w:sz w:val="24"/>
        </w:rPr>
        <w:t>，则射线与三角形相交</w:t>
      </w:r>
      <w:r>
        <w:rPr>
          <w:rFonts w:hint="eastAsia"/>
          <w:sz w:val="24"/>
        </w:rPr>
        <w:t>。</w:t>
      </w:r>
    </w:p>
    <w:p w14:paraId="4B20D490" w14:textId="77777777" w:rsidR="008724BF" w:rsidRDefault="008A7C78">
      <w:pPr>
        <w:snapToGrid w:val="0"/>
        <w:spacing w:after="120" w:line="300" w:lineRule="auto"/>
        <w:ind w:firstLineChars="200" w:firstLine="480"/>
        <w:jc w:val="right"/>
        <w:rPr>
          <w:rFonts w:ascii="Cambria Math" w:hAnsi="Cambria Math"/>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w:bookmarkStart w:id="141" w:name="OLE_LINK11"/>
        <w:bookmarkStart w:id="142" w:name="OLE_LINK12"/>
        <m:r>
          <w:rPr>
            <w:rFonts w:ascii="Cambria Math" w:hAnsi="Cambria Math"/>
            <w:sz w:val="24"/>
          </w:rPr>
          <m:t>A+u</m:t>
        </m:r>
        <m:d>
          <m:dPr>
            <m:ctrlPr>
              <w:rPr>
                <w:rFonts w:ascii="Cambria Math" w:hAnsi="Cambria Math"/>
                <w:i/>
                <w:sz w:val="24"/>
              </w:rPr>
            </m:ctrlPr>
          </m:dPr>
          <m:e>
            <m:r>
              <w:rPr>
                <w:rFonts w:ascii="Cambria Math" w:hAnsi="Cambria Math"/>
                <w:sz w:val="24"/>
              </w:rPr>
              <m:t>B-A</m:t>
            </m:r>
          </m:e>
        </m:d>
        <m:r>
          <w:rPr>
            <w:rFonts w:ascii="Cambria Math" w:hAnsi="Cambria Math"/>
            <w:sz w:val="24"/>
          </w:rPr>
          <m:t>+v</m:t>
        </m:r>
        <m:d>
          <m:dPr>
            <m:ctrlPr>
              <w:rPr>
                <w:rFonts w:ascii="Cambria Math" w:hAnsi="Cambria Math"/>
                <w:i/>
                <w:sz w:val="24"/>
              </w:rPr>
            </m:ctrlPr>
          </m:dPr>
          <m:e>
            <m:r>
              <w:rPr>
                <w:rFonts w:ascii="Cambria Math" w:hAnsi="Cambria Math"/>
                <w:sz w:val="24"/>
              </w:rPr>
              <m:t>C-A</m:t>
            </m:r>
          </m:e>
        </m:d>
      </m:oMath>
      <w:bookmarkEnd w:id="141"/>
      <w:bookmarkEnd w:id="142"/>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3.19</w:t>
      </w:r>
      <w:r>
        <w:rPr>
          <w:rFonts w:ascii="Cambria Math" w:hAnsi="Cambria Math" w:hint="eastAsia"/>
          <w:sz w:val="24"/>
        </w:rPr>
        <w:t>）</w:t>
      </w:r>
    </w:p>
    <w:p w14:paraId="7B2BEC14" w14:textId="77777777" w:rsidR="008724BF" w:rsidRDefault="008A7C78">
      <w:pPr>
        <w:spacing w:line="400" w:lineRule="exact"/>
        <w:ind w:firstLineChars="200" w:firstLine="480"/>
        <w:rPr>
          <w:sz w:val="24"/>
        </w:rPr>
      </w:pPr>
      <w:r>
        <w:rPr>
          <w:sz w:val="24"/>
        </w:rPr>
        <w:lastRenderedPageBreak/>
        <w:t>3</w:t>
      </w:r>
      <w:r>
        <w:rPr>
          <w:sz w:val="24"/>
        </w:rPr>
        <w:t>返回</w:t>
      </w:r>
      <w:r>
        <w:rPr>
          <w:rFonts w:hint="eastAsia"/>
          <w:sz w:val="24"/>
        </w:rPr>
        <w:t>交点</w:t>
      </w:r>
      <w:r>
        <w:rPr>
          <w:sz w:val="24"/>
        </w:rPr>
        <w:t>最近的相交点或目标几何体，进行后续处理</w:t>
      </w:r>
      <w:r>
        <w:rPr>
          <w:rFonts w:hint="eastAsia"/>
          <w:sz w:val="24"/>
        </w:rPr>
        <w:t>，</w:t>
      </w:r>
      <w:r>
        <w:rPr>
          <w:sz w:val="24"/>
        </w:rPr>
        <w:t>如</w:t>
      </w:r>
      <w:r>
        <w:rPr>
          <w:rFonts w:hint="eastAsia"/>
          <w:sz w:val="24"/>
        </w:rPr>
        <w:t>高亮颜色</w:t>
      </w:r>
      <w:r>
        <w:rPr>
          <w:sz w:val="24"/>
        </w:rPr>
        <w:t>或数据查询</w:t>
      </w:r>
      <w:r>
        <w:rPr>
          <w:rFonts w:hint="eastAsia"/>
          <w:sz w:val="24"/>
        </w:rPr>
        <w:t>、展示等等</w:t>
      </w:r>
      <w:r>
        <w:rPr>
          <w:sz w:val="24"/>
        </w:rPr>
        <w:t>。</w:t>
      </w:r>
    </w:p>
    <w:p w14:paraId="49DEEAAC" w14:textId="77777777" w:rsidR="008724BF" w:rsidRDefault="008724BF">
      <w:pPr>
        <w:snapToGrid w:val="0"/>
        <w:spacing w:after="120" w:line="300" w:lineRule="auto"/>
        <w:ind w:firstLineChars="200" w:firstLine="480"/>
        <w:jc w:val="right"/>
        <w:rPr>
          <w:rFonts w:ascii="Cambria Math" w:hAnsi="Cambria Math"/>
          <w:sz w:val="24"/>
        </w:rPr>
      </w:pPr>
    </w:p>
    <w:p w14:paraId="4A44EAC2" w14:textId="77777777" w:rsidR="008724BF" w:rsidRDefault="008A7C78">
      <w:pPr>
        <w:keepNext/>
        <w:keepLines/>
        <w:snapToGrid w:val="0"/>
        <w:spacing w:before="120" w:after="120" w:line="360" w:lineRule="auto"/>
        <w:outlineLvl w:val="2"/>
        <w:rPr>
          <w:rFonts w:eastAsia="黑体"/>
          <w:bCs/>
          <w:sz w:val="24"/>
        </w:rPr>
      </w:pPr>
      <w:bookmarkStart w:id="143" w:name="_Toc191816700"/>
      <w:r>
        <w:rPr>
          <w:rFonts w:eastAsia="黑体" w:hint="eastAsia"/>
          <w:bCs/>
          <w:sz w:val="24"/>
        </w:rPr>
        <w:t>3</w:t>
      </w:r>
      <w:r>
        <w:rPr>
          <w:rFonts w:eastAsia="黑体"/>
          <w:bCs/>
          <w:sz w:val="24"/>
        </w:rPr>
        <w:t>.</w:t>
      </w:r>
      <w:r>
        <w:rPr>
          <w:rFonts w:eastAsia="黑体" w:hint="eastAsia"/>
          <w:bCs/>
          <w:sz w:val="24"/>
        </w:rPr>
        <w:t>4</w:t>
      </w:r>
      <w:r>
        <w:rPr>
          <w:rFonts w:eastAsia="黑体"/>
          <w:bCs/>
          <w:sz w:val="24"/>
        </w:rPr>
        <w:t>.</w:t>
      </w:r>
      <w:r>
        <w:rPr>
          <w:rFonts w:eastAsia="黑体" w:hint="eastAsia"/>
          <w:bCs/>
          <w:sz w:val="24"/>
        </w:rPr>
        <w:t>2</w:t>
      </w:r>
      <w:r>
        <w:rPr>
          <w:rFonts w:eastAsia="黑体"/>
          <w:bCs/>
          <w:sz w:val="24"/>
        </w:rPr>
        <w:t xml:space="preserve"> </w:t>
      </w:r>
      <w:r>
        <w:rPr>
          <w:rFonts w:eastAsia="黑体" w:hint="eastAsia"/>
          <w:bCs/>
          <w:sz w:val="24"/>
        </w:rPr>
        <w:t>模型观测</w:t>
      </w:r>
      <w:bookmarkEnd w:id="143"/>
    </w:p>
    <w:p w14:paraId="7F6EA16E" w14:textId="77777777" w:rsidR="008724BF" w:rsidRDefault="008A7C78">
      <w:pPr>
        <w:spacing w:line="400" w:lineRule="exact"/>
        <w:ind w:firstLineChars="200" w:firstLine="480"/>
        <w:rPr>
          <w:sz w:val="24"/>
        </w:rPr>
      </w:pPr>
      <w:r>
        <w:rPr>
          <w:rFonts w:hint="eastAsia"/>
          <w:sz w:val="24"/>
        </w:rPr>
        <w:t>在三维地质建模中，模型观测是交互功能的重要组成部分，它允许用户对三维地质模型进行缩放、旋转、平移等操作，以便更好地分析地质结构、钻孔信息和巷道形态。</w:t>
      </w:r>
      <w:r>
        <w:rPr>
          <w:rFonts w:hint="eastAsia"/>
          <w:sz w:val="24"/>
        </w:rPr>
        <w:t xml:space="preserve">Three.js </w:t>
      </w:r>
      <w:r>
        <w:rPr>
          <w:rFonts w:hint="eastAsia"/>
          <w:sz w:val="24"/>
        </w:rPr>
        <w:t>作为基于</w:t>
      </w:r>
      <w:r>
        <w:rPr>
          <w:rFonts w:hint="eastAsia"/>
          <w:sz w:val="24"/>
        </w:rPr>
        <w:t xml:space="preserve"> WebGL </w:t>
      </w:r>
      <w:r>
        <w:rPr>
          <w:rFonts w:hint="eastAsia"/>
          <w:sz w:val="24"/>
        </w:rPr>
        <w:t>的三维渲染引擎，提供了多种模型控制方式。在系统应用中将主要使用轨道控制（</w:t>
      </w:r>
      <w:r>
        <w:rPr>
          <w:rFonts w:hint="eastAsia"/>
          <w:sz w:val="24"/>
        </w:rPr>
        <w:t>OrbitControls</w:t>
      </w:r>
      <w:r>
        <w:rPr>
          <w:rFonts w:hint="eastAsia"/>
          <w:sz w:val="24"/>
        </w:rPr>
        <w:t>）。</w:t>
      </w:r>
    </w:p>
    <w:p w14:paraId="06F7B37A" w14:textId="77777777" w:rsidR="008724BF" w:rsidRDefault="008A7C78">
      <w:pPr>
        <w:spacing w:line="400" w:lineRule="exact"/>
        <w:ind w:firstLineChars="200" w:firstLine="480"/>
        <w:rPr>
          <w:sz w:val="24"/>
        </w:rPr>
      </w:pPr>
      <w:r>
        <w:rPr>
          <w:rFonts w:hint="eastAsia"/>
          <w:sz w:val="24"/>
        </w:rPr>
        <w:t>轨道控制器基于球面坐标系统，将相机位置表示为相对于目标点的球坐标，控制器通过修改球坐标参数来实现相机运动。我们需要定义相机位置并转换为笛卡尔坐标系，轨道控制器使用球面坐标系</w:t>
      </w:r>
      <m:oMath>
        <m:r>
          <w:rPr>
            <w:rFonts w:ascii="Cambria Math" w:hAnsi="Cambria Math"/>
            <w:sz w:val="24"/>
          </w:rPr>
          <m:t>(r, θ, φ)</m:t>
        </m:r>
      </m:oMath>
      <w:r>
        <w:rPr>
          <w:rFonts w:hint="eastAsia"/>
          <w:sz w:val="24"/>
        </w:rPr>
        <w:t>来表示相机位置，其中：</w:t>
      </w:r>
    </w:p>
    <w:p w14:paraId="63C1281C" w14:textId="77777777" w:rsidR="008724BF" w:rsidRDefault="008A7C78">
      <w:pPr>
        <w:pStyle w:val="aff7"/>
        <w:numPr>
          <w:ilvl w:val="0"/>
          <w:numId w:val="4"/>
        </w:numPr>
        <w:rPr>
          <w:sz w:val="24"/>
        </w:rPr>
      </w:pPr>
      <m:oMath>
        <m:r>
          <w:rPr>
            <w:rFonts w:ascii="Cambria Math" w:hAnsi="Cambria Math"/>
            <w:sz w:val="24"/>
          </w:rPr>
          <m:t>r</m:t>
        </m:r>
      </m:oMath>
      <w:r>
        <w:rPr>
          <w:rFonts w:hint="eastAsia"/>
          <w:sz w:val="24"/>
        </w:rPr>
        <w:t>是相机到目标点的距离</w:t>
      </w:r>
      <w:r>
        <w:rPr>
          <w:rFonts w:hint="eastAsia"/>
          <w:sz w:val="24"/>
        </w:rPr>
        <w:t xml:space="preserve"> (radius)</w:t>
      </w:r>
      <w:r>
        <w:rPr>
          <w:rFonts w:hint="eastAsia"/>
          <w:sz w:val="24"/>
        </w:rPr>
        <w:t>。</w:t>
      </w:r>
    </w:p>
    <w:p w14:paraId="28DADE68" w14:textId="77777777" w:rsidR="008724BF" w:rsidRDefault="008A7C78">
      <w:pPr>
        <w:pStyle w:val="aff7"/>
        <w:numPr>
          <w:ilvl w:val="0"/>
          <w:numId w:val="4"/>
        </w:numPr>
        <w:rPr>
          <w:sz w:val="24"/>
        </w:rPr>
      </w:pPr>
      <m:oMath>
        <m:r>
          <w:rPr>
            <w:rFonts w:ascii="Cambria Math" w:hAnsi="Cambria Math"/>
            <w:sz w:val="24"/>
          </w:rPr>
          <m:t>θ</m:t>
        </m:r>
      </m:oMath>
      <w:r>
        <w:rPr>
          <w:rFonts w:hint="eastAsia"/>
          <w:sz w:val="24"/>
        </w:rPr>
        <w:t>是水平旋转角度</w:t>
      </w:r>
      <w:r>
        <w:rPr>
          <w:rFonts w:hint="eastAsia"/>
          <w:sz w:val="24"/>
        </w:rPr>
        <w:t xml:space="preserve"> (theta)</w:t>
      </w:r>
      <w:r>
        <w:rPr>
          <w:rFonts w:hint="eastAsia"/>
          <w:sz w:val="24"/>
        </w:rPr>
        <w:t>，通常在</w:t>
      </w:r>
      <w:r>
        <w:rPr>
          <w:rFonts w:hint="eastAsia"/>
          <w:sz w:val="24"/>
        </w:rPr>
        <w:t xml:space="preserve"> X-Z </w:t>
      </w:r>
      <w:r>
        <w:rPr>
          <w:rFonts w:hint="eastAsia"/>
          <w:sz w:val="24"/>
        </w:rPr>
        <w:t>平面上。</w:t>
      </w:r>
    </w:p>
    <w:p w14:paraId="53DF476A" w14:textId="77777777" w:rsidR="008724BF" w:rsidRDefault="008A7C78">
      <w:pPr>
        <w:pStyle w:val="aff7"/>
        <w:numPr>
          <w:ilvl w:val="0"/>
          <w:numId w:val="4"/>
        </w:numPr>
        <w:rPr>
          <w:sz w:val="24"/>
        </w:rPr>
      </w:pPr>
      <m:oMath>
        <m:r>
          <w:rPr>
            <w:rFonts w:ascii="Cambria Math" w:hAnsi="Cambria Math"/>
            <w:sz w:val="24"/>
          </w:rPr>
          <m:t>φ</m:t>
        </m:r>
      </m:oMath>
      <w:r>
        <w:rPr>
          <w:rFonts w:hint="eastAsia"/>
          <w:sz w:val="24"/>
        </w:rPr>
        <w:t>是垂直旋转角度</w:t>
      </w:r>
      <w:r>
        <w:rPr>
          <w:rFonts w:hint="eastAsia"/>
          <w:sz w:val="24"/>
        </w:rPr>
        <w:t xml:space="preserve"> (phi)</w:t>
      </w:r>
      <w:r>
        <w:rPr>
          <w:rFonts w:hint="eastAsia"/>
          <w:sz w:val="24"/>
        </w:rPr>
        <w:t>，从</w:t>
      </w:r>
      <w:r>
        <w:rPr>
          <w:rFonts w:hint="eastAsia"/>
          <w:sz w:val="24"/>
        </w:rPr>
        <w:t xml:space="preserve"> Y </w:t>
      </w:r>
      <w:r>
        <w:rPr>
          <w:rFonts w:hint="eastAsia"/>
          <w:sz w:val="24"/>
        </w:rPr>
        <w:t>轴正向量起算。</w:t>
      </w:r>
    </w:p>
    <w:p w14:paraId="6620D4B4" w14:textId="77777777" w:rsidR="008724BF" w:rsidRDefault="008A7C78">
      <w:pPr>
        <w:ind w:firstLineChars="200" w:firstLine="480"/>
        <w:rPr>
          <w:sz w:val="24"/>
        </w:rPr>
      </w:pPr>
      <w:r>
        <w:rPr>
          <w:rFonts w:hint="eastAsia"/>
          <w:sz w:val="24"/>
        </w:rPr>
        <w:t>相机的坐标由球面坐标到笛卡尔坐标到转换公式如下。</w:t>
      </w:r>
    </w:p>
    <w:p w14:paraId="762A4297" w14:textId="77777777" w:rsidR="008724BF" w:rsidRDefault="008A7C78">
      <w:pPr>
        <w:ind w:firstLineChars="200" w:firstLine="480"/>
        <w:jc w:val="right"/>
        <w:rPr>
          <w:sz w:val="24"/>
        </w:rPr>
      </w:pPr>
      <m:oMath>
        <m:r>
          <w:rPr>
            <w:rFonts w:ascii="Cambria Math" w:hAnsi="Cambria Math"/>
            <w:sz w:val="24"/>
          </w:rPr>
          <m:t>x=r⋅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sin</m:t>
        </m:r>
        <m:r>
          <w:rPr>
            <w:rFonts w:ascii="Cambria Math" w:hAnsi="Cambria Math"/>
            <w:sz w:val="24"/>
          </w:rPr>
          <m:t>(θ)</m:t>
        </m:r>
      </m:oMath>
      <w:r>
        <w:rPr>
          <w:rFonts w:hint="eastAsia"/>
          <w:sz w:val="24"/>
        </w:rPr>
        <w:t xml:space="preserve">                  </w:t>
      </w:r>
      <w:r>
        <w:rPr>
          <w:rFonts w:hint="eastAsia"/>
          <w:sz w:val="24"/>
        </w:rPr>
        <w:t>（</w:t>
      </w:r>
      <w:r>
        <w:rPr>
          <w:rFonts w:hint="eastAsia"/>
          <w:sz w:val="24"/>
        </w:rPr>
        <w:t>3.20</w:t>
      </w:r>
      <w:r>
        <w:rPr>
          <w:rFonts w:hint="eastAsia"/>
          <w:sz w:val="24"/>
        </w:rPr>
        <w:t>）</w:t>
      </w:r>
    </w:p>
    <w:p w14:paraId="01E15A2B" w14:textId="77777777" w:rsidR="008724BF" w:rsidRDefault="008A7C78">
      <w:pPr>
        <w:ind w:firstLineChars="200" w:firstLine="480"/>
        <w:jc w:val="right"/>
        <w:rPr>
          <w:sz w:val="24"/>
        </w:rPr>
      </w:pPr>
      <m:oMath>
        <m:r>
          <w:rPr>
            <w:rFonts w:ascii="Cambria Math" w:hAnsi="Cambria Math"/>
            <w:sz w:val="24"/>
          </w:rPr>
          <m:t>y=r⋅</m:t>
        </m:r>
        <m:r>
          <m:rPr>
            <m:sty m:val="p"/>
          </m:rPr>
          <w:rPr>
            <w:rFonts w:ascii="Cambria Math" w:hAnsi="Cambria Math"/>
            <w:sz w:val="24"/>
          </w:rPr>
          <m:t>cos</m:t>
        </m:r>
        <m:r>
          <w:rPr>
            <w:rFonts w:ascii="Cambria Math" w:hAnsi="Cambria Math"/>
            <w:sz w:val="24"/>
          </w:rPr>
          <m:t>(ϕ)</m:t>
        </m:r>
      </m:oMath>
      <w:r>
        <w:rPr>
          <w:rFonts w:hint="eastAsia"/>
          <w:sz w:val="24"/>
        </w:rPr>
        <w:t xml:space="preserve">                        </w:t>
      </w:r>
      <w:r>
        <w:rPr>
          <w:rFonts w:hint="eastAsia"/>
          <w:sz w:val="24"/>
        </w:rPr>
        <w:t>（</w:t>
      </w:r>
      <w:r>
        <w:rPr>
          <w:rFonts w:hint="eastAsia"/>
          <w:sz w:val="24"/>
        </w:rPr>
        <w:t>3.21</w:t>
      </w:r>
      <w:r>
        <w:rPr>
          <w:rFonts w:hint="eastAsia"/>
          <w:sz w:val="24"/>
        </w:rPr>
        <w:t>）</w:t>
      </w:r>
    </w:p>
    <w:p w14:paraId="46ECBC37" w14:textId="77777777" w:rsidR="008724BF" w:rsidRDefault="008A7C78">
      <w:pPr>
        <w:ind w:firstLineChars="200" w:firstLine="480"/>
        <w:jc w:val="right"/>
        <w:rPr>
          <w:sz w:val="24"/>
        </w:rPr>
      </w:pPr>
      <m:oMath>
        <m:r>
          <w:rPr>
            <w:rFonts w:ascii="Cambria Math" w:hAnsi="Cambria Math"/>
            <w:sz w:val="24"/>
          </w:rPr>
          <m:t>z=r⋅</m:t>
        </m:r>
        <m:r>
          <m:rPr>
            <m:sty m:val="p"/>
          </m:rPr>
          <w:rPr>
            <w:rFonts w:ascii="Cambria Math" w:hAnsi="Cambria Math"/>
            <w:sz w:val="24"/>
          </w:rPr>
          <m:t>sin</m:t>
        </m:r>
        <m:r>
          <w:rPr>
            <w:rFonts w:ascii="Cambria Math" w:hAnsi="Cambria Math"/>
            <w:sz w:val="24"/>
          </w:rPr>
          <m:t>(ϕ)⋅</m:t>
        </m:r>
        <m:r>
          <m:rPr>
            <m:sty m:val="p"/>
          </m:rPr>
          <w:rPr>
            <w:rFonts w:ascii="Cambria Math" w:hAnsi="Cambria Math"/>
            <w:sz w:val="24"/>
          </w:rPr>
          <m:t>cos</m:t>
        </m:r>
        <m:r>
          <w:rPr>
            <w:rFonts w:ascii="Cambria Math" w:hAnsi="Cambria Math"/>
            <w:sz w:val="24"/>
          </w:rPr>
          <m:t>(θ)</m:t>
        </m:r>
      </m:oMath>
      <w:r>
        <w:rPr>
          <w:rFonts w:hint="eastAsia"/>
          <w:sz w:val="24"/>
        </w:rPr>
        <w:t xml:space="preserve">                  </w:t>
      </w:r>
      <w:r>
        <w:rPr>
          <w:rFonts w:hint="eastAsia"/>
          <w:sz w:val="24"/>
        </w:rPr>
        <w:t>（</w:t>
      </w:r>
      <w:r>
        <w:rPr>
          <w:rFonts w:hint="eastAsia"/>
          <w:sz w:val="24"/>
        </w:rPr>
        <w:t>3.22</w:t>
      </w:r>
      <w:r>
        <w:rPr>
          <w:rFonts w:hint="eastAsia"/>
          <w:sz w:val="24"/>
        </w:rPr>
        <w:t>）</w:t>
      </w:r>
    </w:p>
    <w:p w14:paraId="0A96D582" w14:textId="77777777" w:rsidR="008724BF" w:rsidRDefault="008A7C78">
      <w:pPr>
        <w:ind w:firstLineChars="200" w:firstLine="480"/>
        <w:rPr>
          <w:sz w:val="24"/>
        </w:rPr>
      </w:pPr>
      <w:r>
        <w:rPr>
          <w:rFonts w:hint="eastAsia"/>
          <w:sz w:val="24"/>
        </w:rPr>
        <w:t>利用公式</w:t>
      </w:r>
      <w:r>
        <w:rPr>
          <w:rFonts w:hint="eastAsia"/>
          <w:sz w:val="24"/>
        </w:rPr>
        <w:t>3.23</w:t>
      </w:r>
      <w:r>
        <w:rPr>
          <w:rFonts w:hint="eastAsia"/>
          <w:sz w:val="24"/>
        </w:rPr>
        <w:t>将计算出的笛卡尔坐标系结合目标点坐标，得到相机更新后到坐标。</w:t>
      </w:r>
    </w:p>
    <w:p w14:paraId="5FD278DF" w14:textId="77777777" w:rsidR="008724BF" w:rsidRDefault="008A7C78">
      <w:pPr>
        <w:ind w:firstLineChars="200" w:firstLine="480"/>
        <w:jc w:val="right"/>
        <w:rPr>
          <w:sz w:val="24"/>
        </w:rPr>
      </w:pPr>
      <m:oMath>
        <m:r>
          <w:rPr>
            <w:rFonts w:ascii="Cambria Math" w:hAnsi="Cambria Math"/>
            <w:sz w:val="24"/>
          </w:rPr>
          <m:t>camera.position=target+(x,y,z)</m:t>
        </m:r>
      </m:oMath>
      <w:r>
        <w:rPr>
          <w:rFonts w:hint="eastAsia"/>
          <w:sz w:val="24"/>
        </w:rPr>
        <w:t>。</w:t>
      </w:r>
      <w:r>
        <w:rPr>
          <w:rFonts w:hint="eastAsia"/>
          <w:sz w:val="24"/>
        </w:rPr>
        <w:t xml:space="preserve">        </w:t>
      </w:r>
      <w:r>
        <w:rPr>
          <w:rFonts w:hint="eastAsia"/>
          <w:sz w:val="24"/>
        </w:rPr>
        <w:t>（</w:t>
      </w:r>
      <w:r>
        <w:rPr>
          <w:rFonts w:hint="eastAsia"/>
          <w:sz w:val="24"/>
        </w:rPr>
        <w:t>3.23</w:t>
      </w:r>
      <w:r>
        <w:rPr>
          <w:rFonts w:hint="eastAsia"/>
          <w:sz w:val="24"/>
        </w:rPr>
        <w:t>）</w:t>
      </w:r>
    </w:p>
    <w:p w14:paraId="32FF0ACF" w14:textId="77777777" w:rsidR="008724BF" w:rsidRDefault="008A7C78">
      <w:pPr>
        <w:rPr>
          <w:sz w:val="24"/>
        </w:rPr>
      </w:pPr>
      <w:r>
        <w:rPr>
          <w:rFonts w:hint="eastAsia"/>
          <w:sz w:val="24"/>
        </w:rPr>
        <w:t>式中：</w:t>
      </w:r>
      <m:oMath>
        <m:r>
          <w:rPr>
            <w:rFonts w:ascii="Cambria Math" w:hAnsi="Cambria Math"/>
            <w:sz w:val="24"/>
          </w:rPr>
          <m:t>target</m:t>
        </m:r>
      </m:oMath>
      <w:r>
        <w:rPr>
          <w:rFonts w:hint="eastAsia"/>
          <w:sz w:val="24"/>
        </w:rPr>
        <w:t>用户预设好的目标点坐标。</w:t>
      </w:r>
    </w:p>
    <w:p w14:paraId="1E21BDF0" w14:textId="77777777" w:rsidR="008724BF" w:rsidRDefault="008A7C78">
      <w:pPr>
        <w:ind w:firstLineChars="200" w:firstLine="480"/>
        <w:rPr>
          <w:sz w:val="24"/>
        </w:rPr>
      </w:pPr>
      <w:r>
        <w:rPr>
          <w:rFonts w:hint="eastAsia"/>
          <w:sz w:val="24"/>
        </w:rPr>
        <w:t>最终在系统中，用户通过鼠标设备的使用通过鼠标左侧拖动更新球面坐标参数</w:t>
      </w:r>
      <m:oMath>
        <m:r>
          <w:rPr>
            <w:rFonts w:ascii="Cambria Math" w:hAnsi="Cambria Math"/>
            <w:sz w:val="24"/>
          </w:rPr>
          <m:t>(θ, φ)</m:t>
        </m:r>
      </m:oMath>
      <w:r>
        <w:rPr>
          <w:rFonts w:hint="eastAsia"/>
          <w:sz w:val="24"/>
        </w:rPr>
        <w:t>进行相视角的旋转操作；通过鼠标滚轮更新球面坐标</w:t>
      </w:r>
      <m:oMath>
        <m:r>
          <w:rPr>
            <w:rFonts w:ascii="Cambria Math" w:hAnsi="Cambria Math"/>
            <w:sz w:val="24"/>
          </w:rPr>
          <m:t>(r)</m:t>
        </m:r>
      </m:oMath>
      <w:r>
        <w:rPr>
          <w:rFonts w:hint="eastAsia"/>
          <w:sz w:val="24"/>
        </w:rPr>
        <w:t>实现视角缩放的操作；通过鼠标右侧拖动更新目标点坐标实现视角平移操作。类似于地质软件中的</w:t>
      </w:r>
      <w:r>
        <w:rPr>
          <w:rFonts w:hint="eastAsia"/>
          <w:sz w:val="24"/>
        </w:rPr>
        <w:t xml:space="preserve"> </w:t>
      </w:r>
      <w:r>
        <w:rPr>
          <w:rFonts w:hint="eastAsia"/>
          <w:sz w:val="24"/>
        </w:rPr>
        <w:t>自由观察模式，使得用户可以在三维空间中自由观测模型。</w:t>
      </w:r>
    </w:p>
    <w:p w14:paraId="7262E060" w14:textId="33025B18" w:rsidR="008724BF" w:rsidRDefault="008A7C78">
      <w:pPr>
        <w:keepNext/>
        <w:keepLines/>
        <w:snapToGrid w:val="0"/>
        <w:spacing w:before="120" w:after="120" w:line="360" w:lineRule="auto"/>
        <w:outlineLvl w:val="2"/>
        <w:rPr>
          <w:rFonts w:eastAsia="黑体"/>
          <w:bCs/>
          <w:sz w:val="24"/>
        </w:rPr>
      </w:pPr>
      <w:bookmarkStart w:id="144" w:name="_Toc191816701"/>
      <w:r>
        <w:rPr>
          <w:rFonts w:eastAsia="黑体" w:hint="eastAsia"/>
          <w:bCs/>
          <w:sz w:val="24"/>
        </w:rPr>
        <w:t>3</w:t>
      </w:r>
      <w:r>
        <w:rPr>
          <w:rFonts w:eastAsia="黑体"/>
          <w:bCs/>
          <w:sz w:val="24"/>
        </w:rPr>
        <w:t>.</w:t>
      </w:r>
      <w:r>
        <w:rPr>
          <w:rFonts w:eastAsia="黑体" w:hint="eastAsia"/>
          <w:bCs/>
          <w:sz w:val="24"/>
        </w:rPr>
        <w:t>4</w:t>
      </w:r>
      <w:r>
        <w:rPr>
          <w:rFonts w:eastAsia="黑体"/>
          <w:bCs/>
          <w:sz w:val="24"/>
        </w:rPr>
        <w:t>.</w:t>
      </w:r>
      <w:r>
        <w:rPr>
          <w:rFonts w:eastAsia="黑体" w:hint="eastAsia"/>
          <w:bCs/>
          <w:sz w:val="24"/>
        </w:rPr>
        <w:t>3</w:t>
      </w:r>
      <w:r>
        <w:rPr>
          <w:rFonts w:eastAsia="黑体" w:hint="eastAsia"/>
          <w:bCs/>
          <w:sz w:val="24"/>
        </w:rPr>
        <w:t>巷道漫游</w:t>
      </w:r>
      <w:bookmarkEnd w:id="144"/>
      <w:ins w:id="145" w:author="h" w:date="2025-03-03T11:55:00Z">
        <w:r w:rsidR="00E63B03">
          <w:rPr>
            <w:rFonts w:eastAsia="黑体" w:hint="eastAsia"/>
            <w:bCs/>
            <w:sz w:val="24"/>
          </w:rPr>
          <w:t>（研发过程？？</w:t>
        </w:r>
        <w:r w:rsidR="00E63B03">
          <w:rPr>
            <w:rFonts w:eastAsia="黑体" w:hint="eastAsia"/>
            <w:bCs/>
            <w:sz w:val="24"/>
          </w:rPr>
          <w:t xml:space="preserve"> </w:t>
        </w:r>
      </w:ins>
      <w:ins w:id="146" w:author="h" w:date="2025-03-03T11:56:00Z">
        <w:r w:rsidR="00E63B03">
          <w:rPr>
            <w:rFonts w:eastAsia="黑体" w:hint="eastAsia"/>
            <w:bCs/>
            <w:sz w:val="24"/>
          </w:rPr>
          <w:t>分析？</w:t>
        </w:r>
        <w:r w:rsidR="00E63B03">
          <w:rPr>
            <w:rFonts w:eastAsia="黑体" w:hint="eastAsia"/>
            <w:bCs/>
            <w:sz w:val="24"/>
          </w:rPr>
          <w:t xml:space="preserve"> </w:t>
        </w:r>
        <w:r w:rsidR="00E63B03">
          <w:rPr>
            <w:rFonts w:eastAsia="黑体" w:hint="eastAsia"/>
            <w:bCs/>
            <w:sz w:val="24"/>
          </w:rPr>
          <w:t>图</w:t>
        </w:r>
      </w:ins>
      <w:ins w:id="147" w:author="h" w:date="2025-03-03T11:55:00Z">
        <w:r w:rsidR="00E63B03">
          <w:rPr>
            <w:rFonts w:eastAsia="黑体" w:hint="eastAsia"/>
            <w:bCs/>
            <w:sz w:val="24"/>
          </w:rPr>
          <w:t>）</w:t>
        </w:r>
      </w:ins>
    </w:p>
    <w:p w14:paraId="28EA299C" w14:textId="77777777" w:rsidR="008724BF" w:rsidRDefault="008A7C78">
      <w:pPr>
        <w:spacing w:line="400" w:lineRule="exact"/>
        <w:ind w:firstLineChars="200" w:firstLine="480"/>
        <w:rPr>
          <w:sz w:val="24"/>
        </w:rPr>
      </w:pPr>
      <w:r>
        <w:rPr>
          <w:rFonts w:hint="eastAsia"/>
          <w:sz w:val="24"/>
        </w:rPr>
        <w:t>巷道漫游是一种虚拟现实技术，旨在通过</w:t>
      </w:r>
      <w:bookmarkStart w:id="148" w:name="_Hlk191410079"/>
      <w:r>
        <w:rPr>
          <w:rFonts w:hint="eastAsia"/>
          <w:sz w:val="24"/>
        </w:rPr>
        <w:t>三维可视化手段</w:t>
      </w:r>
      <w:bookmarkEnd w:id="148"/>
      <w:r>
        <w:rPr>
          <w:rFonts w:hint="eastAsia"/>
          <w:sz w:val="24"/>
        </w:rPr>
        <w:t>实现巷道结构的沉浸式探索与交互</w:t>
      </w:r>
      <w:r>
        <w:rPr>
          <w:sz w:val="24"/>
        </w:rPr>
        <w:fldChar w:fldCharType="begin"/>
      </w:r>
      <w:r>
        <w:rPr>
          <w:sz w:val="24"/>
        </w:rPr>
        <w:instrText xml:space="preserve"> ADDIN ZOTERO_ITEM CSL_CITATION {"citationID":"HswFSiHr","properties":{"formattedCitation":"\\super [74]\\nosupersub{}","plainCitation":"[74]","noteIndex":0},"citationItems":[{"id":118,"uris":["http://zotero.org/users/local/8clMLtyf/items/N3I7LMAX"],"item</w:instrText>
      </w:r>
      <w:r>
        <w:rPr>
          <w:rFonts w:hint="eastAsia"/>
          <w:sz w:val="24"/>
        </w:rPr>
        <w:instrText>Data":{"id":118,"type":"thesis","abstract":"</w:instrText>
      </w:r>
      <w:r>
        <w:rPr>
          <w:rFonts w:hint="eastAsia"/>
          <w:sz w:val="24"/>
        </w:rPr>
        <w:instrText>煤炭是我国的第一能源，在一次性能源结构中占</w:instrText>
      </w:r>
      <w:r>
        <w:rPr>
          <w:rFonts w:hint="eastAsia"/>
          <w:sz w:val="24"/>
        </w:rPr>
        <w:instrText>72</w:instrText>
      </w:r>
      <w:r>
        <w:rPr>
          <w:rFonts w:hint="eastAsia"/>
          <w:sz w:val="24"/>
        </w:rPr>
        <w:instrText>％以上，随着我国经济体制改革的不断深入，现代化进程的不断加快，煤矿生产必将改变目前的人海战术，以现代化的管理和生产技术展现于世人面前。</w:instrText>
      </w:r>
      <w:r>
        <w:rPr>
          <w:rFonts w:hint="eastAsia"/>
          <w:sz w:val="24"/>
        </w:rPr>
        <w:instrText>\n\n\n\n\n\n\n\t</w:instrText>
      </w:r>
      <w:r>
        <w:rPr>
          <w:rFonts w:hint="eastAsia"/>
          <w:sz w:val="24"/>
        </w:rPr>
        <w:instrTex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w:instrText>
      </w:r>
      <w:r>
        <w:rPr>
          <w:rFonts w:hint="eastAsia"/>
          <w:sz w:val="24"/>
        </w:rPr>
        <w:instrText>\n\n\n\n\n\n\n\t</w:instrText>
      </w:r>
      <w:r>
        <w:rPr>
          <w:rFonts w:hint="eastAsia"/>
          <w:sz w:val="24"/>
        </w:rPr>
        <w:instrText>本文首先分析了巷道三维可视化建模国内外研究现状，然后详尽地对比了</w:instrText>
      </w:r>
      <w:r>
        <w:rPr>
          <w:rFonts w:hint="eastAsia"/>
          <w:sz w:val="24"/>
        </w:rPr>
        <w:instrText>visual C#</w:instrText>
      </w:r>
      <w:r>
        <w:rPr>
          <w:rFonts w:hint="eastAsia"/>
          <w:sz w:val="24"/>
        </w:rPr>
        <w:instrText>与其它开发语言</w:instrText>
      </w:r>
      <w:r>
        <w:rPr>
          <w:rFonts w:hint="eastAsia"/>
          <w:sz w:val="24"/>
        </w:rPr>
        <w:instrText>VC</w:instrText>
      </w:r>
      <w:r>
        <w:rPr>
          <w:rFonts w:hint="eastAsia"/>
          <w:sz w:val="24"/>
        </w:rPr>
        <w:instrText>、</w:instrText>
      </w:r>
      <w:r>
        <w:rPr>
          <w:rFonts w:hint="eastAsia"/>
          <w:sz w:val="24"/>
        </w:rPr>
        <w:instrText>Java</w:instrText>
      </w:r>
      <w:r>
        <w:rPr>
          <w:rFonts w:hint="eastAsia"/>
          <w:sz w:val="24"/>
        </w:rPr>
        <w:instrText>等相比的优点与不足，同时也比较了</w:instrText>
      </w:r>
      <w:r>
        <w:rPr>
          <w:rFonts w:hint="eastAsia"/>
          <w:sz w:val="24"/>
        </w:rPr>
        <w:instrText>DirectX</w:instrText>
      </w:r>
      <w:r>
        <w:rPr>
          <w:rFonts w:hint="eastAsia"/>
          <w:sz w:val="24"/>
        </w:rPr>
        <w:instrText>与</w:instrText>
      </w:r>
      <w:r>
        <w:rPr>
          <w:rFonts w:hint="eastAsia"/>
          <w:sz w:val="24"/>
        </w:rPr>
        <w:instrText>OpenGL</w:instrText>
      </w:r>
      <w:r>
        <w:rPr>
          <w:rFonts w:hint="eastAsia"/>
          <w:sz w:val="24"/>
        </w:rPr>
        <w:instrText>的优劣，最后作者采用</w:instrText>
      </w:r>
      <w:r>
        <w:rPr>
          <w:rFonts w:hint="eastAsia"/>
          <w:sz w:val="24"/>
        </w:rPr>
        <w:instrText>visual C# 2005</w:instrText>
      </w:r>
      <w:r>
        <w:rPr>
          <w:rFonts w:hint="eastAsia"/>
          <w:sz w:val="24"/>
        </w:rPr>
        <w:instrText>与</w:instrText>
      </w:r>
      <w:r>
        <w:rPr>
          <w:rFonts w:hint="eastAsia"/>
          <w:sz w:val="24"/>
        </w:rPr>
        <w:instrText>DirectX9.0c</w:instrText>
      </w:r>
      <w:r>
        <w:rPr>
          <w:rFonts w:hint="eastAsia"/>
          <w:sz w:val="24"/>
        </w:rPr>
        <w:instrText>结合，根据三维游戏中的三维场景模拟，精灵运动的思想对巷道三维可视化模拟进行研究。</w:instrText>
      </w:r>
      <w:r>
        <w:rPr>
          <w:rFonts w:hint="eastAsia"/>
          <w:sz w:val="24"/>
        </w:rPr>
        <w:instrText>\n\n\n\n\n\n\n\t</w:instrText>
      </w:r>
      <w:r>
        <w:rPr>
          <w:rFonts w:hint="eastAsia"/>
          <w:sz w:val="24"/>
        </w:rPr>
        <w:instrTex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w:instrText>
      </w:r>
      <w:r>
        <w:rPr>
          <w:rFonts w:hint="eastAsia"/>
          <w:sz w:val="24"/>
        </w:rPr>
        <w:instrText>\n\n\n\n\n\n\n\t(1)</w:instrText>
      </w:r>
      <w:r>
        <w:rPr>
          <w:rFonts w:hint="eastAsia"/>
          <w:sz w:val="24"/>
        </w:rPr>
        <w:instrText>完成了巷道数据的导入以及数据管理如：添加、删除、查询等功能。</w:instrText>
      </w:r>
      <w:r>
        <w:rPr>
          <w:rFonts w:hint="eastAsia"/>
          <w:sz w:val="24"/>
        </w:rPr>
        <w:instrText>\n\n\n\n\n\n\n\t(2)</w:instrText>
      </w:r>
      <w:r>
        <w:rPr>
          <w:rFonts w:hint="eastAsia"/>
          <w:sz w:val="24"/>
        </w:rPr>
        <w:instrText>实现了巷道由点—</w:instrText>
      </w:r>
      <w:r>
        <w:rPr>
          <w:rFonts w:hint="eastAsia"/>
          <w:sz w:val="24"/>
        </w:rPr>
        <w:instrText>&amp;gt;</w:instrText>
      </w:r>
      <w:r>
        <w:rPr>
          <w:rFonts w:hint="eastAsia"/>
          <w:sz w:val="24"/>
        </w:rPr>
        <w:instrText>线—</w:instrText>
      </w:r>
      <w:r>
        <w:rPr>
          <w:rFonts w:hint="eastAsia"/>
          <w:sz w:val="24"/>
        </w:rPr>
        <w:instrText>&amp;gt;</w:instrText>
      </w:r>
      <w:r>
        <w:rPr>
          <w:rFonts w:hint="eastAsia"/>
          <w:sz w:val="24"/>
        </w:rPr>
        <w:instrText>面—</w:instrText>
      </w:r>
      <w:r>
        <w:rPr>
          <w:rFonts w:hint="eastAsia"/>
          <w:sz w:val="24"/>
        </w:rPr>
        <w:instrText>&amp;gt;</w:instrText>
      </w:r>
      <w:r>
        <w:rPr>
          <w:rFonts w:hint="eastAsia"/>
          <w:sz w:val="24"/>
        </w:rPr>
        <w:instrText>单个巷道</w:instrText>
      </w:r>
      <w:r>
        <w:rPr>
          <w:rFonts w:hint="eastAsia"/>
          <w:sz w:val="24"/>
        </w:rPr>
        <w:instrText>-&amp;gt;</w:instrText>
      </w:r>
      <w:r>
        <w:rPr>
          <w:rFonts w:hint="eastAsia"/>
          <w:sz w:val="24"/>
        </w:rPr>
        <w:instrText>多个巷道的过渡。</w:instrText>
      </w:r>
      <w:r>
        <w:rPr>
          <w:rFonts w:hint="eastAsia"/>
          <w:sz w:val="24"/>
        </w:rPr>
        <w:instrText>\n\n\n\n\n\n\n\t(3)</w:instrText>
      </w:r>
      <w:r>
        <w:rPr>
          <w:rFonts w:hint="eastAsia"/>
          <w:sz w:val="24"/>
        </w:rPr>
        <w:instrText>解决了巷道模拟过程中巷道连接点处的错切与重叠。为巷道漫游做准备。</w:instrText>
      </w:r>
      <w:r>
        <w:rPr>
          <w:rFonts w:hint="eastAsia"/>
          <w:sz w:val="24"/>
        </w:rPr>
        <w:instrText>\n\n\n\n\n\n\n\t(4)</w:instrText>
      </w:r>
      <w:r>
        <w:rPr>
          <w:rFonts w:hint="eastAsia"/>
          <w:sz w:val="24"/>
        </w:rPr>
        <w:instrText>方向光和聚光灯的运用以及纹理的映射使得巷道的模拟更加具有真实感。</w:instrText>
      </w:r>
      <w:r>
        <w:rPr>
          <w:rFonts w:hint="eastAsia"/>
          <w:sz w:val="24"/>
        </w:rPr>
        <w:instrText>\n\n\n\n\n\n\n\t(5)</w:instrText>
      </w:r>
      <w:r>
        <w:rPr>
          <w:rFonts w:hint="eastAsia"/>
          <w:sz w:val="24"/>
        </w:rPr>
        <w:instrText>可以任意切换进行巷道外部分析与内部漫游，用户可以单选或组合选择显示巷道中线、巷道名称、巷道体、视点位置、巷道漫游以及显示数据信息。</w:instrText>
      </w:r>
      <w:r>
        <w:rPr>
          <w:rFonts w:hint="eastAsia"/>
          <w:sz w:val="24"/>
        </w:rPr>
        <w:instrText>\n\n\n\n\n\n\n\t(6)</w:instrText>
      </w:r>
      <w:r>
        <w:rPr>
          <w:rFonts w:hint="eastAsia"/>
          <w:sz w:val="24"/>
        </w:rPr>
        <w:instrText>可以运用鼠标、键盘或工具栏按钮实现人机交互进行一定的可视化分析包括：放大、缩小、平移、旋转、外部与内部的漫游、纹理贴图、背景颜色替换等，方便观察者从不同的角度进行观察。</w:instrText>
      </w:r>
      <w:r>
        <w:rPr>
          <w:rFonts w:hint="eastAsia"/>
          <w:sz w:val="24"/>
        </w:rPr>
        <w:instrText>\n\n\n\n\n\n\n\t(7)</w:instrText>
      </w:r>
      <w:r>
        <w:rPr>
          <w:rFonts w:hint="eastAsia"/>
          <w:sz w:val="24"/>
        </w:rPr>
        <w:instrText>巷道内部漫游主要是沿着巷道中线进行漫游，可以实时的了解视点的位置，还可以在巷道内实现前进、倒退、巷道切换等功能，并有简单的碰撞检测。</w:instrText>
      </w:r>
      <w:r>
        <w:rPr>
          <w:rFonts w:hint="eastAsia"/>
          <w:sz w:val="24"/>
        </w:rPr>
        <w:instrText>\n\n\n\n\n\n\n\t(8)</w:instrText>
      </w:r>
      <w:r>
        <w:rPr>
          <w:rFonts w:hint="eastAsia"/>
          <w:sz w:val="24"/>
        </w:rPr>
        <w:instrText>图形的导出可为观察者提供满意的图像，方便以后的备案。</w:instrText>
      </w:r>
      <w:r>
        <w:rPr>
          <w:rFonts w:hint="eastAsia"/>
          <w:sz w:val="24"/>
        </w:rPr>
        <w:instrText>","genre":"</w:instrText>
      </w:r>
      <w:r>
        <w:rPr>
          <w:rFonts w:hint="eastAsia"/>
          <w:sz w:val="24"/>
        </w:rPr>
        <w:instrText>硕士学位论文</w:instrText>
      </w:r>
      <w:r>
        <w:rPr>
          <w:rFonts w:hint="eastAsia"/>
          <w:sz w:val="24"/>
        </w:rPr>
        <w:instrText xml:space="preserve">","language":"zh-CN","note":"major: </w:instrText>
      </w:r>
      <w:r>
        <w:rPr>
          <w:rFonts w:hint="eastAsia"/>
          <w:sz w:val="24"/>
        </w:rPr>
        <w:instrText>地图制图与地理信息工程</w:instrText>
      </w:r>
      <w:r>
        <w:rPr>
          <w:rFonts w:hint="eastAsia"/>
          <w:sz w:val="24"/>
        </w:rPr>
        <w:instrText xml:space="preserve">\ndownload: 1006\nalbum: </w:instrText>
      </w:r>
      <w:r>
        <w:rPr>
          <w:rFonts w:hint="eastAsia"/>
          <w:sz w:val="24"/>
        </w:rPr>
        <w:instrText>工程科技Ⅰ辑</w:instrText>
      </w:r>
      <w:r>
        <w:rPr>
          <w:rFonts w:hint="eastAsia"/>
          <w:sz w:val="24"/>
        </w:rPr>
        <w:instrText>;</w:instrText>
      </w:r>
      <w:r>
        <w:rPr>
          <w:rFonts w:hint="eastAsia"/>
          <w:sz w:val="24"/>
        </w:rPr>
        <w:instrText>信息科技</w:instrText>
      </w:r>
      <w:r>
        <w:rPr>
          <w:rFonts w:hint="eastAsia"/>
          <w:sz w:val="24"/>
        </w:rPr>
        <w:instrText>\nCLC: TD672\ndbcode: CMFD\ndbname: CMFD2008\nfilename: 2008013785.nh","number-of-pages":"106","publisher":"</w:instrText>
      </w:r>
      <w:r>
        <w:rPr>
          <w:rFonts w:hint="eastAsia"/>
          <w:sz w:val="24"/>
        </w:rPr>
        <w:instrText>山东科技大学</w:instrText>
      </w:r>
      <w:r>
        <w:rPr>
          <w:rFonts w:hint="eastAsia"/>
          <w:sz w:val="24"/>
        </w:rPr>
        <w:instrText>","source":"CNKI","title":"</w:instrText>
      </w:r>
      <w:r>
        <w:rPr>
          <w:rFonts w:hint="eastAsia"/>
          <w:sz w:val="24"/>
        </w:rPr>
        <w:instrText>巷道三维可视化建模技术</w:instrText>
      </w:r>
      <w:r>
        <w:rPr>
          <w:rFonts w:hint="eastAsia"/>
          <w:sz w:val="24"/>
        </w:rPr>
        <w:instrText xml:space="preserve">            </w:instrText>
      </w:r>
      <w:r>
        <w:rPr>
          <w:rFonts w:hint="eastAsia"/>
          <w:sz w:val="24"/>
        </w:rPr>
        <w:instrText>——以东滩煤矿为例</w:instrText>
      </w:r>
      <w:r>
        <w:rPr>
          <w:rFonts w:hint="eastAsia"/>
          <w:sz w:val="24"/>
        </w:rPr>
        <w:instrText>","URL":"https://kns.cnki.net/KCMS/detail/detail.aspx?dbcode=CMFD&amp;dbname=CMFD2008&amp;filename=2008013785.nh","author":[{"literal":"</w:instrText>
      </w:r>
      <w:r>
        <w:rPr>
          <w:rFonts w:hint="eastAsia"/>
          <w:sz w:val="24"/>
        </w:rPr>
        <w:instrText>石奉华</w:instrText>
      </w:r>
      <w:r>
        <w:rPr>
          <w:rFonts w:hint="eastAsia"/>
          <w:sz w:val="24"/>
        </w:rPr>
        <w:instrText>"}],"contributor":[{"literal":"</w:instrText>
      </w:r>
      <w:r>
        <w:rPr>
          <w:rFonts w:hint="eastAsia"/>
          <w:sz w:val="24"/>
        </w:rPr>
        <w:instrText>刘冰</w:instrText>
      </w:r>
      <w:r>
        <w:rPr>
          <w:rFonts w:hint="eastAsia"/>
          <w:sz w:val="24"/>
        </w:rPr>
        <w:instrText xml:space="preserve">"}],"accessed":{"date-parts":[["2025",2,25]]},"issued":{"date-parts":[["2008"]]}}}],"schema":"https://github.com/citation-style-language/schema/raw/master/csl-citation.json"}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[74]</w:t>
      </w:r>
      <w:r>
        <w:rPr>
          <w:sz w:val="24"/>
        </w:rPr>
        <w:fldChar w:fldCharType="end"/>
      </w:r>
      <w:r>
        <w:rPr>
          <w:rFonts w:hint="eastAsia"/>
          <w:sz w:val="24"/>
        </w:rPr>
        <w:t>。主要通过实现第一人称控制器，可以高效地模拟用户在巷道中的自由行走，全面展示巷道内部的空间布局与地质特征，像在游戏中一样移动视角，探索三维场景。</w:t>
      </w:r>
    </w:p>
    <w:p w14:paraId="426BEDBB" w14:textId="77777777" w:rsidR="008724BF" w:rsidRDefault="008A7C78">
      <w:pPr>
        <w:spacing w:line="400" w:lineRule="exact"/>
        <w:ind w:firstLineChars="200" w:firstLine="480"/>
        <w:rPr>
          <w:sz w:val="24"/>
        </w:rPr>
      </w:pPr>
      <w:r>
        <w:rPr>
          <w:sz w:val="24"/>
        </w:rPr>
        <w:t>第一人称控制器其核心是将用户</w:t>
      </w:r>
      <w:r>
        <w:rPr>
          <w:rFonts w:hint="eastAsia"/>
          <w:sz w:val="24"/>
        </w:rPr>
        <w:t>鼠标</w:t>
      </w:r>
      <w:r>
        <w:rPr>
          <w:sz w:val="24"/>
        </w:rPr>
        <w:t>输入转换为相机的旋转和位移</w:t>
      </w:r>
      <w:r>
        <w:rPr>
          <w:rFonts w:hint="eastAsia"/>
          <w:sz w:val="24"/>
        </w:rPr>
        <w:t>。</w:t>
      </w:r>
    </w:p>
    <w:p w14:paraId="527AA870" w14:textId="77777777" w:rsidR="008724BF" w:rsidRDefault="008A7C78">
      <w:pPr>
        <w:spacing w:line="400" w:lineRule="exact"/>
        <w:ind w:firstLineChars="200" w:firstLine="480"/>
        <w:rPr>
          <w:sz w:val="24"/>
        </w:rPr>
      </w:pPr>
      <w:r>
        <w:rPr>
          <w:rFonts w:hint="eastAsia"/>
          <w:sz w:val="24"/>
        </w:rPr>
        <w:t xml:space="preserve">1 </w:t>
      </w:r>
      <w:r>
        <w:rPr>
          <w:sz w:val="24"/>
        </w:rPr>
        <w:t>第一人称视角的旋转基于欧拉角系统，使用</w:t>
      </w:r>
      <w:r>
        <w:rPr>
          <w:sz w:val="24"/>
        </w:rPr>
        <w:t xml:space="preserve"> YXZ </w:t>
      </w:r>
      <w:r>
        <w:rPr>
          <w:sz w:val="24"/>
        </w:rPr>
        <w:t>顺序（先偏航，再俯仰，最后滚转）。当用户移动鼠标时，控制器将鼠标位移转换为欧拉角增量，并应用到相机旋转上。</w:t>
      </w:r>
    </w:p>
    <w:p w14:paraId="469CAB20" w14:textId="77777777" w:rsidR="008724BF" w:rsidRDefault="008A7C78">
      <w:pPr>
        <w:spacing w:line="400" w:lineRule="exact"/>
        <w:ind w:firstLineChars="200" w:firstLine="480"/>
        <w:rPr>
          <w:sz w:val="24"/>
        </w:rPr>
      </w:pPr>
      <w:r>
        <w:rPr>
          <w:sz w:val="24"/>
        </w:rPr>
        <w:lastRenderedPageBreak/>
        <w:t>对于给定的鼠标移动量</w:t>
      </w:r>
      <w:r>
        <w:rPr>
          <w:sz w:val="24"/>
        </w:rPr>
        <w:t>(Δx, Δy)</w:t>
      </w:r>
      <w:r>
        <w:rPr>
          <w:sz w:val="24"/>
        </w:rPr>
        <w:t>，欧拉角的变化计算为：</w:t>
      </w:r>
    </w:p>
    <w:p w14:paraId="0391BA76" w14:textId="77777777" w:rsidR="008724BF" w:rsidRDefault="008A7C78">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yaw</m:t>
            </m:r>
          </m:sub>
        </m:sSub>
        <m:r>
          <w:rPr>
            <w:rFonts w:ascii="Cambria Math" w:hAnsi="Cambria Math"/>
            <w:sz w:val="24"/>
          </w:rPr>
          <m:t>=-Δx⋅sensitivity</m:t>
        </m:r>
      </m:oMath>
      <w:r>
        <w:rPr>
          <w:rFonts w:hint="eastAsia"/>
          <w:sz w:val="24"/>
        </w:rPr>
        <w:t xml:space="preserve">                  </w:t>
      </w:r>
      <w:r>
        <w:rPr>
          <w:rFonts w:hint="eastAsia"/>
          <w:sz w:val="24"/>
        </w:rPr>
        <w:t>（</w:t>
      </w:r>
      <w:r>
        <w:rPr>
          <w:rFonts w:hint="eastAsia"/>
          <w:sz w:val="24"/>
        </w:rPr>
        <w:t>3.24</w:t>
      </w:r>
      <w:r>
        <w:rPr>
          <w:rFonts w:hint="eastAsia"/>
          <w:sz w:val="24"/>
        </w:rPr>
        <w:t>）</w:t>
      </w:r>
    </w:p>
    <w:p w14:paraId="186027DA" w14:textId="77777777" w:rsidR="008724BF" w:rsidRDefault="008A7C78">
      <w:pPr>
        <w:ind w:firstLineChars="200" w:firstLine="480"/>
        <w:jc w:val="right"/>
        <w:rPr>
          <w:sz w:val="24"/>
        </w:rPr>
      </w:pPr>
      <m:oMath>
        <m:r>
          <w:rPr>
            <w:rFonts w:ascii="Cambria Math" w:hAnsi="Cambria Math"/>
            <w:sz w:val="24"/>
          </w:rPr>
          <m:t>Δ</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w:rPr>
            <w:rFonts w:ascii="Cambria Math" w:hAnsi="Cambria Math"/>
            <w:sz w:val="24"/>
          </w:rPr>
          <m:t>=-Δy⋅sensitivity</m:t>
        </m:r>
      </m:oMath>
      <w:r>
        <w:rPr>
          <w:rFonts w:hint="eastAsia"/>
          <w:sz w:val="24"/>
        </w:rPr>
        <w:t xml:space="preserve">                 </w:t>
      </w:r>
      <w:r>
        <w:rPr>
          <w:rFonts w:hint="eastAsia"/>
          <w:sz w:val="24"/>
        </w:rPr>
        <w:t>（</w:t>
      </w:r>
      <w:r>
        <w:rPr>
          <w:rFonts w:hint="eastAsia"/>
          <w:sz w:val="24"/>
        </w:rPr>
        <w:t>3.25</w:t>
      </w:r>
      <w:r>
        <w:rPr>
          <w:rFonts w:hint="eastAsia"/>
          <w:sz w:val="24"/>
        </w:rPr>
        <w:t>）</w:t>
      </w:r>
    </w:p>
    <w:p w14:paraId="40A86AFF" w14:textId="77777777" w:rsidR="008724BF" w:rsidRDefault="008A7C78">
      <w:pPr>
        <w:spacing w:line="400" w:lineRule="exact"/>
        <w:rPr>
          <w:sz w:val="24"/>
        </w:rPr>
      </w:pPr>
      <w:r>
        <w:rPr>
          <w:rFonts w:hint="eastAsia"/>
          <w:sz w:val="24"/>
        </w:rPr>
        <w:t>式中：</w:t>
      </w:r>
      <w:r>
        <w:rPr>
          <w:rFonts w:hint="eastAsia"/>
          <w:sz w:val="24"/>
        </w:rPr>
        <w:t>s</w:t>
      </w:r>
      <w:r>
        <w:rPr>
          <w:sz w:val="24"/>
        </w:rPr>
        <w:t>ensitivity</w:t>
      </w:r>
      <w:r>
        <w:rPr>
          <w:sz w:val="24"/>
        </w:rPr>
        <w:t>是灵敏度系数，通常在</w:t>
      </w:r>
      <w:r>
        <w:rPr>
          <w:sz w:val="24"/>
        </w:rPr>
        <w:t xml:space="preserve"> 0.001 </w:t>
      </w:r>
      <w:r>
        <w:rPr>
          <w:sz w:val="24"/>
        </w:rPr>
        <w:t>到</w:t>
      </w:r>
      <w:r>
        <w:rPr>
          <w:sz w:val="24"/>
        </w:rPr>
        <w:t xml:space="preserve"> 0.005 </w:t>
      </w:r>
      <w:r>
        <w:rPr>
          <w:sz w:val="24"/>
        </w:rPr>
        <w:t>之间</w:t>
      </w:r>
      <w:r>
        <w:rPr>
          <w:rFonts w:hint="eastAsia"/>
          <w:sz w:val="24"/>
        </w:rPr>
        <w:t>，决定了用户视角旋转的快慢。</w:t>
      </w:r>
    </w:p>
    <w:p w14:paraId="181D89DD" w14:textId="77777777" w:rsidR="008724BF" w:rsidRDefault="008A7C78">
      <w:pPr>
        <w:ind w:firstLineChars="200" w:firstLine="480"/>
        <w:rPr>
          <w:sz w:val="24"/>
        </w:rPr>
      </w:pPr>
      <w:r>
        <w:rPr>
          <w:sz w:val="24"/>
        </w:rPr>
        <w:t>欧拉角更新后，需要应用到相机的朝向</w:t>
      </w:r>
      <w:r>
        <w:rPr>
          <w:rFonts w:hint="eastAsia"/>
          <w:sz w:val="24"/>
        </w:rPr>
        <w:t>，在</w:t>
      </w:r>
      <w:r>
        <w:rPr>
          <w:rFonts w:hint="eastAsia"/>
          <w:sz w:val="24"/>
        </w:rPr>
        <w:t>Three.js</w:t>
      </w:r>
      <w:r>
        <w:rPr>
          <w:rFonts w:hint="eastAsia"/>
          <w:sz w:val="24"/>
        </w:rPr>
        <w:t>中主要通</w:t>
      </w:r>
      <w:r>
        <w:rPr>
          <w:sz w:val="24"/>
        </w:rPr>
        <w:t>过四元数转换实现：</w:t>
      </w:r>
    </w:p>
    <w:p w14:paraId="745A1CEE" w14:textId="77777777" w:rsidR="008724BF" w:rsidRDefault="008A7C78">
      <w:pPr>
        <w:jc w:val="right"/>
        <w:rPr>
          <w:sz w:val="24"/>
        </w:rPr>
      </w:pPr>
      <m:oMath>
        <m:r>
          <w:rPr>
            <w:rFonts w:ascii="Cambria Math" w:hAnsi="Cambria Math"/>
            <w:sz w:val="24"/>
          </w:rPr>
          <m:t>q</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r>
          <m:rPr>
            <m:sty m:val="p"/>
          </m:rPr>
          <w:rPr>
            <w:rFonts w:ascii="Cambria Math" w:hAnsi="Cambria Math"/>
            <w:sz w:val="24"/>
          </w:rPr>
          <m:t xml:space="preserve"> </m:t>
        </m:r>
      </m:oMath>
      <w:r>
        <w:rPr>
          <w:rFonts w:hint="eastAsia"/>
          <w:sz w:val="24"/>
        </w:rPr>
        <w:t>（</w:t>
      </w:r>
      <w:r>
        <w:rPr>
          <w:rFonts w:hint="eastAsia"/>
          <w:sz w:val="24"/>
        </w:rPr>
        <w:t>3.26</w:t>
      </w:r>
      <w:r>
        <w:rPr>
          <w:rFonts w:hint="eastAsia"/>
          <w:sz w:val="24"/>
        </w:rPr>
        <w:t>）</w:t>
      </w:r>
    </w:p>
    <w:p w14:paraId="3B950F3D" w14:textId="77777777" w:rsidR="008724BF" w:rsidRDefault="008A7C78">
      <w:pPr>
        <w:rPr>
          <w:sz w:val="24"/>
        </w:rPr>
      </w:pPr>
      <w:r>
        <w:rPr>
          <w:rFonts w:hint="eastAsia"/>
          <w:sz w:val="24"/>
        </w:rPr>
        <w:t>式中：</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yaw</m:t>
            </m:r>
          </m:sub>
        </m:sSub>
      </m:oMath>
      <w:r>
        <w:rPr>
          <w:sz w:val="24"/>
        </w:rPr>
        <w:t xml:space="preserve"> </w:t>
      </w:r>
      <w:r>
        <w:rPr>
          <w:sz w:val="24"/>
        </w:rPr>
        <w:t>和</w:t>
      </w:r>
      <w:r>
        <w:rPr>
          <w:sz w:val="24"/>
        </w:rPr>
        <w:t xml:space="preserve"> </w:t>
      </w:r>
      <m:oMath>
        <m:sSub>
          <m:sSubPr>
            <m:ctrlPr>
              <w:rPr>
                <w:rFonts w:ascii="Cambria Math" w:hAnsi="Cambria Math"/>
                <w:sz w:val="24"/>
              </w:rPr>
            </m:ctrlPr>
          </m:sSubPr>
          <m:e>
            <m:r>
              <w:rPr>
                <w:rFonts w:ascii="Cambria Math" w:hAnsi="Cambria Math"/>
                <w:sz w:val="24"/>
              </w:rPr>
              <m:t>q</m:t>
            </m:r>
          </m:e>
          <m:sub>
            <m:r>
              <w:rPr>
                <w:rFonts w:ascii="Cambria Math" w:hAnsi="Cambria Math"/>
                <w:sz w:val="24"/>
              </w:rPr>
              <m:t>pitch</m:t>
            </m:r>
          </m:sub>
        </m:sSub>
      </m:oMath>
      <w:r>
        <w:rPr>
          <w:sz w:val="24"/>
        </w:rPr>
        <w:t>分别是绕</w:t>
      </w:r>
      <w:r>
        <w:rPr>
          <w:sz w:val="24"/>
        </w:rPr>
        <w:t xml:space="preserve"> Y </w:t>
      </w:r>
      <w:r>
        <w:rPr>
          <w:sz w:val="24"/>
        </w:rPr>
        <w:t>轴和</w:t>
      </w:r>
      <w:r>
        <w:rPr>
          <w:sz w:val="24"/>
        </w:rPr>
        <w:t xml:space="preserve"> X </w:t>
      </w:r>
      <w:r>
        <w:rPr>
          <w:sz w:val="24"/>
        </w:rPr>
        <w:t>轴的四元数旋转。</w:t>
      </w:r>
    </w:p>
    <w:p w14:paraId="607660AA" w14:textId="77777777" w:rsidR="008724BF" w:rsidRDefault="008A7C78">
      <w:pPr>
        <w:spacing w:line="400" w:lineRule="exact"/>
        <w:ind w:firstLineChars="200" w:firstLine="480"/>
        <w:rPr>
          <w:sz w:val="24"/>
        </w:rPr>
      </w:pPr>
      <w:r>
        <w:rPr>
          <w:sz w:val="24"/>
        </w:rPr>
        <w:t>四元数（</w:t>
      </w:r>
      <w:r>
        <w:rPr>
          <w:sz w:val="24"/>
        </w:rPr>
        <w:t>Quaternion</w:t>
      </w:r>
      <w:r>
        <w:rPr>
          <w:sz w:val="24"/>
        </w:rPr>
        <w:t>）是一种数学结构，扩展了复数的概念</w:t>
      </w:r>
      <w:r>
        <w:rPr>
          <w:rFonts w:hint="eastAsia"/>
          <w:sz w:val="24"/>
        </w:rPr>
        <w:t>，</w:t>
      </w:r>
      <w:r>
        <w:rPr>
          <w:sz w:val="24"/>
        </w:rPr>
        <w:t>它由四个实数构成，可以用来表示三维空间中的旋转。为防止万向节锁（</w:t>
      </w:r>
      <w:r>
        <w:rPr>
          <w:sz w:val="24"/>
        </w:rPr>
        <w:t>Gimbal Lock</w:t>
      </w:r>
      <w:r>
        <w:rPr>
          <w:sz w:val="24"/>
        </w:rPr>
        <w:t>）和不自然的视角翻转，俯仰角通常受到限制：</w:t>
      </w:r>
    </w:p>
    <w:p w14:paraId="38673ADE" w14:textId="77777777" w:rsidR="008724BF" w:rsidRDefault="00F119E4">
      <w:pPr>
        <w:jc w:val="right"/>
        <w:rPr>
          <w:sz w:val="24"/>
        </w:rPr>
      </w:pPr>
      <m:oMath>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m:t>
        </m:r>
        <m:r>
          <w:rPr>
            <w:rFonts w:ascii="Cambria Math" w:hAnsi="Cambria Math"/>
            <w:sz w:val="24"/>
          </w:rPr>
          <m:t>clamp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θ</m:t>
            </m:r>
          </m:e>
          <m:sub>
            <m:r>
              <w:rPr>
                <w:rFonts w:ascii="Cambria Math" w:hAnsi="Cambria Math"/>
                <w:sz w:val="24"/>
              </w:rPr>
              <m:t>pitch</m:t>
            </m:r>
          </m:sub>
        </m:sSub>
        <m:r>
          <m:rPr>
            <m:sty m:val="p"/>
          </m:rPr>
          <w:rPr>
            <w:rFonts w:ascii="Cambria Math" w:hAnsi="Cambria Math"/>
            <w:sz w:val="24"/>
          </w:rPr>
          <m:t xml:space="preserve">,-2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 xml:space="preserve">, 2 </m:t>
        </m:r>
        <m:r>
          <w:rPr>
            <w:rFonts w:ascii="Cambria Math" w:hAnsi="Cambria Math"/>
            <w:sz w:val="24"/>
          </w:rPr>
          <m:t>π</m:t>
        </m:r>
        <m:r>
          <m:rPr>
            <m:sty m:val="p"/>
          </m:rPr>
          <w:rPr>
            <w:rFonts w:ascii="Cambria Math" w:hAnsi="Cambria Math"/>
            <w:sz w:val="24"/>
          </w:rPr>
          <m:t>-</m:t>
        </m:r>
        <m:r>
          <w:rPr>
            <w:rFonts w:ascii="Cambria Math" w:hAnsi="Cambria Math"/>
            <w:sz w:val="24"/>
          </w:rPr>
          <m:t>ϵ</m:t>
        </m:r>
        <m:r>
          <m:rPr>
            <m:sty m:val="p"/>
          </m:rPr>
          <w:rPr>
            <w:rFonts w:ascii="Cambria Math" w:hAnsi="Cambria Math"/>
            <w:sz w:val="24"/>
          </w:rPr>
          <m:t>)</m:t>
        </m:r>
      </m:oMath>
      <w:r w:rsidR="008A7C78">
        <w:rPr>
          <w:rFonts w:hint="eastAsia"/>
          <w:sz w:val="24"/>
        </w:rPr>
        <w:t xml:space="preserve">        </w:t>
      </w:r>
      <w:r w:rsidR="008A7C78">
        <w:rPr>
          <w:rFonts w:hint="eastAsia"/>
          <w:sz w:val="24"/>
        </w:rPr>
        <w:t>（</w:t>
      </w:r>
      <w:r w:rsidR="008A7C78">
        <w:rPr>
          <w:rFonts w:hint="eastAsia"/>
          <w:sz w:val="24"/>
        </w:rPr>
        <w:t>3.27</w:t>
      </w:r>
      <w:r w:rsidR="008A7C78">
        <w:rPr>
          <w:rFonts w:hint="eastAsia"/>
          <w:sz w:val="24"/>
        </w:rPr>
        <w:t>）</w:t>
      </w:r>
    </w:p>
    <w:p w14:paraId="6B4A19B5" w14:textId="77777777" w:rsidR="008724BF" w:rsidRDefault="008A7C78">
      <w:pPr>
        <w:spacing w:line="400" w:lineRule="exact"/>
        <w:rPr>
          <w:sz w:val="24"/>
        </w:rPr>
      </w:pPr>
      <w:r>
        <w:rPr>
          <w:rFonts w:hint="eastAsia"/>
          <w:sz w:val="24"/>
        </w:rPr>
        <w:t>式中：</w:t>
      </w:r>
      <m:oMath>
        <m:r>
          <w:rPr>
            <w:rFonts w:ascii="Cambria Math" w:hAnsi="Cambria Math"/>
            <w:sz w:val="24"/>
          </w:rPr>
          <m:t>ϵ</m:t>
        </m:r>
      </m:oMath>
      <w:r>
        <w:rPr>
          <w:sz w:val="24"/>
        </w:rPr>
        <w:t>是一个小值，防止达到正负</w:t>
      </w:r>
      <w:r>
        <w:rPr>
          <w:sz w:val="24"/>
        </w:rPr>
        <w:t xml:space="preserve"> 90 </w:t>
      </w:r>
      <w:r>
        <w:rPr>
          <w:sz w:val="24"/>
        </w:rPr>
        <w:t>度时的奇异性。</w:t>
      </w:r>
    </w:p>
    <w:p w14:paraId="7C006D38" w14:textId="77777777" w:rsidR="008724BF" w:rsidRDefault="008A7C78">
      <w:pPr>
        <w:spacing w:line="400" w:lineRule="exact"/>
        <w:ind w:firstLineChars="200" w:firstLine="480"/>
        <w:rPr>
          <w:sz w:val="24"/>
        </w:rPr>
      </w:pPr>
      <w:r>
        <w:rPr>
          <w:sz w:val="24"/>
        </w:rPr>
        <w:t xml:space="preserve"> </w:t>
      </w:r>
      <w:r>
        <w:rPr>
          <w:rFonts w:hint="eastAsia"/>
          <w:sz w:val="24"/>
        </w:rPr>
        <w:t>通过上述计算，用户可以通过鼠标移动控制相机的视角旋转。</w:t>
      </w:r>
    </w:p>
    <w:p w14:paraId="5D617FC6" w14:textId="77777777" w:rsidR="008724BF" w:rsidRDefault="008A7C78">
      <w:pPr>
        <w:spacing w:line="400" w:lineRule="exact"/>
        <w:ind w:firstLineChars="200" w:firstLine="480"/>
        <w:rPr>
          <w:sz w:val="24"/>
        </w:rPr>
      </w:pPr>
      <w:r>
        <w:rPr>
          <w:rFonts w:hint="eastAsia"/>
          <w:sz w:val="24"/>
        </w:rPr>
        <w:t xml:space="preserve">2 </w:t>
      </w:r>
      <w:r>
        <w:rPr>
          <w:sz w:val="24"/>
        </w:rPr>
        <w:t>第一人称视角的</w:t>
      </w:r>
      <w:r>
        <w:rPr>
          <w:rFonts w:hint="eastAsia"/>
          <w:sz w:val="24"/>
        </w:rPr>
        <w:t>位移通常通过用户键盘的输入给定相机前向方向向量。</w:t>
      </w:r>
    </w:p>
    <w:p w14:paraId="55F8DE3A" w14:textId="77777777" w:rsidR="008724BF" w:rsidRDefault="008A7C78">
      <w:pPr>
        <w:spacing w:line="400" w:lineRule="exact"/>
        <w:ind w:firstLineChars="200" w:firstLine="480"/>
        <w:rPr>
          <w:sz w:val="24"/>
        </w:rPr>
      </w:pPr>
      <w:r>
        <w:rPr>
          <w:sz w:val="24"/>
        </w:rPr>
        <w:t>给定相机的前向方向向量</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oMath>
      <w:r>
        <w:rPr>
          <w:sz w:val="24"/>
        </w:rPr>
        <w:t>，可以计算出平面上的移动方向：</w:t>
      </w:r>
    </w:p>
    <w:p w14:paraId="775A7C88" w14:textId="77777777" w:rsidR="008724BF" w:rsidRDefault="00F119E4">
      <w:pPr>
        <w:jc w:val="right"/>
        <w:rPr>
          <w:sz w:val="24"/>
        </w:rPr>
      </w:pPr>
      <m:oMath>
        <m:sSub>
          <m:sSubPr>
            <m:ctrlPr>
              <w:rPr>
                <w:rFonts w:ascii="Cambria Math" w:hAnsi="Cambria Math"/>
                <w:sz w:val="24"/>
              </w:rPr>
            </m:ctrlPr>
          </m:sSubPr>
          <m:e>
            <m:r>
              <w:rPr>
                <w:rFonts w:ascii="Cambria Math" w:hAnsi="Cambria Math"/>
                <w:sz w:val="24"/>
              </w:rPr>
              <m:t>f</m:t>
            </m:r>
          </m:e>
          <m:sub>
            <m:r>
              <m:rPr>
                <m:sty m:val="p"/>
              </m:rPr>
              <w:rPr>
                <w:rFonts w:ascii="Cambria Math" w:hAnsi="Cambria Math"/>
                <w:sz w:val="24"/>
              </w:rPr>
              <m:t xml:space="preserve"> </m:t>
            </m:r>
            <m:r>
              <w:rPr>
                <w:rFonts w:ascii="Cambria Math" w:hAnsi="Cambria Math"/>
                <w:sz w:val="24"/>
              </w:rPr>
              <m:t>planar</m:t>
            </m:r>
          </m:sub>
        </m:sSub>
        <m:r>
          <m:rPr>
            <m:sty m:val="p"/>
          </m:rPr>
          <w:rPr>
            <w:rFonts w:ascii="Cambria Math" w:hAnsi="Cambria Math"/>
            <w:sz w:val="24"/>
          </w:rPr>
          <m:t>=</m:t>
        </m:r>
        <m:r>
          <w:rPr>
            <w:rFonts w:ascii="Cambria Math" w:hAnsi="Cambria Math"/>
            <w:sz w:val="24"/>
          </w:rPr>
          <m:t>normalize</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sz w:val="24"/>
              </w:rPr>
              <m:t>,0,</m:t>
            </m:r>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e>
        </m:d>
      </m:oMath>
      <w:r w:rsidR="008A7C78">
        <w:rPr>
          <w:rFonts w:hint="eastAsia"/>
          <w:sz w:val="24"/>
        </w:rPr>
        <w:t xml:space="preserve">                </w:t>
      </w:r>
      <w:r w:rsidR="008A7C78">
        <w:rPr>
          <w:rFonts w:hint="eastAsia"/>
          <w:sz w:val="24"/>
        </w:rPr>
        <w:t>（</w:t>
      </w:r>
      <w:r w:rsidR="008A7C78">
        <w:rPr>
          <w:rFonts w:hint="eastAsia"/>
          <w:sz w:val="24"/>
        </w:rPr>
        <w:t>3.28</w:t>
      </w:r>
      <w:r w:rsidR="008A7C78">
        <w:rPr>
          <w:rFonts w:hint="eastAsia"/>
          <w:sz w:val="24"/>
        </w:rPr>
        <w:t>）</w:t>
      </w:r>
    </w:p>
    <w:p w14:paraId="03B6E1B7" w14:textId="77777777" w:rsidR="008724BF" w:rsidRDefault="008A7C78">
      <w:pPr>
        <w:spacing w:line="400" w:lineRule="exact"/>
        <w:ind w:firstLineChars="200" w:firstLine="480"/>
        <w:rPr>
          <w:sz w:val="24"/>
        </w:rPr>
      </w:pPr>
      <w:r>
        <w:rPr>
          <w:sz w:val="24"/>
        </w:rPr>
        <w:t>右向量通过旋转前向向量</w:t>
      </w:r>
      <w:r>
        <w:rPr>
          <w:sz w:val="24"/>
        </w:rPr>
        <w:t xml:space="preserve"> 90 </w:t>
      </w:r>
      <w:r>
        <w:rPr>
          <w:sz w:val="24"/>
        </w:rPr>
        <w:t>度得到：</w:t>
      </w:r>
    </w:p>
    <w:p w14:paraId="1AB97853" w14:textId="77777777" w:rsidR="008724BF" w:rsidRDefault="008A7C78">
      <w:pPr>
        <w:jc w:val="right"/>
        <w:rPr>
          <w:sz w:val="24"/>
        </w:rPr>
      </w:pPr>
      <m:oMath>
        <m:r>
          <w:rPr>
            <w:rFonts w:ascii="Cambria Math" w:hAnsi="Cambria Math"/>
            <w:sz w:val="24"/>
          </w:rPr>
          <m:t>r</m:t>
        </m:r>
        <m:r>
          <m:rPr>
            <m:sty m:val="p"/>
          </m:rPr>
          <w:rPr>
            <w:rFonts w:ascii="Cambria Math" w:hAnsi="Cambria Math"/>
            <w:sz w:val="24"/>
          </w:rPr>
          <m:t xml:space="preserve"> =</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z</m:t>
                </m:r>
              </m:sub>
            </m:sSub>
            <m:r>
              <m:rPr>
                <m:sty m:val="p"/>
              </m:rPr>
              <w:rPr>
                <w:rFonts w:ascii="Cambria Math" w:hAnsi="Cambria Math"/>
                <w:sz w:val="24"/>
              </w:rPr>
              <m:t xml:space="preserve"> ,0,-</m:t>
            </m:r>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d>
      </m:oMath>
      <w:r>
        <w:rPr>
          <w:rFonts w:hint="eastAsia"/>
          <w:sz w:val="24"/>
        </w:rPr>
        <w:t xml:space="preserve">                         </w:t>
      </w:r>
      <w:r>
        <w:rPr>
          <w:rFonts w:hint="eastAsia"/>
          <w:sz w:val="24"/>
        </w:rPr>
        <w:t>（</w:t>
      </w:r>
      <w:r>
        <w:rPr>
          <w:rFonts w:hint="eastAsia"/>
          <w:sz w:val="24"/>
        </w:rPr>
        <w:t>3.29</w:t>
      </w:r>
      <w:r>
        <w:rPr>
          <w:rFonts w:hint="eastAsia"/>
          <w:sz w:val="24"/>
        </w:rPr>
        <w:t>）</w:t>
      </w:r>
    </w:p>
    <w:p w14:paraId="3C1AE8C7" w14:textId="77777777" w:rsidR="008724BF" w:rsidRDefault="008A7C78">
      <w:pPr>
        <w:spacing w:line="400" w:lineRule="exact"/>
        <w:ind w:firstLineChars="200" w:firstLine="480"/>
        <w:rPr>
          <w:sz w:val="24"/>
        </w:rPr>
      </w:pPr>
      <w:r>
        <w:rPr>
          <w:sz w:val="24"/>
        </w:rPr>
        <w:t>最终的移动向量是这些基本方向的线性组合：</w:t>
      </w:r>
    </w:p>
    <w:p w14:paraId="23E00113" w14:textId="77777777" w:rsidR="008724BF" w:rsidRDefault="008A7C78">
      <w:pPr>
        <w:spacing w:line="400" w:lineRule="exact"/>
        <w:ind w:firstLineChars="200" w:firstLine="480"/>
        <w:jc w:val="right"/>
        <w:rPr>
          <w:sz w:val="24"/>
        </w:rPr>
      </w:pPr>
      <m:oMath>
        <m:r>
          <w:rPr>
            <w:rFonts w:ascii="Cambria Math" w:hAnsi="Cambria Math"/>
            <w:sz w:val="24"/>
          </w:rPr>
          <m:t>v</m:t>
        </m:r>
        <m:r>
          <m:rPr>
            <m:sty m:val="p"/>
          </m:rPr>
          <w:rPr>
            <w:rFonts w:ascii="Cambria Math" w:hAnsi="Cambria Math"/>
            <w:sz w:val="24"/>
          </w:rPr>
          <m:t xml:space="preserve"> =</m:t>
        </m:r>
        <m:r>
          <w:rPr>
            <w:rFonts w:ascii="Cambria Math" w:hAnsi="Cambria Math"/>
            <w:sz w:val="24"/>
          </w:rPr>
          <m:t>s</m:t>
        </m:r>
        <m:r>
          <m:rPr>
            <m:sty m:val="p"/>
          </m:rPr>
          <w:rPr>
            <w:rFonts w:ascii="Cambria Math" w:hAnsi="Cambria Math"/>
            <w:sz w:val="24"/>
          </w:rPr>
          <m:t>⋅</m:t>
        </m:r>
        <m:d>
          <m:dPr>
            <m:ctrlPr>
              <w:rPr>
                <w:rFonts w:ascii="Cambria Math" w:hAnsi="Cambria Math"/>
                <w:sz w:val="24"/>
              </w:rPr>
            </m:ctrlPr>
          </m:dPr>
          <m:e>
            <m:r>
              <w:rPr>
                <w:rFonts w:ascii="Cambria Math" w:hAnsi="Cambria Math"/>
                <w:sz w:val="24"/>
              </w:rPr>
              <m:t>w</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s</m:t>
            </m:r>
            <m:r>
              <m:rPr>
                <m:sty m:val="p"/>
              </m:rPr>
              <w:rPr>
                <w:rFonts w:ascii="Cambria Math" w:hAnsi="Cambria Math"/>
                <w:sz w:val="24"/>
              </w:rPr>
              <m:t xml:space="preserve">⋅ </m:t>
            </m:r>
            <m:sSub>
              <m:sSubPr>
                <m:ctrlPr>
                  <w:rPr>
                    <w:rFonts w:ascii="Cambria Math" w:hAnsi="Cambria Math"/>
                    <w:sz w:val="24"/>
                  </w:rPr>
                </m:ctrlPr>
              </m:sSubPr>
              <m:e>
                <m:r>
                  <w:rPr>
                    <w:rFonts w:ascii="Cambria Math" w:hAnsi="Cambria Math"/>
                    <w:sz w:val="24"/>
                  </w:rPr>
                  <m:t>f</m:t>
                </m:r>
              </m:e>
              <m:sub>
                <m:r>
                  <w:rPr>
                    <w:rFonts w:ascii="Cambria Math" w:hAnsi="Cambria Math"/>
                    <w:sz w:val="24"/>
                  </w:rPr>
                  <m:t>planar</m:t>
                </m:r>
              </m:sub>
            </m:sSub>
            <m:r>
              <m:rPr>
                <m:sty m:val="p"/>
              </m:rPr>
              <w:rPr>
                <w:rFonts w:ascii="Cambria Math" w:hAnsi="Cambria Math"/>
                <w:sz w:val="24"/>
              </w:rPr>
              <m:t>+</m:t>
            </m:r>
            <m:r>
              <w:rPr>
                <w:rFonts w:ascii="Cambria Math" w:hAnsi="Cambria Math"/>
                <w:sz w:val="24"/>
              </w:rPr>
              <m:t>d</m:t>
            </m:r>
            <m:r>
              <m:rPr>
                <m:sty m:val="p"/>
              </m:rPr>
              <w:rPr>
                <w:rFonts w:ascii="Cambria Math" w:hAnsi="Cambria Math"/>
                <w:sz w:val="24"/>
              </w:rPr>
              <m:t>⋅</m:t>
            </m:r>
            <m:r>
              <w:rPr>
                <w:rFonts w:ascii="Cambria Math" w:hAnsi="Cambria Math"/>
                <w:sz w:val="24"/>
              </w:rPr>
              <m:t>r</m:t>
            </m:r>
            <m:r>
              <m:rPr>
                <m:sty m:val="p"/>
              </m:rPr>
              <w:rPr>
                <w:rFonts w:ascii="Cambria Math" w:hAnsi="Cambria Math"/>
                <w:sz w:val="24"/>
              </w:rPr>
              <m:t>-</m:t>
            </m:r>
            <m:r>
              <w:rPr>
                <w:rFonts w:ascii="Cambria Math" w:hAnsi="Cambria Math"/>
                <w:sz w:val="24"/>
              </w:rPr>
              <m:t>a</m:t>
            </m:r>
            <m:r>
              <m:rPr>
                <m:sty m:val="p"/>
              </m:rPr>
              <w:rPr>
                <w:rFonts w:ascii="Cambria Math" w:hAnsi="Cambria Math"/>
                <w:sz w:val="24"/>
              </w:rPr>
              <m:t>⋅</m:t>
            </m:r>
            <m:r>
              <w:rPr>
                <w:rFonts w:ascii="Cambria Math" w:hAnsi="Cambria Math"/>
                <w:sz w:val="24"/>
              </w:rPr>
              <m:t>r</m:t>
            </m:r>
          </m:e>
        </m:d>
      </m:oMath>
      <w:r>
        <w:rPr>
          <w:rFonts w:hint="eastAsia"/>
          <w:sz w:val="24"/>
        </w:rPr>
        <w:t xml:space="preserve">         </w:t>
      </w:r>
      <w:r>
        <w:rPr>
          <w:rFonts w:hint="eastAsia"/>
          <w:sz w:val="24"/>
        </w:rPr>
        <w:t>（</w:t>
      </w:r>
      <w:r>
        <w:rPr>
          <w:rFonts w:hint="eastAsia"/>
          <w:sz w:val="24"/>
        </w:rPr>
        <w:t>3.30</w:t>
      </w:r>
      <w:r>
        <w:rPr>
          <w:rFonts w:hint="eastAsia"/>
          <w:sz w:val="24"/>
        </w:rPr>
        <w:t>）</w:t>
      </w:r>
    </w:p>
    <w:p w14:paraId="761DC709" w14:textId="77777777" w:rsidR="008724BF" w:rsidRDefault="008A7C78">
      <w:pPr>
        <w:spacing w:line="400" w:lineRule="exact"/>
        <w:rPr>
          <w:sz w:val="24"/>
        </w:rPr>
      </w:pPr>
      <w:r>
        <w:rPr>
          <w:rFonts w:hint="eastAsia"/>
          <w:sz w:val="24"/>
        </w:rPr>
        <w:t>式中：</w:t>
      </w:r>
      <m:oMath>
        <m:r>
          <w:rPr>
            <w:rFonts w:ascii="Cambria Math" w:hAnsi="Cambria Math"/>
            <w:sz w:val="24"/>
          </w:rPr>
          <m:t>s</m:t>
        </m:r>
      </m:oMath>
      <w:r>
        <w:rPr>
          <w:sz w:val="24"/>
        </w:rPr>
        <w:t>是</w:t>
      </w:r>
      <w:r>
        <w:rPr>
          <w:rFonts w:hint="eastAsia"/>
          <w:sz w:val="24"/>
        </w:rPr>
        <w:t>用户输入的</w:t>
      </w:r>
      <w:r>
        <w:rPr>
          <w:sz w:val="24"/>
        </w:rPr>
        <w:t>移动速度</w:t>
      </w:r>
      <w:r>
        <w:rPr>
          <w:rFonts w:hint="eastAsia"/>
          <w:sz w:val="24"/>
        </w:rPr>
        <w:t>大小；</w:t>
      </w:r>
      <w:r>
        <w:rPr>
          <w:sz w:val="24"/>
        </w:rPr>
        <w:t>w</w:t>
      </w:r>
      <w:r>
        <w:rPr>
          <w:rFonts w:hint="eastAsia"/>
          <w:sz w:val="24"/>
        </w:rPr>
        <w:t>、</w:t>
      </w:r>
      <w:r>
        <w:rPr>
          <w:sz w:val="24"/>
        </w:rPr>
        <w:t>s</w:t>
      </w:r>
      <w:r>
        <w:rPr>
          <w:rFonts w:hint="eastAsia"/>
          <w:sz w:val="24"/>
        </w:rPr>
        <w:t>、</w:t>
      </w:r>
      <w:r>
        <w:rPr>
          <w:sz w:val="24"/>
        </w:rPr>
        <w:t>d</w:t>
      </w:r>
      <w:r>
        <w:rPr>
          <w:rFonts w:hint="eastAsia"/>
          <w:sz w:val="24"/>
        </w:rPr>
        <w:t>、</w:t>
      </w:r>
      <w:r>
        <w:rPr>
          <w:sz w:val="24"/>
        </w:rPr>
        <w:t>a</w:t>
      </w:r>
      <w:r>
        <w:rPr>
          <w:sz w:val="24"/>
        </w:rPr>
        <w:t>是对应键的按下状态。</w:t>
      </w:r>
    </w:p>
    <w:p w14:paraId="18F396B4" w14:textId="77777777" w:rsidR="008724BF" w:rsidRDefault="008A7C78">
      <w:pPr>
        <w:spacing w:line="400" w:lineRule="exact"/>
        <w:ind w:firstLineChars="200" w:firstLine="480"/>
        <w:rPr>
          <w:sz w:val="24"/>
        </w:rPr>
      </w:pPr>
      <w:r>
        <w:rPr>
          <w:rFonts w:hint="eastAsia"/>
          <w:sz w:val="24"/>
        </w:rPr>
        <w:t>通过以上流程，用户通过键盘的</w:t>
      </w:r>
      <w:r>
        <w:rPr>
          <w:rFonts w:hint="eastAsia"/>
          <w:sz w:val="24"/>
        </w:rPr>
        <w:t>W</w:t>
      </w:r>
      <w:r>
        <w:rPr>
          <w:rFonts w:hint="eastAsia"/>
          <w:sz w:val="24"/>
        </w:rPr>
        <w:t>、</w:t>
      </w:r>
      <w:r>
        <w:rPr>
          <w:rFonts w:hint="eastAsia"/>
          <w:sz w:val="24"/>
        </w:rPr>
        <w:t>S</w:t>
      </w:r>
      <w:r>
        <w:rPr>
          <w:rFonts w:hint="eastAsia"/>
          <w:sz w:val="24"/>
        </w:rPr>
        <w:t>、</w:t>
      </w:r>
      <w:r>
        <w:rPr>
          <w:rFonts w:hint="eastAsia"/>
          <w:sz w:val="24"/>
        </w:rPr>
        <w:t>D</w:t>
      </w:r>
      <w:r>
        <w:rPr>
          <w:rFonts w:hint="eastAsia"/>
          <w:sz w:val="24"/>
        </w:rPr>
        <w:t>、</w:t>
      </w:r>
      <w:r>
        <w:rPr>
          <w:rFonts w:hint="eastAsia"/>
          <w:sz w:val="24"/>
        </w:rPr>
        <w:t>A</w:t>
      </w:r>
      <w:r>
        <w:rPr>
          <w:rFonts w:hint="eastAsia"/>
          <w:sz w:val="24"/>
        </w:rPr>
        <w:t>的输入，给定场景中相机方向向量进行视角的前后左右的移动。</w:t>
      </w:r>
    </w:p>
    <w:p w14:paraId="1A40261D" w14:textId="77777777" w:rsidR="008724BF" w:rsidRDefault="008A7C78">
      <w:pPr>
        <w:keepNext/>
        <w:keepLines/>
        <w:snapToGrid w:val="0"/>
        <w:spacing w:before="120" w:after="120" w:line="360" w:lineRule="auto"/>
        <w:outlineLvl w:val="2"/>
        <w:rPr>
          <w:rFonts w:eastAsia="黑体"/>
          <w:bCs/>
          <w:sz w:val="24"/>
        </w:rPr>
      </w:pPr>
      <w:bookmarkStart w:id="149" w:name="_Toc191816702"/>
      <w:r>
        <w:rPr>
          <w:rFonts w:eastAsia="黑体" w:hint="eastAsia"/>
          <w:bCs/>
          <w:sz w:val="24"/>
        </w:rPr>
        <w:t>3</w:t>
      </w:r>
      <w:r>
        <w:rPr>
          <w:rFonts w:eastAsia="黑体"/>
          <w:bCs/>
          <w:sz w:val="24"/>
        </w:rPr>
        <w:t>.</w:t>
      </w:r>
      <w:r>
        <w:rPr>
          <w:rFonts w:eastAsia="黑体" w:hint="eastAsia"/>
          <w:bCs/>
          <w:sz w:val="24"/>
        </w:rPr>
        <w:t>4</w:t>
      </w:r>
      <w:r>
        <w:rPr>
          <w:rFonts w:eastAsia="黑体"/>
          <w:bCs/>
          <w:sz w:val="24"/>
        </w:rPr>
        <w:t>.</w:t>
      </w:r>
      <w:r>
        <w:rPr>
          <w:rFonts w:eastAsia="黑体" w:hint="eastAsia"/>
          <w:bCs/>
          <w:sz w:val="24"/>
        </w:rPr>
        <w:t>4</w:t>
      </w:r>
      <w:r>
        <w:rPr>
          <w:rFonts w:eastAsia="黑体"/>
          <w:bCs/>
          <w:sz w:val="24"/>
        </w:rPr>
        <w:t xml:space="preserve"> </w:t>
      </w:r>
      <w:r>
        <w:rPr>
          <w:rFonts w:eastAsia="黑体" w:hint="eastAsia"/>
          <w:bCs/>
          <w:sz w:val="24"/>
        </w:rPr>
        <w:t>坐标转换</w:t>
      </w:r>
      <w:bookmarkEnd w:id="149"/>
    </w:p>
    <w:p w14:paraId="168E95B2" w14:textId="77777777" w:rsidR="008724BF" w:rsidRDefault="008A7C78">
      <w:pPr>
        <w:spacing w:line="400" w:lineRule="exact"/>
        <w:ind w:firstLineChars="200" w:firstLine="480"/>
        <w:rPr>
          <w:sz w:val="24"/>
        </w:rPr>
      </w:pPr>
      <w:r>
        <w:rPr>
          <w:rFonts w:hint="eastAsia"/>
          <w:sz w:val="24"/>
        </w:rPr>
        <w:t>在三维地质建模的可视化与交互过程中，坐标转换是实现模型渲染、交互操作和数据映射的关键步骤。地质数据通常来源于不同坐标系（如地理坐标系、工程坐标系和世界坐标系），通过坐标转换，可以将不同坐标系统下的数据统一到三维可视化场景中，确保地质模型与实际地理信息的准确对应。</w:t>
      </w:r>
    </w:p>
    <w:p w14:paraId="76994A07" w14:textId="77777777" w:rsidR="008724BF" w:rsidRDefault="008A7C78">
      <w:pPr>
        <w:spacing w:line="400" w:lineRule="exact"/>
        <w:ind w:firstLineChars="200" w:firstLine="480"/>
        <w:rPr>
          <w:sz w:val="24"/>
        </w:rPr>
      </w:pPr>
      <w:r>
        <w:rPr>
          <w:rFonts w:hint="eastAsia"/>
          <w:sz w:val="24"/>
        </w:rPr>
        <w:lastRenderedPageBreak/>
        <w:t>在地质建模中，通常涉及多种坐标系之间的转换，包括：</w:t>
      </w:r>
    </w:p>
    <w:p w14:paraId="52EDDD83" w14:textId="77777777" w:rsidR="008724BF" w:rsidRDefault="008A7C78">
      <w:pPr>
        <w:spacing w:line="400" w:lineRule="exact"/>
        <w:ind w:firstLineChars="200" w:firstLine="480"/>
        <w:rPr>
          <w:sz w:val="24"/>
        </w:rPr>
      </w:pPr>
      <w:r>
        <w:rPr>
          <w:rFonts w:hint="eastAsia"/>
          <w:sz w:val="24"/>
        </w:rPr>
        <w:t>（</w:t>
      </w:r>
      <w:r>
        <w:rPr>
          <w:rFonts w:hint="eastAsia"/>
          <w:sz w:val="24"/>
        </w:rPr>
        <w:t>1</w:t>
      </w:r>
      <w:r>
        <w:rPr>
          <w:rFonts w:hint="eastAsia"/>
          <w:sz w:val="24"/>
        </w:rPr>
        <w:t>）地理坐标系（经纬度）到笛卡尔坐标系（</w:t>
      </w:r>
      <w:r>
        <w:rPr>
          <w:rFonts w:hint="eastAsia"/>
          <w:sz w:val="24"/>
        </w:rPr>
        <w:t>XYZ</w:t>
      </w:r>
      <w:r>
        <w:rPr>
          <w:rFonts w:hint="eastAsia"/>
          <w:sz w:val="24"/>
        </w:rPr>
        <w:t>）的转换。</w:t>
      </w:r>
    </w:p>
    <w:p w14:paraId="5C201BAE" w14:textId="77777777" w:rsidR="008724BF" w:rsidRDefault="008A7C78">
      <w:pPr>
        <w:spacing w:line="400" w:lineRule="exact"/>
        <w:ind w:firstLineChars="200" w:firstLine="480"/>
        <w:rPr>
          <w:sz w:val="24"/>
        </w:rPr>
      </w:pPr>
      <w:r>
        <w:rPr>
          <w:rFonts w:hint="eastAsia"/>
          <w:sz w:val="24"/>
        </w:rPr>
        <w:t>（</w:t>
      </w:r>
      <w:r>
        <w:rPr>
          <w:rFonts w:hint="eastAsia"/>
          <w:sz w:val="24"/>
        </w:rPr>
        <w:t>2</w:t>
      </w:r>
      <w:r>
        <w:rPr>
          <w:rFonts w:hint="eastAsia"/>
          <w:sz w:val="24"/>
        </w:rPr>
        <w:t>）工程坐标系到世界坐标系的映射。</w:t>
      </w:r>
    </w:p>
    <w:p w14:paraId="23E24C16" w14:textId="77777777" w:rsidR="008724BF" w:rsidRDefault="008A7C78">
      <w:pPr>
        <w:spacing w:line="400" w:lineRule="exact"/>
        <w:ind w:firstLineChars="150" w:firstLine="360"/>
        <w:rPr>
          <w:sz w:val="24"/>
        </w:rPr>
      </w:pPr>
      <w:r>
        <w:rPr>
          <w:rFonts w:hint="eastAsia"/>
          <w:sz w:val="24"/>
        </w:rPr>
        <w:t>1</w:t>
      </w:r>
      <w:r>
        <w:rPr>
          <w:rFonts w:hint="eastAsia"/>
          <w:sz w:val="24"/>
        </w:rPr>
        <w:t>地理坐标到笛卡尔坐标的转换。地质数据常以经纬度</w:t>
      </w:r>
      <m:oMath>
        <m:d>
          <m:dPr>
            <m:begChr m:val="（"/>
            <m:endChr m:val="）"/>
            <m:ctrlPr>
              <w:rPr>
                <w:rFonts w:ascii="Cambria Math" w:hAnsi="Cambria Math"/>
                <w:i/>
                <w:sz w:val="24"/>
              </w:rPr>
            </m:ctrlPr>
          </m:dPr>
          <m:e>
            <m:r>
              <w:rPr>
                <w:rFonts w:ascii="Cambria Math" w:hAnsi="Cambria Math"/>
                <w:sz w:val="24"/>
              </w:rPr>
              <m:t>ϕ, λ</m:t>
            </m:r>
          </m:e>
        </m:d>
      </m:oMath>
      <w:r>
        <w:rPr>
          <w:rFonts w:hint="eastAsia"/>
          <w:sz w:val="24"/>
        </w:rPr>
        <w:t>形式存储，通过坐标转换将其映射到三维场景中。转换公式为：</w:t>
      </w:r>
    </w:p>
    <w:p w14:paraId="0712A3B6" w14:textId="77777777" w:rsidR="008724BF" w:rsidRDefault="008A7C78">
      <w:pPr>
        <w:spacing w:line="400" w:lineRule="exact"/>
        <w:jc w:val="right"/>
        <w:rPr>
          <w:sz w:val="24"/>
        </w:rPr>
      </w:pPr>
      <m:oMath>
        <m:r>
          <w:rPr>
            <w:rFonts w:ascii="Cambria Math" w:hAnsi="Cambria Math"/>
            <w:sz w:val="24"/>
          </w:rPr>
          <m:t>x=R·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oMath>
      <w:r>
        <w:rPr>
          <w:rFonts w:hint="eastAsia"/>
          <w:sz w:val="24"/>
        </w:rPr>
        <w:t xml:space="preserve">                   </w:t>
      </w:r>
      <w:r>
        <w:rPr>
          <w:rFonts w:hint="eastAsia"/>
          <w:sz w:val="24"/>
        </w:rPr>
        <w:t>（</w:t>
      </w:r>
      <w:r>
        <w:rPr>
          <w:rFonts w:hint="eastAsia"/>
          <w:sz w:val="24"/>
        </w:rPr>
        <w:t>3.31</w:t>
      </w:r>
      <w:r>
        <w:rPr>
          <w:rFonts w:hint="eastAsia"/>
          <w:sz w:val="24"/>
        </w:rPr>
        <w:t>）</w:t>
      </w:r>
    </w:p>
    <w:p w14:paraId="32A77A5D" w14:textId="77777777" w:rsidR="008724BF" w:rsidRDefault="008A7C78">
      <w:pPr>
        <w:spacing w:line="400" w:lineRule="exact"/>
        <w:jc w:val="right"/>
        <w:rPr>
          <w:sz w:val="24"/>
        </w:rPr>
      </w:pPr>
      <m:oMath>
        <m:r>
          <w:rPr>
            <w:rFonts w:ascii="Cambria Math" w:hAnsi="Cambria Math"/>
            <w:sz w:val="24"/>
          </w:rPr>
          <m:t>y=R·</m:t>
        </m:r>
        <m:func>
          <m:funcPr>
            <m:ctrlPr>
              <w:rPr>
                <w:rFonts w:ascii="Cambria Math" w:hAnsi="Cambria Math"/>
                <w:sz w:val="24"/>
              </w:rPr>
            </m:ctrlPr>
          </m:funcPr>
          <m:fName>
            <m:r>
              <m:rPr>
                <m:sty m:val="p"/>
              </m:rPr>
              <w:rPr>
                <w:rFonts w:ascii="Cambria Math" w:hAnsi="Cambria Math"/>
                <w:sz w:val="24"/>
              </w:rPr>
              <m:t>cos</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r>
          <w:rPr>
            <w:rFonts w:ascii="Cambria Math" w:hAnsi="Cambria Math"/>
            <w:sz w:val="24"/>
          </w:rPr>
          <m:t>·</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λ</m:t>
                </m:r>
              </m:e>
            </m:d>
          </m:e>
        </m:func>
        <m:r>
          <w:rPr>
            <w:rFonts w:ascii="Cambria Math" w:hAnsi="Cambria Math"/>
            <w:sz w:val="24"/>
          </w:rPr>
          <m:t xml:space="preserve"> </m:t>
        </m:r>
      </m:oMath>
      <w:r>
        <w:rPr>
          <w:rFonts w:hint="eastAsia"/>
          <w:sz w:val="24"/>
        </w:rPr>
        <w:t xml:space="preserve">                   </w:t>
      </w:r>
      <w:r>
        <w:rPr>
          <w:rFonts w:hint="eastAsia"/>
          <w:sz w:val="24"/>
        </w:rPr>
        <w:t>（</w:t>
      </w:r>
      <w:r>
        <w:rPr>
          <w:rFonts w:hint="eastAsia"/>
          <w:sz w:val="24"/>
        </w:rPr>
        <w:t>3.32</w:t>
      </w:r>
      <w:r>
        <w:rPr>
          <w:rFonts w:hint="eastAsia"/>
          <w:sz w:val="24"/>
        </w:rPr>
        <w:t>）</w:t>
      </w:r>
    </w:p>
    <w:p w14:paraId="6F1C14C1" w14:textId="77777777" w:rsidR="008724BF" w:rsidRDefault="008A7C78">
      <w:pPr>
        <w:spacing w:line="400" w:lineRule="exact"/>
        <w:jc w:val="right"/>
        <w:rPr>
          <w:sz w:val="24"/>
        </w:rPr>
      </w:pPr>
      <m:oMath>
        <m:r>
          <w:rPr>
            <w:rFonts w:ascii="Cambria Math" w:hAnsi="Cambria Math"/>
            <w:sz w:val="24"/>
          </w:rPr>
          <m:t>z=R·</m:t>
        </m:r>
        <m:func>
          <m:funcPr>
            <m:ctrlPr>
              <w:rPr>
                <w:rFonts w:ascii="Cambria Math" w:hAnsi="Cambria Math"/>
                <w:sz w:val="24"/>
              </w:rPr>
            </m:ctrlPr>
          </m:funcPr>
          <m:fName>
            <m:r>
              <m:rPr>
                <m:sty m:val="p"/>
              </m:rPr>
              <w:rPr>
                <w:rFonts w:ascii="Cambria Math" w:hAnsi="Cambria Math"/>
                <w:sz w:val="24"/>
              </w:rPr>
              <m:t>sin</m:t>
            </m:r>
            <m:ctrlPr>
              <w:rPr>
                <w:rFonts w:ascii="Cambria Math" w:hAnsi="Cambria Math"/>
                <w:i/>
                <w:sz w:val="24"/>
              </w:rPr>
            </m:ctrlPr>
          </m:fName>
          <m:e>
            <m:d>
              <m:dPr>
                <m:ctrlPr>
                  <w:rPr>
                    <w:rFonts w:ascii="Cambria Math" w:hAnsi="Cambria Math"/>
                    <w:i/>
                    <w:sz w:val="24"/>
                  </w:rPr>
                </m:ctrlPr>
              </m:dPr>
              <m:e>
                <m:r>
                  <w:rPr>
                    <w:rFonts w:ascii="Cambria Math" w:hAnsi="Cambria Math"/>
                    <w:sz w:val="24"/>
                  </w:rPr>
                  <m:t>ϕ</m:t>
                </m:r>
              </m:e>
            </m:d>
          </m:e>
        </m:func>
      </m:oMath>
      <w:r>
        <w:rPr>
          <w:rFonts w:hint="eastAsia"/>
          <w:sz w:val="24"/>
        </w:rPr>
        <w:t xml:space="preserve">                          </w:t>
      </w:r>
      <w:r>
        <w:rPr>
          <w:rFonts w:hint="eastAsia"/>
          <w:sz w:val="24"/>
        </w:rPr>
        <w:t>（</w:t>
      </w:r>
      <w:r>
        <w:rPr>
          <w:rFonts w:hint="eastAsia"/>
          <w:sz w:val="24"/>
        </w:rPr>
        <w:t>3.33</w:t>
      </w:r>
      <w:r>
        <w:rPr>
          <w:rFonts w:hint="eastAsia"/>
          <w:sz w:val="24"/>
        </w:rPr>
        <w:t>）</w:t>
      </w:r>
    </w:p>
    <w:p w14:paraId="4CB8E71B" w14:textId="77777777" w:rsidR="008724BF" w:rsidRDefault="008A7C78">
      <w:pPr>
        <w:spacing w:line="400" w:lineRule="exact"/>
        <w:rPr>
          <w:sz w:val="24"/>
        </w:rPr>
      </w:pPr>
      <w:r>
        <w:rPr>
          <w:rFonts w:hint="eastAsia"/>
          <w:sz w:val="24"/>
        </w:rPr>
        <w:t>式中：</w:t>
      </w:r>
      <m:oMath>
        <m:r>
          <w:rPr>
            <w:rFonts w:ascii="Cambria Math" w:hAnsi="Cambria Math" w:hint="eastAsia"/>
            <w:sz w:val="24"/>
          </w:rPr>
          <m:t>R</m:t>
        </m:r>
      </m:oMath>
      <w:r>
        <w:rPr>
          <w:rFonts w:hint="eastAsia"/>
          <w:sz w:val="24"/>
        </w:rPr>
        <w:t>为地球半径；</w:t>
      </w:r>
      <m:oMath>
        <m:r>
          <w:rPr>
            <w:rFonts w:ascii="Cambria Math" w:hAnsi="Cambria Math"/>
            <w:sz w:val="24"/>
          </w:rPr>
          <m:t>ϕ</m:t>
        </m:r>
      </m:oMath>
      <w:r>
        <w:rPr>
          <w:rFonts w:hint="eastAsia"/>
          <w:sz w:val="24"/>
        </w:rPr>
        <w:t>为纬度；</w:t>
      </w:r>
      <m:oMath>
        <m:r>
          <w:rPr>
            <w:rFonts w:ascii="Cambria Math" w:hAnsi="Cambria Math"/>
            <w:sz w:val="24"/>
          </w:rPr>
          <m:t>λ</m:t>
        </m:r>
      </m:oMath>
      <w:r>
        <w:rPr>
          <w:rFonts w:hint="eastAsia"/>
          <w:sz w:val="24"/>
        </w:rPr>
        <w:t>为经度。</w:t>
      </w:r>
    </w:p>
    <w:p w14:paraId="0E191F60" w14:textId="77777777" w:rsidR="008724BF" w:rsidRDefault="008A7C78">
      <w:pPr>
        <w:spacing w:line="400" w:lineRule="exact"/>
        <w:ind w:firstLineChars="200" w:firstLine="480"/>
        <w:rPr>
          <w:sz w:val="24"/>
        </w:rPr>
      </w:pPr>
      <w:r>
        <w:rPr>
          <w:rFonts w:hint="eastAsia"/>
          <w:sz w:val="24"/>
        </w:rPr>
        <w:t>2</w:t>
      </w:r>
      <w:r>
        <w:rPr>
          <w:rFonts w:hint="eastAsia"/>
          <w:sz w:val="24"/>
        </w:rPr>
        <w:t>局部坐标到全局坐标的映射。地质模型如钻孔、巷道等通常在局部坐标系中定义，通过模型变换矩阵映射到场景中的全局坐标系。例如，钻孔起点位置由平移矩阵确定，钻孔方向由旋转矩阵确定。</w:t>
      </w:r>
    </w:p>
    <w:p w14:paraId="3A586645" w14:textId="77777777" w:rsidR="008724BF" w:rsidRDefault="00F119E4">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global</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8A7C78">
        <w:rPr>
          <w:rFonts w:hint="eastAsia"/>
          <w:sz w:val="24"/>
        </w:rPr>
        <w:t xml:space="preserve">                       </w:t>
      </w:r>
      <w:r w:rsidR="008A7C78">
        <w:rPr>
          <w:rFonts w:hint="eastAsia"/>
          <w:sz w:val="24"/>
        </w:rPr>
        <w:t>（</w:t>
      </w:r>
      <w:r w:rsidR="008A7C78">
        <w:rPr>
          <w:rFonts w:hint="eastAsia"/>
          <w:sz w:val="24"/>
        </w:rPr>
        <w:t>3.34</w:t>
      </w:r>
      <w:r w:rsidR="008A7C78">
        <w:rPr>
          <w:rFonts w:hint="eastAsia"/>
          <w:sz w:val="24"/>
        </w:rPr>
        <w:t>）</w:t>
      </w:r>
    </w:p>
    <w:p w14:paraId="7D5BACF8" w14:textId="77777777" w:rsidR="008724BF" w:rsidRDefault="008A7C78">
      <w:pPr>
        <w:spacing w:line="400" w:lineRule="exact"/>
        <w:rPr>
          <w:sz w:val="24"/>
        </w:rPr>
      </w:pPr>
      <w:r>
        <w:rPr>
          <w:rFonts w:hint="eastAsia"/>
          <w:sz w:val="24"/>
        </w:rPr>
        <w:t>式中</w:t>
      </w:r>
      <w:r>
        <w:rPr>
          <w:sz w:val="24"/>
        </w:rPr>
        <w:t>：</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w:t>
      </w:r>
      <w:r>
        <w:rPr>
          <w:sz w:val="24"/>
        </w:rPr>
        <w:t>模型局部坐标</w:t>
      </w:r>
      <w:r>
        <w:rPr>
          <w:rFonts w:hint="eastAsia"/>
          <w:sz w:val="24"/>
        </w:rPr>
        <w:t>；</w:t>
      </w:r>
      <m:oMath>
        <m:sSub>
          <m:sSubPr>
            <m:ctrlPr>
              <w:rPr>
                <w:rFonts w:ascii="Cambria Math" w:hAnsi="Cambria Math"/>
                <w:sz w:val="24"/>
              </w:rPr>
            </m:ctrlPr>
          </m:sSubPr>
          <m:e>
            <m:r>
              <w:rPr>
                <w:rFonts w:ascii="Cambria Math" w:hAnsi="Cambria Math"/>
                <w:sz w:val="24"/>
              </w:rPr>
              <m:t>P</m:t>
            </m:r>
          </m:e>
          <m:sub>
            <m:r>
              <m:rPr>
                <m:nor/>
              </m:rPr>
              <w:rPr>
                <w:sz w:val="24"/>
              </w:rPr>
              <m:t>global</m:t>
            </m:r>
          </m:sub>
        </m:sSub>
      </m:oMath>
      <w:r>
        <w:rPr>
          <w:rFonts w:hint="eastAsia"/>
          <w:sz w:val="24"/>
        </w:rPr>
        <w:t>为</w:t>
      </w:r>
      <w:r>
        <w:rPr>
          <w:sz w:val="24"/>
        </w:rPr>
        <w:t>全局坐标</w:t>
      </w:r>
      <w:r>
        <w:rPr>
          <w:rFonts w:hint="eastAsia"/>
          <w:sz w:val="24"/>
        </w:rPr>
        <w:t>；</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w:t>
      </w:r>
      <w:r>
        <w:rPr>
          <w:sz w:val="24"/>
        </w:rPr>
        <w:t>模型变换矩阵</w:t>
      </w:r>
      <w:r>
        <w:rPr>
          <w:rFonts w:hint="eastAsia"/>
          <w:sz w:val="24"/>
        </w:rPr>
        <w:t>。</w:t>
      </w:r>
    </w:p>
    <w:p w14:paraId="10254FCF" w14:textId="77777777" w:rsidR="008724BF" w:rsidRDefault="008A7C78">
      <w:pPr>
        <w:spacing w:line="400" w:lineRule="exact"/>
        <w:ind w:firstLineChars="200" w:firstLine="480"/>
        <w:rPr>
          <w:sz w:val="24"/>
        </w:rPr>
      </w:pPr>
      <w:r>
        <w:rPr>
          <w:rFonts w:hint="eastAsia"/>
          <w:sz w:val="24"/>
        </w:rPr>
        <w:t>3.</w:t>
      </w:r>
      <w:r>
        <w:rPr>
          <w:rFonts w:hint="eastAsia"/>
          <w:sz w:val="24"/>
        </w:rPr>
        <w:t>通过公式</w:t>
      </w:r>
      <w:r>
        <w:rPr>
          <w:rFonts w:hint="eastAsia"/>
          <w:sz w:val="24"/>
        </w:rPr>
        <w:t>3.35</w:t>
      </w:r>
      <w:r>
        <w:rPr>
          <w:rFonts w:hint="eastAsia"/>
          <w:sz w:val="24"/>
        </w:rPr>
        <w:t>进行坐标转换。</w:t>
      </w:r>
    </w:p>
    <w:p w14:paraId="62D6A638" w14:textId="77777777" w:rsidR="008724BF" w:rsidRDefault="00F119E4">
      <w:pPr>
        <w:spacing w:line="400" w:lineRule="exact"/>
        <w:jc w:val="right"/>
        <w:rPr>
          <w:sz w:val="24"/>
        </w:rPr>
      </w:pPr>
      <m:oMath>
        <m:sSub>
          <m:sSubPr>
            <m:ctrlPr>
              <w:rPr>
                <w:rFonts w:ascii="Cambria Math" w:hAnsi="Cambria Math"/>
                <w:sz w:val="24"/>
              </w:rPr>
            </m:ctrlPr>
          </m:sSubPr>
          <m:e>
            <m:r>
              <w:rPr>
                <w:rFonts w:ascii="Cambria Math" w:hAnsi="Cambria Math"/>
                <w:sz w:val="24"/>
              </w:rPr>
              <m:t>P</m:t>
            </m:r>
          </m:e>
          <m:sub>
            <m:r>
              <m:rPr>
                <m:nor/>
              </m:rPr>
              <w:rPr>
                <w:sz w:val="24"/>
              </w:rPr>
              <m:t>clip</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projection</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view</m:t>
            </m:r>
          </m:sub>
        </m:sSub>
        <m:r>
          <w:rPr>
            <w:rFonts w:ascii="Cambria Math" w:hAnsi="Cambria Math"/>
            <w:sz w:val="24"/>
          </w:rPr>
          <m:t>·</m:t>
        </m:r>
        <m:sSub>
          <m:sSubPr>
            <m:ctrlPr>
              <w:rPr>
                <w:rFonts w:ascii="Cambria Math" w:hAnsi="Cambria Math"/>
                <w:sz w:val="24"/>
              </w:rPr>
            </m:ctrlPr>
          </m:sSubPr>
          <m:e>
            <m:r>
              <w:rPr>
                <w:rFonts w:ascii="Cambria Math" w:hAnsi="Cambria Math"/>
                <w:sz w:val="24"/>
              </w:rPr>
              <m:t>M</m:t>
            </m:r>
          </m:e>
          <m:sub>
            <m:r>
              <m:rPr>
                <m:nor/>
              </m:rPr>
              <w:rPr>
                <w:sz w:val="24"/>
              </w:rPr>
              <m:t>model</m:t>
            </m:r>
          </m:sub>
        </m:sSub>
        <m:r>
          <w:rPr>
            <w:rFonts w:ascii="Cambria Math" w:hAnsi="Cambria Math"/>
            <w:sz w:val="24"/>
          </w:rPr>
          <m:t>·</m:t>
        </m:r>
        <m:sSub>
          <m:sSubPr>
            <m:ctrlPr>
              <w:rPr>
                <w:rFonts w:ascii="Cambria Math" w:hAnsi="Cambria Math"/>
                <w:sz w:val="24"/>
              </w:rPr>
            </m:ctrlPr>
          </m:sSubPr>
          <m:e>
            <m:r>
              <w:rPr>
                <w:rFonts w:ascii="Cambria Math" w:hAnsi="Cambria Math"/>
                <w:sz w:val="24"/>
              </w:rPr>
              <m:t>P</m:t>
            </m:r>
          </m:e>
          <m:sub>
            <m:r>
              <m:rPr>
                <m:nor/>
              </m:rPr>
              <w:rPr>
                <w:sz w:val="24"/>
              </w:rPr>
              <m:t>local</m:t>
            </m:r>
          </m:sub>
        </m:sSub>
      </m:oMath>
      <w:r w:rsidR="008A7C78">
        <w:rPr>
          <w:rFonts w:hint="eastAsia"/>
          <w:sz w:val="24"/>
        </w:rPr>
        <w:t xml:space="preserve">            </w:t>
      </w:r>
      <w:r w:rsidR="008A7C78">
        <w:rPr>
          <w:rFonts w:hint="eastAsia"/>
          <w:sz w:val="24"/>
        </w:rPr>
        <w:t>（</w:t>
      </w:r>
      <w:r w:rsidR="008A7C78">
        <w:rPr>
          <w:rFonts w:hint="eastAsia"/>
          <w:sz w:val="24"/>
        </w:rPr>
        <w:t>3.35</w:t>
      </w:r>
      <w:r w:rsidR="008A7C78">
        <w:rPr>
          <w:rFonts w:hint="eastAsia"/>
          <w:sz w:val="24"/>
        </w:rPr>
        <w:t>）</w:t>
      </w:r>
    </w:p>
    <w:p w14:paraId="678D9742" w14:textId="77777777" w:rsidR="008724BF" w:rsidRDefault="008A7C78">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m:rPr>
                <m:nor/>
              </m:rPr>
              <w:rPr>
                <w:sz w:val="24"/>
              </w:rPr>
              <m:t>local</m:t>
            </m:r>
          </m:sub>
        </m:sSub>
      </m:oMath>
      <w:r>
        <w:rPr>
          <w:rFonts w:hint="eastAsia"/>
          <w:sz w:val="24"/>
        </w:rPr>
        <w:t>为模型局部坐标；</w:t>
      </w:r>
      <m:oMath>
        <m:sSub>
          <m:sSubPr>
            <m:ctrlPr>
              <w:rPr>
                <w:rFonts w:ascii="Cambria Math" w:hAnsi="Cambria Math"/>
                <w:sz w:val="24"/>
              </w:rPr>
            </m:ctrlPr>
          </m:sSubPr>
          <m:e>
            <m:r>
              <w:rPr>
                <w:rFonts w:ascii="Cambria Math" w:hAnsi="Cambria Math"/>
                <w:sz w:val="24"/>
              </w:rPr>
              <m:t>P</m:t>
            </m:r>
          </m:e>
          <m:sub>
            <m:r>
              <m:rPr>
                <m:nor/>
              </m:rPr>
              <w:rPr>
                <w:sz w:val="24"/>
              </w:rPr>
              <m:t>clip</m:t>
            </m:r>
          </m:sub>
        </m:sSub>
      </m:oMath>
      <w:r>
        <w:rPr>
          <w:rFonts w:hint="eastAsia"/>
          <w:sz w:val="24"/>
        </w:rPr>
        <w:t>为屏幕裁剪空间坐标；</w:t>
      </w:r>
      <m:oMath>
        <m:sSub>
          <m:sSubPr>
            <m:ctrlPr>
              <w:rPr>
                <w:rFonts w:ascii="Cambria Math" w:hAnsi="Cambria Math"/>
                <w:sz w:val="24"/>
              </w:rPr>
            </m:ctrlPr>
          </m:sSubPr>
          <m:e>
            <m:r>
              <w:rPr>
                <w:rFonts w:ascii="Cambria Math" w:hAnsi="Cambria Math"/>
                <w:sz w:val="24"/>
              </w:rPr>
              <m:t>M</m:t>
            </m:r>
          </m:e>
          <m:sub>
            <m:r>
              <m:rPr>
                <m:nor/>
              </m:rPr>
              <w:rPr>
                <w:sz w:val="24"/>
              </w:rPr>
              <m:t>model</m:t>
            </m:r>
          </m:sub>
        </m:sSub>
      </m:oMath>
      <w:r>
        <w:rPr>
          <w:rFonts w:hint="eastAsia"/>
          <w:sz w:val="24"/>
        </w:rPr>
        <w:t>为模型变换矩阵；</w:t>
      </w:r>
      <m:oMath>
        <m:sSub>
          <m:sSubPr>
            <m:ctrlPr>
              <w:rPr>
                <w:rFonts w:ascii="Cambria Math" w:hAnsi="Cambria Math"/>
                <w:sz w:val="24"/>
              </w:rPr>
            </m:ctrlPr>
          </m:sSubPr>
          <m:e>
            <m:r>
              <w:rPr>
                <w:rFonts w:ascii="Cambria Math" w:hAnsi="Cambria Math"/>
                <w:sz w:val="24"/>
              </w:rPr>
              <m:t>M</m:t>
            </m:r>
          </m:e>
          <m:sub>
            <m:r>
              <m:rPr>
                <m:nor/>
              </m:rPr>
              <w:rPr>
                <w:sz w:val="24"/>
              </w:rPr>
              <m:t>view</m:t>
            </m:r>
          </m:sub>
        </m:sSub>
      </m:oMath>
      <w:r>
        <w:rPr>
          <w:rFonts w:hint="eastAsia"/>
          <w:sz w:val="24"/>
        </w:rPr>
        <w:t>为视图变换矩阵；</w:t>
      </w:r>
      <m:oMath>
        <m:sSub>
          <m:sSubPr>
            <m:ctrlPr>
              <w:rPr>
                <w:rFonts w:ascii="Cambria Math" w:hAnsi="Cambria Math"/>
                <w:sz w:val="24"/>
              </w:rPr>
            </m:ctrlPr>
          </m:sSubPr>
          <m:e>
            <m:r>
              <w:rPr>
                <w:rFonts w:ascii="Cambria Math" w:hAnsi="Cambria Math"/>
                <w:sz w:val="24"/>
              </w:rPr>
              <m:t>M</m:t>
            </m:r>
          </m:e>
          <m:sub>
            <m:r>
              <m:rPr>
                <m:nor/>
              </m:rPr>
              <w:rPr>
                <w:sz w:val="24"/>
              </w:rPr>
              <m:t>projection</m:t>
            </m:r>
          </m:sub>
        </m:sSub>
      </m:oMath>
      <w:r>
        <w:rPr>
          <w:rFonts w:hint="eastAsia"/>
          <w:sz w:val="24"/>
        </w:rPr>
        <w:t>为投影变换矩阵</w:t>
      </w:r>
    </w:p>
    <w:p w14:paraId="7CD1C2B8" w14:textId="77777777" w:rsidR="008724BF" w:rsidRDefault="008A7C78">
      <w:pPr>
        <w:spacing w:line="400" w:lineRule="exact"/>
        <w:ind w:firstLineChars="200" w:firstLine="480"/>
        <w:rPr>
          <w:sz w:val="24"/>
        </w:rPr>
      </w:pPr>
      <w:r>
        <w:rPr>
          <w:rFonts w:hint="eastAsia"/>
          <w:sz w:val="24"/>
        </w:rPr>
        <w:t>坐标转换是实现三维地质建模和可视化的核心步骤。通过构建高效的转换矩阵和集成多种坐标系支持，不仅能够保证数据在场景中的正确显示，还能为交互功能提供强大的支持。</w:t>
      </w:r>
    </w:p>
    <w:p w14:paraId="16280063" w14:textId="77777777" w:rsidR="008724BF" w:rsidRDefault="008A7C78">
      <w:pPr>
        <w:keepNext/>
        <w:keepLines/>
        <w:snapToGrid w:val="0"/>
        <w:spacing w:before="240" w:after="120" w:line="360" w:lineRule="auto"/>
        <w:outlineLvl w:val="1"/>
        <w:rPr>
          <w:rFonts w:eastAsia="黑体"/>
          <w:sz w:val="28"/>
          <w:szCs w:val="32"/>
        </w:rPr>
      </w:pPr>
      <w:bookmarkStart w:id="150" w:name="_Toc191816703"/>
      <w:r>
        <w:rPr>
          <w:rFonts w:eastAsia="黑体" w:hint="eastAsia"/>
          <w:sz w:val="28"/>
          <w:szCs w:val="32"/>
        </w:rPr>
        <w:t>3</w:t>
      </w:r>
      <w:r>
        <w:rPr>
          <w:rFonts w:eastAsia="黑体"/>
          <w:sz w:val="28"/>
          <w:szCs w:val="32"/>
        </w:rPr>
        <w:t>.</w:t>
      </w:r>
      <w:r>
        <w:rPr>
          <w:rFonts w:eastAsia="黑体" w:hint="eastAsia"/>
          <w:sz w:val="28"/>
          <w:szCs w:val="32"/>
        </w:rPr>
        <w:t xml:space="preserve">5 </w:t>
      </w:r>
      <w:r>
        <w:rPr>
          <w:rFonts w:eastAsia="黑体" w:hint="eastAsia"/>
          <w:sz w:val="28"/>
          <w:szCs w:val="32"/>
        </w:rPr>
        <w:t>本章小结</w:t>
      </w:r>
      <w:bookmarkEnd w:id="150"/>
    </w:p>
    <w:p w14:paraId="7860BFC5" w14:textId="77777777" w:rsidR="008724BF" w:rsidRDefault="008A7C78">
      <w:pPr>
        <w:spacing w:line="400" w:lineRule="exact"/>
        <w:ind w:firstLineChars="200" w:firstLine="480"/>
        <w:rPr>
          <w:sz w:val="24"/>
        </w:rPr>
      </w:pPr>
      <w:r>
        <w:rPr>
          <w:sz w:val="24"/>
        </w:rPr>
        <w:t>本章围绕三维地质建模与可视化的实现，详细介绍了基于</w:t>
      </w:r>
      <w:r>
        <w:rPr>
          <w:sz w:val="24"/>
        </w:rPr>
        <w:t>WebGL</w:t>
      </w:r>
      <w:r>
        <w:rPr>
          <w:sz w:val="24"/>
        </w:rPr>
        <w:t>技术的可视化方法。首先，讨论了</w:t>
      </w:r>
      <w:r>
        <w:rPr>
          <w:sz w:val="24"/>
        </w:rPr>
        <w:t>WebGL</w:t>
      </w:r>
      <w:r>
        <w:rPr>
          <w:sz w:val="24"/>
        </w:rPr>
        <w:t>和</w:t>
      </w:r>
      <w:r>
        <w:rPr>
          <w:sz w:val="24"/>
        </w:rPr>
        <w:t>Three.js</w:t>
      </w:r>
      <w:r>
        <w:rPr>
          <w:sz w:val="24"/>
        </w:rPr>
        <w:t>等核心技术在三维场景构建与模型渲染中的应用，分析了纹理</w:t>
      </w:r>
      <w:r>
        <w:rPr>
          <w:sz w:val="24"/>
        </w:rPr>
        <w:t>UV</w:t>
      </w:r>
      <w:r>
        <w:rPr>
          <w:sz w:val="24"/>
        </w:rPr>
        <w:t>坐标计算方法的核心原理和具体实现策略，为地质模型的细节表达提供了高效的技术支撑。</w:t>
      </w:r>
    </w:p>
    <w:p w14:paraId="014AFEF0" w14:textId="77777777" w:rsidR="008724BF" w:rsidRDefault="008A7C78">
      <w:pPr>
        <w:spacing w:line="400" w:lineRule="exact"/>
        <w:ind w:firstLineChars="200" w:firstLine="480"/>
        <w:rPr>
          <w:sz w:val="24"/>
        </w:rPr>
      </w:pPr>
      <w:r>
        <w:rPr>
          <w:sz w:val="24"/>
        </w:rPr>
        <w:t>在交互功能方面，探讨了射线追踪、模型控制、巷道漫游</w:t>
      </w:r>
      <w:r>
        <w:rPr>
          <w:rFonts w:hint="eastAsia"/>
          <w:sz w:val="24"/>
        </w:rPr>
        <w:t>等</w:t>
      </w:r>
      <w:r>
        <w:rPr>
          <w:sz w:val="24"/>
        </w:rPr>
        <w:t>功能的设计与实现，分析了射线追踪用于模型查询与用户交互的原理</w:t>
      </w:r>
      <w:r>
        <w:rPr>
          <w:rFonts w:hint="eastAsia"/>
          <w:sz w:val="24"/>
        </w:rPr>
        <w:t>和</w:t>
      </w:r>
      <w:r>
        <w:rPr>
          <w:sz w:val="24"/>
        </w:rPr>
        <w:t>巷道漫游基于第</w:t>
      </w:r>
      <w:r>
        <w:rPr>
          <w:rFonts w:hint="eastAsia"/>
          <w:sz w:val="24"/>
        </w:rPr>
        <w:t>一</w:t>
      </w:r>
      <w:r>
        <w:rPr>
          <w:sz w:val="24"/>
        </w:rPr>
        <w:t>人称控制器的应用。此外，针对地质建模的特殊需求，还实现了坐标转换功能，为地质数据在不同空间参考系之间的切换提供了高效解决方案。</w:t>
      </w:r>
    </w:p>
    <w:p w14:paraId="68AD8DCB" w14:textId="77777777" w:rsidR="008724BF" w:rsidRDefault="008A7C78">
      <w:pPr>
        <w:spacing w:line="400" w:lineRule="exact"/>
        <w:ind w:firstLineChars="200" w:firstLine="480"/>
        <w:rPr>
          <w:sz w:val="24"/>
        </w:rPr>
      </w:pPr>
      <w:r>
        <w:rPr>
          <w:rFonts w:hint="eastAsia"/>
          <w:sz w:val="24"/>
        </w:rPr>
        <w:t>以上内容主要讲述</w:t>
      </w:r>
      <w:r>
        <w:rPr>
          <w:sz w:val="24"/>
        </w:rPr>
        <w:t>了基于</w:t>
      </w:r>
      <w:r>
        <w:rPr>
          <w:sz w:val="24"/>
        </w:rPr>
        <w:t>WebGL</w:t>
      </w:r>
      <w:r>
        <w:rPr>
          <w:sz w:val="24"/>
        </w:rPr>
        <w:t>的地质</w:t>
      </w:r>
      <w:r>
        <w:rPr>
          <w:rFonts w:hint="eastAsia"/>
          <w:sz w:val="24"/>
        </w:rPr>
        <w:t>模型</w:t>
      </w:r>
      <w:r>
        <w:rPr>
          <w:sz w:val="24"/>
        </w:rPr>
        <w:t>可视化</w:t>
      </w:r>
      <w:r>
        <w:rPr>
          <w:rFonts w:hint="eastAsia"/>
          <w:sz w:val="24"/>
        </w:rPr>
        <w:t>的方法原理及流程，</w:t>
      </w:r>
      <w:r>
        <w:rPr>
          <w:sz w:val="24"/>
        </w:rPr>
        <w:t>为后续</w:t>
      </w:r>
      <w:r>
        <w:rPr>
          <w:rFonts w:hint="eastAsia"/>
          <w:sz w:val="24"/>
        </w:rPr>
        <w:t>可视化系统</w:t>
      </w:r>
      <w:r>
        <w:rPr>
          <w:sz w:val="24"/>
        </w:rPr>
        <w:t>的</w:t>
      </w:r>
      <w:r>
        <w:rPr>
          <w:rFonts w:hint="eastAsia"/>
          <w:sz w:val="24"/>
        </w:rPr>
        <w:t>开发奠定</w:t>
      </w:r>
      <w:r>
        <w:rPr>
          <w:sz w:val="24"/>
        </w:rPr>
        <w:t>基础。</w:t>
      </w:r>
    </w:p>
    <w:p w14:paraId="65259E34" w14:textId="77777777" w:rsidR="008724BF" w:rsidRDefault="008724BF">
      <w:pPr>
        <w:spacing w:line="400" w:lineRule="exact"/>
        <w:rPr>
          <w:sz w:val="24"/>
        </w:rPr>
      </w:pPr>
    </w:p>
    <w:p w14:paraId="6F331B96" w14:textId="77777777" w:rsidR="008724BF" w:rsidRDefault="008A7C78">
      <w:pPr>
        <w:widowControl/>
        <w:adjustRightInd w:val="0"/>
        <w:snapToGrid w:val="0"/>
        <w:spacing w:before="240" w:after="120" w:line="360" w:lineRule="auto"/>
        <w:jc w:val="center"/>
        <w:outlineLvl w:val="0"/>
        <w:rPr>
          <w:rFonts w:eastAsia="黑体"/>
          <w:bCs/>
          <w:kern w:val="36"/>
          <w:sz w:val="32"/>
          <w:szCs w:val="36"/>
        </w:rPr>
      </w:pPr>
      <w:r>
        <w:rPr>
          <w:rFonts w:ascii="黑体" w:eastAsia="黑体" w:hAnsi="宋体"/>
          <w:bCs/>
          <w:kern w:val="36"/>
          <w:sz w:val="24"/>
          <w:szCs w:val="36"/>
        </w:rPr>
        <w:br w:type="page"/>
      </w:r>
      <w:bookmarkStart w:id="151" w:name="_Toc191816704"/>
      <w:r>
        <w:rPr>
          <w:rFonts w:ascii="Arial" w:eastAsia="黑体" w:hAnsi="Arial" w:cs="Arial" w:hint="eastAsia"/>
          <w:bCs/>
          <w:kern w:val="36"/>
          <w:sz w:val="32"/>
          <w:szCs w:val="36"/>
        </w:rPr>
        <w:lastRenderedPageBreak/>
        <w:t>4</w:t>
      </w:r>
      <w:r>
        <w:rPr>
          <w:rFonts w:ascii="Arial" w:eastAsia="黑体" w:hAnsi="Arial" w:cs="Arial"/>
          <w:b/>
          <w:bCs/>
          <w:kern w:val="36"/>
          <w:sz w:val="32"/>
          <w:szCs w:val="36"/>
        </w:rPr>
        <w:t>三维</w:t>
      </w:r>
      <w:r>
        <w:rPr>
          <w:rFonts w:ascii="Arial" w:eastAsia="黑体" w:hAnsi="Arial" w:cs="Arial" w:hint="eastAsia"/>
          <w:b/>
          <w:bCs/>
          <w:kern w:val="36"/>
          <w:sz w:val="32"/>
          <w:szCs w:val="36"/>
        </w:rPr>
        <w:t>地质模型可视化系统开发</w:t>
      </w:r>
      <w:bookmarkEnd w:id="151"/>
    </w:p>
    <w:p w14:paraId="2E198AB9" w14:textId="77777777" w:rsidR="008724BF" w:rsidRDefault="008A7C78">
      <w:pPr>
        <w:keepNext/>
        <w:keepLines/>
        <w:snapToGrid w:val="0"/>
        <w:spacing w:before="240" w:after="120" w:line="360" w:lineRule="auto"/>
        <w:outlineLvl w:val="1"/>
        <w:rPr>
          <w:rFonts w:eastAsia="黑体"/>
          <w:sz w:val="28"/>
          <w:szCs w:val="32"/>
        </w:rPr>
      </w:pPr>
      <w:bookmarkStart w:id="152" w:name="_Toc191816705"/>
      <w:r>
        <w:rPr>
          <w:rFonts w:eastAsia="黑体" w:hint="eastAsia"/>
          <w:sz w:val="28"/>
          <w:szCs w:val="32"/>
        </w:rPr>
        <w:t>4</w:t>
      </w:r>
      <w:r>
        <w:rPr>
          <w:rFonts w:eastAsia="黑体"/>
          <w:sz w:val="28"/>
          <w:szCs w:val="32"/>
        </w:rPr>
        <w:t>.</w:t>
      </w:r>
      <w:r>
        <w:rPr>
          <w:rFonts w:eastAsia="黑体" w:hint="eastAsia"/>
          <w:sz w:val="28"/>
          <w:szCs w:val="32"/>
        </w:rPr>
        <w:t xml:space="preserve">1 </w:t>
      </w:r>
      <w:r>
        <w:rPr>
          <w:rFonts w:eastAsia="黑体" w:hint="eastAsia"/>
          <w:sz w:val="28"/>
          <w:szCs w:val="32"/>
        </w:rPr>
        <w:t>系统结构及功能</w:t>
      </w:r>
      <w:bookmarkEnd w:id="152"/>
    </w:p>
    <w:p w14:paraId="2281DC32" w14:textId="77777777" w:rsidR="008724BF" w:rsidRDefault="008A7C78">
      <w:pPr>
        <w:jc w:val="center"/>
      </w:pPr>
      <w:r>
        <w:rPr>
          <w:noProof/>
        </w:rPr>
        <w:drawing>
          <wp:inline distT="0" distB="0" distL="0" distR="0" wp14:anchorId="76DC5F2F" wp14:editId="7F3C976A">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图片 1"/>
                    <pic:cNvPicPr>
                      <a:picLocks noChangeAspect="1"/>
                    </pic:cNvPicPr>
                  </pic:nvPicPr>
                  <pic:blipFill>
                    <a:blip r:embed="rId46"/>
                    <a:stretch>
                      <a:fillRect/>
                    </a:stretch>
                  </pic:blipFill>
                  <pic:spPr>
                    <a:xfrm>
                      <a:off x="0" y="0"/>
                      <a:ext cx="5400040" cy="4546600"/>
                    </a:xfrm>
                    <a:prstGeom prst="rect">
                      <a:avLst/>
                    </a:prstGeom>
                  </pic:spPr>
                </pic:pic>
              </a:graphicData>
            </a:graphic>
          </wp:inline>
        </w:drawing>
      </w:r>
    </w:p>
    <w:p w14:paraId="2E8332DA" w14:textId="3811CED9" w:rsidR="008724BF" w:rsidRDefault="008A7C78">
      <w:pPr>
        <w:jc w:val="center"/>
      </w:pPr>
      <w:r>
        <w:rPr>
          <w:rFonts w:hint="eastAsia"/>
        </w:rPr>
        <w:t>图</w:t>
      </w:r>
      <w:r>
        <w:rPr>
          <w:rFonts w:hint="eastAsia"/>
        </w:rPr>
        <w:t>4.1</w:t>
      </w:r>
      <w:r>
        <w:rPr>
          <w:rFonts w:hint="eastAsia"/>
        </w:rPr>
        <w:t>系统架构图</w:t>
      </w:r>
      <w:ins w:id="153" w:author="h" w:date="2025-03-03T10:58:00Z">
        <w:r w:rsidR="005D1BDE">
          <w:rPr>
            <w:rFonts w:hint="eastAsia"/>
          </w:rPr>
          <w:t>（图、表，尽量不要排版在第一行！）</w:t>
        </w:r>
      </w:ins>
    </w:p>
    <w:p w14:paraId="525BCE8A" w14:textId="77777777" w:rsidR="008724BF" w:rsidRDefault="008A7C78">
      <w:pPr>
        <w:adjustRightInd w:val="0"/>
        <w:snapToGrid w:val="0"/>
        <w:spacing w:line="300" w:lineRule="auto"/>
        <w:jc w:val="center"/>
        <w:rPr>
          <w:rFonts w:ascii="Cambria Math" w:hAnsi="Cambria Math"/>
          <w:sz w:val="24"/>
        </w:rPr>
      </w:pPr>
      <w:r>
        <w:rPr>
          <w:color w:val="000000"/>
          <w:szCs w:val="21"/>
        </w:rPr>
        <w:t>Fig.</w:t>
      </w:r>
      <w:r>
        <w:rPr>
          <w:rFonts w:hint="eastAsia"/>
          <w:color w:val="000000"/>
          <w:szCs w:val="21"/>
        </w:rPr>
        <w:t xml:space="preserve"> </w:t>
      </w:r>
      <w:r>
        <w:rPr>
          <w:color w:val="000000"/>
          <w:szCs w:val="21"/>
        </w:rPr>
        <w:t>4.1</w:t>
      </w:r>
      <w:r>
        <w:rPr>
          <w:rFonts w:hint="eastAsia"/>
          <w:color w:val="000000"/>
          <w:szCs w:val="21"/>
        </w:rPr>
        <w:t xml:space="preserve"> </w:t>
      </w:r>
      <w:r>
        <w:rPr>
          <w:color w:val="000000"/>
          <w:szCs w:val="21"/>
        </w:rPr>
        <w:t>System Architecture Diagram</w:t>
      </w:r>
    </w:p>
    <w:p w14:paraId="0AE6F28A" w14:textId="77777777" w:rsidR="008724BF" w:rsidRDefault="008A7C78">
      <w:pPr>
        <w:spacing w:line="400" w:lineRule="exact"/>
        <w:ind w:firstLineChars="200" w:firstLine="480"/>
        <w:rPr>
          <w:sz w:val="24"/>
        </w:rPr>
      </w:pPr>
      <w:r>
        <w:rPr>
          <w:sz w:val="24"/>
        </w:rPr>
        <w:t xml:space="preserve">1. </w:t>
      </w:r>
      <w:r>
        <w:rPr>
          <w:sz w:val="24"/>
        </w:rPr>
        <w:t>系统架构设计</w:t>
      </w:r>
    </w:p>
    <w:p w14:paraId="0885F2E6" w14:textId="77777777" w:rsidR="008724BF" w:rsidRDefault="008A7C78">
      <w:pPr>
        <w:spacing w:line="400" w:lineRule="exact"/>
        <w:ind w:firstLineChars="250" w:firstLine="600"/>
        <w:rPr>
          <w:sz w:val="24"/>
        </w:rPr>
      </w:pPr>
      <w:r>
        <w:rPr>
          <w:sz w:val="24"/>
        </w:rPr>
        <w:t>本系统采用前后端分离设计，前端采用</w:t>
      </w:r>
      <w:r>
        <w:rPr>
          <w:sz w:val="24"/>
        </w:rPr>
        <w:t xml:space="preserve">Vue 3 </w:t>
      </w:r>
      <w:r>
        <w:rPr>
          <w:rFonts w:hint="eastAsia"/>
          <w:sz w:val="24"/>
        </w:rPr>
        <w:t>、</w:t>
      </w:r>
      <w:r>
        <w:rPr>
          <w:sz w:val="24"/>
        </w:rPr>
        <w:t xml:space="preserve">Three.js </w:t>
      </w:r>
      <w:r>
        <w:rPr>
          <w:rFonts w:hint="eastAsia"/>
          <w:sz w:val="24"/>
        </w:rPr>
        <w:t>和</w:t>
      </w:r>
      <w:r>
        <w:rPr>
          <w:sz w:val="24"/>
        </w:rPr>
        <w:t>WebGL</w:t>
      </w:r>
      <w:r>
        <w:rPr>
          <w:sz w:val="24"/>
        </w:rPr>
        <w:t>进行三维可视化渲染</w:t>
      </w:r>
      <w:r>
        <w:rPr>
          <w:sz w:val="24"/>
        </w:rPr>
        <w:fldChar w:fldCharType="begin"/>
      </w:r>
      <w:r>
        <w:rPr>
          <w:sz w:val="24"/>
        </w:rPr>
        <w:instrText xml:space="preserve"> ADDIN ZOTERO_ITEM CSL_CITATION {"citationID":"d7iTRox9","properties":{"formattedCitation":"\\super [75-77]\\nosupersub{}","plainCitation":"[75-77]","noteIndex":0},"citationItems":[{"id":125,"uris":["http://zotero.org/users/local/8clMLtyf/items/Z8S69MF4"]</w:instrText>
      </w:r>
      <w:r>
        <w:rPr>
          <w:rFonts w:hint="eastAsia"/>
          <w:sz w:val="24"/>
        </w:rPr>
        <w:instrText>,"itemData":{"id":125,"type":"thesis","abstract":"</w:instrText>
      </w:r>
      <w:r>
        <w:rPr>
          <w:rFonts w:hint="eastAsia"/>
          <w:sz w:val="24"/>
        </w:rPr>
        <w:instrText>随着我国经济社会的飞速发展</w:instrText>
      </w:r>
      <w:r>
        <w:rPr>
          <w:rFonts w:hint="eastAsia"/>
          <w:sz w:val="24"/>
        </w:rPr>
        <w:instrText>,</w:instrText>
      </w:r>
      <w:r>
        <w:rPr>
          <w:rFonts w:hint="eastAsia"/>
          <w:sz w:val="24"/>
        </w:rPr>
        <w:instrText>我国的公路隧道规模与日俱增。传统人工管理的方式具有信息化程度偏低、显示不直观和管理效率低下等缺点</w:instrText>
      </w:r>
      <w:r>
        <w:rPr>
          <w:rFonts w:hint="eastAsia"/>
          <w:sz w:val="24"/>
        </w:rPr>
        <w:instrText>,</w:instrText>
      </w:r>
      <w:r>
        <w:rPr>
          <w:rFonts w:hint="eastAsia"/>
          <w:sz w:val="24"/>
        </w:rPr>
        <w:instrText>因此需要一种显示直观和信息化程度高的隧道管理系统来提高隧道的管理效率。另一方面</w:instrText>
      </w:r>
      <w:r>
        <w:rPr>
          <w:rFonts w:hint="eastAsia"/>
          <w:sz w:val="24"/>
        </w:rPr>
        <w:instrText>,</w:instrText>
      </w:r>
      <w:r>
        <w:rPr>
          <w:rFonts w:hint="eastAsia"/>
          <w:sz w:val="24"/>
        </w:rPr>
        <w:instrText>随着计算机技术的高速发展</w:instrText>
      </w:r>
      <w:r>
        <w:rPr>
          <w:rFonts w:hint="eastAsia"/>
          <w:sz w:val="24"/>
        </w:rPr>
        <w:instrText>,</w:instrText>
      </w:r>
      <w:r>
        <w:rPr>
          <w:rFonts w:hint="eastAsia"/>
          <w:sz w:val="24"/>
        </w:rPr>
        <w:instrText>特别是</w:instrText>
      </w:r>
      <w:r>
        <w:rPr>
          <w:rFonts w:hint="eastAsia"/>
          <w:sz w:val="24"/>
        </w:rPr>
        <w:instrText>Web</w:instrText>
      </w:r>
      <w:r>
        <w:rPr>
          <w:rFonts w:hint="eastAsia"/>
          <w:sz w:val="24"/>
        </w:rPr>
        <w:instrText>可视化技术和</w:instrText>
      </w:r>
      <w:r>
        <w:rPr>
          <w:rFonts w:hint="eastAsia"/>
          <w:sz w:val="24"/>
        </w:rPr>
        <w:instrText>Web</w:instrText>
      </w:r>
      <w:r>
        <w:rPr>
          <w:rFonts w:hint="eastAsia"/>
          <w:sz w:val="24"/>
        </w:rPr>
        <w:instrText>实时通信技术的发展为显示直观的隧道可视化系统提供了技术基础。本文提出了隧道实时可视化管理系统</w:instrText>
      </w:r>
      <w:r>
        <w:rPr>
          <w:rFonts w:hint="eastAsia"/>
          <w:sz w:val="24"/>
        </w:rPr>
        <w:instrText>,</w:instrText>
      </w:r>
      <w:r>
        <w:rPr>
          <w:rFonts w:hint="eastAsia"/>
          <w:sz w:val="24"/>
        </w:rPr>
        <w:instrText>该系统是一种使用</w:instrText>
      </w:r>
      <w:r>
        <w:rPr>
          <w:rFonts w:hint="eastAsia"/>
          <w:sz w:val="24"/>
        </w:rPr>
        <w:instrText>B/S</w:instrText>
      </w:r>
      <w:r>
        <w:rPr>
          <w:rFonts w:hint="eastAsia"/>
          <w:sz w:val="24"/>
        </w:rPr>
        <w:instrText>模式开发的隧道管理软件</w:instrText>
      </w:r>
      <w:r>
        <w:rPr>
          <w:rFonts w:hint="eastAsia"/>
          <w:sz w:val="24"/>
        </w:rPr>
        <w:instrText>,</w:instrText>
      </w:r>
      <w:r>
        <w:rPr>
          <w:rFonts w:hint="eastAsia"/>
          <w:sz w:val="24"/>
        </w:rPr>
        <w:instrText>软件实现了在三维场景下隧道形变的实时可视化监测和车辆位置的实时可视化监测</w:instrText>
      </w:r>
      <w:r>
        <w:rPr>
          <w:rFonts w:hint="eastAsia"/>
          <w:sz w:val="24"/>
        </w:rPr>
        <w:instrText>,</w:instrText>
      </w:r>
      <w:r>
        <w:rPr>
          <w:rFonts w:hint="eastAsia"/>
          <w:sz w:val="24"/>
        </w:rPr>
        <w:instrText>能够直观地实时管理隧道。同时该软件还具有隧道形变场景和车辆场景重现的功能</w:instrText>
      </w:r>
      <w:r>
        <w:rPr>
          <w:rFonts w:hint="eastAsia"/>
          <w:sz w:val="24"/>
        </w:rPr>
        <w:instrText>,</w:instrText>
      </w:r>
      <w:r>
        <w:rPr>
          <w:rFonts w:hint="eastAsia"/>
          <w:sz w:val="24"/>
        </w:rPr>
        <w:instrText>这对于事后问题的查找和分析具有重要意义。为了方便对隧道整体的监测</w:instrText>
      </w:r>
      <w:r>
        <w:rPr>
          <w:rFonts w:hint="eastAsia"/>
          <w:sz w:val="24"/>
        </w:rPr>
        <w:instrText>,</w:instrText>
      </w:r>
      <w:r>
        <w:rPr>
          <w:rFonts w:hint="eastAsia"/>
          <w:sz w:val="24"/>
        </w:rPr>
        <w:instrText>软件还加入了隧道形变统计和车辆统计的功能。本文的主要工作内容如下</w:instrText>
      </w:r>
      <w:r>
        <w:rPr>
          <w:rFonts w:hint="eastAsia"/>
          <w:sz w:val="24"/>
        </w:rPr>
        <w:instrText>:(1)</w:instrText>
      </w:r>
      <w:r>
        <w:rPr>
          <w:rFonts w:hint="eastAsia"/>
          <w:sz w:val="24"/>
        </w:rPr>
        <w:instrText>基于</w:instrText>
      </w:r>
      <w:r>
        <w:rPr>
          <w:rFonts w:hint="eastAsia"/>
          <w:sz w:val="24"/>
        </w:rPr>
        <w:instrText>Web</w:instrText>
      </w:r>
      <w:r>
        <w:rPr>
          <w:rFonts w:hint="eastAsia"/>
          <w:sz w:val="24"/>
        </w:rPr>
        <w:instrText>的三维场景设计。首先使用三维建模软件</w:instrText>
      </w:r>
      <w:r>
        <w:rPr>
          <w:rFonts w:hint="eastAsia"/>
          <w:sz w:val="24"/>
        </w:rPr>
        <w:instrText>Blender</w:instrText>
      </w:r>
      <w:r>
        <w:rPr>
          <w:rFonts w:hint="eastAsia"/>
          <w:sz w:val="24"/>
        </w:rPr>
        <w:instrText>构建了隧道场景的三维模型并将其导出为</w:instrText>
      </w:r>
      <w:r>
        <w:rPr>
          <w:rFonts w:hint="eastAsia"/>
          <w:sz w:val="24"/>
        </w:rPr>
        <w:instrText>gl TF</w:instrText>
      </w:r>
      <w:r>
        <w:rPr>
          <w:rFonts w:hint="eastAsia"/>
          <w:sz w:val="24"/>
        </w:rPr>
        <w:instrText>文件</w:instrText>
      </w:r>
      <w:r>
        <w:rPr>
          <w:rFonts w:hint="eastAsia"/>
          <w:sz w:val="24"/>
        </w:rPr>
        <w:instrText>;</w:instrText>
      </w:r>
      <w:r>
        <w:rPr>
          <w:rFonts w:hint="eastAsia"/>
          <w:sz w:val="24"/>
        </w:rPr>
        <w:instrText>然后使用基于</w:instrText>
      </w:r>
      <w:r>
        <w:rPr>
          <w:rFonts w:hint="eastAsia"/>
          <w:sz w:val="24"/>
        </w:rPr>
        <w:instrText>WebGL</w:instrText>
      </w:r>
      <w:r>
        <w:rPr>
          <w:rFonts w:hint="eastAsia"/>
          <w:sz w:val="24"/>
        </w:rPr>
        <w:instrText>的</w:instrText>
      </w:r>
      <w:r>
        <w:rPr>
          <w:rFonts w:hint="eastAsia"/>
          <w:sz w:val="24"/>
        </w:rPr>
        <w:instrText>Three.js</w:instrText>
      </w:r>
      <w:r>
        <w:rPr>
          <w:rFonts w:hint="eastAsia"/>
          <w:sz w:val="24"/>
        </w:rPr>
        <w:instrText>技术完成了三维场景在</w:instrText>
      </w:r>
      <w:r>
        <w:rPr>
          <w:rFonts w:hint="eastAsia"/>
          <w:sz w:val="24"/>
        </w:rPr>
        <w:instrText>Web</w:instrText>
      </w:r>
      <w:r>
        <w:rPr>
          <w:rFonts w:hint="eastAsia"/>
          <w:sz w:val="24"/>
        </w:rPr>
        <w:instrText>上的显示</w:instrText>
      </w:r>
      <w:r>
        <w:rPr>
          <w:rFonts w:hint="eastAsia"/>
          <w:sz w:val="24"/>
        </w:rPr>
        <w:instrText>;</w:instrText>
      </w:r>
      <w:r>
        <w:rPr>
          <w:rFonts w:hint="eastAsia"/>
          <w:sz w:val="24"/>
        </w:rPr>
        <w:instrText>最后</w:instrText>
      </w:r>
      <w:r>
        <w:rPr>
          <w:rFonts w:hint="eastAsia"/>
          <w:sz w:val="24"/>
        </w:rPr>
        <w:instrText>,</w:instrText>
      </w:r>
      <w:r>
        <w:rPr>
          <w:rFonts w:hint="eastAsia"/>
          <w:sz w:val="24"/>
        </w:rPr>
        <w:instrText>通过使用骨骼动画的方式</w:instrText>
      </w:r>
      <w:r>
        <w:rPr>
          <w:rFonts w:hint="eastAsia"/>
          <w:sz w:val="24"/>
        </w:rPr>
        <w:instrText>,</w:instrText>
      </w:r>
      <w:r>
        <w:rPr>
          <w:rFonts w:hint="eastAsia"/>
          <w:sz w:val="24"/>
        </w:rPr>
        <w:instrText>实现了隧道形变在</w:instrText>
      </w:r>
      <w:r>
        <w:rPr>
          <w:rFonts w:hint="eastAsia"/>
          <w:sz w:val="24"/>
        </w:rPr>
        <w:instrText>Web</w:instrText>
      </w:r>
      <w:r>
        <w:rPr>
          <w:rFonts w:hint="eastAsia"/>
          <w:sz w:val="24"/>
        </w:rPr>
        <w:instrText>上的显示以及车辆在三维场景中的移动</w:instrText>
      </w:r>
      <w:r>
        <w:rPr>
          <w:rFonts w:hint="eastAsia"/>
          <w:sz w:val="24"/>
        </w:rPr>
        <w:instrText>,</w:instrText>
      </w:r>
      <w:r>
        <w:rPr>
          <w:rFonts w:hint="eastAsia"/>
          <w:sz w:val="24"/>
        </w:rPr>
        <w:instrText>同时对三维场景的加载和渲染进行优化</w:instrText>
      </w:r>
      <w:r>
        <w:rPr>
          <w:rFonts w:hint="eastAsia"/>
          <w:sz w:val="24"/>
        </w:rPr>
        <w:instrText>,</w:instrText>
      </w:r>
      <w:r>
        <w:rPr>
          <w:rFonts w:hint="eastAsia"/>
          <w:sz w:val="24"/>
        </w:rPr>
        <w:instrText>提高了三维场景的加载和渲染效率。</w:instrText>
      </w:r>
      <w:r>
        <w:rPr>
          <w:rFonts w:hint="eastAsia"/>
          <w:sz w:val="24"/>
        </w:rPr>
        <w:instrText>(2)</w:instrText>
      </w:r>
      <w:r>
        <w:rPr>
          <w:rFonts w:hint="eastAsia"/>
          <w:sz w:val="24"/>
        </w:rPr>
        <w:instrText>实时数据传输与用户交互设计。使用</w:instrText>
      </w:r>
      <w:r>
        <w:rPr>
          <w:rFonts w:hint="eastAsia"/>
          <w:sz w:val="24"/>
        </w:rPr>
        <w:instrText>WebSocket</w:instrText>
      </w:r>
      <w:r>
        <w:rPr>
          <w:rFonts w:hint="eastAsia"/>
          <w:sz w:val="24"/>
        </w:rPr>
        <w:instrText>协议在浏览器端和服务器端建立通信</w:instrText>
      </w:r>
      <w:r>
        <w:rPr>
          <w:rFonts w:hint="eastAsia"/>
          <w:sz w:val="24"/>
        </w:rPr>
        <w:instrText>,</w:instrText>
      </w:r>
      <w:r>
        <w:rPr>
          <w:rFonts w:hint="eastAsia"/>
          <w:sz w:val="24"/>
        </w:rPr>
        <w:instrText>使得服务器可以在没有浏览器请求的条件下向浏览器端推送数据</w:instrText>
      </w:r>
      <w:r>
        <w:rPr>
          <w:rFonts w:hint="eastAsia"/>
          <w:sz w:val="24"/>
        </w:rPr>
        <w:instrText>,</w:instrText>
      </w:r>
      <w:r>
        <w:rPr>
          <w:rFonts w:hint="eastAsia"/>
          <w:sz w:val="24"/>
        </w:rPr>
        <w:instrText>为系统整体实现实时形变和实时车辆位置提供了通信基础。同时还设计完成了用户的交互设计</w:instrText>
      </w:r>
      <w:r>
        <w:rPr>
          <w:rFonts w:hint="eastAsia"/>
          <w:sz w:val="24"/>
        </w:rPr>
        <w:instrText>,</w:instrText>
      </w:r>
      <w:r>
        <w:rPr>
          <w:rFonts w:hint="eastAsia"/>
          <w:sz w:val="24"/>
        </w:rPr>
        <w:instrText>如三维场景的平移、旋转和缩放</w:instrText>
      </w:r>
      <w:r>
        <w:rPr>
          <w:rFonts w:hint="eastAsia"/>
          <w:sz w:val="24"/>
        </w:rPr>
        <w:instrText>,</w:instrText>
      </w:r>
      <w:r>
        <w:rPr>
          <w:rFonts w:hint="eastAsia"/>
          <w:sz w:val="24"/>
        </w:rPr>
        <w:instrText>从而提高用户的操作体验。</w:instrText>
      </w:r>
      <w:r>
        <w:rPr>
          <w:rFonts w:hint="eastAsia"/>
          <w:sz w:val="24"/>
        </w:rPr>
        <w:instrText>(3)</w:instrText>
      </w:r>
      <w:r>
        <w:rPr>
          <w:rFonts w:hint="eastAsia"/>
          <w:sz w:val="24"/>
        </w:rPr>
        <w:instrText>隧道实时可视化管理系统的开发。通过对系统的功能分析</w:instrText>
      </w:r>
      <w:r>
        <w:rPr>
          <w:rFonts w:hint="eastAsia"/>
          <w:sz w:val="24"/>
        </w:rPr>
        <w:instrText>,</w:instrText>
      </w:r>
      <w:r>
        <w:rPr>
          <w:rFonts w:hint="eastAsia"/>
          <w:sz w:val="24"/>
        </w:rPr>
        <w:instrText>选择使用</w:instrText>
      </w:r>
      <w:r>
        <w:rPr>
          <w:rFonts w:hint="eastAsia"/>
          <w:sz w:val="24"/>
        </w:rPr>
        <w:instrText>B/S</w:instrText>
      </w:r>
      <w:r>
        <w:rPr>
          <w:rFonts w:hint="eastAsia"/>
          <w:sz w:val="24"/>
        </w:rPr>
        <w:instrText>和前后端分离的模式完成本系统的开发。数据库使用</w:instrText>
      </w:r>
      <w:r>
        <w:rPr>
          <w:rFonts w:hint="eastAsia"/>
          <w:sz w:val="24"/>
        </w:rPr>
        <w:instrText>My SQL</w:instrText>
      </w:r>
      <w:r>
        <w:rPr>
          <w:rFonts w:hint="eastAsia"/>
          <w:sz w:val="24"/>
        </w:rPr>
        <w:instrText>数据库进行数据管理</w:instrText>
      </w:r>
      <w:r>
        <w:rPr>
          <w:rFonts w:hint="eastAsia"/>
          <w:sz w:val="24"/>
        </w:rPr>
        <w:instrText>,</w:instrText>
      </w:r>
      <w:r>
        <w:rPr>
          <w:rFonts w:hint="eastAsia"/>
          <w:sz w:val="24"/>
        </w:rPr>
        <w:instrText>设计物理实体表完成数据存储。后端采用</w:instrText>
      </w:r>
      <w:r>
        <w:rPr>
          <w:rFonts w:hint="eastAsia"/>
          <w:sz w:val="24"/>
        </w:rPr>
        <w:instrText>Spring Boot</w:instrText>
      </w:r>
      <w:r>
        <w:rPr>
          <w:rFonts w:hint="eastAsia"/>
          <w:sz w:val="24"/>
        </w:rPr>
        <w:instrText>框架和</w:instrText>
      </w:r>
      <w:r>
        <w:rPr>
          <w:rFonts w:hint="eastAsia"/>
          <w:sz w:val="24"/>
        </w:rPr>
        <w:instrText>My Batis Plus</w:instrText>
      </w:r>
      <w:r>
        <w:rPr>
          <w:rFonts w:hint="eastAsia"/>
          <w:sz w:val="24"/>
        </w:rPr>
        <w:instrText>框架构建了服务器端程序</w:instrText>
      </w:r>
      <w:r>
        <w:rPr>
          <w:rFonts w:hint="eastAsia"/>
          <w:sz w:val="24"/>
        </w:rPr>
        <w:instrText>,</w:instrText>
      </w:r>
      <w:r>
        <w:rPr>
          <w:rFonts w:hint="eastAsia"/>
          <w:sz w:val="24"/>
        </w:rPr>
        <w:instrText>使用</w:instrText>
      </w:r>
      <w:r>
        <w:rPr>
          <w:rFonts w:hint="eastAsia"/>
          <w:sz w:val="24"/>
        </w:rPr>
        <w:instrText>MVC</w:instrText>
      </w:r>
      <w:r>
        <w:rPr>
          <w:rFonts w:hint="eastAsia"/>
          <w:sz w:val="24"/>
        </w:rPr>
        <w:instrText>分层开发思想</w:instrText>
      </w:r>
      <w:r>
        <w:rPr>
          <w:rFonts w:hint="eastAsia"/>
          <w:sz w:val="24"/>
        </w:rPr>
        <w:instrText>,</w:instrText>
      </w:r>
      <w:r>
        <w:rPr>
          <w:rFonts w:hint="eastAsia"/>
          <w:sz w:val="24"/>
        </w:rPr>
        <w:instrText>完成实时数据的处理。前端使用</w:instrText>
      </w:r>
      <w:r>
        <w:rPr>
          <w:rFonts w:hint="eastAsia"/>
          <w:sz w:val="24"/>
        </w:rPr>
        <w:instrText>Vue</w:instrText>
      </w:r>
      <w:r>
        <w:rPr>
          <w:rFonts w:hint="eastAsia"/>
          <w:sz w:val="24"/>
        </w:rPr>
        <w:instrText>框架、</w:instrText>
      </w:r>
      <w:r>
        <w:rPr>
          <w:rFonts w:hint="eastAsia"/>
          <w:sz w:val="24"/>
        </w:rPr>
        <w:instrText>Element UI</w:instrText>
      </w:r>
      <w:r>
        <w:rPr>
          <w:rFonts w:hint="eastAsia"/>
          <w:sz w:val="24"/>
        </w:rPr>
        <w:instrText>组件和</w:instrText>
      </w:r>
      <w:r>
        <w:rPr>
          <w:rFonts w:hint="eastAsia"/>
          <w:sz w:val="24"/>
        </w:rPr>
        <w:instrText>Echarts</w:instrText>
      </w:r>
      <w:r>
        <w:rPr>
          <w:rFonts w:hint="eastAsia"/>
          <w:sz w:val="24"/>
        </w:rPr>
        <w:instrText>组件搭建了前端页面</w:instrText>
      </w:r>
      <w:r>
        <w:rPr>
          <w:rFonts w:hint="eastAsia"/>
          <w:sz w:val="24"/>
        </w:rPr>
        <w:instrText>,</w:instrText>
      </w:r>
      <w:r>
        <w:rPr>
          <w:rFonts w:hint="eastAsia"/>
          <w:sz w:val="24"/>
        </w:rPr>
        <w:instrText>完成前端三维场景和数据的可视化。本文设计的隧道实时可视化管理系统</w:instrText>
      </w:r>
      <w:r>
        <w:rPr>
          <w:rFonts w:hint="eastAsia"/>
          <w:sz w:val="24"/>
        </w:rPr>
        <w:instrText>,</w:instrText>
      </w:r>
      <w:r>
        <w:rPr>
          <w:rFonts w:hint="eastAsia"/>
          <w:sz w:val="24"/>
        </w:rPr>
        <w:instrText>不仅能够实时显示当前时刻隧道的内部场景信息</w:instrText>
      </w:r>
      <w:r>
        <w:rPr>
          <w:rFonts w:hint="eastAsia"/>
          <w:sz w:val="24"/>
        </w:rPr>
        <w:instrText>,</w:instrText>
      </w:r>
      <w:r>
        <w:rPr>
          <w:rFonts w:hint="eastAsia"/>
          <w:sz w:val="24"/>
        </w:rPr>
        <w:instrText>还能对隧道的历史场景进行可视化重现</w:instrText>
      </w:r>
      <w:r>
        <w:rPr>
          <w:rFonts w:hint="eastAsia"/>
          <w:sz w:val="24"/>
        </w:rPr>
        <w:instrText>,</w:instrText>
      </w:r>
      <w:r>
        <w:rPr>
          <w:rFonts w:hint="eastAsia"/>
          <w:sz w:val="24"/>
        </w:rPr>
        <w:instrText>有效提高了隧道的管理效率。</w:instrText>
      </w:r>
      <w:r>
        <w:rPr>
          <w:rFonts w:hint="eastAsia"/>
          <w:sz w:val="24"/>
        </w:rPr>
        <w:instrText>","genre":"</w:instrText>
      </w:r>
      <w:r>
        <w:rPr>
          <w:rFonts w:hint="eastAsia"/>
          <w:sz w:val="24"/>
        </w:rPr>
        <w:instrText>硕士学位论文</w:instrText>
      </w:r>
      <w:r>
        <w:rPr>
          <w:rFonts w:hint="eastAsia"/>
          <w:sz w:val="24"/>
        </w:rPr>
        <w:instrText xml:space="preserve">","language":"zh-CN","note":"DOI: 10.27005/d.cnki.gdzku.2021.003741\nmajor: </w:instrText>
      </w:r>
      <w:r>
        <w:rPr>
          <w:rFonts w:hint="eastAsia"/>
          <w:sz w:val="24"/>
        </w:rPr>
        <w:instrText>工程硕士（专业学位）</w:instrText>
      </w:r>
      <w:r>
        <w:rPr>
          <w:rFonts w:hint="eastAsia"/>
          <w:sz w:val="24"/>
        </w:rPr>
        <w:instrText xml:space="preserve">\ndownload: 1321\nalbum: </w:instrText>
      </w:r>
      <w:r>
        <w:rPr>
          <w:rFonts w:hint="eastAsia"/>
          <w:sz w:val="24"/>
        </w:rPr>
        <w:instrText>工程科技Ⅱ辑</w:instrText>
      </w:r>
      <w:r>
        <w:rPr>
          <w:rFonts w:hint="eastAsia"/>
          <w:sz w:val="24"/>
        </w:rPr>
        <w:instrText>;</w:instrText>
      </w:r>
      <w:r>
        <w:rPr>
          <w:rFonts w:hint="eastAsia"/>
          <w:sz w:val="24"/>
        </w:rPr>
        <w:instrText>信息科技</w:instrText>
      </w:r>
      <w:r>
        <w:rPr>
          <w:rFonts w:hint="eastAsia"/>
          <w:sz w:val="24"/>
        </w:rPr>
        <w:instrText>\nCLC: TP393.09;U457\ndbcode: CMFD\ndbname: CMFD202201\nfilename: 1021748608.nh","number-of-pages":"88","publisher":"</w:instrText>
      </w:r>
      <w:r>
        <w:rPr>
          <w:rFonts w:hint="eastAsia"/>
          <w:sz w:val="24"/>
        </w:rPr>
        <w:instrText>电子科技大学</w:instrText>
      </w:r>
      <w:r>
        <w:rPr>
          <w:rFonts w:hint="eastAsia"/>
          <w:sz w:val="24"/>
        </w:rPr>
        <w:instrText>","source":"CNKI","title":"</w:instrText>
      </w:r>
      <w:r>
        <w:rPr>
          <w:rFonts w:hint="eastAsia"/>
          <w:sz w:val="24"/>
        </w:rPr>
        <w:instrText>基于</w:instrText>
      </w:r>
      <w:r>
        <w:rPr>
          <w:rFonts w:hint="eastAsia"/>
          <w:sz w:val="24"/>
        </w:rPr>
        <w:instrText>Web</w:instrText>
      </w:r>
      <w:r>
        <w:rPr>
          <w:rFonts w:hint="eastAsia"/>
          <w:sz w:val="24"/>
        </w:rPr>
        <w:instrText>的隧道实时可视化管理系统设计与实现</w:instrText>
      </w:r>
      <w:r>
        <w:rPr>
          <w:rFonts w:hint="eastAsia"/>
          <w:sz w:val="24"/>
        </w:rPr>
        <w:instrText>","URL":"https://doi.org/10.27005/d.cnki.gdzku.2021.003741","author":[{"literal":"</w:instrText>
      </w:r>
      <w:r>
        <w:rPr>
          <w:rFonts w:hint="eastAsia"/>
          <w:sz w:val="24"/>
        </w:rPr>
        <w:instrText>张羽西</w:instrText>
      </w:r>
      <w:r>
        <w:rPr>
          <w:rFonts w:hint="eastAsia"/>
          <w:sz w:val="24"/>
        </w:rPr>
        <w:instrText>"}],"contributor":[{"literal":"</w:instrText>
      </w:r>
      <w:r>
        <w:rPr>
          <w:rFonts w:hint="eastAsia"/>
          <w:sz w:val="24"/>
        </w:rPr>
        <w:instrText>李绍荣</w:instrText>
      </w:r>
      <w:r>
        <w:rPr>
          <w:rFonts w:hint="eastAsia"/>
          <w:sz w:val="24"/>
        </w:rPr>
        <w:instrText>"}],"accessed":{"date-parts":[["2025",2,25]]},"issued":{"date-parts":[["2022"]]}}},{"id":124,"uris":["http://zotero.org/users/local/8clMLtyf/items/68NSMY9E"],"itemData":{"id":124,"type":"article-journal","abstract":"</w:instrText>
      </w:r>
      <w:r>
        <w:rPr>
          <w:rFonts w:hint="eastAsia"/>
          <w:sz w:val="24"/>
        </w:rPr>
        <w:instrText>针对目前水利工程施工阶段工程建管平台功能设置与行业联系不紧密、工程参建各方业务彼此孤立、三维可视化场景功能单一及加载速度慢、</w:instrText>
      </w:r>
      <w:r>
        <w:rPr>
          <w:rFonts w:hint="eastAsia"/>
          <w:sz w:val="24"/>
        </w:rPr>
        <w:instrText xml:space="preserve"> BIM</w:instrText>
      </w:r>
      <w:r>
        <w:rPr>
          <w:rFonts w:hint="eastAsia"/>
          <w:sz w:val="24"/>
        </w:rPr>
        <w:instrText>与其他技术手段结合较弱等问题，提出了以</w:instrText>
      </w:r>
      <w:r>
        <w:rPr>
          <w:rFonts w:hint="eastAsia"/>
          <w:sz w:val="24"/>
        </w:rPr>
        <w:instrText>Cesium.js+Three.js</w:instrText>
      </w:r>
      <w:r>
        <w:rPr>
          <w:rFonts w:hint="eastAsia"/>
          <w:sz w:val="24"/>
        </w:rPr>
        <w:instrText>前端融合框架为基础，以任务流程为主线，采用</w:instrText>
      </w:r>
      <w:r>
        <w:rPr>
          <w:rFonts w:hint="eastAsia"/>
          <w:sz w:val="24"/>
        </w:rPr>
        <w:instrText>BIM+GIS+IoT</w:instrText>
      </w:r>
      <w:r>
        <w:rPr>
          <w:rFonts w:hint="eastAsia"/>
          <w:sz w:val="24"/>
        </w:rPr>
        <w:instrText>技术搭建符合行业内功能特色的建管平台开发技术路线。以北京市密云水库改造消隐工程为实施点，自主研发了包含四级架构、三大模块、</w:instrText>
      </w:r>
      <w:r>
        <w:rPr>
          <w:rFonts w:hint="eastAsia"/>
          <w:sz w:val="24"/>
        </w:rPr>
        <w:instrText>12</w:instrText>
      </w:r>
      <w:r>
        <w:rPr>
          <w:rFonts w:hint="eastAsia"/>
          <w:sz w:val="24"/>
        </w:rPr>
        <w:instrText>大功能点的基于</w:instrText>
      </w:r>
      <w:r>
        <w:rPr>
          <w:rFonts w:hint="eastAsia"/>
          <w:sz w:val="24"/>
        </w:rPr>
        <w:instrText>BIM</w:instrText>
      </w:r>
      <w:r>
        <w:rPr>
          <w:rFonts w:hint="eastAsia"/>
          <w:sz w:val="24"/>
        </w:rPr>
        <w:instrText>的工程建设管理平台，实现了以工程参建各方协作流程为主线的工程建管模式，充分融合扩展了</w:instrText>
      </w:r>
      <w:r>
        <w:rPr>
          <w:rFonts w:hint="eastAsia"/>
          <w:sz w:val="24"/>
        </w:rPr>
        <w:instrText>BIM+GIS+IoT</w:instrText>
      </w:r>
      <w:r>
        <w:rPr>
          <w:rFonts w:hint="eastAsia"/>
          <w:sz w:val="24"/>
        </w:rPr>
        <w:instrText>的核心技术应用。该平台目前已经上线使用，通过各参建方协同、工程资料档案管理、进度</w:instrText>
      </w:r>
      <w:r>
        <w:rPr>
          <w:rFonts w:hint="eastAsia"/>
          <w:sz w:val="24"/>
        </w:rPr>
        <w:instrText>/</w:instrText>
      </w:r>
      <w:r>
        <w:rPr>
          <w:rFonts w:hint="eastAsia"/>
          <w:sz w:val="24"/>
        </w:rPr>
        <w:instrText>质量管理及物资码、智慧工地、</w:instrText>
      </w:r>
      <w:r>
        <w:rPr>
          <w:rFonts w:hint="eastAsia"/>
          <w:sz w:val="24"/>
        </w:rPr>
        <w:instrText>VR</w:instrText>
      </w:r>
      <w:r>
        <w:rPr>
          <w:rFonts w:hint="eastAsia"/>
          <w:sz w:val="24"/>
        </w:rPr>
        <w:instrText>等可视化应用，提升了工程建设管理效率，确保了工程按时按质完成，降低了</w:instrText>
      </w:r>
      <w:r>
        <w:rPr>
          <w:rFonts w:hint="eastAsia"/>
          <w:sz w:val="24"/>
        </w:rPr>
        <w:instrText>20%</w:instrText>
      </w:r>
      <w:r>
        <w:rPr>
          <w:rFonts w:hint="eastAsia"/>
          <w:sz w:val="24"/>
        </w:rPr>
        <w:instrText>的人力成本。相对于其他平台，</w:instrText>
      </w:r>
      <w:r>
        <w:rPr>
          <w:rFonts w:hint="eastAsia"/>
          <w:sz w:val="24"/>
        </w:rPr>
        <w:instrText>BIM+GIS+IoT+VR</w:instrText>
      </w:r>
      <w:r>
        <w:rPr>
          <w:rFonts w:hint="eastAsia"/>
          <w:sz w:val="24"/>
        </w:rPr>
        <w:instrText>融合度高，可视化场景应用点及交互效果丰富，在采用</w:instrText>
      </w:r>
      <w:r>
        <w:rPr>
          <w:rFonts w:hint="eastAsia"/>
          <w:sz w:val="24"/>
        </w:rPr>
        <w:instrText>Cesium.js</w:instrText>
      </w:r>
      <w:r>
        <w:rPr>
          <w:rFonts w:hint="eastAsia"/>
          <w:sz w:val="24"/>
        </w:rPr>
        <w:instrText>与</w:instrText>
      </w:r>
      <w:r>
        <w:rPr>
          <w:rFonts w:hint="eastAsia"/>
          <w:sz w:val="24"/>
        </w:rPr>
        <w:instrText>Three.js</w:instrText>
      </w:r>
      <w:r>
        <w:rPr>
          <w:rFonts w:hint="eastAsia"/>
          <w:sz w:val="24"/>
        </w:rPr>
        <w:instrText>融合的前端框架下，加载速度提高了</w:instrText>
      </w:r>
      <w:r>
        <w:rPr>
          <w:rFonts w:hint="eastAsia"/>
          <w:sz w:val="24"/>
        </w:rPr>
        <w:instrText>50%</w:instrText>
      </w:r>
      <w:r>
        <w:rPr>
          <w:rFonts w:hint="eastAsia"/>
          <w:sz w:val="24"/>
        </w:rPr>
        <w:instrText>以上，在实际工程中发挥了巨大的实用作用。</w:instrText>
      </w:r>
      <w:r>
        <w:rPr>
          <w:rFonts w:hint="eastAsia"/>
          <w:sz w:val="24"/>
        </w:rPr>
        <w:instrText>","container-title":"</w:instrText>
      </w:r>
      <w:r>
        <w:rPr>
          <w:rFonts w:hint="eastAsia"/>
          <w:sz w:val="24"/>
        </w:rPr>
        <w:instrText>水利水电技术（中英文）</w:instrText>
      </w:r>
      <w:r>
        <w:rPr>
          <w:rFonts w:hint="eastAsia"/>
          <w:sz w:val="24"/>
        </w:rPr>
        <w:instrText xml:space="preserve">","DOI":"10.13928/j.cnki.wrahe.2022.11.004","issue":"11","language":"zh-CN","note":"foundation: </w:instrText>
      </w:r>
      <w:r>
        <w:rPr>
          <w:rFonts w:hint="eastAsia"/>
          <w:sz w:val="24"/>
        </w:rPr>
        <w:instrText>国家重点研发计划项目</w:instrText>
      </w:r>
      <w:r>
        <w:rPr>
          <w:rFonts w:hint="eastAsia"/>
          <w:sz w:val="24"/>
        </w:rPr>
        <w:instrText>(2016YFC0401404)</w:instrText>
      </w:r>
      <w:r>
        <w:rPr>
          <w:rFonts w:hint="eastAsia"/>
          <w:sz w:val="24"/>
        </w:rPr>
        <w:instrText>；</w:instrText>
      </w:r>
      <w:r>
        <w:rPr>
          <w:rFonts w:hint="eastAsia"/>
          <w:sz w:val="24"/>
        </w:rPr>
        <w:instrText xml:space="preserve"> </w:instrText>
      </w:r>
      <w:r>
        <w:rPr>
          <w:rFonts w:hint="eastAsia"/>
          <w:sz w:val="24"/>
        </w:rPr>
        <w:instrText>北京市科技计划项目</w:instrText>
      </w:r>
      <w:r>
        <w:rPr>
          <w:rFonts w:hint="eastAsia"/>
          <w:sz w:val="24"/>
        </w:rPr>
        <w:instrText>(Z161100004516015)</w:instrText>
      </w:r>
      <w:r>
        <w:rPr>
          <w:rFonts w:hint="eastAsia"/>
          <w:sz w:val="24"/>
        </w:rPr>
        <w:instrText>；</w:instrText>
      </w:r>
      <w:r>
        <w:rPr>
          <w:rFonts w:hint="eastAsia"/>
          <w:sz w:val="24"/>
        </w:rPr>
        <w:instrText xml:space="preserve">\ndownload: 1525\nalbum: </w:instrText>
      </w:r>
      <w:r>
        <w:rPr>
          <w:rFonts w:hint="eastAsia"/>
          <w:sz w:val="24"/>
        </w:rPr>
        <w:instrText>工程科技Ⅱ辑</w:instrText>
      </w:r>
      <w:r>
        <w:rPr>
          <w:rFonts w:hint="eastAsia"/>
          <w:sz w:val="24"/>
        </w:rPr>
        <w:instrText>\nCLC: TV51\ndbcode: CJFQ\ndbname: CJFDLAST2023\nfilename: SJWJ202211004","page":"37-49","source":"CNKI","title":"</w:instrText>
      </w:r>
      <w:r>
        <w:rPr>
          <w:rFonts w:hint="eastAsia"/>
          <w:sz w:val="24"/>
        </w:rPr>
        <w:instrText>基于</w:instrText>
      </w:r>
      <w:r>
        <w:rPr>
          <w:rFonts w:hint="eastAsia"/>
          <w:sz w:val="24"/>
        </w:rPr>
        <w:instrText>BIM</w:instrText>
      </w:r>
      <w:r>
        <w:rPr>
          <w:rFonts w:hint="eastAsia"/>
          <w:sz w:val="24"/>
        </w:rPr>
        <w:instrText>的水利工程建设管理平台研究及应用</w:instrText>
      </w:r>
      <w:r>
        <w:rPr>
          <w:rFonts w:hint="eastAsia"/>
          <w:sz w:val="24"/>
        </w:rPr>
        <w:instrText>","volume":"53","author":[{"literal":"</w:instrText>
      </w:r>
      <w:r>
        <w:rPr>
          <w:rFonts w:hint="eastAsia"/>
          <w:sz w:val="24"/>
        </w:rPr>
        <w:instrText>代进雄</w:instrText>
      </w:r>
      <w:r>
        <w:rPr>
          <w:rFonts w:hint="eastAsia"/>
          <w:sz w:val="24"/>
        </w:rPr>
        <w:instrText>"},{"literal":"</w:instrText>
      </w:r>
      <w:r>
        <w:rPr>
          <w:rFonts w:hint="eastAsia"/>
          <w:sz w:val="24"/>
        </w:rPr>
        <w:instrText>蒋奇</w:instrText>
      </w:r>
      <w:r>
        <w:rPr>
          <w:rFonts w:hint="eastAsia"/>
          <w:sz w:val="24"/>
        </w:rPr>
        <w:instrText>"},{"literal":"</w:instrText>
      </w:r>
      <w:r>
        <w:rPr>
          <w:rFonts w:hint="eastAsia"/>
          <w:sz w:val="24"/>
        </w:rPr>
        <w:instrText>俞锋</w:instrText>
      </w:r>
      <w:r>
        <w:rPr>
          <w:rFonts w:hint="eastAsia"/>
          <w:sz w:val="24"/>
        </w:rPr>
        <w:instrText>"},{"literal":"</w:instrText>
      </w:r>
      <w:r>
        <w:rPr>
          <w:rFonts w:hint="eastAsia"/>
          <w:sz w:val="24"/>
        </w:rPr>
        <w:instrText>杨晓蕾</w:instrText>
      </w:r>
      <w:r>
        <w:rPr>
          <w:rFonts w:hint="eastAsia"/>
          <w:sz w:val="24"/>
        </w:rPr>
        <w:instrText>"},{"literal":"</w:instrText>
      </w:r>
      <w:r>
        <w:rPr>
          <w:rFonts w:hint="eastAsia"/>
          <w:sz w:val="24"/>
        </w:rPr>
        <w:instrText>张秋建</w:instrText>
      </w:r>
      <w:r>
        <w:rPr>
          <w:rFonts w:hint="eastAsia"/>
          <w:sz w:val="24"/>
        </w:rPr>
        <w:instrText>"},{"literal":"</w:instrText>
      </w:r>
      <w:r>
        <w:rPr>
          <w:rFonts w:hint="eastAsia"/>
          <w:sz w:val="24"/>
        </w:rPr>
        <w:instrText>仇彬逻</w:instrText>
      </w:r>
      <w:r>
        <w:rPr>
          <w:rFonts w:hint="eastAsia"/>
          <w:sz w:val="24"/>
        </w:rPr>
        <w:instrText>"},{"literal":"</w:instrText>
      </w:r>
      <w:r>
        <w:rPr>
          <w:rFonts w:hint="eastAsia"/>
          <w:sz w:val="24"/>
        </w:rPr>
        <w:instrText>刘燕</w:instrText>
      </w:r>
      <w:r>
        <w:rPr>
          <w:rFonts w:hint="eastAsia"/>
          <w:sz w:val="24"/>
        </w:rPr>
        <w:instrText>"}],"issued":{"date-parts":[["2022"]]}}},{"id":123,"uris":["http://zotero.org/users/local/8clMLtyf/items/FQPELI5W"],"itemData":{"id":123,"type":"thesis","abstract":"</w:instrText>
      </w:r>
      <w:r>
        <w:rPr>
          <w:rFonts w:hint="eastAsia"/>
          <w:sz w:val="24"/>
        </w:rPr>
        <w:instrText>制造业作为国民经济的主体</w:instrText>
      </w:r>
      <w:r>
        <w:rPr>
          <w:rFonts w:hint="eastAsia"/>
          <w:sz w:val="24"/>
        </w:rPr>
        <w:instrText>,</w:instrText>
      </w:r>
      <w:r>
        <w:rPr>
          <w:rFonts w:hint="eastAsia"/>
          <w:sz w:val="24"/>
        </w:rPr>
        <w:instrText>在国家发展规划中占有极其重要的地位。智能制造作为“中国制造</w:instrText>
      </w:r>
      <w:r>
        <w:rPr>
          <w:rFonts w:hint="eastAsia"/>
          <w:sz w:val="24"/>
        </w:rPr>
        <w:instrText>2025</w:instrText>
      </w:r>
      <w:r>
        <w:rPr>
          <w:rFonts w:hint="eastAsia"/>
          <w:sz w:val="24"/>
        </w:rPr>
        <w:instrText>”的核心战略目标之一更是受到了国内外学术界和企业的广泛关注。数字孪生技术作为实现智能制造的重要技术手段之一</w:instrText>
      </w:r>
      <w:r>
        <w:rPr>
          <w:rFonts w:hint="eastAsia"/>
          <w:sz w:val="24"/>
        </w:rPr>
        <w:instrText>,</w:instrText>
      </w:r>
      <w:r>
        <w:rPr>
          <w:rFonts w:hint="eastAsia"/>
          <w:sz w:val="24"/>
        </w:rPr>
        <w:instrText>主要依托于物理工厂和数字化虚拟工厂信息交互融合达到车间生产智能化的目标</w:instrText>
      </w:r>
      <w:r>
        <w:rPr>
          <w:rFonts w:hint="eastAsia"/>
          <w:sz w:val="24"/>
        </w:rPr>
        <w:instrText>,</w:instrText>
      </w:r>
      <w:r>
        <w:rPr>
          <w:rFonts w:hint="eastAsia"/>
          <w:sz w:val="24"/>
        </w:rPr>
        <w:instrText>数字孪生的本质是数据在物理空间和信息空间的双向映射。自数字孪生车间概念提出以来</w:instrText>
      </w:r>
      <w:r>
        <w:rPr>
          <w:rFonts w:hint="eastAsia"/>
          <w:sz w:val="24"/>
        </w:rPr>
        <w:instrText>,</w:instrText>
      </w:r>
      <w:r>
        <w:rPr>
          <w:rFonts w:hint="eastAsia"/>
          <w:sz w:val="24"/>
        </w:rPr>
        <w:instrText>以数字孪生为主要技术手段开发的智能制造系统研究的数量近些年来呈爆发式增长</w:instrText>
      </w:r>
      <w:r>
        <w:rPr>
          <w:rFonts w:hint="eastAsia"/>
          <w:sz w:val="24"/>
        </w:rPr>
        <w:instrText>,</w:instrText>
      </w:r>
      <w:r>
        <w:rPr>
          <w:rFonts w:hint="eastAsia"/>
          <w:sz w:val="24"/>
        </w:rPr>
        <w:instrText>但投入产线实际应用的却寥寥无几</w:instrText>
      </w:r>
      <w:r>
        <w:rPr>
          <w:rFonts w:hint="eastAsia"/>
          <w:sz w:val="24"/>
        </w:rPr>
        <w:instrText>,</w:instrText>
      </w:r>
      <w:r>
        <w:rPr>
          <w:rFonts w:hint="eastAsia"/>
          <w:sz w:val="24"/>
        </w:rPr>
        <w:instrText>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w:instrText>
      </w:r>
      <w:r>
        <w:rPr>
          <w:rFonts w:hint="eastAsia"/>
          <w:sz w:val="24"/>
        </w:rPr>
        <w:instrText>,</w:instrText>
      </w:r>
      <w:r>
        <w:rPr>
          <w:rFonts w:hint="eastAsia"/>
          <w:sz w:val="24"/>
        </w:rPr>
        <w:instrText>针对当前数字孪生系统仅在大型企业和高精尖技术研究中使用广泛</w:instrText>
      </w:r>
      <w:r>
        <w:rPr>
          <w:rFonts w:hint="eastAsia"/>
          <w:sz w:val="24"/>
        </w:rPr>
        <w:instrText>,</w:instrText>
      </w:r>
      <w:r>
        <w:rPr>
          <w:rFonts w:hint="eastAsia"/>
          <w:sz w:val="24"/>
        </w:rPr>
        <w:instrText>在中小型企业中无法快速普及的现状</w:instrText>
      </w:r>
      <w:r>
        <w:rPr>
          <w:rFonts w:hint="eastAsia"/>
          <w:sz w:val="24"/>
        </w:rPr>
        <w:instrText>,</w:instrText>
      </w:r>
      <w:r>
        <w:rPr>
          <w:rFonts w:hint="eastAsia"/>
          <w:sz w:val="24"/>
        </w:rPr>
        <w:instrText>本文提出了云平台下以服务租赁方式应用推广车间数字孪生系统的方案。设计了部署在云平台上的车间数字孪生系统结构</w:instrText>
      </w:r>
      <w:r>
        <w:rPr>
          <w:rFonts w:hint="eastAsia"/>
          <w:sz w:val="24"/>
        </w:rPr>
        <w:instrText>,</w:instrText>
      </w:r>
      <w:r>
        <w:rPr>
          <w:rFonts w:hint="eastAsia"/>
          <w:sz w:val="24"/>
        </w:rPr>
        <w:instrText>提出了云平台下多源异构的数据采集、传输及管理方法和模型动态加载配置方法</w:instrText>
      </w:r>
      <w:r>
        <w:rPr>
          <w:rFonts w:hint="eastAsia"/>
          <w:sz w:val="24"/>
        </w:rPr>
        <w:instrText>,</w:instrText>
      </w:r>
      <w:r>
        <w:rPr>
          <w:rFonts w:hint="eastAsia"/>
          <w:sz w:val="24"/>
        </w:rPr>
        <w:instrText>为未来的车间数字孪生系统开发维护管理模式提供了一些新的思考。针对工业车间数据采集传输方面的问题</w:instrText>
      </w:r>
      <w:r>
        <w:rPr>
          <w:rFonts w:hint="eastAsia"/>
          <w:sz w:val="24"/>
        </w:rPr>
        <w:instrText>,</w:instrText>
      </w:r>
      <w:r>
        <w:rPr>
          <w:rFonts w:hint="eastAsia"/>
          <w:sz w:val="24"/>
        </w:rPr>
        <w:instrText>本文建立了结合</w:instrText>
      </w:r>
      <w:r>
        <w:rPr>
          <w:rFonts w:hint="eastAsia"/>
          <w:sz w:val="24"/>
        </w:rPr>
        <w:instrText>MQTT</w:instrText>
      </w:r>
      <w:r>
        <w:rPr>
          <w:rFonts w:hint="eastAsia"/>
          <w:sz w:val="24"/>
        </w:rPr>
        <w:instrText>代理的</w:instrText>
      </w:r>
      <w:r>
        <w:rPr>
          <w:rFonts w:hint="eastAsia"/>
          <w:sz w:val="24"/>
        </w:rPr>
        <w:instrText>OPC UA</w:instrText>
      </w:r>
      <w:r>
        <w:rPr>
          <w:rFonts w:hint="eastAsia"/>
          <w:sz w:val="24"/>
        </w:rPr>
        <w:instrText>订阅发布模式的数据采集传输方案</w:instrText>
      </w:r>
      <w:r>
        <w:rPr>
          <w:rFonts w:hint="eastAsia"/>
          <w:sz w:val="24"/>
        </w:rPr>
        <w:instrText>,</w:instrText>
      </w:r>
      <w:r>
        <w:rPr>
          <w:rFonts w:hint="eastAsia"/>
          <w:sz w:val="24"/>
        </w:rPr>
        <w:instrText>采用</w:instrText>
      </w:r>
      <w:r>
        <w:rPr>
          <w:rFonts w:hint="eastAsia"/>
          <w:sz w:val="24"/>
        </w:rPr>
        <w:instrText>My SQL</w:instrText>
      </w:r>
      <w:r>
        <w:rPr>
          <w:rFonts w:hint="eastAsia"/>
          <w:sz w:val="24"/>
        </w:rPr>
        <w:instrText>作为共享数据库存储管理数据。结合了</w:instrText>
      </w:r>
      <w:r>
        <w:rPr>
          <w:rFonts w:hint="eastAsia"/>
          <w:sz w:val="24"/>
        </w:rPr>
        <w:instrText>OPC UA</w:instrText>
      </w:r>
      <w:r>
        <w:rPr>
          <w:rFonts w:hint="eastAsia"/>
          <w:sz w:val="24"/>
        </w:rPr>
        <w:instrText>协议更快速、更安全和更灵活的优势以及</w:instrText>
      </w:r>
      <w:r>
        <w:rPr>
          <w:rFonts w:hint="eastAsia"/>
          <w:sz w:val="24"/>
        </w:rPr>
        <w:instrText>MQTT</w:instrText>
      </w:r>
      <w:r>
        <w:rPr>
          <w:rFonts w:hint="eastAsia"/>
          <w:sz w:val="24"/>
        </w:rPr>
        <w:instrText>协议扁平化的数据传输管理以及按主题的订阅发布模式</w:instrText>
      </w:r>
      <w:r>
        <w:rPr>
          <w:rFonts w:hint="eastAsia"/>
          <w:sz w:val="24"/>
        </w:rPr>
        <w:instrText>,</w:instrText>
      </w:r>
      <w:r>
        <w:rPr>
          <w:rFonts w:hint="eastAsia"/>
          <w:sz w:val="24"/>
        </w:rPr>
        <w:instrText>在物理车间与虚拟车间融合交互过程中</w:instrText>
      </w:r>
      <w:r>
        <w:rPr>
          <w:rFonts w:hint="eastAsia"/>
          <w:sz w:val="24"/>
        </w:rPr>
        <w:instrText>,</w:instrText>
      </w:r>
      <w:r>
        <w:rPr>
          <w:rFonts w:hint="eastAsia"/>
          <w:sz w:val="24"/>
        </w:rPr>
        <w:instrText>保障了孪生数据传输的稳定性和可靠性。为了对云化的车间数字孪生系统提供通用的监控仿真服务</w:instrText>
      </w:r>
      <w:r>
        <w:rPr>
          <w:rFonts w:hint="eastAsia"/>
          <w:sz w:val="24"/>
        </w:rPr>
        <w:instrText>,</w:instrText>
      </w:r>
      <w:r>
        <w:rPr>
          <w:rFonts w:hint="eastAsia"/>
          <w:sz w:val="24"/>
        </w:rPr>
        <w:instrText>本文为车间数字孪生系统的云化提出了数字孪生模型在云平台下的存储管理和动态加载方法</w:instrText>
      </w:r>
      <w:r>
        <w:rPr>
          <w:rFonts w:hint="eastAsia"/>
          <w:sz w:val="24"/>
        </w:rPr>
        <w:instrText>,</w:instrText>
      </w:r>
      <w:r>
        <w:rPr>
          <w:rFonts w:hint="eastAsia"/>
          <w:sz w:val="24"/>
        </w:rPr>
        <w:instrText>通过</w:instrText>
      </w:r>
      <w:r>
        <w:rPr>
          <w:rFonts w:hint="eastAsia"/>
          <w:sz w:val="24"/>
        </w:rPr>
        <w:instrText>3Dmax</w:instrText>
      </w:r>
      <w:r>
        <w:rPr>
          <w:rFonts w:hint="eastAsia"/>
          <w:sz w:val="24"/>
        </w:rPr>
        <w:instrText>和</w:instrText>
      </w:r>
      <w:r>
        <w:rPr>
          <w:rFonts w:hint="eastAsia"/>
          <w:sz w:val="24"/>
        </w:rPr>
        <w:instrText>parts4cad</w:instrText>
      </w:r>
      <w:r>
        <w:rPr>
          <w:rFonts w:hint="eastAsia"/>
          <w:sz w:val="24"/>
        </w:rPr>
        <w:instrText>快速建立车间设备模型</w:instrText>
      </w:r>
      <w:r>
        <w:rPr>
          <w:rFonts w:hint="eastAsia"/>
          <w:sz w:val="24"/>
        </w:rPr>
        <w:instrText>,</w:instrText>
      </w:r>
      <w:r>
        <w:rPr>
          <w:rFonts w:hint="eastAsia"/>
          <w:sz w:val="24"/>
        </w:rPr>
        <w:instrText>采用</w:instrText>
      </w:r>
      <w:r>
        <w:rPr>
          <w:rFonts w:hint="eastAsia"/>
          <w:sz w:val="24"/>
        </w:rPr>
        <w:instrText>Lz4</w:instrText>
      </w:r>
      <w:r>
        <w:rPr>
          <w:rFonts w:hint="eastAsia"/>
          <w:sz w:val="24"/>
        </w:rPr>
        <w:instrText>压缩算法存储管理</w:instrText>
      </w:r>
      <w:r>
        <w:rPr>
          <w:rFonts w:hint="eastAsia"/>
          <w:sz w:val="24"/>
        </w:rPr>
        <w:instrText>,</w:instrText>
      </w:r>
      <w:r>
        <w:rPr>
          <w:rFonts w:hint="eastAsia"/>
          <w:sz w:val="24"/>
        </w:rPr>
        <w:instrText>针对数据驱动数字孪生模型的需求</w:instrText>
      </w:r>
      <w:r>
        <w:rPr>
          <w:rFonts w:hint="eastAsia"/>
          <w:sz w:val="24"/>
        </w:rPr>
        <w:instrText>,</w:instrText>
      </w:r>
      <w:r>
        <w:rPr>
          <w:rFonts w:hint="eastAsia"/>
          <w:sz w:val="24"/>
        </w:rPr>
        <w:instrText>设计了云平台下数字孪生模型的动态加载更新方案以及数字孪生模型与物理设备动态建立连接映射的方法</w:instrText>
      </w:r>
      <w:r>
        <w:rPr>
          <w:rFonts w:hint="eastAsia"/>
          <w:sz w:val="24"/>
        </w:rPr>
        <w:instrText>,</w:instrText>
      </w:r>
      <w:r>
        <w:rPr>
          <w:rFonts w:hint="eastAsia"/>
          <w:sz w:val="24"/>
        </w:rPr>
        <w:instrText>增强了系统的灵活性和扩展性。</w:instrText>
      </w:r>
      <w:r>
        <w:rPr>
          <w:rFonts w:hint="eastAsia"/>
          <w:sz w:val="24"/>
        </w:rPr>
        <w:instrText>","genre":"</w:instrText>
      </w:r>
      <w:r>
        <w:rPr>
          <w:rFonts w:hint="eastAsia"/>
          <w:sz w:val="24"/>
        </w:rPr>
        <w:instrText>硕士学位论文</w:instrText>
      </w:r>
      <w:r>
        <w:rPr>
          <w:rFonts w:hint="eastAsia"/>
          <w:sz w:val="24"/>
        </w:rPr>
        <w:instrText xml:space="preserve">","language":"zh-CN","note":"DOI: 10.27587/d.cnki.gksjs.2022.000022\nmajor: </w:instrText>
      </w:r>
      <w:r>
        <w:rPr>
          <w:rFonts w:hint="eastAsia"/>
          <w:sz w:val="24"/>
        </w:rPr>
        <w:instrText>计算机应用技术</w:instrText>
      </w:r>
      <w:r>
        <w:rPr>
          <w:rFonts w:hint="eastAsia"/>
          <w:sz w:val="24"/>
        </w:rPr>
        <w:instrText xml:space="preserve">\ndownload: 2613\nalbum: </w:instrText>
      </w:r>
      <w:r>
        <w:rPr>
          <w:rFonts w:hint="eastAsia"/>
          <w:sz w:val="24"/>
        </w:rPr>
        <w:instrText>信息科技</w:instrText>
      </w:r>
      <w:r>
        <w:rPr>
          <w:rFonts w:hint="eastAsia"/>
          <w:sz w:val="24"/>
        </w:rPr>
        <w:instrText>\nCLC: TP393.09\ndbcode: CMFD\ndbname: CMFD202202\nfilename: 1022718232.nh","number-of-pages":"90","publisher":"</w:instrText>
      </w:r>
      <w:r>
        <w:rPr>
          <w:rFonts w:hint="eastAsia"/>
          <w:sz w:val="24"/>
        </w:rPr>
        <w:instrText>中国科学院大学（中国科学院沈阳计算技术研究所）</w:instrText>
      </w:r>
      <w:r>
        <w:rPr>
          <w:rFonts w:hint="eastAsia"/>
          <w:sz w:val="24"/>
        </w:rPr>
        <w:instrText>","source":"CNKI","title":"</w:instrText>
      </w:r>
      <w:r>
        <w:rPr>
          <w:rFonts w:hint="eastAsia"/>
          <w:sz w:val="24"/>
        </w:rPr>
        <w:instrText>基于云平台的车间数字孪生系统的设计与实现</w:instrText>
      </w:r>
      <w:r>
        <w:rPr>
          <w:rFonts w:hint="eastAsia"/>
          <w:sz w:val="24"/>
        </w:rPr>
        <w:instrText>","URL":"https://doi.org/10.27587/d.cnki.gksjs.2022.000022","author":[{"literal":"</w:instrText>
      </w:r>
      <w:r>
        <w:rPr>
          <w:rFonts w:hint="eastAsia"/>
          <w:sz w:val="24"/>
        </w:rPr>
        <w:instrText>金国梁</w:instrText>
      </w:r>
      <w:r>
        <w:rPr>
          <w:rFonts w:hint="eastAsia"/>
          <w:sz w:val="24"/>
        </w:rPr>
        <w:instrText>"}],"contributor":[{"literal":"</w:instrText>
      </w:r>
      <w:r>
        <w:rPr>
          <w:rFonts w:hint="eastAsia"/>
          <w:sz w:val="24"/>
        </w:rPr>
        <w:instrText>王鸿亮</w:instrText>
      </w:r>
      <w:r>
        <w:rPr>
          <w:rFonts w:hint="eastAsia"/>
          <w:sz w:val="24"/>
        </w:rPr>
        <w:instrText>"}],"accessed":{"date-p</w:instrText>
      </w:r>
      <w:r>
        <w:rPr>
          <w:sz w:val="24"/>
        </w:rPr>
        <w:instrText xml:space="preserve">arts":[["2025",2,25]]},"issued":{"date-parts":[["2022"]]}}}],"schema":"https://github.com/citation-style-language/schema/raw/master/csl-citation.json"}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[75-77]</w:t>
      </w:r>
      <w:r>
        <w:rPr>
          <w:sz w:val="24"/>
        </w:rPr>
        <w:fldChar w:fldCharType="end"/>
      </w:r>
      <w:r>
        <w:rPr>
          <w:sz w:val="24"/>
        </w:rPr>
        <w:t>，后端采用</w:t>
      </w:r>
      <w:r>
        <w:rPr>
          <w:rFonts w:hint="eastAsia"/>
          <w:sz w:val="24"/>
        </w:rPr>
        <w:t>Java</w:t>
      </w:r>
      <w:r>
        <w:rPr>
          <w:rFonts w:hint="eastAsia"/>
          <w:sz w:val="24"/>
        </w:rPr>
        <w:t>和</w:t>
      </w:r>
      <w:r>
        <w:rPr>
          <w:sz w:val="24"/>
        </w:rPr>
        <w:t>SpringBoot</w:t>
      </w:r>
      <w:r>
        <w:rPr>
          <w:sz w:val="24"/>
        </w:rPr>
        <w:t>进行数据处理与接口服务</w:t>
      </w:r>
      <w:r>
        <w:rPr>
          <w:sz w:val="24"/>
        </w:rPr>
        <w:fldChar w:fldCharType="begin"/>
      </w:r>
      <w:r>
        <w:rPr>
          <w:sz w:val="24"/>
        </w:rPr>
        <w:instrText xml:space="preserve"> ADDIN ZOTERO_ITEM CSL_CITATION {"citationID":"J6kW8JMl","properties":{"formattedCitation":"\\super [78-80]\\nosupersub{}","plainCitation":"[78-80]","noteIndex":0},"citationItems":[{"id":128,"uris":["http://zotero.org/users/local/8clMLtyf/items/XDUKEPIY"]</w:instrText>
      </w:r>
      <w:r>
        <w:rPr>
          <w:rFonts w:hint="eastAsia"/>
          <w:sz w:val="24"/>
        </w:rPr>
        <w:instrText>,"itemData":{"id":128,"type":"thesis","abstract":"</w:instrText>
      </w:r>
      <w:r>
        <w:rPr>
          <w:rFonts w:hint="eastAsia"/>
          <w:sz w:val="24"/>
        </w:rPr>
        <w:instrText>云计算作为一种全新的服务模式</w:instrText>
      </w:r>
      <w:r>
        <w:rPr>
          <w:rFonts w:hint="eastAsia"/>
          <w:sz w:val="24"/>
        </w:rPr>
        <w:instrText>,</w:instrText>
      </w:r>
      <w:r>
        <w:rPr>
          <w:rFonts w:hint="eastAsia"/>
          <w:sz w:val="24"/>
        </w:rPr>
        <w:instrText>为地质数据服务系统建设提供了一个新的思路和机遇。地质科学的研究主体是数据</w:instrText>
      </w:r>
      <w:r>
        <w:rPr>
          <w:rFonts w:hint="eastAsia"/>
          <w:sz w:val="24"/>
        </w:rPr>
        <w:instrText>,</w:instrText>
      </w:r>
      <w:r>
        <w:rPr>
          <w:rFonts w:hint="eastAsia"/>
          <w:sz w:val="24"/>
        </w:rPr>
        <w:instrText>而地质信息化建设在一定程度上就是数据的建设。因此</w:instrText>
      </w:r>
      <w:r>
        <w:rPr>
          <w:rFonts w:hint="eastAsia"/>
          <w:sz w:val="24"/>
        </w:rPr>
        <w:instrText>,</w:instrText>
      </w:r>
      <w:r>
        <w:rPr>
          <w:rFonts w:hint="eastAsia"/>
          <w:sz w:val="24"/>
        </w:rPr>
        <w:instrText>依托于云计算技术</w:instrText>
      </w:r>
      <w:r>
        <w:rPr>
          <w:rFonts w:hint="eastAsia"/>
          <w:sz w:val="24"/>
        </w:rPr>
        <w:instrText>,</w:instrText>
      </w:r>
      <w:r>
        <w:rPr>
          <w:rFonts w:hint="eastAsia"/>
          <w:sz w:val="24"/>
        </w:rPr>
        <w:instrText>构建一个面向多地质主题的一体化的数据云服务平台</w:instrText>
      </w:r>
      <w:r>
        <w:rPr>
          <w:rFonts w:hint="eastAsia"/>
          <w:sz w:val="24"/>
        </w:rPr>
        <w:instrText>,</w:instrText>
      </w:r>
      <w:r>
        <w:rPr>
          <w:rFonts w:hint="eastAsia"/>
          <w:sz w:val="24"/>
        </w:rPr>
        <w:instrText>提供统一的标准的数据服务</w:instrText>
      </w:r>
      <w:r>
        <w:rPr>
          <w:rFonts w:hint="eastAsia"/>
          <w:sz w:val="24"/>
        </w:rPr>
        <w:instrText>,</w:instrText>
      </w:r>
      <w:r>
        <w:rPr>
          <w:rFonts w:hint="eastAsia"/>
          <w:sz w:val="24"/>
        </w:rPr>
        <w:instrText>已成为地质信息化发展的主流方向之一。本文以云计算理论框架中微服务体系结构和容器虚拟化为基础</w:instrText>
      </w:r>
      <w:r>
        <w:rPr>
          <w:rFonts w:hint="eastAsia"/>
          <w:sz w:val="24"/>
        </w:rPr>
        <w:instrText>,</w:instrText>
      </w:r>
      <w:r>
        <w:rPr>
          <w:rFonts w:hint="eastAsia"/>
          <w:sz w:val="24"/>
        </w:rPr>
        <w:instrText>针对地质行业中的“服务孤岛”、数据中心建设中存在的分散重复建设、只注重基础设施</w:instrText>
      </w:r>
      <w:r>
        <w:rPr>
          <w:rFonts w:hint="eastAsia"/>
          <w:sz w:val="24"/>
        </w:rPr>
        <w:instrText>(IaaS)</w:instrText>
      </w:r>
      <w:r>
        <w:rPr>
          <w:rFonts w:hint="eastAsia"/>
          <w:sz w:val="24"/>
        </w:rPr>
        <w:instrText>建设以及系统扩展性差等主要问题</w:instrText>
      </w:r>
      <w:r>
        <w:rPr>
          <w:rFonts w:hint="eastAsia"/>
          <w:sz w:val="24"/>
        </w:rPr>
        <w:instrText>,</w:instrText>
      </w:r>
      <w:r>
        <w:rPr>
          <w:rFonts w:hint="eastAsia"/>
          <w:sz w:val="24"/>
        </w:rPr>
        <w:instrText>提出了基于微服务体系结构和面向多地质主题的数据云服务平台建设的解决方案</w:instrText>
      </w:r>
      <w:r>
        <w:rPr>
          <w:rFonts w:hint="eastAsia"/>
          <w:sz w:val="24"/>
        </w:rPr>
        <w:instrText>,</w:instrText>
      </w:r>
      <w:r>
        <w:rPr>
          <w:rFonts w:hint="eastAsia"/>
          <w:sz w:val="24"/>
        </w:rPr>
        <w:instrText>较好地解决了微服务体系下地质数据模型分类方法问题</w:instrText>
      </w:r>
      <w:r>
        <w:rPr>
          <w:rFonts w:hint="eastAsia"/>
          <w:sz w:val="24"/>
        </w:rPr>
        <w:instrText>,</w:instrText>
      </w:r>
      <w:r>
        <w:rPr>
          <w:rFonts w:hint="eastAsia"/>
          <w:sz w:val="24"/>
        </w:rPr>
        <w:instrText>以及合理的服务粒度划分和地质数据服务在微服务体系下的可扩展性</w:instrText>
      </w:r>
      <w:r>
        <w:rPr>
          <w:rFonts w:hint="eastAsia"/>
          <w:sz w:val="24"/>
        </w:rPr>
        <w:instrText>(</w:instrText>
      </w:r>
      <w:r>
        <w:rPr>
          <w:rFonts w:hint="eastAsia"/>
          <w:sz w:val="24"/>
        </w:rPr>
        <w:instrText>横向和纵向维度</w:instrText>
      </w:r>
      <w:r>
        <w:rPr>
          <w:rFonts w:hint="eastAsia"/>
          <w:sz w:val="24"/>
        </w:rPr>
        <w:instrText>)</w:instrText>
      </w:r>
      <w:r>
        <w:rPr>
          <w:rFonts w:hint="eastAsia"/>
          <w:sz w:val="24"/>
        </w:rPr>
        <w:instrText>问题</w:instrText>
      </w:r>
      <w:r>
        <w:rPr>
          <w:rFonts w:hint="eastAsia"/>
          <w:sz w:val="24"/>
        </w:rPr>
        <w:instrText>,</w:instrText>
      </w:r>
      <w:r>
        <w:rPr>
          <w:rFonts w:hint="eastAsia"/>
          <w:sz w:val="24"/>
        </w:rPr>
        <w:instrText>并基于</w:instrText>
      </w:r>
      <w:r>
        <w:rPr>
          <w:rFonts w:hint="eastAsia"/>
          <w:sz w:val="24"/>
        </w:rPr>
        <w:instrText>Docker</w:instrText>
      </w:r>
      <w:r>
        <w:rPr>
          <w:rFonts w:hint="eastAsia"/>
          <w:sz w:val="24"/>
        </w:rPr>
        <w:instrText>容器引擎实现了数据云服务平台的原型研发。最后以胜利油田的勘探模型系统和武警黄金部队的某些地质调查信息系统为例</w:instrText>
      </w:r>
      <w:r>
        <w:rPr>
          <w:rFonts w:hint="eastAsia"/>
          <w:sz w:val="24"/>
        </w:rPr>
        <w:instrText>,</w:instrText>
      </w:r>
      <w:r>
        <w:rPr>
          <w:rFonts w:hint="eastAsia"/>
          <w:sz w:val="24"/>
        </w:rPr>
        <w:instrText>对基于微服务体系结构和面向多地质主题数据云服务原型平台的应用效果</w:instrText>
      </w:r>
      <w:r>
        <w:rPr>
          <w:rFonts w:hint="eastAsia"/>
          <w:sz w:val="24"/>
        </w:rPr>
        <w:instrText>,</w:instrText>
      </w:r>
      <w:r>
        <w:rPr>
          <w:rFonts w:hint="eastAsia"/>
          <w:sz w:val="24"/>
        </w:rPr>
        <w:instrText>进行展示与分析。具体来说</w:instrText>
      </w:r>
      <w:r>
        <w:rPr>
          <w:rFonts w:hint="eastAsia"/>
          <w:sz w:val="24"/>
        </w:rPr>
        <w:instrText>,</w:instrText>
      </w:r>
      <w:r>
        <w:rPr>
          <w:rFonts w:hint="eastAsia"/>
          <w:sz w:val="24"/>
        </w:rPr>
        <w:instrText>论文的主要研究内容包括</w:instrText>
      </w:r>
      <w:r>
        <w:rPr>
          <w:rFonts w:hint="eastAsia"/>
          <w:sz w:val="24"/>
        </w:rPr>
        <w:instrText>:1.</w:instrText>
      </w:r>
      <w:r>
        <w:rPr>
          <w:rFonts w:hint="eastAsia"/>
          <w:sz w:val="24"/>
        </w:rPr>
        <w:instrText>研究基于微服务体系的地质业务数据模型分类以及服务粒度划分机理、方式和方法</w:instrText>
      </w:r>
      <w:r>
        <w:rPr>
          <w:rFonts w:hint="eastAsia"/>
          <w:sz w:val="24"/>
        </w:rPr>
        <w:instrText>;2.</w:instrText>
      </w:r>
      <w:r>
        <w:rPr>
          <w:rFonts w:hint="eastAsia"/>
          <w:sz w:val="24"/>
        </w:rPr>
        <w:instrText>研究基于</w:instrText>
      </w:r>
      <w:r>
        <w:rPr>
          <w:rFonts w:hint="eastAsia"/>
          <w:sz w:val="24"/>
        </w:rPr>
        <w:instrText>RESTFul HATEOAS(</w:instrText>
      </w:r>
      <w:r>
        <w:rPr>
          <w:rFonts w:hint="eastAsia"/>
          <w:sz w:val="24"/>
        </w:rPr>
        <w:instrText>语义性接口</w:instrText>
      </w:r>
      <w:r>
        <w:rPr>
          <w:rFonts w:hint="eastAsia"/>
          <w:sz w:val="24"/>
        </w:rPr>
        <w:instrText>)</w:instrText>
      </w:r>
      <w:r>
        <w:rPr>
          <w:rFonts w:hint="eastAsia"/>
          <w:sz w:val="24"/>
        </w:rPr>
        <w:instrText>的地质数据</w:instrText>
      </w:r>
      <w:r>
        <w:rPr>
          <w:rFonts w:hint="eastAsia"/>
          <w:sz w:val="24"/>
        </w:rPr>
        <w:instrText>web</w:instrText>
      </w:r>
      <w:r>
        <w:rPr>
          <w:rFonts w:hint="eastAsia"/>
          <w:sz w:val="24"/>
        </w:rPr>
        <w:instrText>服务和资源自描述规范</w:instrText>
      </w:r>
      <w:r>
        <w:rPr>
          <w:rFonts w:hint="eastAsia"/>
          <w:sz w:val="24"/>
        </w:rPr>
        <w:instrText>,</w:instrText>
      </w:r>
      <w:r>
        <w:rPr>
          <w:rFonts w:hint="eastAsia"/>
          <w:sz w:val="24"/>
        </w:rPr>
        <w:instrText>实现具有自描述功能的统一的地质数据服务接口</w:instrText>
      </w:r>
      <w:r>
        <w:rPr>
          <w:rFonts w:hint="eastAsia"/>
          <w:sz w:val="24"/>
        </w:rPr>
        <w:instrText>;3.</w:instrText>
      </w:r>
      <w:r>
        <w:rPr>
          <w:rFonts w:hint="eastAsia"/>
          <w:sz w:val="24"/>
        </w:rPr>
        <w:instrText>研究以地质数据服务为接口</w:instrText>
      </w:r>
      <w:r>
        <w:rPr>
          <w:rFonts w:hint="eastAsia"/>
          <w:sz w:val="24"/>
        </w:rPr>
        <w:instrText>,</w:instrText>
      </w:r>
      <w:r>
        <w:rPr>
          <w:rFonts w:hint="eastAsia"/>
          <w:sz w:val="24"/>
        </w:rPr>
        <w:instrText>面向地质主题的服务通用构建方法与范式</w:instrText>
      </w:r>
      <w:r>
        <w:rPr>
          <w:rFonts w:hint="eastAsia"/>
          <w:sz w:val="24"/>
        </w:rPr>
        <w:instrText>,</w:instrText>
      </w:r>
      <w:r>
        <w:rPr>
          <w:rFonts w:hint="eastAsia"/>
          <w:sz w:val="24"/>
        </w:rPr>
        <w:instrText>提供可横向、纵向扩展、可编排的地质数据主题服务</w:instrText>
      </w:r>
      <w:r>
        <w:rPr>
          <w:rFonts w:hint="eastAsia"/>
          <w:sz w:val="24"/>
        </w:rPr>
        <w:instrText>;4.</w:instrText>
      </w:r>
      <w:r>
        <w:rPr>
          <w:rFonts w:hint="eastAsia"/>
          <w:sz w:val="24"/>
        </w:rPr>
        <w:instrText>研究基于分布式消息队列的地质主题数据服务体系与缓存机制。根据对基于微服务体系结构和面向多地质主题数据云服务关键技术研究和实践</w:instrText>
      </w:r>
      <w:r>
        <w:rPr>
          <w:rFonts w:hint="eastAsia"/>
          <w:sz w:val="24"/>
        </w:rPr>
        <w:instrText>,</w:instrText>
      </w:r>
      <w:r>
        <w:rPr>
          <w:rFonts w:hint="eastAsia"/>
          <w:sz w:val="24"/>
        </w:rPr>
        <w:instrText>取得了如下成果</w:instrText>
      </w:r>
      <w:r>
        <w:rPr>
          <w:rFonts w:hint="eastAsia"/>
          <w:sz w:val="24"/>
        </w:rPr>
        <w:instrText>:(1)</w:instrText>
      </w:r>
      <w:r>
        <w:rPr>
          <w:rFonts w:hint="eastAsia"/>
          <w:sz w:val="24"/>
        </w:rPr>
        <w:instrText>针对云计算时代的地质领域信息化建设</w:instrText>
      </w:r>
      <w:r>
        <w:rPr>
          <w:rFonts w:hint="eastAsia"/>
          <w:sz w:val="24"/>
        </w:rPr>
        <w:instrText>,</w:instrText>
      </w:r>
      <w:r>
        <w:rPr>
          <w:rFonts w:hint="eastAsia"/>
          <w:sz w:val="24"/>
        </w:rPr>
        <w:instrText>提出了一种基于微服务体系结构与容器引擎的地质云平台构建方法</w:instrText>
      </w:r>
      <w:r>
        <w:rPr>
          <w:rFonts w:hint="eastAsia"/>
          <w:sz w:val="24"/>
        </w:rPr>
        <w:instrText>;(2)</w:instrText>
      </w:r>
      <w:r>
        <w:rPr>
          <w:rFonts w:hint="eastAsia"/>
          <w:sz w:val="24"/>
        </w:rPr>
        <w:instrText>提出了基于微服务体系结构和面向多地质主题数据云服务平台的系统架构</w:instrText>
      </w:r>
      <w:r>
        <w:rPr>
          <w:rFonts w:hint="eastAsia"/>
          <w:sz w:val="24"/>
        </w:rPr>
        <w:instrText>,</w:instrText>
      </w:r>
      <w:r>
        <w:rPr>
          <w:rFonts w:hint="eastAsia"/>
          <w:sz w:val="24"/>
        </w:rPr>
        <w:instrText>对其涉及的理论进行了阐述</w:instrText>
      </w:r>
      <w:r>
        <w:rPr>
          <w:rFonts w:hint="eastAsia"/>
          <w:sz w:val="24"/>
        </w:rPr>
        <w:instrText>,</w:instrText>
      </w:r>
      <w:r>
        <w:rPr>
          <w:rFonts w:hint="eastAsia"/>
          <w:sz w:val="24"/>
        </w:rPr>
        <w:instrText>并且对要解决的关键技术进行了详细分析</w:instrText>
      </w:r>
      <w:r>
        <w:rPr>
          <w:rFonts w:hint="eastAsia"/>
          <w:sz w:val="24"/>
        </w:rPr>
        <w:instrText>,</w:instrText>
      </w:r>
      <w:r>
        <w:rPr>
          <w:rFonts w:hint="eastAsia"/>
          <w:sz w:val="24"/>
        </w:rPr>
        <w:instrText>提出了基于</w:instrText>
      </w:r>
      <w:r>
        <w:rPr>
          <w:rFonts w:hint="eastAsia"/>
          <w:sz w:val="24"/>
        </w:rPr>
        <w:instrText>HATEOUS</w:instrText>
      </w:r>
      <w:r>
        <w:rPr>
          <w:rFonts w:hint="eastAsia"/>
          <w:sz w:val="24"/>
        </w:rPr>
        <w:instrText>约束的地质主题微服务契约构建方法</w:instrText>
      </w:r>
      <w:r>
        <w:rPr>
          <w:rFonts w:hint="eastAsia"/>
          <w:sz w:val="24"/>
        </w:rPr>
        <w:instrText>;(3)</w:instrText>
      </w:r>
      <w:r>
        <w:rPr>
          <w:rFonts w:hint="eastAsia"/>
          <w:sz w:val="24"/>
        </w:rPr>
        <w:instrText>研究了微服务接口网关与分布式消息队列机制</w:instrText>
      </w:r>
      <w:r>
        <w:rPr>
          <w:rFonts w:hint="eastAsia"/>
          <w:sz w:val="24"/>
        </w:rPr>
        <w:instrText>,</w:instrText>
      </w:r>
      <w:r>
        <w:rPr>
          <w:rFonts w:hint="eastAsia"/>
          <w:sz w:val="24"/>
        </w:rPr>
        <w:instrText>设计出以微服务单元为基础的本地缓存与集中分布式缓存相结合的二级混合缓存模型</w:instrText>
      </w:r>
      <w:r>
        <w:rPr>
          <w:rFonts w:hint="eastAsia"/>
          <w:sz w:val="24"/>
        </w:rPr>
        <w:instrText>;(4)</w:instrText>
      </w:r>
      <w:r>
        <w:rPr>
          <w:rFonts w:hint="eastAsia"/>
          <w:sz w:val="24"/>
        </w:rPr>
        <w:instrText>对微服务架构以及面向多地质主题数据云服务所涉及的关键问题</w:instrText>
      </w:r>
      <w:r>
        <w:rPr>
          <w:rFonts w:hint="eastAsia"/>
          <w:sz w:val="24"/>
        </w:rPr>
        <w:instrText>,</w:instrText>
      </w:r>
      <w:r>
        <w:rPr>
          <w:rFonts w:hint="eastAsia"/>
          <w:sz w:val="24"/>
        </w:rPr>
        <w:instrText>包括</w:instrText>
      </w:r>
      <w:r>
        <w:rPr>
          <w:rFonts w:hint="eastAsia"/>
          <w:sz w:val="24"/>
        </w:rPr>
        <w:instrText>(1)</w:instrText>
      </w:r>
      <w:r>
        <w:rPr>
          <w:rFonts w:hint="eastAsia"/>
          <w:sz w:val="24"/>
        </w:rPr>
        <w:instrText>微服务单元的划分原则</w:instrText>
      </w:r>
      <w:r>
        <w:rPr>
          <w:rFonts w:hint="eastAsia"/>
          <w:sz w:val="24"/>
        </w:rPr>
        <w:instrText>,(2)</w:instrText>
      </w:r>
      <w:r>
        <w:rPr>
          <w:rFonts w:hint="eastAsia"/>
          <w:sz w:val="24"/>
        </w:rPr>
        <w:instrText>基于基础业务实体的横向扩展机制</w:instrText>
      </w:r>
      <w:r>
        <w:rPr>
          <w:rFonts w:hint="eastAsia"/>
          <w:sz w:val="24"/>
        </w:rPr>
        <w:instrText>,(3)</w:instrText>
      </w:r>
      <w:r>
        <w:rPr>
          <w:rFonts w:hint="eastAsia"/>
          <w:sz w:val="24"/>
        </w:rPr>
        <w:instrText>基于地质主题纵向扩展机制</w:instrText>
      </w:r>
      <w:r>
        <w:rPr>
          <w:rFonts w:hint="eastAsia"/>
          <w:sz w:val="24"/>
        </w:rPr>
        <w:instrText>,</w:instrText>
      </w:r>
      <w:r>
        <w:rPr>
          <w:rFonts w:hint="eastAsia"/>
          <w:sz w:val="24"/>
        </w:rPr>
        <w:instrText>提出了解决方案并阐述了实现原理及方法</w:instrText>
      </w:r>
      <w:r>
        <w:rPr>
          <w:rFonts w:hint="eastAsia"/>
          <w:sz w:val="24"/>
        </w:rPr>
        <w:instrText>;(5)</w:instrText>
      </w:r>
      <w:r>
        <w:rPr>
          <w:rFonts w:hint="eastAsia"/>
          <w:sz w:val="24"/>
        </w:rPr>
        <w:instrText>实现了地质矿产点源信息系统和相关云计算技术的融合</w:instrText>
      </w:r>
      <w:r>
        <w:rPr>
          <w:rFonts w:hint="eastAsia"/>
          <w:sz w:val="24"/>
        </w:rPr>
        <w:instrText>,</w:instrText>
      </w:r>
      <w:r>
        <w:rPr>
          <w:rFonts w:hint="eastAsia"/>
          <w:sz w:val="24"/>
        </w:rPr>
        <w:instrText>提升了其概念和模式。</w:instrText>
      </w:r>
      <w:r>
        <w:rPr>
          <w:rFonts w:hint="eastAsia"/>
          <w:sz w:val="24"/>
        </w:rPr>
        <w:instrText>(6)</w:instrText>
      </w:r>
      <w:r>
        <w:rPr>
          <w:rFonts w:hint="eastAsia"/>
          <w:sz w:val="24"/>
        </w:rPr>
        <w:instrText>从油气勘探开信息化建设出发</w:instrText>
      </w:r>
      <w:r>
        <w:rPr>
          <w:rFonts w:hint="eastAsia"/>
          <w:sz w:val="24"/>
        </w:rPr>
        <w:instrText>,</w:instrText>
      </w:r>
      <w:r>
        <w:rPr>
          <w:rFonts w:hint="eastAsia"/>
          <w:sz w:val="24"/>
        </w:rPr>
        <w:instrText>通过微服务体系结构和面向多地质主题数据云服务关键技术</w:instrText>
      </w:r>
      <w:r>
        <w:rPr>
          <w:rFonts w:hint="eastAsia"/>
          <w:sz w:val="24"/>
        </w:rPr>
        <w:instrText>,</w:instrText>
      </w:r>
      <w:r>
        <w:rPr>
          <w:rFonts w:hint="eastAsia"/>
          <w:sz w:val="24"/>
        </w:rPr>
        <w:instrText>设计并编程实现勘探模型</w:instrText>
      </w:r>
      <w:r>
        <w:rPr>
          <w:rFonts w:hint="eastAsia"/>
          <w:sz w:val="24"/>
        </w:rPr>
        <w:instrText>Web</w:instrText>
      </w:r>
      <w:r>
        <w:rPr>
          <w:rFonts w:hint="eastAsia"/>
          <w:sz w:val="24"/>
        </w:rPr>
        <w:instrText>数据综合系统</w:instrText>
      </w:r>
      <w:r>
        <w:rPr>
          <w:rFonts w:hint="eastAsia"/>
          <w:sz w:val="24"/>
        </w:rPr>
        <w:instrText>,</w:instrText>
      </w:r>
      <w:r>
        <w:rPr>
          <w:rFonts w:hint="eastAsia"/>
          <w:sz w:val="24"/>
        </w:rPr>
        <w:instrText>实现了对勘探过程中形成的各类数据、研究成果及地质模型</w:instrText>
      </w:r>
      <w:r>
        <w:rPr>
          <w:rFonts w:hint="eastAsia"/>
          <w:sz w:val="24"/>
        </w:rPr>
        <w:instrText>,</w:instrText>
      </w:r>
      <w:r>
        <w:rPr>
          <w:rFonts w:hint="eastAsia"/>
          <w:sz w:val="24"/>
        </w:rPr>
        <w:instrText>进行多源信息联动查询和勘探开发业务分析</w:instrText>
      </w:r>
      <w:r>
        <w:rPr>
          <w:rFonts w:hint="eastAsia"/>
          <w:sz w:val="24"/>
        </w:rPr>
        <w:instrText>,</w:instrText>
      </w:r>
      <w:r>
        <w:rPr>
          <w:rFonts w:hint="eastAsia"/>
          <w:sz w:val="24"/>
        </w:rPr>
        <w:instrText>可支持勘探开发一体化研讨与决策支持</w:instrText>
      </w:r>
      <w:r>
        <w:rPr>
          <w:rFonts w:hint="eastAsia"/>
          <w:sz w:val="24"/>
        </w:rPr>
        <w:instrText>;(7)</w:instrText>
      </w:r>
      <w:r>
        <w:rPr>
          <w:rFonts w:hint="eastAsia"/>
          <w:sz w:val="24"/>
        </w:rPr>
        <w:instrText>针对某些地质数据共享和高效应用需求</w:instrText>
      </w:r>
      <w:r>
        <w:rPr>
          <w:rFonts w:hint="eastAsia"/>
          <w:sz w:val="24"/>
        </w:rPr>
        <w:instrText>,</w:instrText>
      </w:r>
      <w:r>
        <w:rPr>
          <w:rFonts w:hint="eastAsia"/>
          <w:sz w:val="24"/>
        </w:rPr>
        <w:instrText>同样将微服务体系结构和多地质主题关键技术融合到某些地质调查信息系统建设中去</w:instrText>
      </w:r>
      <w:r>
        <w:rPr>
          <w:rFonts w:hint="eastAsia"/>
          <w:sz w:val="24"/>
        </w:rPr>
        <w:instrText>,</w:instrText>
      </w:r>
      <w:r>
        <w:rPr>
          <w:rFonts w:hint="eastAsia"/>
          <w:sz w:val="24"/>
        </w:rPr>
        <w:instrText>建立了多尺度、多图幅</w:instrText>
      </w:r>
      <w:r>
        <w:rPr>
          <w:rFonts w:hint="eastAsia"/>
          <w:sz w:val="24"/>
        </w:rPr>
        <w:instrText>(</w:instrText>
      </w:r>
      <w:r>
        <w:rPr>
          <w:rFonts w:hint="eastAsia"/>
          <w:sz w:val="24"/>
        </w:rPr>
        <w:instrText>调查区</w:instrText>
      </w:r>
      <w:r>
        <w:rPr>
          <w:rFonts w:hint="eastAsia"/>
          <w:sz w:val="24"/>
        </w:rPr>
        <w:instrText>)</w:instrText>
      </w:r>
      <w:r>
        <w:rPr>
          <w:rFonts w:hint="eastAsia"/>
          <w:sz w:val="24"/>
        </w:rPr>
        <w:instrText>的多元异构某些地质空间数据与属性数据的有效存储、集成、管理、维护的数据库管理体系</w:instrText>
      </w:r>
      <w:r>
        <w:rPr>
          <w:rFonts w:hint="eastAsia"/>
          <w:sz w:val="24"/>
        </w:rPr>
        <w:instrText>,</w:instrText>
      </w:r>
      <w:r>
        <w:rPr>
          <w:rFonts w:hint="eastAsia"/>
          <w:sz w:val="24"/>
        </w:rPr>
        <w:instrText>为其数据中心提供了后台管理、维护和服务平台。其中</w:instrText>
      </w:r>
      <w:r>
        <w:rPr>
          <w:rFonts w:hint="eastAsia"/>
          <w:sz w:val="24"/>
        </w:rPr>
        <w:instrText>,</w:instrText>
      </w:r>
      <w:r>
        <w:rPr>
          <w:rFonts w:hint="eastAsia"/>
          <w:sz w:val="24"/>
        </w:rPr>
        <w:instrText>具有创新性体现在</w:instrText>
      </w:r>
      <w:r>
        <w:rPr>
          <w:rFonts w:hint="eastAsia"/>
          <w:sz w:val="24"/>
        </w:rPr>
        <w:instrText>:(1)</w:instrText>
      </w:r>
      <w:r>
        <w:rPr>
          <w:rFonts w:hint="eastAsia"/>
          <w:sz w:val="24"/>
        </w:rPr>
        <w:instrText>提出一种基于微服务体系的地质数据云服务框架体系。该体系以地质主题和基础业务实体为依据</w:instrText>
      </w:r>
      <w:r>
        <w:rPr>
          <w:rFonts w:hint="eastAsia"/>
          <w:sz w:val="24"/>
        </w:rPr>
        <w:instrText>,</w:instrText>
      </w:r>
      <w:r>
        <w:rPr>
          <w:rFonts w:hint="eastAsia"/>
          <w:sz w:val="24"/>
        </w:rPr>
        <w:instrText>将系统切分成细粒度的数据服务单元</w:instrText>
      </w:r>
      <w:r>
        <w:rPr>
          <w:rFonts w:hint="eastAsia"/>
          <w:sz w:val="24"/>
        </w:rPr>
        <w:instrText>,</w:instrText>
      </w:r>
      <w:r>
        <w:rPr>
          <w:rFonts w:hint="eastAsia"/>
          <w:sz w:val="24"/>
        </w:rPr>
        <w:instrText>然后通过内核虚拟化和容器技术标准化单进程</w:instrText>
      </w:r>
      <w:r>
        <w:rPr>
          <w:rFonts w:hint="eastAsia"/>
          <w:sz w:val="24"/>
        </w:rPr>
        <w:instrText>,</w:instrText>
      </w:r>
      <w:r>
        <w:rPr>
          <w:rFonts w:hint="eastAsia"/>
          <w:sz w:val="24"/>
        </w:rPr>
        <w:instrText>组成带有独立功能模块的地质数据主题服务单元。各服务单元之间可通过复合地质主题</w:instrText>
      </w:r>
      <w:r>
        <w:rPr>
          <w:rFonts w:hint="eastAsia"/>
          <w:sz w:val="24"/>
        </w:rPr>
        <w:instrText>,</w:instrText>
      </w:r>
      <w:r>
        <w:rPr>
          <w:rFonts w:hint="eastAsia"/>
          <w:sz w:val="24"/>
        </w:rPr>
        <w:instrText>形成更高层级的地质主题数据服务单元。</w:instrText>
      </w:r>
      <w:r>
        <w:rPr>
          <w:rFonts w:hint="eastAsia"/>
          <w:sz w:val="24"/>
        </w:rPr>
        <w:instrText>(2)</w:instrText>
      </w:r>
      <w:r>
        <w:rPr>
          <w:rFonts w:hint="eastAsia"/>
          <w:sz w:val="24"/>
        </w:rPr>
        <w:instrText>提出一种基于分治法思想构建面向地质主题和基础业务实体的云服务系统。该系统通过分而治之的方法</w:instrText>
      </w:r>
      <w:r>
        <w:rPr>
          <w:rFonts w:hint="eastAsia"/>
          <w:sz w:val="24"/>
        </w:rPr>
        <w:instrText>,</w:instrText>
      </w:r>
      <w:r>
        <w:rPr>
          <w:rFonts w:hint="eastAsia"/>
          <w:sz w:val="24"/>
        </w:rPr>
        <w:instrText>将传统的整体系统拆分为边界明确、接口统一的服务单元</w:instrText>
      </w:r>
      <w:r>
        <w:rPr>
          <w:rFonts w:hint="eastAsia"/>
          <w:sz w:val="24"/>
        </w:rPr>
        <w:instrText>,</w:instrText>
      </w:r>
      <w:r>
        <w:rPr>
          <w:rFonts w:hint="eastAsia"/>
          <w:sz w:val="24"/>
        </w:rPr>
        <w:instrText>通过各服务单元的组合</w:instrText>
      </w:r>
      <w:r>
        <w:rPr>
          <w:rFonts w:hint="eastAsia"/>
          <w:sz w:val="24"/>
        </w:rPr>
        <w:instrText>,</w:instrText>
      </w:r>
      <w:r>
        <w:rPr>
          <w:rFonts w:hint="eastAsia"/>
          <w:sz w:val="24"/>
        </w:rPr>
        <w:instrText>来达到实现整个系统服务功能的目的。</w:instrText>
      </w:r>
      <w:r>
        <w:rPr>
          <w:rFonts w:hint="eastAsia"/>
          <w:sz w:val="24"/>
        </w:rPr>
        <w:instrText>","genre":"</w:instrText>
      </w:r>
      <w:r>
        <w:rPr>
          <w:rFonts w:hint="eastAsia"/>
          <w:sz w:val="24"/>
        </w:rPr>
        <w:instrText>博士学位论文</w:instrText>
      </w:r>
      <w:r>
        <w:rPr>
          <w:rFonts w:hint="eastAsia"/>
          <w:sz w:val="24"/>
        </w:rPr>
        <w:instrText xml:space="preserve">","language":"zh-CN","note":"major: </w:instrText>
      </w:r>
      <w:r>
        <w:rPr>
          <w:rFonts w:hint="eastAsia"/>
          <w:sz w:val="24"/>
        </w:rPr>
        <w:instrText>地学信息工程</w:instrText>
      </w:r>
      <w:r>
        <w:rPr>
          <w:rFonts w:hint="eastAsia"/>
          <w:sz w:val="24"/>
        </w:rPr>
        <w:instrText xml:space="preserve">\ndownload: 752\nalbum: </w:instrText>
      </w:r>
      <w:r>
        <w:rPr>
          <w:rFonts w:hint="eastAsia"/>
          <w:sz w:val="24"/>
        </w:rPr>
        <w:instrText>基础科学</w:instrText>
      </w:r>
      <w:r>
        <w:rPr>
          <w:rFonts w:hint="eastAsia"/>
          <w:sz w:val="24"/>
        </w:rPr>
        <w:instrText>;</w:instrText>
      </w:r>
      <w:r>
        <w:rPr>
          <w:rFonts w:hint="eastAsia"/>
          <w:sz w:val="24"/>
        </w:rPr>
        <w:instrText>工程科技Ⅰ辑</w:instrText>
      </w:r>
      <w:r>
        <w:rPr>
          <w:rFonts w:hint="eastAsia"/>
          <w:sz w:val="24"/>
        </w:rPr>
        <w:instrText>\nCLC: P628\ndbcode: CDFD\ndbname: CDFDLAST2019\nfilename: 1018714801.nh","number-of-pages":"112","publisher":"</w:instrText>
      </w:r>
      <w:r>
        <w:rPr>
          <w:rFonts w:hint="eastAsia"/>
          <w:sz w:val="24"/>
        </w:rPr>
        <w:instrText>中国地质大学</w:instrText>
      </w:r>
      <w:r>
        <w:rPr>
          <w:rFonts w:hint="eastAsia"/>
          <w:sz w:val="24"/>
        </w:rPr>
        <w:instrText>","source":"CNKI","title":"</w:instrText>
      </w:r>
      <w:r>
        <w:rPr>
          <w:rFonts w:hint="eastAsia"/>
          <w:sz w:val="24"/>
        </w:rPr>
        <w:instrText>基于微服务体系结构和面向多地质主题的数据云服务关键技术研究</w:instrText>
      </w:r>
      <w:r>
        <w:rPr>
          <w:rFonts w:hint="eastAsia"/>
          <w:sz w:val="24"/>
        </w:rPr>
        <w:instrText>","URL":"https://kns.cnki.net/KCMS/detail/detail.aspx?dbcode=CDFD&amp;dbname=CDFDLAST2019&amp;filename=1018714801.nh","author":[{"literal":"</w:instrText>
      </w:r>
      <w:r>
        <w:rPr>
          <w:rFonts w:hint="eastAsia"/>
          <w:sz w:val="24"/>
        </w:rPr>
        <w:instrText>彭诗杰</w:instrText>
      </w:r>
      <w:r>
        <w:rPr>
          <w:rFonts w:hint="eastAsia"/>
          <w:sz w:val="24"/>
        </w:rPr>
        <w:instrText>"}],"contributor":[{"literal":"</w:instrText>
      </w:r>
      <w:r>
        <w:rPr>
          <w:rFonts w:hint="eastAsia"/>
          <w:sz w:val="24"/>
        </w:rPr>
        <w:instrText>吴冲龙</w:instrText>
      </w:r>
      <w:r>
        <w:rPr>
          <w:rFonts w:hint="eastAsia"/>
          <w:sz w:val="24"/>
        </w:rPr>
        <w:instrText>"},{"literal":"</w:instrText>
      </w:r>
      <w:r>
        <w:rPr>
          <w:rFonts w:hint="eastAsia"/>
          <w:sz w:val="24"/>
        </w:rPr>
        <w:instrText>刘刚</w:instrText>
      </w:r>
      <w:r>
        <w:rPr>
          <w:rFonts w:hint="eastAsia"/>
          <w:sz w:val="24"/>
        </w:rPr>
        <w:instrText>"}],"accessed":{"date-parts":[["2025",2,25]]},"issued":{"date-parts":[["2019"]]}}},{"id":127,"uris":["http://zotero.org/users/local/8clMLtyf/items/4WYN8IS9"],"itemData":{"id":127,"type":"article-journal","abstract":"</w:instrText>
      </w:r>
      <w:r>
        <w:rPr>
          <w:rFonts w:hint="eastAsia"/>
          <w:sz w:val="24"/>
        </w:rPr>
        <w:instrText>随着国家管网建设的不断发展</w:instrText>
      </w:r>
      <w:r>
        <w:rPr>
          <w:rFonts w:hint="eastAsia"/>
          <w:sz w:val="24"/>
        </w:rPr>
        <w:instrText>,</w:instrText>
      </w:r>
      <w:r>
        <w:rPr>
          <w:rFonts w:hint="eastAsia"/>
          <w:sz w:val="24"/>
        </w:rPr>
        <w:instrText>系统业务与灾害数据信息规模大幅增长</w:instrText>
      </w:r>
      <w:r>
        <w:rPr>
          <w:rFonts w:hint="eastAsia"/>
          <w:sz w:val="24"/>
        </w:rPr>
        <w:instrText>,</w:instrText>
      </w:r>
      <w:r>
        <w:rPr>
          <w:rFonts w:hint="eastAsia"/>
          <w:sz w:val="24"/>
        </w:rPr>
        <w:instrText>同时为防范长距离管道运输过程中易受地质灾害影响发生事故的发生</w:instrText>
      </w:r>
      <w:r>
        <w:rPr>
          <w:rFonts w:hint="eastAsia"/>
          <w:sz w:val="24"/>
        </w:rPr>
        <w:instrText>,</w:instrText>
      </w:r>
      <w:r>
        <w:rPr>
          <w:rFonts w:hint="eastAsia"/>
          <w:sz w:val="24"/>
        </w:rPr>
        <w:instrText>开发基于微服务框架的管道地质灾害监测预警系统</w:instrText>
      </w:r>
      <w:r>
        <w:rPr>
          <w:rFonts w:hint="eastAsia"/>
          <w:sz w:val="24"/>
        </w:rPr>
        <w:instrText>.</w:instrText>
      </w:r>
      <w:r>
        <w:rPr>
          <w:rFonts w:hint="eastAsia"/>
          <w:sz w:val="24"/>
        </w:rPr>
        <w:instrText>系统采用前后端分离开发模式</w:instrText>
      </w:r>
      <w:r>
        <w:rPr>
          <w:rFonts w:hint="eastAsia"/>
          <w:sz w:val="24"/>
        </w:rPr>
        <w:instrText>,</w:instrText>
      </w:r>
      <w:r>
        <w:rPr>
          <w:rFonts w:hint="eastAsia"/>
          <w:sz w:val="24"/>
        </w:rPr>
        <w:instrText>具有高并发、低耦合、高可用、易扩展等特点</w:instrText>
      </w:r>
      <w:r>
        <w:rPr>
          <w:rFonts w:hint="eastAsia"/>
          <w:sz w:val="24"/>
        </w:rPr>
        <w:instrText>,</w:instrText>
      </w:r>
      <w:r>
        <w:rPr>
          <w:rFonts w:hint="eastAsia"/>
          <w:sz w:val="24"/>
        </w:rPr>
        <w:instrText>集观测、上报、研究、风险评估、预报预警功能于一体</w:instrText>
      </w:r>
      <w:r>
        <w:rPr>
          <w:rFonts w:hint="eastAsia"/>
          <w:sz w:val="24"/>
        </w:rPr>
        <w:instrText>.</w:instrText>
      </w:r>
      <w:r>
        <w:rPr>
          <w:rFonts w:hint="eastAsia"/>
          <w:sz w:val="24"/>
        </w:rPr>
        <w:instrText>目前系统长期稳定运行于国家管网分公司</w:instrText>
      </w:r>
      <w:r>
        <w:rPr>
          <w:rFonts w:hint="eastAsia"/>
          <w:sz w:val="24"/>
        </w:rPr>
        <w:instrText>,</w:instrText>
      </w:r>
      <w:r>
        <w:rPr>
          <w:rFonts w:hint="eastAsia"/>
          <w:sz w:val="24"/>
        </w:rPr>
        <w:instrText>有效解决灾害预警、灾害处理、灾害信息管理等问题</w:instrText>
      </w:r>
      <w:r>
        <w:rPr>
          <w:rFonts w:hint="eastAsia"/>
          <w:sz w:val="24"/>
        </w:rPr>
        <w:instrText>,</w:instrText>
      </w:r>
      <w:r>
        <w:rPr>
          <w:rFonts w:hint="eastAsia"/>
          <w:sz w:val="24"/>
        </w:rPr>
        <w:instrText>为长距离运输管道行业提供了有效解决方案</w:instrText>
      </w:r>
      <w:r>
        <w:rPr>
          <w:rFonts w:hint="eastAsia"/>
          <w:sz w:val="24"/>
        </w:rPr>
        <w:instrText>.","container-title":"</w:instrText>
      </w:r>
      <w:r>
        <w:rPr>
          <w:rFonts w:hint="eastAsia"/>
          <w:sz w:val="24"/>
        </w:rPr>
        <w:instrText>计算机系统应用</w:instrText>
      </w:r>
      <w:r>
        <w:rPr>
          <w:rFonts w:hint="eastAsia"/>
          <w:sz w:val="24"/>
        </w:rPr>
        <w:instrText xml:space="preserve">","DOI":"10.15888/j.cnki.csa.008399","issue":"3","language":"zh-CN","note":"download: 645\nalbum: </w:instrText>
      </w:r>
      <w:r>
        <w:rPr>
          <w:rFonts w:hint="eastAsia"/>
          <w:sz w:val="24"/>
        </w:rPr>
        <w:instrText>信息科技</w:instrText>
      </w:r>
      <w:r>
        <w:rPr>
          <w:rFonts w:hint="eastAsia"/>
          <w:sz w:val="24"/>
        </w:rPr>
        <w:instrText>;</w:instrText>
      </w:r>
      <w:r>
        <w:rPr>
          <w:rFonts w:hint="eastAsia"/>
          <w:sz w:val="24"/>
        </w:rPr>
        <w:instrText>基础科学</w:instrText>
      </w:r>
      <w:r>
        <w:rPr>
          <w:rFonts w:hint="eastAsia"/>
          <w:sz w:val="24"/>
        </w:rPr>
        <w:instrText>\nCLC: P694;TP311.52\ndbcode: CJFQ\ndbname: CJFDLAST2022\nfilename: XTYY202203007","page":"65-74","source":"CNKI","title":"</w:instrText>
      </w:r>
      <w:r>
        <w:rPr>
          <w:rFonts w:hint="eastAsia"/>
          <w:sz w:val="24"/>
        </w:rPr>
        <w:instrText>基于微服务架构的管道地质灾害监测预警系统</w:instrText>
      </w:r>
      <w:r>
        <w:rPr>
          <w:rFonts w:hint="eastAsia"/>
          <w:sz w:val="24"/>
        </w:rPr>
        <w:instrText>","volume":"31","author":[{"literal":"</w:instrText>
      </w:r>
      <w:r>
        <w:rPr>
          <w:rFonts w:hint="eastAsia"/>
          <w:sz w:val="24"/>
        </w:rPr>
        <w:instrText>郇凯</w:instrText>
      </w:r>
      <w:r>
        <w:rPr>
          <w:rFonts w:hint="eastAsia"/>
          <w:sz w:val="24"/>
        </w:rPr>
        <w:instrText>"},{"literal":"</w:instrText>
      </w:r>
      <w:r>
        <w:rPr>
          <w:rFonts w:hint="eastAsia"/>
          <w:sz w:val="24"/>
        </w:rPr>
        <w:instrText>黄佳为</w:instrText>
      </w:r>
      <w:r>
        <w:rPr>
          <w:rFonts w:hint="eastAsia"/>
          <w:sz w:val="24"/>
        </w:rPr>
        <w:instrText>"},{"literal":"</w:instrText>
      </w:r>
      <w:r>
        <w:rPr>
          <w:rFonts w:hint="eastAsia"/>
          <w:sz w:val="24"/>
        </w:rPr>
        <w:instrText>王鑫</w:instrText>
      </w:r>
      <w:r>
        <w:rPr>
          <w:rFonts w:hint="eastAsia"/>
          <w:sz w:val="24"/>
        </w:rPr>
        <w:instrText>"},{"literal":"</w:instrText>
      </w:r>
      <w:r>
        <w:rPr>
          <w:rFonts w:hint="eastAsia"/>
          <w:sz w:val="24"/>
        </w:rPr>
        <w:instrText>凌诚</w:instrText>
      </w:r>
      <w:r>
        <w:rPr>
          <w:rFonts w:hint="eastAsia"/>
          <w:sz w:val="24"/>
        </w:rPr>
        <w:instrText>"}],"issued":{"date-parts":[["2022"]]}}},{"id":126,"uris":["http://zotero.org/users/local/8clMLtyf/items/UZ9ZST6Q"],"itemData":{"id":126,"type":"thesis","abstract":"</w:instrText>
      </w:r>
      <w:r>
        <w:rPr>
          <w:rFonts w:hint="eastAsia"/>
          <w:sz w:val="24"/>
        </w:rPr>
        <w:instrText>地质遗迹公园有着分布范围广、空间信息数据繁杂、地质遗迹珍贵且不可恢复等特点</w:instrText>
      </w:r>
      <w:r>
        <w:rPr>
          <w:rFonts w:hint="eastAsia"/>
          <w:sz w:val="24"/>
        </w:rPr>
        <w:instrText>,</w:instrText>
      </w:r>
      <w:r>
        <w:rPr>
          <w:rFonts w:hint="eastAsia"/>
          <w:sz w:val="24"/>
        </w:rPr>
        <w:instrText>建立信息化管理平台进而提升管理效率成为地质遗迹公园建设的重要需求。相比传统</w:instrText>
      </w:r>
      <w:r>
        <w:rPr>
          <w:rFonts w:hint="eastAsia"/>
          <w:sz w:val="24"/>
        </w:rPr>
        <w:instrText>GIS</w:instrText>
      </w:r>
      <w:r>
        <w:rPr>
          <w:rFonts w:hint="eastAsia"/>
          <w:sz w:val="24"/>
        </w:rPr>
        <w:instrText>而言</w:instrText>
      </w:r>
      <w:r>
        <w:rPr>
          <w:rFonts w:hint="eastAsia"/>
          <w:sz w:val="24"/>
        </w:rPr>
        <w:instrText>,WebGIS</w:instrText>
      </w:r>
      <w:r>
        <w:rPr>
          <w:rFonts w:hint="eastAsia"/>
          <w:sz w:val="24"/>
        </w:rPr>
        <w:instrText>开发技术丰富多样、开发过程轻量快速、使用体验高效美观</w:instrText>
      </w:r>
      <w:r>
        <w:rPr>
          <w:rFonts w:hint="eastAsia"/>
          <w:sz w:val="24"/>
        </w:rPr>
        <w:instrText>,</w:instrText>
      </w:r>
      <w:r>
        <w:rPr>
          <w:rFonts w:hint="eastAsia"/>
          <w:sz w:val="24"/>
        </w:rPr>
        <w:instrText>基于</w:instrText>
      </w:r>
      <w:r>
        <w:rPr>
          <w:rFonts w:hint="eastAsia"/>
          <w:sz w:val="24"/>
        </w:rPr>
        <w:instrText>WebGIS</w:instrText>
      </w:r>
      <w:r>
        <w:rPr>
          <w:rFonts w:hint="eastAsia"/>
          <w:sz w:val="24"/>
        </w:rPr>
        <w:instrText>技术建立信息管理平台</w:instrText>
      </w:r>
      <w:r>
        <w:rPr>
          <w:rFonts w:hint="eastAsia"/>
          <w:sz w:val="24"/>
        </w:rPr>
        <w:instrText>,</w:instrText>
      </w:r>
      <w:r>
        <w:rPr>
          <w:rFonts w:hint="eastAsia"/>
          <w:sz w:val="24"/>
        </w:rPr>
        <w:instrText>可以直观的呈现地质遗迹公园各项管理事务</w:instrText>
      </w:r>
      <w:r>
        <w:rPr>
          <w:rFonts w:hint="eastAsia"/>
          <w:sz w:val="24"/>
        </w:rPr>
        <w:instrText>,</w:instrText>
      </w:r>
      <w:r>
        <w:rPr>
          <w:rFonts w:hint="eastAsia"/>
          <w:sz w:val="24"/>
        </w:rPr>
        <w:instrText>充分发挥地理空间数据的价值</w:instrText>
      </w:r>
      <w:r>
        <w:rPr>
          <w:rFonts w:hint="eastAsia"/>
          <w:sz w:val="24"/>
        </w:rPr>
        <w:instrText>,</w:instrText>
      </w:r>
      <w:r>
        <w:rPr>
          <w:rFonts w:hint="eastAsia"/>
          <w:sz w:val="24"/>
        </w:rPr>
        <w:instrText>使公园管理工作数字化、科学化、高效化。随着近年来</w:instrText>
      </w:r>
      <w:r>
        <w:rPr>
          <w:rFonts w:hint="eastAsia"/>
          <w:sz w:val="24"/>
        </w:rPr>
        <w:instrText>Web</w:instrText>
      </w:r>
      <w:r>
        <w:rPr>
          <w:rFonts w:hint="eastAsia"/>
          <w:sz w:val="24"/>
        </w:rPr>
        <w:instrText>技术的快速发展和</w:instrText>
      </w:r>
      <w:r>
        <w:rPr>
          <w:rFonts w:hint="eastAsia"/>
          <w:sz w:val="24"/>
        </w:rPr>
        <w:instrText>GIS</w:instrText>
      </w:r>
      <w:r>
        <w:rPr>
          <w:rFonts w:hint="eastAsia"/>
          <w:sz w:val="24"/>
        </w:rPr>
        <w:instrText>技术的广泛应用</w:instrText>
      </w:r>
      <w:r>
        <w:rPr>
          <w:rFonts w:hint="eastAsia"/>
          <w:sz w:val="24"/>
        </w:rPr>
        <w:instrText>,</w:instrText>
      </w:r>
      <w:r>
        <w:rPr>
          <w:rFonts w:hint="eastAsia"/>
          <w:sz w:val="24"/>
        </w:rPr>
        <w:instrText>催生了许多新的</w:instrText>
      </w:r>
      <w:r>
        <w:rPr>
          <w:rFonts w:hint="eastAsia"/>
          <w:sz w:val="24"/>
        </w:rPr>
        <w:instrText>WebGIS</w:instrText>
      </w:r>
      <w:r>
        <w:rPr>
          <w:rFonts w:hint="eastAsia"/>
          <w:sz w:val="24"/>
        </w:rPr>
        <w:instrText>技术</w:instrText>
      </w:r>
      <w:r>
        <w:rPr>
          <w:rFonts w:hint="eastAsia"/>
          <w:sz w:val="24"/>
        </w:rPr>
        <w:instrText>,</w:instrText>
      </w:r>
      <w:r>
        <w:rPr>
          <w:rFonts w:hint="eastAsia"/>
          <w:sz w:val="24"/>
        </w:rPr>
        <w:instrText>并且在生产环境中得到了广泛的实践。通过查阅相关文献和学习相关开发技术</w:instrText>
      </w:r>
      <w:r>
        <w:rPr>
          <w:rFonts w:hint="eastAsia"/>
          <w:sz w:val="24"/>
        </w:rPr>
        <w:instrText>,</w:instrText>
      </w:r>
      <w:r>
        <w:rPr>
          <w:rFonts w:hint="eastAsia"/>
          <w:sz w:val="24"/>
        </w:rPr>
        <w:instrText>本文梳理了</w:instrText>
      </w:r>
      <w:r>
        <w:rPr>
          <w:rFonts w:hint="eastAsia"/>
          <w:sz w:val="24"/>
        </w:rPr>
        <w:instrText>WebGIS</w:instrText>
      </w:r>
      <w:r>
        <w:rPr>
          <w:rFonts w:hint="eastAsia"/>
          <w:sz w:val="24"/>
        </w:rPr>
        <w:instrText>近些年的发展</w:instrText>
      </w:r>
      <w:r>
        <w:rPr>
          <w:rFonts w:hint="eastAsia"/>
          <w:sz w:val="24"/>
        </w:rPr>
        <w:instrText>,</w:instrText>
      </w:r>
      <w:r>
        <w:rPr>
          <w:rFonts w:hint="eastAsia"/>
          <w:sz w:val="24"/>
        </w:rPr>
        <w:instrText>并对目前主流的技术方案做了介绍</w:instrText>
      </w:r>
      <w:r>
        <w:rPr>
          <w:rFonts w:hint="eastAsia"/>
          <w:sz w:val="24"/>
        </w:rPr>
        <w:instrText>,</w:instrText>
      </w:r>
      <w:r>
        <w:rPr>
          <w:rFonts w:hint="eastAsia"/>
          <w:sz w:val="24"/>
        </w:rPr>
        <w:instrText>包括地图服务、空间数据存储、</w:instrText>
      </w:r>
      <w:r>
        <w:rPr>
          <w:rFonts w:hint="eastAsia"/>
          <w:sz w:val="24"/>
        </w:rPr>
        <w:instrText>GeoJSON</w:instrText>
      </w:r>
      <w:r>
        <w:rPr>
          <w:rFonts w:hint="eastAsia"/>
          <w:sz w:val="24"/>
        </w:rPr>
        <w:instrText>数据格式、空间数据处理、前端开发框架、数据可视化等技术模块。基于对公园需求的充分调研</w:instrText>
      </w:r>
      <w:r>
        <w:rPr>
          <w:rFonts w:hint="eastAsia"/>
          <w:sz w:val="24"/>
        </w:rPr>
        <w:instrText>,</w:instrText>
      </w:r>
      <w:r>
        <w:rPr>
          <w:rFonts w:hint="eastAsia"/>
          <w:sz w:val="24"/>
        </w:rPr>
        <w:instrText>本文确定采取开源轻量的技术方案</w:instrText>
      </w:r>
      <w:r>
        <w:rPr>
          <w:rFonts w:hint="eastAsia"/>
          <w:sz w:val="24"/>
        </w:rPr>
        <w:instrText>,</w:instrText>
      </w:r>
      <w:r>
        <w:rPr>
          <w:rFonts w:hint="eastAsia"/>
          <w:sz w:val="24"/>
        </w:rPr>
        <w:instrText>基于分层架构设计实现五大连池地质遗迹公园</w:instrText>
      </w:r>
      <w:r>
        <w:rPr>
          <w:rFonts w:hint="eastAsia"/>
          <w:sz w:val="24"/>
        </w:rPr>
        <w:instrText>WebGIS</w:instrText>
      </w:r>
      <w:r>
        <w:rPr>
          <w:rFonts w:hint="eastAsia"/>
          <w:sz w:val="24"/>
        </w:rPr>
        <w:instrText>管理平台。数据库使用开源的</w:instrText>
      </w:r>
      <w:r>
        <w:rPr>
          <w:rFonts w:hint="eastAsia"/>
          <w:sz w:val="24"/>
        </w:rPr>
        <w:instrText>PostgreSQL,</w:instrText>
      </w:r>
      <w:r>
        <w:rPr>
          <w:rFonts w:hint="eastAsia"/>
          <w:sz w:val="24"/>
        </w:rPr>
        <w:instrText>地图服务平台使用开源技术</w:instrText>
      </w:r>
      <w:r>
        <w:rPr>
          <w:rFonts w:hint="eastAsia"/>
          <w:sz w:val="24"/>
        </w:rPr>
        <w:instrText>GeoServer,</w:instrText>
      </w:r>
      <w:r>
        <w:rPr>
          <w:rFonts w:hint="eastAsia"/>
          <w:sz w:val="24"/>
        </w:rPr>
        <w:instrText>后端开发使用</w:instrText>
      </w:r>
      <w:r>
        <w:rPr>
          <w:rFonts w:hint="eastAsia"/>
          <w:sz w:val="24"/>
        </w:rPr>
        <w:instrText>Java</w:instrText>
      </w:r>
      <w:r>
        <w:rPr>
          <w:rFonts w:hint="eastAsia"/>
          <w:sz w:val="24"/>
        </w:rPr>
        <w:instrText>语言</w:instrText>
      </w:r>
      <w:r>
        <w:rPr>
          <w:rFonts w:hint="eastAsia"/>
          <w:sz w:val="24"/>
        </w:rPr>
        <w:instrText>,</w:instrText>
      </w:r>
      <w:r>
        <w:rPr>
          <w:rFonts w:hint="eastAsia"/>
          <w:sz w:val="24"/>
        </w:rPr>
        <w:instrText>前端框架使用</w:instrText>
      </w:r>
      <w:r>
        <w:rPr>
          <w:rFonts w:hint="eastAsia"/>
          <w:sz w:val="24"/>
        </w:rPr>
        <w:instrText>Vue,</w:instrText>
      </w:r>
      <w:r>
        <w:rPr>
          <w:rFonts w:hint="eastAsia"/>
          <w:sz w:val="24"/>
        </w:rPr>
        <w:instrText>前端地图框架使用</w:instrText>
      </w:r>
      <w:r>
        <w:rPr>
          <w:rFonts w:hint="eastAsia"/>
          <w:sz w:val="24"/>
        </w:rPr>
        <w:instrText>Leaflet,</w:instrText>
      </w:r>
      <w:r>
        <w:rPr>
          <w:rFonts w:hint="eastAsia"/>
          <w:sz w:val="24"/>
        </w:rPr>
        <w:instrText>数据可视化工具使用</w:instrText>
      </w:r>
      <w:r>
        <w:rPr>
          <w:rFonts w:hint="eastAsia"/>
          <w:sz w:val="24"/>
        </w:rPr>
        <w:instrText>ECharts</w:instrText>
      </w:r>
      <w:r>
        <w:rPr>
          <w:rFonts w:hint="eastAsia"/>
          <w:sz w:val="24"/>
        </w:rPr>
        <w:instrText>。旨在建立一套界面美观</w:instrText>
      </w:r>
      <w:r>
        <w:rPr>
          <w:rFonts w:hint="eastAsia"/>
          <w:sz w:val="24"/>
        </w:rPr>
        <w:instrText>,</w:instrText>
      </w:r>
      <w:r>
        <w:rPr>
          <w:rFonts w:hint="eastAsia"/>
          <w:sz w:val="24"/>
        </w:rPr>
        <w:instrText>功能易用的</w:instrText>
      </w:r>
      <w:r>
        <w:rPr>
          <w:rFonts w:hint="eastAsia"/>
          <w:sz w:val="24"/>
        </w:rPr>
        <w:instrText>WebGIS</w:instrText>
      </w:r>
      <w:r>
        <w:rPr>
          <w:rFonts w:hint="eastAsia"/>
          <w:sz w:val="24"/>
        </w:rPr>
        <w:instrText>管理系统。五大连池</w:instrText>
      </w:r>
      <w:r>
        <w:rPr>
          <w:rFonts w:hint="eastAsia"/>
          <w:sz w:val="24"/>
        </w:rPr>
        <w:instrText>WebGIS</w:instrText>
      </w:r>
      <w:r>
        <w:rPr>
          <w:rFonts w:hint="eastAsia"/>
          <w:sz w:val="24"/>
        </w:rPr>
        <w:instrText>管理系统是以地图和数据为核心</w:instrText>
      </w:r>
      <w:r>
        <w:rPr>
          <w:rFonts w:hint="eastAsia"/>
          <w:sz w:val="24"/>
        </w:rPr>
        <w:instrText>,</w:instrText>
      </w:r>
      <w:r>
        <w:rPr>
          <w:rFonts w:hint="eastAsia"/>
          <w:sz w:val="24"/>
        </w:rPr>
        <w:instrText>围绕水体监测、地质遗迹监测、土壤环境调查、人为环境因素调查等管理事务</w:instrText>
      </w:r>
      <w:r>
        <w:rPr>
          <w:rFonts w:hint="eastAsia"/>
          <w:sz w:val="24"/>
        </w:rPr>
        <w:instrText>,</w:instrText>
      </w:r>
      <w:r>
        <w:rPr>
          <w:rFonts w:hint="eastAsia"/>
          <w:sz w:val="24"/>
        </w:rPr>
        <w:instrText>建立的一套的综合管理系统。系统实现了地图显示、数据查询、原始数据存储、数据总览、统计分析、数据更新、权限管理等功能</w:instrText>
      </w:r>
      <w:r>
        <w:rPr>
          <w:rFonts w:hint="eastAsia"/>
          <w:sz w:val="24"/>
        </w:rPr>
        <w:instrText>,</w:instrText>
      </w:r>
      <w:r>
        <w:rPr>
          <w:rFonts w:hint="eastAsia"/>
          <w:sz w:val="24"/>
        </w:rPr>
        <w:instrText>为公园的各种类型数据提供了安全可靠的存储方案</w:instrText>
      </w:r>
      <w:r>
        <w:rPr>
          <w:rFonts w:hint="eastAsia"/>
          <w:sz w:val="24"/>
        </w:rPr>
        <w:instrText>,</w:instrText>
      </w:r>
      <w:r>
        <w:rPr>
          <w:rFonts w:hint="eastAsia"/>
          <w:sz w:val="24"/>
        </w:rPr>
        <w:instrText>为公园管理人员提供了美观高效的管理平台。在开发工作完成后</w:instrText>
      </w:r>
      <w:r>
        <w:rPr>
          <w:rFonts w:hint="eastAsia"/>
          <w:sz w:val="24"/>
        </w:rPr>
        <w:instrText>,</w:instrText>
      </w:r>
      <w:r>
        <w:rPr>
          <w:rFonts w:hint="eastAsia"/>
          <w:sz w:val="24"/>
        </w:rPr>
        <w:instrText>对系统的主要功能以图文形式进行了展示</w:instrText>
      </w:r>
      <w:r>
        <w:rPr>
          <w:rFonts w:hint="eastAsia"/>
          <w:sz w:val="24"/>
        </w:rPr>
        <w:instrText>,</w:instrText>
      </w:r>
      <w:r>
        <w:rPr>
          <w:rFonts w:hint="eastAsia"/>
          <w:sz w:val="24"/>
        </w:rPr>
        <w:instrText>并分析说明了系统的核心代码。最后</w:instrText>
      </w:r>
      <w:r>
        <w:rPr>
          <w:rFonts w:hint="eastAsia"/>
          <w:sz w:val="24"/>
        </w:rPr>
        <w:instrText>,</w:instrText>
      </w:r>
      <w:r>
        <w:rPr>
          <w:rFonts w:hint="eastAsia"/>
          <w:sz w:val="24"/>
        </w:rPr>
        <w:instrText>对目前地质公园</w:instrText>
      </w:r>
      <w:r>
        <w:rPr>
          <w:rFonts w:hint="eastAsia"/>
          <w:sz w:val="24"/>
        </w:rPr>
        <w:instrText>WebGIS</w:instrText>
      </w:r>
      <w:r>
        <w:rPr>
          <w:rFonts w:hint="eastAsia"/>
          <w:sz w:val="24"/>
        </w:rPr>
        <w:instrText>管理系统进行了总结</w:instrText>
      </w:r>
      <w:r>
        <w:rPr>
          <w:rFonts w:hint="eastAsia"/>
          <w:sz w:val="24"/>
        </w:rPr>
        <w:instrText>,</w:instrText>
      </w:r>
      <w:r>
        <w:rPr>
          <w:rFonts w:hint="eastAsia"/>
          <w:sz w:val="24"/>
        </w:rPr>
        <w:instrText>并结合</w:instrText>
      </w:r>
      <w:r>
        <w:rPr>
          <w:rFonts w:hint="eastAsia"/>
          <w:sz w:val="24"/>
        </w:rPr>
        <w:instrText>WebGIS</w:instrText>
      </w:r>
      <w:r>
        <w:rPr>
          <w:rFonts w:hint="eastAsia"/>
          <w:sz w:val="24"/>
        </w:rPr>
        <w:instrText>发展趋势和地质公园建设方向</w:instrText>
      </w:r>
      <w:r>
        <w:rPr>
          <w:rFonts w:hint="eastAsia"/>
          <w:sz w:val="24"/>
        </w:rPr>
        <w:instrText>,</w:instrText>
      </w:r>
      <w:r>
        <w:rPr>
          <w:rFonts w:hint="eastAsia"/>
          <w:sz w:val="24"/>
        </w:rPr>
        <w:instrText>对地质公园管理系统后期的技术升级做了一些探讨和展望。</w:instrText>
      </w:r>
      <w:r>
        <w:rPr>
          <w:rFonts w:hint="eastAsia"/>
          <w:sz w:val="24"/>
        </w:rPr>
        <w:instrText>","genre":"</w:instrText>
      </w:r>
      <w:r>
        <w:rPr>
          <w:rFonts w:hint="eastAsia"/>
          <w:sz w:val="24"/>
        </w:rPr>
        <w:instrText>硕士学位论文</w:instrText>
      </w:r>
      <w:r>
        <w:rPr>
          <w:rFonts w:hint="eastAsia"/>
          <w:sz w:val="24"/>
        </w:rPr>
        <w:instrText xml:space="preserve">","language":"zh-CN","note":"DOI: 10.27493/d.cnki.gzdzy.2020.000735\nmajor: </w:instrText>
      </w:r>
      <w:r>
        <w:rPr>
          <w:rFonts w:hint="eastAsia"/>
          <w:sz w:val="24"/>
        </w:rPr>
        <w:instrText>测绘科学与技术</w:instrText>
      </w:r>
      <w:r>
        <w:rPr>
          <w:rFonts w:hint="eastAsia"/>
          <w:sz w:val="24"/>
        </w:rPr>
        <w:instrText xml:space="preserve">\ndownload: 648\nalbum: </w:instrText>
      </w:r>
      <w:r>
        <w:rPr>
          <w:rFonts w:hint="eastAsia"/>
          <w:sz w:val="24"/>
        </w:rPr>
        <w:instrText>基础科学</w:instrText>
      </w:r>
      <w:r>
        <w:rPr>
          <w:rFonts w:hint="eastAsia"/>
          <w:sz w:val="24"/>
        </w:rPr>
        <w:instrText>;</w:instrText>
      </w:r>
      <w:r>
        <w:rPr>
          <w:rFonts w:hint="eastAsia"/>
          <w:sz w:val="24"/>
        </w:rPr>
        <w:instrText>信息科技</w:instrText>
      </w:r>
      <w:r>
        <w:rPr>
          <w:rFonts w:hint="eastAsia"/>
          <w:sz w:val="24"/>
        </w:rPr>
        <w:instrText>\nCLC: P942;P208\ndbcode: CMFD\ndbname: CMFD202002\nfilename: 1020042887.nh","number-of-pages":"66","publisher":"</w:instrText>
      </w:r>
      <w:r>
        <w:rPr>
          <w:rFonts w:hint="eastAsia"/>
          <w:sz w:val="24"/>
        </w:rPr>
        <w:instrText>中国地质大学（北京）</w:instrText>
      </w:r>
      <w:r>
        <w:rPr>
          <w:rFonts w:hint="eastAsia"/>
          <w:sz w:val="24"/>
        </w:rPr>
        <w:instrText>","source":"CNKI","title":"</w:instrText>
      </w:r>
      <w:r>
        <w:rPr>
          <w:rFonts w:hint="eastAsia"/>
          <w:sz w:val="24"/>
        </w:rPr>
        <w:instrText>基于</w:instrText>
      </w:r>
      <w:r>
        <w:rPr>
          <w:rFonts w:hint="eastAsia"/>
          <w:sz w:val="24"/>
        </w:rPr>
        <w:instrText>WebGIS</w:instrText>
      </w:r>
      <w:r>
        <w:rPr>
          <w:rFonts w:hint="eastAsia"/>
          <w:sz w:val="24"/>
        </w:rPr>
        <w:instrText>的地质遗迹公园管理系统研发</w:instrText>
      </w:r>
      <w:r>
        <w:rPr>
          <w:rFonts w:hint="eastAsia"/>
          <w:sz w:val="24"/>
        </w:rPr>
        <w:instrText>","URL":"https://doi.org/10.27493/d.cnki.gzdzy.2020.000735","author":[{"literal":"</w:instrText>
      </w:r>
      <w:r>
        <w:rPr>
          <w:rFonts w:hint="eastAsia"/>
          <w:sz w:val="24"/>
        </w:rPr>
        <w:instrText>田峰</w:instrText>
      </w:r>
      <w:r>
        <w:rPr>
          <w:rFonts w:hint="eastAsia"/>
          <w:sz w:val="24"/>
        </w:rPr>
        <w:instrText>"}],"contributor":[{"literal":"</w:instrText>
      </w:r>
      <w:r>
        <w:rPr>
          <w:rFonts w:hint="eastAsia"/>
          <w:sz w:val="24"/>
        </w:rPr>
        <w:instrText>邢廷炎</w:instrText>
      </w:r>
      <w:r>
        <w:rPr>
          <w:rFonts w:hint="eastAsia"/>
          <w:sz w:val="24"/>
        </w:rPr>
        <w:instrText>"}],"accessed":{"date-parts":[["2025",2,25]]},"issued":{"date-parts":[["</w:instrText>
      </w:r>
      <w:r>
        <w:rPr>
          <w:sz w:val="24"/>
        </w:rPr>
        <w:instrText xml:space="preserve">2020"]]}}}],"schema":"https://github.com/citation-style-language/schema/raw/master/csl-citation.json"} </w:instrText>
      </w:r>
      <w:r>
        <w:rPr>
          <w:sz w:val="24"/>
        </w:rPr>
        <w:fldChar w:fldCharType="separate"/>
      </w:r>
      <w:r>
        <w:rPr>
          <w:rFonts w:eastAsiaTheme="minorEastAsia"/>
          <w:kern w:val="0"/>
          <w:sz w:val="24"/>
          <w:vertAlign w:val="superscript"/>
          <w14:ligatures w14:val="standardContextual"/>
        </w:rPr>
        <w:t>[78-80]</w:t>
      </w:r>
      <w:r>
        <w:rPr>
          <w:sz w:val="24"/>
        </w:rPr>
        <w:fldChar w:fldCharType="end"/>
      </w:r>
      <w:r>
        <w:rPr>
          <w:sz w:val="24"/>
        </w:rPr>
        <w:t>。通过前后端的协作，使得系统具有良好的扩展性与性能。</w:t>
      </w:r>
    </w:p>
    <w:p w14:paraId="15C41FAC" w14:textId="77777777" w:rsidR="008724BF" w:rsidRDefault="008A7C78">
      <w:pPr>
        <w:spacing w:line="400" w:lineRule="exact"/>
        <w:ind w:firstLineChars="150" w:firstLine="360"/>
        <w:rPr>
          <w:sz w:val="24"/>
        </w:rPr>
      </w:pPr>
      <w:r>
        <w:rPr>
          <w:rFonts w:hint="eastAsia"/>
          <w:sz w:val="24"/>
        </w:rPr>
        <w:t>（</w:t>
      </w:r>
      <w:r>
        <w:rPr>
          <w:rFonts w:hint="eastAsia"/>
          <w:sz w:val="24"/>
        </w:rPr>
        <w:t>1</w:t>
      </w:r>
      <w:r>
        <w:rPr>
          <w:rFonts w:hint="eastAsia"/>
          <w:sz w:val="24"/>
        </w:rPr>
        <w:t>）</w:t>
      </w:r>
      <w:r>
        <w:rPr>
          <w:sz w:val="24"/>
        </w:rPr>
        <w:t>前端架构</w:t>
      </w:r>
    </w:p>
    <w:p w14:paraId="1FFFD337" w14:textId="77777777" w:rsidR="008724BF" w:rsidRDefault="008A7C78">
      <w:pPr>
        <w:spacing w:line="400" w:lineRule="exact"/>
        <w:ind w:firstLineChars="250" w:firstLine="600"/>
        <w:rPr>
          <w:sz w:val="24"/>
        </w:rPr>
      </w:pPr>
      <w:r>
        <w:rPr>
          <w:sz w:val="24"/>
        </w:rPr>
        <w:t xml:space="preserve">Vue 3 </w:t>
      </w:r>
      <w:r>
        <w:rPr>
          <w:sz w:val="24"/>
        </w:rPr>
        <w:t>组件化开发：系统采用</w:t>
      </w:r>
      <w:r>
        <w:rPr>
          <w:sz w:val="24"/>
        </w:rPr>
        <w:t>Vue 3</w:t>
      </w:r>
      <w:r>
        <w:rPr>
          <w:sz w:val="24"/>
        </w:rPr>
        <w:t>框架进行开发，利用其响应式、组件化的特性提升了</w:t>
      </w:r>
      <w:r>
        <w:rPr>
          <w:sz w:val="24"/>
        </w:rPr>
        <w:t>UI</w:t>
      </w:r>
      <w:r>
        <w:rPr>
          <w:sz w:val="24"/>
        </w:rPr>
        <w:t>的复用性与可维护性。通过</w:t>
      </w:r>
      <w:r>
        <w:rPr>
          <w:sz w:val="24"/>
        </w:rPr>
        <w:t>Vue 3</w:t>
      </w:r>
      <w:r>
        <w:rPr>
          <w:sz w:val="24"/>
        </w:rPr>
        <w:t>的</w:t>
      </w:r>
      <w:r>
        <w:rPr>
          <w:sz w:val="24"/>
        </w:rPr>
        <w:t>Composition API</w:t>
      </w:r>
      <w:r>
        <w:rPr>
          <w:sz w:val="24"/>
        </w:rPr>
        <w:t>，组件逻辑得到了更加灵活的组织，使得前端代码更加简洁与高效。</w:t>
      </w:r>
    </w:p>
    <w:p w14:paraId="3456B4A1" w14:textId="77777777" w:rsidR="008724BF" w:rsidRDefault="008A7C78">
      <w:pPr>
        <w:spacing w:line="400" w:lineRule="exact"/>
        <w:ind w:firstLineChars="250" w:firstLine="600"/>
        <w:rPr>
          <w:sz w:val="24"/>
        </w:rPr>
      </w:pPr>
      <w:bookmarkStart w:id="154" w:name="_Hlk191410501"/>
      <w:r>
        <w:rPr>
          <w:sz w:val="24"/>
        </w:rPr>
        <w:t>Three.js</w:t>
      </w:r>
      <w:bookmarkEnd w:id="154"/>
      <w:r>
        <w:rPr>
          <w:sz w:val="24"/>
        </w:rPr>
        <w:t xml:space="preserve"> </w:t>
      </w:r>
      <w:r>
        <w:rPr>
          <w:sz w:val="24"/>
        </w:rPr>
        <w:t>与</w:t>
      </w:r>
      <w:r>
        <w:rPr>
          <w:sz w:val="24"/>
        </w:rPr>
        <w:t xml:space="preserve"> WebGL</w:t>
      </w:r>
      <w:r>
        <w:rPr>
          <w:sz w:val="24"/>
        </w:rPr>
        <w:t>：</w:t>
      </w:r>
      <w:r>
        <w:rPr>
          <w:sz w:val="24"/>
        </w:rPr>
        <w:t>Three.js</w:t>
      </w:r>
      <w:r>
        <w:rPr>
          <w:sz w:val="24"/>
        </w:rPr>
        <w:t>是一个基于</w:t>
      </w:r>
      <w:r>
        <w:rPr>
          <w:sz w:val="24"/>
        </w:rPr>
        <w:t>WebGL</w:t>
      </w:r>
      <w:r>
        <w:rPr>
          <w:sz w:val="24"/>
        </w:rPr>
        <w:t>的三维渲染库，通过它实现高效的三维地质数据可视化。</w:t>
      </w:r>
      <w:r>
        <w:rPr>
          <w:sz w:val="24"/>
        </w:rPr>
        <w:t>WebGL</w:t>
      </w:r>
      <w:r>
        <w:rPr>
          <w:sz w:val="24"/>
        </w:rPr>
        <w:t>作为浏览器的图形渲染引擎，能够直接利</w:t>
      </w:r>
      <w:r>
        <w:rPr>
          <w:sz w:val="24"/>
        </w:rPr>
        <w:lastRenderedPageBreak/>
        <w:t>用</w:t>
      </w:r>
      <w:r>
        <w:rPr>
          <w:sz w:val="24"/>
        </w:rPr>
        <w:t>GPU</w:t>
      </w:r>
      <w:r>
        <w:rPr>
          <w:sz w:val="24"/>
        </w:rPr>
        <w:t>进行高效渲染，确保三维建模的流畅性和高效性。</w:t>
      </w:r>
    </w:p>
    <w:p w14:paraId="7F7E6A32" w14:textId="77777777" w:rsidR="008724BF" w:rsidRDefault="008A7C78">
      <w:pPr>
        <w:spacing w:line="400" w:lineRule="exact"/>
        <w:ind w:firstLineChars="200" w:firstLine="480"/>
        <w:rPr>
          <w:sz w:val="24"/>
        </w:rPr>
      </w:pPr>
      <w:r>
        <w:rPr>
          <w:rFonts w:hint="eastAsia"/>
          <w:sz w:val="24"/>
        </w:rPr>
        <w:t>（</w:t>
      </w:r>
      <w:r>
        <w:rPr>
          <w:rFonts w:hint="eastAsia"/>
          <w:sz w:val="24"/>
        </w:rPr>
        <w:t>2</w:t>
      </w:r>
      <w:r>
        <w:rPr>
          <w:rFonts w:hint="eastAsia"/>
          <w:sz w:val="24"/>
        </w:rPr>
        <w:t>）</w:t>
      </w:r>
      <w:r>
        <w:rPr>
          <w:sz w:val="24"/>
        </w:rPr>
        <w:t>后端架构</w:t>
      </w:r>
    </w:p>
    <w:p w14:paraId="2FBD0BD5" w14:textId="77777777" w:rsidR="008724BF" w:rsidRDefault="008A7C78">
      <w:pPr>
        <w:spacing w:line="400" w:lineRule="exact"/>
        <w:ind w:firstLineChars="200" w:firstLine="480"/>
        <w:rPr>
          <w:sz w:val="24"/>
        </w:rPr>
      </w:pPr>
      <w:r>
        <w:rPr>
          <w:sz w:val="24"/>
        </w:rPr>
        <w:t>数据存储与处理：后端采用</w:t>
      </w:r>
      <w:r>
        <w:rPr>
          <w:sz w:val="24"/>
        </w:rPr>
        <w:t>Spring</w:t>
      </w:r>
      <w:r>
        <w:rPr>
          <w:sz w:val="24"/>
        </w:rPr>
        <w:t>框架和</w:t>
      </w:r>
      <w:r>
        <w:rPr>
          <w:sz w:val="24"/>
        </w:rPr>
        <w:t>Java</w:t>
      </w:r>
      <w:r>
        <w:rPr>
          <w:sz w:val="24"/>
        </w:rPr>
        <w:t>进行地质数据的存储与处理。系统利用数据库存储地质数据，支持大规模数据的高效存取。同时，后端通过</w:t>
      </w:r>
      <w:r>
        <w:rPr>
          <w:sz w:val="24"/>
        </w:rPr>
        <w:t>Java</w:t>
      </w:r>
      <w:r>
        <w:rPr>
          <w:sz w:val="24"/>
        </w:rPr>
        <w:t>实现坐标转换、</w:t>
      </w:r>
      <w:r>
        <w:rPr>
          <w:sz w:val="24"/>
        </w:rPr>
        <w:t>Delaunay</w:t>
      </w:r>
      <w:r>
        <w:rPr>
          <w:sz w:val="24"/>
        </w:rPr>
        <w:t>三角剖分及地层建模等复杂计算，生成用于可视化的数据模型。</w:t>
      </w:r>
    </w:p>
    <w:p w14:paraId="7AFDDB71" w14:textId="77777777" w:rsidR="008724BF" w:rsidRDefault="008A7C78">
      <w:pPr>
        <w:spacing w:line="400" w:lineRule="exact"/>
        <w:ind w:firstLineChars="200" w:firstLine="480"/>
        <w:rPr>
          <w:sz w:val="24"/>
        </w:rPr>
      </w:pPr>
      <w:r>
        <w:rPr>
          <w:rFonts w:hint="eastAsia"/>
          <w:sz w:val="24"/>
        </w:rPr>
        <w:t>2</w:t>
      </w:r>
      <w:r>
        <w:rPr>
          <w:sz w:val="24"/>
        </w:rPr>
        <w:t xml:space="preserve">. </w:t>
      </w:r>
      <w:r>
        <w:rPr>
          <w:sz w:val="24"/>
        </w:rPr>
        <w:t>功能介绍</w:t>
      </w:r>
    </w:p>
    <w:p w14:paraId="44E3D2A4" w14:textId="49901946" w:rsidR="008724BF" w:rsidRDefault="008A7C78">
      <w:pPr>
        <w:spacing w:line="400" w:lineRule="exact"/>
        <w:ind w:firstLineChars="200" w:firstLine="480"/>
        <w:rPr>
          <w:sz w:val="24"/>
        </w:rPr>
      </w:pPr>
      <w:r>
        <w:rPr>
          <w:sz w:val="24"/>
        </w:rPr>
        <w:t>系统的功能模块涵盖了三维地质建模的各个方面，以下是主要功能模块的介绍：</w:t>
      </w:r>
      <w:ins w:id="155" w:author="h" w:date="2025-03-03T11:00:00Z">
        <w:r w:rsidR="00462CBD">
          <w:rPr>
            <w:rFonts w:hint="eastAsia"/>
            <w:sz w:val="24"/>
          </w:rPr>
          <w:t>（</w:t>
        </w:r>
      </w:ins>
      <w:ins w:id="156" w:author="h" w:date="2025-03-03T11:01:00Z">
        <w:r w:rsidR="00401D52">
          <w:rPr>
            <w:rFonts w:hint="eastAsia"/>
            <w:sz w:val="24"/>
          </w:rPr>
          <w:t>比实际</w:t>
        </w:r>
      </w:ins>
      <w:ins w:id="157" w:author="h" w:date="2025-03-03T11:00:00Z">
        <w:r w:rsidR="00462CBD">
          <w:rPr>
            <w:rFonts w:hint="eastAsia"/>
            <w:sz w:val="24"/>
          </w:rPr>
          <w:t>功能</w:t>
        </w:r>
      </w:ins>
      <w:ins w:id="158" w:author="h" w:date="2025-03-03T11:01:00Z">
        <w:r w:rsidR="00401D52">
          <w:rPr>
            <w:rFonts w:hint="eastAsia"/>
            <w:sz w:val="24"/>
          </w:rPr>
          <w:t>展示的</w:t>
        </w:r>
      </w:ins>
      <w:ins w:id="159" w:author="h" w:date="2025-03-03T11:00:00Z">
        <w:r w:rsidR="00462CBD">
          <w:rPr>
            <w:rFonts w:hint="eastAsia"/>
            <w:sz w:val="24"/>
          </w:rPr>
          <w:t>太少</w:t>
        </w:r>
      </w:ins>
      <w:ins w:id="160" w:author="h" w:date="2025-03-03T11:01:00Z">
        <w:r w:rsidR="00401D52">
          <w:rPr>
            <w:rFonts w:hint="eastAsia"/>
            <w:sz w:val="24"/>
          </w:rPr>
          <w:t>？？</w:t>
        </w:r>
      </w:ins>
      <w:ins w:id="161" w:author="h" w:date="2025-03-03T11:00:00Z">
        <w:r w:rsidR="00462CBD">
          <w:rPr>
            <w:rFonts w:hint="eastAsia"/>
            <w:sz w:val="24"/>
          </w:rPr>
          <w:t>）</w:t>
        </w:r>
      </w:ins>
    </w:p>
    <w:p w14:paraId="7EF53CB5" w14:textId="77777777" w:rsidR="008724BF" w:rsidRDefault="008A7C78">
      <w:pPr>
        <w:spacing w:line="400" w:lineRule="exact"/>
        <w:ind w:firstLineChars="200" w:firstLine="480"/>
        <w:rPr>
          <w:sz w:val="24"/>
        </w:rPr>
      </w:pPr>
      <w:r>
        <w:rPr>
          <w:rFonts w:hint="eastAsia"/>
          <w:sz w:val="24"/>
        </w:rPr>
        <w:t>（</w:t>
      </w:r>
      <w:r>
        <w:rPr>
          <w:rFonts w:hint="eastAsia"/>
          <w:sz w:val="24"/>
        </w:rPr>
        <w:t>1</w:t>
      </w:r>
      <w:r>
        <w:rPr>
          <w:rFonts w:hint="eastAsia"/>
          <w:sz w:val="24"/>
        </w:rPr>
        <w:t>）用户登陆与</w:t>
      </w:r>
      <w:r>
        <w:rPr>
          <w:sz w:val="24"/>
        </w:rPr>
        <w:t>数据导入</w:t>
      </w:r>
    </w:p>
    <w:p w14:paraId="6F4D8FB2" w14:textId="77777777" w:rsidR="008724BF" w:rsidRDefault="008A7C78">
      <w:pPr>
        <w:spacing w:line="400" w:lineRule="exact"/>
        <w:ind w:firstLineChars="200" w:firstLine="480"/>
        <w:rPr>
          <w:sz w:val="24"/>
        </w:rPr>
      </w:pPr>
      <w:r>
        <w:rPr>
          <w:sz w:val="24"/>
        </w:rPr>
        <w:t>用户可以通过</w:t>
      </w:r>
      <w:r>
        <w:rPr>
          <w:rFonts w:hint="eastAsia"/>
          <w:sz w:val="24"/>
        </w:rPr>
        <w:t>登陆系</w:t>
      </w:r>
      <w:r>
        <w:rPr>
          <w:sz w:val="24"/>
        </w:rPr>
        <w:t>统</w:t>
      </w:r>
      <w:r>
        <w:rPr>
          <w:rFonts w:hint="eastAsia"/>
          <w:sz w:val="24"/>
        </w:rPr>
        <w:t>查看可视化平台，可视化平台从后端获取</w:t>
      </w:r>
      <w:r>
        <w:rPr>
          <w:sz w:val="24"/>
        </w:rPr>
        <w:t>各种地质</w:t>
      </w:r>
      <w:r>
        <w:rPr>
          <w:rFonts w:hint="eastAsia"/>
          <w:sz w:val="24"/>
        </w:rPr>
        <w:t>模型</w:t>
      </w:r>
      <w:r>
        <w:rPr>
          <w:sz w:val="24"/>
        </w:rPr>
        <w:t>数据（如钻孔</w:t>
      </w:r>
      <w:r>
        <w:rPr>
          <w:rFonts w:hint="eastAsia"/>
          <w:sz w:val="24"/>
        </w:rPr>
        <w:t>模型</w:t>
      </w:r>
      <w:r>
        <w:rPr>
          <w:sz w:val="24"/>
        </w:rPr>
        <w:t>数据、地层</w:t>
      </w:r>
      <w:r>
        <w:rPr>
          <w:rFonts w:hint="eastAsia"/>
          <w:sz w:val="24"/>
        </w:rPr>
        <w:t>模型</w:t>
      </w:r>
      <w:r>
        <w:rPr>
          <w:sz w:val="24"/>
        </w:rPr>
        <w:t>数据等），</w:t>
      </w:r>
      <w:r>
        <w:rPr>
          <w:rFonts w:hint="eastAsia"/>
          <w:sz w:val="24"/>
        </w:rPr>
        <w:t>后端</w:t>
      </w:r>
      <w:r>
        <w:rPr>
          <w:sz w:val="24"/>
        </w:rPr>
        <w:t>自动进行数据处理并转换为适用于三维</w:t>
      </w:r>
      <w:r>
        <w:rPr>
          <w:rFonts w:hint="eastAsia"/>
          <w:sz w:val="24"/>
        </w:rPr>
        <w:t>可视化</w:t>
      </w:r>
      <w:r>
        <w:rPr>
          <w:sz w:val="24"/>
        </w:rPr>
        <w:t>的格式</w:t>
      </w:r>
      <w:r>
        <w:rPr>
          <w:rFonts w:hint="eastAsia"/>
          <w:sz w:val="24"/>
        </w:rPr>
        <w:t>，</w:t>
      </w:r>
      <w:r>
        <w:rPr>
          <w:sz w:val="24"/>
        </w:rPr>
        <w:t>前端通过</w:t>
      </w:r>
      <w:r>
        <w:rPr>
          <w:sz w:val="24"/>
        </w:rPr>
        <w:t>API</w:t>
      </w:r>
      <w:r>
        <w:rPr>
          <w:sz w:val="24"/>
        </w:rPr>
        <w:t>接口与后端进行数据</w:t>
      </w:r>
      <w:r>
        <w:rPr>
          <w:rFonts w:hint="eastAsia"/>
          <w:sz w:val="24"/>
        </w:rPr>
        <w:t>传输</w:t>
      </w:r>
      <w:r>
        <w:rPr>
          <w:sz w:val="24"/>
        </w:rPr>
        <w:t>。</w:t>
      </w:r>
    </w:p>
    <w:p w14:paraId="2EEEEEFE" w14:textId="77777777" w:rsidR="008724BF" w:rsidRDefault="008A7C78">
      <w:pPr>
        <w:spacing w:line="400" w:lineRule="exact"/>
        <w:ind w:firstLineChars="200" w:firstLine="480"/>
        <w:rPr>
          <w:sz w:val="24"/>
        </w:rPr>
      </w:pPr>
      <w:r>
        <w:rPr>
          <w:rFonts w:hint="eastAsia"/>
          <w:sz w:val="24"/>
        </w:rPr>
        <w:t>（</w:t>
      </w:r>
      <w:r>
        <w:rPr>
          <w:rFonts w:hint="eastAsia"/>
          <w:sz w:val="24"/>
        </w:rPr>
        <w:t>2</w:t>
      </w:r>
      <w:r>
        <w:rPr>
          <w:rFonts w:hint="eastAsia"/>
          <w:sz w:val="24"/>
        </w:rPr>
        <w:t>）</w:t>
      </w:r>
      <w:r>
        <w:rPr>
          <w:sz w:val="24"/>
        </w:rPr>
        <w:t>三维地质模型渲染</w:t>
      </w:r>
    </w:p>
    <w:p w14:paraId="5A1FC6C9" w14:textId="77777777" w:rsidR="008724BF" w:rsidRDefault="008A7C78">
      <w:pPr>
        <w:spacing w:line="400" w:lineRule="exact"/>
        <w:ind w:firstLineChars="200" w:firstLine="480"/>
        <w:rPr>
          <w:sz w:val="24"/>
        </w:rPr>
      </w:pPr>
      <w:r>
        <w:rPr>
          <w:sz w:val="24"/>
        </w:rPr>
        <w:t>基于</w:t>
      </w:r>
      <w:r>
        <w:rPr>
          <w:sz w:val="24"/>
        </w:rPr>
        <w:t>Three.js</w:t>
      </w:r>
      <w:r>
        <w:rPr>
          <w:sz w:val="24"/>
        </w:rPr>
        <w:t>与</w:t>
      </w:r>
      <w:r>
        <w:rPr>
          <w:sz w:val="24"/>
        </w:rPr>
        <w:t>WebGL</w:t>
      </w:r>
      <w:r>
        <w:rPr>
          <w:sz w:val="24"/>
        </w:rPr>
        <w:t>，系统实时渲染</w:t>
      </w:r>
      <w:r>
        <w:rPr>
          <w:rFonts w:hint="eastAsia"/>
          <w:sz w:val="24"/>
        </w:rPr>
        <w:t>从后端获取到的</w:t>
      </w:r>
      <w:del w:id="162" w:author="h" w:date="2025-03-03T11:01:00Z">
        <w:r w:rsidDel="00E2720E">
          <w:rPr>
            <w:sz w:val="24"/>
          </w:rPr>
          <w:delText>的</w:delText>
        </w:r>
      </w:del>
      <w:r>
        <w:rPr>
          <w:sz w:val="24"/>
        </w:rPr>
        <w:t>三维地质模型</w:t>
      </w:r>
      <w:r>
        <w:rPr>
          <w:rFonts w:hint="eastAsia"/>
          <w:sz w:val="24"/>
        </w:rPr>
        <w:t>数据，</w:t>
      </w:r>
      <w:r>
        <w:rPr>
          <w:sz w:val="24"/>
        </w:rPr>
        <w:t>用户可以</w:t>
      </w:r>
      <w:r>
        <w:rPr>
          <w:rFonts w:hint="eastAsia"/>
          <w:sz w:val="24"/>
        </w:rPr>
        <w:t>自由</w:t>
      </w:r>
      <w:r>
        <w:rPr>
          <w:sz w:val="24"/>
        </w:rPr>
        <w:t>旋转、缩放</w:t>
      </w:r>
      <w:r>
        <w:rPr>
          <w:rFonts w:hint="eastAsia"/>
          <w:sz w:val="24"/>
        </w:rPr>
        <w:t>的观察</w:t>
      </w:r>
      <w:r>
        <w:rPr>
          <w:sz w:val="24"/>
        </w:rPr>
        <w:t>模型，并通过不同的视角查看地质</w:t>
      </w:r>
      <w:r>
        <w:rPr>
          <w:rFonts w:hint="eastAsia"/>
          <w:sz w:val="24"/>
        </w:rPr>
        <w:t>空间结构</w:t>
      </w:r>
      <w:r>
        <w:rPr>
          <w:sz w:val="24"/>
        </w:rPr>
        <w:t>分布。</w:t>
      </w:r>
    </w:p>
    <w:p w14:paraId="0D67BAC8" w14:textId="77777777" w:rsidR="008724BF" w:rsidRDefault="008A7C78">
      <w:pPr>
        <w:spacing w:line="400" w:lineRule="exact"/>
        <w:ind w:firstLineChars="200" w:firstLine="480"/>
        <w:rPr>
          <w:sz w:val="24"/>
        </w:rPr>
      </w:pPr>
      <w:r>
        <w:rPr>
          <w:rFonts w:hint="eastAsia"/>
          <w:sz w:val="24"/>
        </w:rPr>
        <w:t>（</w:t>
      </w:r>
      <w:r>
        <w:rPr>
          <w:rFonts w:hint="eastAsia"/>
          <w:sz w:val="24"/>
        </w:rPr>
        <w:t>3</w:t>
      </w:r>
      <w:r>
        <w:rPr>
          <w:rFonts w:hint="eastAsia"/>
          <w:sz w:val="24"/>
        </w:rPr>
        <w:t>）</w:t>
      </w:r>
      <w:r>
        <w:rPr>
          <w:sz w:val="24"/>
        </w:rPr>
        <w:t>交互功能</w:t>
      </w:r>
      <w:r>
        <w:rPr>
          <w:rFonts w:hint="eastAsia"/>
          <w:sz w:val="24"/>
        </w:rPr>
        <w:t>及信息展示</w:t>
      </w:r>
    </w:p>
    <w:p w14:paraId="4148B96C" w14:textId="628B61D5" w:rsidR="008724BF" w:rsidRDefault="008A7C78">
      <w:pPr>
        <w:spacing w:line="400" w:lineRule="exact"/>
        <w:ind w:firstLineChars="200" w:firstLine="480"/>
        <w:rPr>
          <w:ins w:id="163" w:author="h" w:date="2025-03-03T10:59:00Z"/>
          <w:sz w:val="24"/>
        </w:rPr>
      </w:pPr>
      <w:r>
        <w:rPr>
          <w:sz w:val="24"/>
        </w:rPr>
        <w:t>用户可以通过点击等操作与三维模型进行</w:t>
      </w:r>
      <w:r>
        <w:rPr>
          <w:rFonts w:hint="eastAsia"/>
          <w:sz w:val="24"/>
        </w:rPr>
        <w:t>交互，选择想要展示的模型图层，并提供计算层间距离、漫游等交互功能</w:t>
      </w:r>
      <w:r>
        <w:rPr>
          <w:sz w:val="24"/>
        </w:rPr>
        <w:t>。</w:t>
      </w:r>
    </w:p>
    <w:p w14:paraId="1835169A" w14:textId="7C6D8274" w:rsidR="00AA5D27" w:rsidRDefault="00AA5D27">
      <w:pPr>
        <w:spacing w:line="400" w:lineRule="exact"/>
        <w:ind w:firstLineChars="200" w:firstLine="480"/>
        <w:rPr>
          <w:ins w:id="164" w:author="h" w:date="2025-03-03T12:01:00Z"/>
          <w:sz w:val="24"/>
        </w:rPr>
      </w:pPr>
      <w:ins w:id="165" w:author="h" w:date="2025-03-03T10:59:00Z">
        <w:r>
          <w:rPr>
            <w:rFonts w:hint="eastAsia"/>
            <w:sz w:val="24"/>
          </w:rPr>
          <w:t>功能图！！</w:t>
        </w:r>
      </w:ins>
      <w:ins w:id="166" w:author="h" w:date="2025-03-03T11:00:00Z">
        <w:r w:rsidR="00462CBD">
          <w:rPr>
            <w:rFonts w:hint="eastAsia"/>
            <w:sz w:val="24"/>
          </w:rPr>
          <w:t>2</w:t>
        </w:r>
        <w:r w:rsidR="00462CBD">
          <w:rPr>
            <w:rFonts w:hint="eastAsia"/>
            <w:sz w:val="24"/>
          </w:rPr>
          <w:t>级或</w:t>
        </w:r>
        <w:r w:rsidR="00462CBD">
          <w:rPr>
            <w:rFonts w:hint="eastAsia"/>
            <w:sz w:val="24"/>
          </w:rPr>
          <w:t>3</w:t>
        </w:r>
        <w:r w:rsidR="00462CBD">
          <w:rPr>
            <w:rFonts w:hint="eastAsia"/>
            <w:sz w:val="24"/>
          </w:rPr>
          <w:t>级</w:t>
        </w:r>
      </w:ins>
    </w:p>
    <w:p w14:paraId="312A8FA2" w14:textId="77777777" w:rsidR="00E63B03" w:rsidRDefault="00E63B03">
      <w:pPr>
        <w:spacing w:line="400" w:lineRule="exact"/>
        <w:ind w:firstLineChars="200" w:firstLine="480"/>
        <w:rPr>
          <w:ins w:id="167" w:author="h" w:date="2025-03-03T12:01:00Z"/>
          <w:sz w:val="24"/>
        </w:rPr>
      </w:pPr>
    </w:p>
    <w:p w14:paraId="2DD7C7B6" w14:textId="77777777" w:rsidR="00E63B03" w:rsidRDefault="00E63B03">
      <w:pPr>
        <w:spacing w:line="400" w:lineRule="exact"/>
        <w:ind w:firstLineChars="200" w:firstLine="480"/>
        <w:rPr>
          <w:ins w:id="168" w:author="h" w:date="2025-03-03T12:01:00Z"/>
          <w:sz w:val="24"/>
        </w:rPr>
      </w:pPr>
    </w:p>
    <w:p w14:paraId="31B53630" w14:textId="77777777" w:rsidR="00E63B03" w:rsidRDefault="00E63B03">
      <w:pPr>
        <w:spacing w:line="400" w:lineRule="exact"/>
        <w:ind w:firstLineChars="200" w:firstLine="480"/>
        <w:rPr>
          <w:ins w:id="169" w:author="h" w:date="2025-03-03T12:01:00Z"/>
          <w:sz w:val="24"/>
        </w:rPr>
      </w:pPr>
    </w:p>
    <w:p w14:paraId="10329B13" w14:textId="0FEC97F9" w:rsidR="00E63B03" w:rsidRDefault="00E63B03" w:rsidP="008B4263">
      <w:pPr>
        <w:spacing w:line="360" w:lineRule="auto"/>
        <w:ind w:firstLineChars="200" w:firstLine="420"/>
        <w:rPr>
          <w:rFonts w:hint="eastAsia"/>
          <w:sz w:val="24"/>
        </w:rPr>
        <w:pPrChange w:id="170" w:author="h" w:date="2025-03-03T12:04:00Z">
          <w:pPr>
            <w:spacing w:line="400" w:lineRule="exact"/>
            <w:ind w:firstLineChars="200" w:firstLine="420"/>
          </w:pPr>
        </w:pPrChange>
      </w:pPr>
      <w:ins w:id="171" w:author="h" w:date="2025-03-03T12:01:00Z">
        <w:r>
          <w:rPr>
            <w:noProof/>
          </w:rPr>
          <w:drawing>
            <wp:inline distT="0" distB="0" distL="0" distR="0" wp14:anchorId="7AEBFAB7" wp14:editId="4DADBBCC">
              <wp:extent cx="3666490" cy="2451081"/>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75569" cy="2457151"/>
                      </a:xfrm>
                      <a:prstGeom prst="rect">
                        <a:avLst/>
                      </a:prstGeom>
                    </pic:spPr>
                  </pic:pic>
                </a:graphicData>
              </a:graphic>
            </wp:inline>
          </w:drawing>
        </w:r>
      </w:ins>
    </w:p>
    <w:p w14:paraId="0F8B7C7F" w14:textId="77777777" w:rsidR="008724BF" w:rsidRDefault="008A7C78">
      <w:pPr>
        <w:keepNext/>
        <w:keepLines/>
        <w:snapToGrid w:val="0"/>
        <w:spacing w:before="240" w:after="120" w:line="360" w:lineRule="auto"/>
        <w:outlineLvl w:val="1"/>
        <w:rPr>
          <w:rFonts w:eastAsia="黑体"/>
          <w:bCs/>
          <w:sz w:val="24"/>
        </w:rPr>
      </w:pPr>
      <w:bookmarkStart w:id="172" w:name="_Toc191816706"/>
      <w:r>
        <w:rPr>
          <w:rFonts w:eastAsia="黑体" w:hint="eastAsia"/>
          <w:sz w:val="28"/>
          <w:szCs w:val="32"/>
        </w:rPr>
        <w:lastRenderedPageBreak/>
        <w:t>4</w:t>
      </w:r>
      <w:r>
        <w:rPr>
          <w:rFonts w:eastAsia="黑体"/>
          <w:sz w:val="28"/>
          <w:szCs w:val="32"/>
        </w:rPr>
        <w:t>.</w:t>
      </w:r>
      <w:r>
        <w:rPr>
          <w:rFonts w:eastAsia="黑体" w:hint="eastAsia"/>
          <w:sz w:val="28"/>
          <w:szCs w:val="32"/>
        </w:rPr>
        <w:t>2</w:t>
      </w:r>
      <w:r>
        <w:rPr>
          <w:rFonts w:eastAsia="黑体" w:hint="eastAsia"/>
          <w:bCs/>
          <w:sz w:val="24"/>
        </w:rPr>
        <w:t>模型可视化及优化</w:t>
      </w:r>
      <w:bookmarkEnd w:id="172"/>
    </w:p>
    <w:p w14:paraId="725CB523" w14:textId="77777777" w:rsidR="008724BF" w:rsidRDefault="008A7C78">
      <w:pPr>
        <w:keepNext/>
        <w:keepLines/>
        <w:snapToGrid w:val="0"/>
        <w:spacing w:before="120" w:after="120" w:line="360" w:lineRule="auto"/>
        <w:outlineLvl w:val="2"/>
        <w:rPr>
          <w:rFonts w:eastAsia="黑体"/>
          <w:bCs/>
          <w:sz w:val="24"/>
        </w:rPr>
      </w:pPr>
      <w:bookmarkStart w:id="173" w:name="_Toc191816707"/>
      <w:r>
        <w:rPr>
          <w:rFonts w:eastAsia="黑体" w:hint="eastAsia"/>
          <w:bCs/>
          <w:sz w:val="24"/>
        </w:rPr>
        <w:t>4.2.1</w:t>
      </w:r>
      <w:r>
        <w:rPr>
          <w:rFonts w:eastAsia="黑体" w:hint="eastAsia"/>
          <w:bCs/>
          <w:sz w:val="24"/>
        </w:rPr>
        <w:t>模型可视化</w:t>
      </w:r>
      <w:bookmarkEnd w:id="173"/>
    </w:p>
    <w:p w14:paraId="66277B10" w14:textId="19411B81" w:rsidR="008724BF" w:rsidRDefault="008A7C78">
      <w:pPr>
        <w:ind w:firstLineChars="200" w:firstLine="480"/>
        <w:rPr>
          <w:sz w:val="24"/>
          <w:szCs w:val="32"/>
        </w:rPr>
      </w:pPr>
      <w:r>
        <w:rPr>
          <w:rFonts w:hint="eastAsia"/>
          <w:sz w:val="24"/>
          <w:szCs w:val="32"/>
        </w:rPr>
        <w:t>根据第三章的内容，先进行基础的三维场景搭建，进行各个模型数据的请求及进一步的可视化开发。</w:t>
      </w:r>
      <w:ins w:id="174" w:author="h" w:date="2025-03-03T11:07:00Z">
        <w:r w:rsidR="008E7986">
          <w:rPr>
            <w:rFonts w:hint="eastAsia"/>
            <w:sz w:val="24"/>
            <w:szCs w:val="32"/>
          </w:rPr>
          <w:t>（使用前文的公式？？？？需要</w:t>
        </w:r>
      </w:ins>
      <w:ins w:id="175" w:author="h" w:date="2025-03-03T11:08:00Z">
        <w:r w:rsidR="008E7986">
          <w:rPr>
            <w:rFonts w:hint="eastAsia"/>
            <w:sz w:val="24"/>
            <w:szCs w:val="32"/>
          </w:rPr>
          <w:t>标注！！</w:t>
        </w:r>
      </w:ins>
      <w:ins w:id="176" w:author="h" w:date="2025-03-03T11:07:00Z">
        <w:r w:rsidR="008E7986">
          <w:rPr>
            <w:rFonts w:hint="eastAsia"/>
            <w:sz w:val="24"/>
            <w:szCs w:val="32"/>
          </w:rPr>
          <w:t>）</w:t>
        </w:r>
      </w:ins>
    </w:p>
    <w:p w14:paraId="5F7E63A6" w14:textId="77777777" w:rsidR="008724BF" w:rsidRDefault="008A7C78">
      <w:pPr>
        <w:ind w:firstLineChars="200" w:firstLine="480"/>
        <w:rPr>
          <w:sz w:val="24"/>
        </w:rPr>
      </w:pPr>
      <w:r>
        <w:rPr>
          <w:rFonts w:hint="eastAsia"/>
          <w:sz w:val="24"/>
        </w:rPr>
        <w:t>1</w:t>
      </w:r>
      <w:r>
        <w:rPr>
          <w:rFonts w:hint="eastAsia"/>
          <w:sz w:val="24"/>
        </w:rPr>
        <w:t>地层模型的可视化</w:t>
      </w:r>
    </w:p>
    <w:p w14:paraId="141B6C45" w14:textId="77777777" w:rsidR="008724BF" w:rsidRDefault="008A7C78">
      <w:pPr>
        <w:spacing w:line="400" w:lineRule="exact"/>
        <w:ind w:firstLineChars="200" w:firstLine="480"/>
        <w:rPr>
          <w:sz w:val="24"/>
        </w:rPr>
      </w:pPr>
      <w:r>
        <w:rPr>
          <w:rFonts w:hint="eastAsia"/>
          <w:sz w:val="24"/>
        </w:rPr>
        <w:t xml:space="preserve">Step1 </w:t>
      </w:r>
      <w:r>
        <w:rPr>
          <w:rFonts w:hint="eastAsia"/>
          <w:sz w:val="24"/>
        </w:rPr>
        <w:t>利用第二章的方法，通过后端程序对收集的钻孔离散点集数据进行处理生成模型三角网格数据，并转化为可视化所需数据格式。</w:t>
      </w:r>
    </w:p>
    <w:p w14:paraId="288C4DA1" w14:textId="77777777" w:rsidR="008724BF" w:rsidRDefault="008A7C78">
      <w:pPr>
        <w:spacing w:line="400" w:lineRule="exact"/>
        <w:ind w:firstLineChars="200" w:firstLine="480"/>
        <w:rPr>
          <w:sz w:val="24"/>
        </w:rPr>
      </w:pPr>
      <w:r>
        <w:rPr>
          <w:rFonts w:hint="eastAsia"/>
          <w:sz w:val="24"/>
        </w:rPr>
        <w:t xml:space="preserve">Step2 </w:t>
      </w:r>
      <w:r>
        <w:rPr>
          <w:rFonts w:hint="eastAsia"/>
          <w:sz w:val="24"/>
        </w:rPr>
        <w:t>前端请求地层模型网格数据，使用处理好的点数据及拓扑结构使用缓冲几何体进行点线面的渲染。</w:t>
      </w:r>
      <w:r>
        <w:rPr>
          <w:sz w:val="24"/>
        </w:rPr>
        <w:t>使用基于</w:t>
      </w:r>
      <w:r>
        <w:rPr>
          <w:sz w:val="24"/>
        </w:rPr>
        <w:t xml:space="preserve"> Phong </w:t>
      </w:r>
      <w:r>
        <w:rPr>
          <w:sz w:val="24"/>
        </w:rPr>
        <w:t>光照模型的渲染方法，提高表面的真实感</w:t>
      </w:r>
      <w:r>
        <w:rPr>
          <w:rFonts w:hint="eastAsia"/>
          <w:sz w:val="24"/>
        </w:rPr>
        <w:t>，并支持</w:t>
      </w:r>
      <w:r>
        <w:rPr>
          <w:sz w:val="24"/>
        </w:rPr>
        <w:t>透明度</w:t>
      </w:r>
      <w:r>
        <w:rPr>
          <w:rFonts w:hint="eastAsia"/>
          <w:sz w:val="24"/>
        </w:rPr>
        <w:t>参数</w:t>
      </w:r>
      <w:r>
        <w:rPr>
          <w:sz w:val="24"/>
        </w:rPr>
        <w:t>调节</w:t>
      </w:r>
      <w:r>
        <w:rPr>
          <w:rFonts w:hint="eastAsia"/>
          <w:sz w:val="24"/>
        </w:rPr>
        <w:t>和图层分类显隐</w:t>
      </w:r>
      <w:r>
        <w:rPr>
          <w:sz w:val="24"/>
        </w:rPr>
        <w:t>功能，以支持多层地质结构的叠加显示。</w:t>
      </w:r>
    </w:p>
    <w:p w14:paraId="1E19A2AD" w14:textId="77777777" w:rsidR="008724BF" w:rsidRDefault="008A7C78">
      <w:pPr>
        <w:spacing w:line="400" w:lineRule="exact"/>
        <w:ind w:firstLineChars="200" w:firstLine="480"/>
        <w:rPr>
          <w:sz w:val="24"/>
        </w:rPr>
      </w:pPr>
      <w:r>
        <w:rPr>
          <w:rFonts w:hint="eastAsia"/>
          <w:sz w:val="24"/>
        </w:rPr>
        <w:t xml:space="preserve">Step3 </w:t>
      </w:r>
      <w:r>
        <w:rPr>
          <w:rFonts w:hint="eastAsia"/>
          <w:sz w:val="24"/>
        </w:rPr>
        <w:t>计算模型网格表面的法向量数据用于参与光照方向及</w:t>
      </w:r>
      <w:r>
        <w:rPr>
          <w:rFonts w:hint="eastAsia"/>
          <w:sz w:val="24"/>
        </w:rPr>
        <w:t>UV</w:t>
      </w:r>
      <w:r>
        <w:rPr>
          <w:rFonts w:hint="eastAsia"/>
          <w:sz w:val="24"/>
        </w:rPr>
        <w:t>纹理坐标的计算，待</w:t>
      </w:r>
      <w:r>
        <w:rPr>
          <w:rFonts w:hint="eastAsia"/>
          <w:sz w:val="24"/>
        </w:rPr>
        <w:t>UV</w:t>
      </w:r>
      <w:r>
        <w:rPr>
          <w:rFonts w:hint="eastAsia"/>
          <w:sz w:val="24"/>
        </w:rPr>
        <w:t>坐标计算完毕进行纹理贴图。</w:t>
      </w:r>
    </w:p>
    <w:p w14:paraId="78D836F4" w14:textId="77777777" w:rsidR="008724BF" w:rsidRDefault="008A7C78">
      <w:pPr>
        <w:snapToGrid w:val="0"/>
        <w:spacing w:line="300" w:lineRule="auto"/>
        <w:ind w:firstLineChars="200" w:firstLine="480"/>
        <w:rPr>
          <w:sz w:val="24"/>
        </w:rPr>
      </w:pPr>
      <w:r>
        <w:rPr>
          <w:rFonts w:hint="eastAsia"/>
          <w:sz w:val="24"/>
        </w:rPr>
        <w:t>Step4</w:t>
      </w:r>
      <w:r>
        <w:rPr>
          <w:rFonts w:hint="eastAsia"/>
          <w:sz w:val="24"/>
        </w:rPr>
        <w:t>将生成的地层模型渲染到三维场景中，支持交互式观察，包括旋转、缩放、平移等功能。</w:t>
      </w:r>
    </w:p>
    <w:p w14:paraId="40691B6A" w14:textId="4509617C" w:rsidR="008724BF" w:rsidRDefault="008A7C78">
      <w:pPr>
        <w:snapToGrid w:val="0"/>
        <w:spacing w:line="300" w:lineRule="auto"/>
        <w:ind w:firstLineChars="200" w:firstLine="480"/>
        <w:rPr>
          <w:sz w:val="24"/>
        </w:rPr>
      </w:pPr>
      <w:del w:id="177" w:author="h" w:date="2025-03-03T12:07:00Z">
        <w:r w:rsidDel="00C353B0">
          <w:rPr>
            <w:rFonts w:hint="eastAsia"/>
            <w:sz w:val="24"/>
          </w:rPr>
          <w:delText>如下列图，</w:delText>
        </w:r>
      </w:del>
      <w:ins w:id="178" w:author="h" w:date="2025-03-03T11:02:00Z">
        <w:r w:rsidR="005840C5">
          <w:rPr>
            <w:rFonts w:hint="eastAsia"/>
            <w:sz w:val="24"/>
          </w:rPr>
          <w:t>图</w:t>
        </w:r>
        <w:r w:rsidR="005840C5">
          <w:rPr>
            <w:rFonts w:hint="eastAsia"/>
            <w:sz w:val="24"/>
          </w:rPr>
          <w:t>4</w:t>
        </w:r>
        <w:r w:rsidR="005840C5">
          <w:rPr>
            <w:sz w:val="24"/>
          </w:rPr>
          <w:t>.2</w:t>
        </w:r>
        <w:r w:rsidR="005840C5">
          <w:rPr>
            <w:rFonts w:hint="eastAsia"/>
            <w:sz w:val="24"/>
          </w:rPr>
          <w:t>(</w:t>
        </w:r>
        <w:r w:rsidR="005840C5">
          <w:rPr>
            <w:sz w:val="24"/>
          </w:rPr>
          <w:t>a)</w:t>
        </w:r>
      </w:ins>
      <w:r>
        <w:rPr>
          <w:rFonts w:hint="eastAsia"/>
          <w:sz w:val="24"/>
        </w:rPr>
        <w:t>展示地层模型多视角、缩放、平移以及纹理查看。</w:t>
      </w:r>
    </w:p>
    <w:p w14:paraId="472516A1" w14:textId="2443E7CF" w:rsidR="008724BF" w:rsidRDefault="008A7C78">
      <w:pPr>
        <w:snapToGrid w:val="0"/>
        <w:spacing w:line="300" w:lineRule="auto"/>
        <w:rPr>
          <w14:ligatures w14:val="standardContextual"/>
        </w:rPr>
      </w:pPr>
      <w:r>
        <w:rPr>
          <w:noProof/>
          <w14:ligatures w14:val="standardContextual"/>
        </w:rPr>
        <w:drawing>
          <wp:inline distT="0" distB="0" distL="0" distR="0" wp14:anchorId="5289BBC3" wp14:editId="68C9CA64">
            <wp:extent cx="2279135" cy="1366837"/>
            <wp:effectExtent l="0" t="0" r="6985" b="508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图片 1"/>
                    <pic:cNvPicPr>
                      <a:picLocks noChangeAspect="1"/>
                    </pic:cNvPicPr>
                  </pic:nvPicPr>
                  <pic:blipFill>
                    <a:blip r:embed="rId48"/>
                    <a:stretch>
                      <a:fillRect/>
                    </a:stretch>
                  </pic:blipFill>
                  <pic:spPr>
                    <a:xfrm>
                      <a:off x="0" y="0"/>
                      <a:ext cx="2300642" cy="1379735"/>
                    </a:xfrm>
                    <a:prstGeom prst="rect">
                      <a:avLst/>
                    </a:prstGeom>
                  </pic:spPr>
                </pic:pic>
              </a:graphicData>
            </a:graphic>
          </wp:inline>
        </w:drawing>
      </w:r>
      <w:r>
        <w:rPr>
          <w14:ligatures w14:val="standardContextual"/>
        </w:rPr>
        <w:t xml:space="preserve"> </w:t>
      </w:r>
      <w:ins w:id="179" w:author="h" w:date="2025-03-03T11:02:00Z">
        <w:r w:rsidR="005840C5">
          <w:rPr>
            <w:rFonts w:hint="eastAsia"/>
            <w14:ligatures w14:val="standardContextual"/>
          </w:rPr>
          <w:t>(</w:t>
        </w:r>
        <w:r w:rsidR="005840C5">
          <w:rPr>
            <w14:ligatures w14:val="standardContextual"/>
          </w:rPr>
          <w:t>a)</w:t>
        </w:r>
      </w:ins>
      <w:r>
        <w:rPr>
          <w:noProof/>
          <w14:ligatures w14:val="standardContextual"/>
        </w:rPr>
        <w:drawing>
          <wp:inline distT="0" distB="0" distL="0" distR="0" wp14:anchorId="3AAFFD7D" wp14:editId="2D5F3867">
            <wp:extent cx="2356615" cy="1409700"/>
            <wp:effectExtent l="0" t="0" r="5715"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图片 1"/>
                    <pic:cNvPicPr>
                      <a:picLocks noChangeAspect="1"/>
                    </pic:cNvPicPr>
                  </pic:nvPicPr>
                  <pic:blipFill>
                    <a:blip r:embed="rId49"/>
                    <a:stretch>
                      <a:fillRect/>
                    </a:stretch>
                  </pic:blipFill>
                  <pic:spPr>
                    <a:xfrm>
                      <a:off x="0" y="0"/>
                      <a:ext cx="2401169" cy="1436352"/>
                    </a:xfrm>
                    <a:prstGeom prst="rect">
                      <a:avLst/>
                    </a:prstGeom>
                  </pic:spPr>
                </pic:pic>
              </a:graphicData>
            </a:graphic>
          </wp:inline>
        </w:drawing>
      </w:r>
      <w:r>
        <w:rPr>
          <w14:ligatures w14:val="standardContextual"/>
        </w:rPr>
        <w:t xml:space="preserve"> </w:t>
      </w:r>
      <w:ins w:id="180" w:author="h" w:date="2025-03-03T11:02:00Z">
        <w:r w:rsidR="005840C5">
          <w:rPr>
            <w14:ligatures w14:val="standardContextual"/>
          </w:rPr>
          <w:t>(b)</w:t>
        </w:r>
      </w:ins>
      <w:r>
        <w:rPr>
          <w:noProof/>
          <w14:ligatures w14:val="standardContextual"/>
        </w:rPr>
        <w:drawing>
          <wp:inline distT="0" distB="0" distL="0" distR="0" wp14:anchorId="66D2DAE4" wp14:editId="30F24DBF">
            <wp:extent cx="2266749" cy="1362075"/>
            <wp:effectExtent l="0" t="0" r="635" b="0"/>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图片 1"/>
                    <pic:cNvPicPr>
                      <a:picLocks noChangeAspect="1"/>
                    </pic:cNvPicPr>
                  </pic:nvPicPr>
                  <pic:blipFill>
                    <a:blip r:embed="rId50"/>
                    <a:stretch>
                      <a:fillRect/>
                    </a:stretch>
                  </pic:blipFill>
                  <pic:spPr>
                    <a:xfrm>
                      <a:off x="0" y="0"/>
                      <a:ext cx="2292820" cy="1377741"/>
                    </a:xfrm>
                    <a:prstGeom prst="rect">
                      <a:avLst/>
                    </a:prstGeom>
                  </pic:spPr>
                </pic:pic>
              </a:graphicData>
            </a:graphic>
          </wp:inline>
        </w:drawing>
      </w:r>
      <w:r>
        <w:rPr>
          <w14:ligatures w14:val="standardContextual"/>
        </w:rPr>
        <w:t xml:space="preserve"> </w:t>
      </w:r>
      <w:r>
        <w:rPr>
          <w:rFonts w:hint="eastAsia"/>
          <w14:ligatures w14:val="standardContextual"/>
        </w:rPr>
        <w:t xml:space="preserve"> </w:t>
      </w:r>
      <w:ins w:id="181" w:author="h" w:date="2025-03-03T11:02:00Z">
        <w:r w:rsidR="008A3589">
          <w:rPr>
            <w14:ligatures w14:val="standardContextual"/>
          </w:rPr>
          <w:t>(c)</w:t>
        </w:r>
      </w:ins>
      <w:r>
        <w:rPr>
          <w:rFonts w:hint="eastAsia"/>
          <w14:ligatures w14:val="standardContextual"/>
        </w:rPr>
        <w:t xml:space="preserve">   </w:t>
      </w:r>
      <w:r>
        <w:rPr>
          <w:noProof/>
          <w14:ligatures w14:val="standardContextual"/>
        </w:rPr>
        <w:drawing>
          <wp:inline distT="0" distB="0" distL="0" distR="0" wp14:anchorId="05432DEA" wp14:editId="0A80CC78">
            <wp:extent cx="2328863" cy="1392279"/>
            <wp:effectExtent l="0" t="0" r="0" b="0"/>
            <wp:docPr id="1600364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图片 1"/>
                    <pic:cNvPicPr>
                      <a:picLocks noChangeAspect="1"/>
                    </pic:cNvPicPr>
                  </pic:nvPicPr>
                  <pic:blipFill>
                    <a:blip r:embed="rId51"/>
                    <a:stretch>
                      <a:fillRect/>
                    </a:stretch>
                  </pic:blipFill>
                  <pic:spPr>
                    <a:xfrm>
                      <a:off x="0" y="0"/>
                      <a:ext cx="2354102" cy="1407368"/>
                    </a:xfrm>
                    <a:prstGeom prst="rect">
                      <a:avLst/>
                    </a:prstGeom>
                  </pic:spPr>
                </pic:pic>
              </a:graphicData>
            </a:graphic>
          </wp:inline>
        </w:drawing>
      </w:r>
      <w:ins w:id="182" w:author="h" w:date="2025-03-03T11:03:00Z">
        <w:r w:rsidR="008A3589">
          <w:rPr>
            <w14:ligatures w14:val="standardContextual"/>
          </w:rPr>
          <w:t>(d)</w:t>
        </w:r>
      </w:ins>
    </w:p>
    <w:p w14:paraId="74E20164" w14:textId="1B533967" w:rsidR="008724BF" w:rsidRDefault="008A7C78">
      <w:pPr>
        <w:jc w:val="center"/>
      </w:pPr>
      <w:r>
        <w:rPr>
          <w:rFonts w:hint="eastAsia"/>
        </w:rPr>
        <w:t>图</w:t>
      </w:r>
      <w:r>
        <w:rPr>
          <w:rFonts w:hint="eastAsia"/>
        </w:rPr>
        <w:t>4.2</w:t>
      </w:r>
      <w:r>
        <w:rPr>
          <w:rFonts w:hint="eastAsia"/>
        </w:rPr>
        <w:t>多视角观测地层模型</w:t>
      </w:r>
      <w:ins w:id="183" w:author="h" w:date="2025-03-03T11:03:00Z">
        <w:r w:rsidR="00FC5D8A">
          <w:rPr>
            <w:rFonts w:hint="eastAsia"/>
          </w:rPr>
          <w:t>(</w:t>
        </w:r>
        <w:r w:rsidR="00FC5D8A">
          <w:rPr>
            <w:rFonts w:hint="eastAsia"/>
          </w:rPr>
          <w:t>图不清楚！</w:t>
        </w:r>
        <w:r w:rsidR="00FC5D8A">
          <w:t>)</w:t>
        </w:r>
      </w:ins>
    </w:p>
    <w:p w14:paraId="1D5C508B" w14:textId="77777777" w:rsidR="008724BF" w:rsidRDefault="008A7C78">
      <w:pPr>
        <w:adjustRightInd w:val="0"/>
        <w:snapToGrid w:val="0"/>
        <w:spacing w:line="300" w:lineRule="auto"/>
        <w:jc w:val="center"/>
        <w:rPr>
          <w:rFonts w:ascii="Cambria Math" w:hAnsi="Cambria Math"/>
          <w:sz w:val="24"/>
        </w:rPr>
      </w:pPr>
      <w:r>
        <w:rPr>
          <w:color w:val="000000"/>
          <w:szCs w:val="21"/>
        </w:rPr>
        <w:t>Fig.</w:t>
      </w:r>
      <w:r>
        <w:rPr>
          <w:rFonts w:hint="eastAsia"/>
          <w:color w:val="000000"/>
          <w:szCs w:val="21"/>
        </w:rPr>
        <w:t xml:space="preserve"> </w:t>
      </w:r>
      <w:r>
        <w:rPr>
          <w:color w:val="000000"/>
          <w:szCs w:val="21"/>
        </w:rPr>
        <w:t>4.</w:t>
      </w:r>
      <w:r>
        <w:rPr>
          <w:rFonts w:hint="eastAsia"/>
          <w:color w:val="000000"/>
          <w:szCs w:val="21"/>
        </w:rPr>
        <w:t xml:space="preserve">2 </w:t>
      </w:r>
      <w:r>
        <w:rPr>
          <w:color w:val="000000"/>
          <w:szCs w:val="21"/>
        </w:rPr>
        <w:t>Multi perspective observation model</w:t>
      </w:r>
    </w:p>
    <w:p w14:paraId="76131D55" w14:textId="77777777" w:rsidR="008724BF" w:rsidRDefault="008A7C78">
      <w:pPr>
        <w:snapToGrid w:val="0"/>
        <w:spacing w:line="300" w:lineRule="auto"/>
        <w:ind w:firstLineChars="200" w:firstLine="480"/>
        <w:jc w:val="center"/>
        <w:rPr>
          <w:sz w:val="24"/>
        </w:rPr>
      </w:pPr>
      <w:r>
        <w:rPr>
          <w:noProof/>
          <w:sz w:val="24"/>
        </w:rPr>
        <w:lastRenderedPageBreak/>
        <w:drawing>
          <wp:inline distT="0" distB="0" distL="0" distR="0" wp14:anchorId="5EA2FA10" wp14:editId="2D602822">
            <wp:extent cx="3768090" cy="2277745"/>
            <wp:effectExtent l="0" t="0" r="3810" b="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图片 1"/>
                    <pic:cNvPicPr>
                      <a:picLocks noChangeAspect="1"/>
                    </pic:cNvPicPr>
                  </pic:nvPicPr>
                  <pic:blipFill>
                    <a:blip r:embed="rId52"/>
                    <a:stretch>
                      <a:fillRect/>
                    </a:stretch>
                  </pic:blipFill>
                  <pic:spPr>
                    <a:xfrm>
                      <a:off x="0" y="0"/>
                      <a:ext cx="3779681" cy="2284965"/>
                    </a:xfrm>
                    <a:prstGeom prst="rect">
                      <a:avLst/>
                    </a:prstGeom>
                  </pic:spPr>
                </pic:pic>
              </a:graphicData>
            </a:graphic>
          </wp:inline>
        </w:drawing>
      </w:r>
    </w:p>
    <w:p w14:paraId="7ADC792B" w14:textId="77777777" w:rsidR="008724BF" w:rsidRDefault="008A7C78">
      <w:pPr>
        <w:jc w:val="center"/>
      </w:pPr>
      <w:r>
        <w:rPr>
          <w:rFonts w:hint="eastAsia"/>
        </w:rPr>
        <w:t>图</w:t>
      </w:r>
      <w:r>
        <w:rPr>
          <w:rFonts w:hint="eastAsia"/>
        </w:rPr>
        <w:t>4.3</w:t>
      </w:r>
      <w:r>
        <w:rPr>
          <w:rFonts w:hint="eastAsia"/>
        </w:rPr>
        <w:t>模型纹理映射</w:t>
      </w:r>
    </w:p>
    <w:p w14:paraId="7BA81938" w14:textId="77777777" w:rsidR="008724BF" w:rsidRDefault="008A7C78">
      <w:pPr>
        <w:adjustRightInd w:val="0"/>
        <w:snapToGrid w:val="0"/>
        <w:spacing w:line="300" w:lineRule="auto"/>
        <w:jc w:val="center"/>
        <w:rPr>
          <w:rFonts w:ascii="Cambria Math" w:hAnsi="Cambria Math"/>
          <w:sz w:val="24"/>
        </w:rPr>
      </w:pPr>
      <w:r>
        <w:rPr>
          <w:color w:val="000000"/>
          <w:szCs w:val="21"/>
        </w:rPr>
        <w:t>Fig.</w:t>
      </w:r>
      <w:r>
        <w:rPr>
          <w:rFonts w:hint="eastAsia"/>
          <w:color w:val="000000"/>
          <w:szCs w:val="21"/>
        </w:rPr>
        <w:t xml:space="preserve"> </w:t>
      </w:r>
      <w:r>
        <w:rPr>
          <w:color w:val="000000"/>
          <w:szCs w:val="21"/>
        </w:rPr>
        <w:t>4.</w:t>
      </w:r>
      <w:r>
        <w:rPr>
          <w:rFonts w:hint="eastAsia"/>
          <w:color w:val="000000"/>
          <w:szCs w:val="21"/>
        </w:rPr>
        <w:t xml:space="preserve">3 </w:t>
      </w:r>
      <w:r>
        <w:rPr>
          <w:color w:val="000000"/>
          <w:szCs w:val="21"/>
        </w:rPr>
        <w:t>Multi perspective observation model</w:t>
      </w:r>
    </w:p>
    <w:p w14:paraId="699E017D" w14:textId="77777777" w:rsidR="008724BF" w:rsidRDefault="008A7C78">
      <w:pPr>
        <w:spacing w:line="400" w:lineRule="exact"/>
        <w:ind w:firstLineChars="200" w:firstLine="480"/>
        <w:rPr>
          <w:sz w:val="24"/>
        </w:rPr>
      </w:pPr>
      <w:r>
        <w:rPr>
          <w:sz w:val="24"/>
        </w:rPr>
        <w:t>2</w:t>
      </w:r>
      <w:r>
        <w:rPr>
          <w:rFonts w:hint="eastAsia"/>
          <w:sz w:val="24"/>
        </w:rPr>
        <w:t xml:space="preserve"> </w:t>
      </w:r>
      <w:r>
        <w:rPr>
          <w:sz w:val="24"/>
        </w:rPr>
        <w:t>钻孔圆柱体的可视化</w:t>
      </w:r>
    </w:p>
    <w:p w14:paraId="5E32320D" w14:textId="77777777" w:rsidR="008724BF" w:rsidRDefault="008A7C78">
      <w:pPr>
        <w:snapToGrid w:val="0"/>
        <w:spacing w:line="300" w:lineRule="auto"/>
        <w:ind w:firstLineChars="200" w:firstLine="480"/>
        <w:rPr>
          <w:sz w:val="24"/>
        </w:rPr>
      </w:pPr>
      <w:r>
        <w:rPr>
          <w:rFonts w:hint="eastAsia"/>
          <w:sz w:val="24"/>
        </w:rPr>
        <w:t xml:space="preserve">Step1 </w:t>
      </w:r>
      <w:r>
        <w:rPr>
          <w:rFonts w:hint="eastAsia"/>
          <w:sz w:val="24"/>
        </w:rPr>
        <w:t>从后端接收圆柱体模型相关数据，钻孔数据按相应地层分类存储在树状结构当中，为可视化渲染做准备。</w:t>
      </w:r>
    </w:p>
    <w:p w14:paraId="66B66DF6" w14:textId="77777777" w:rsidR="008724BF" w:rsidRDefault="008A7C78">
      <w:pPr>
        <w:snapToGrid w:val="0"/>
        <w:spacing w:line="300" w:lineRule="auto"/>
        <w:ind w:firstLineChars="200" w:firstLine="480"/>
        <w:rPr>
          <w:sz w:val="24"/>
        </w:rPr>
      </w:pPr>
      <w:r>
        <w:rPr>
          <w:rFonts w:hint="eastAsia"/>
          <w:sz w:val="24"/>
        </w:rPr>
        <w:t xml:space="preserve">Step2 </w:t>
      </w:r>
      <w:r>
        <w:rPr>
          <w:rFonts w:hint="eastAsia"/>
          <w:sz w:val="24"/>
        </w:rPr>
        <w:t>对每一个钻孔，依次处理其所有地层，根据地层的深度信息计算每一层的厚度，并确定其在垂直方向上的位置。</w:t>
      </w:r>
    </w:p>
    <w:p w14:paraId="3F7781AC" w14:textId="77777777" w:rsidR="008724BF" w:rsidRDefault="008A7C78">
      <w:pPr>
        <w:snapToGrid w:val="0"/>
        <w:spacing w:line="300" w:lineRule="auto"/>
        <w:ind w:firstLineChars="200" w:firstLine="480"/>
        <w:rPr>
          <w:sz w:val="24"/>
        </w:rPr>
      </w:pPr>
      <w:r>
        <w:rPr>
          <w:rFonts w:hint="eastAsia"/>
          <w:sz w:val="24"/>
        </w:rPr>
        <w:t xml:space="preserve">Step3 </w:t>
      </w:r>
      <w:r>
        <w:rPr>
          <w:rFonts w:hint="eastAsia"/>
          <w:sz w:val="24"/>
        </w:rPr>
        <w:t>为每一层地层构建一个对应的圆柱体，其高度等于该层的厚度，利用钻孔的</w:t>
      </w:r>
      <w:r>
        <w:rPr>
          <w:sz w:val="24"/>
        </w:rPr>
        <w:t xml:space="preserve"> X, Y </w:t>
      </w:r>
      <w:r>
        <w:rPr>
          <w:rFonts w:hint="eastAsia"/>
          <w:sz w:val="24"/>
        </w:rPr>
        <w:t>坐标及地层层深确定圆柱体的顶底面位置，利用地层厚度</w:t>
      </w:r>
      <w:r>
        <w:rPr>
          <w:rFonts w:hint="eastAsia"/>
          <w:sz w:val="24"/>
        </w:rPr>
        <w:t>h</w:t>
      </w:r>
      <w:r>
        <w:rPr>
          <w:rFonts w:hint="eastAsia"/>
          <w:sz w:val="24"/>
        </w:rPr>
        <w:t>确定圆柱体的高度，使各层能够无缝拼接，形成完整的钻孔结构</w:t>
      </w:r>
    </w:p>
    <w:p w14:paraId="604FC11C" w14:textId="77777777" w:rsidR="008724BF" w:rsidRDefault="008A7C78">
      <w:pPr>
        <w:snapToGrid w:val="0"/>
        <w:spacing w:line="300" w:lineRule="auto"/>
        <w:ind w:firstLineChars="200" w:firstLine="480"/>
        <w:rPr>
          <w:sz w:val="24"/>
        </w:rPr>
      </w:pPr>
      <w:r>
        <w:rPr>
          <w:rFonts w:hint="eastAsia"/>
          <w:sz w:val="24"/>
        </w:rPr>
        <w:t xml:space="preserve">Step4 </w:t>
      </w:r>
      <w:r>
        <w:rPr>
          <w:rFonts w:hint="eastAsia"/>
          <w:sz w:val="24"/>
        </w:rPr>
        <w:t>依据地层属性或分类，为不同地层指定颜色，以增强可视化效果，使用户能够快速区分地层的分布情况。</w:t>
      </w:r>
    </w:p>
    <w:p w14:paraId="1BE97562" w14:textId="77777777" w:rsidR="008724BF" w:rsidRDefault="008A7C78">
      <w:pPr>
        <w:snapToGrid w:val="0"/>
        <w:spacing w:line="300" w:lineRule="auto"/>
        <w:ind w:firstLineChars="200" w:firstLine="480"/>
        <w:rPr>
          <w:sz w:val="24"/>
        </w:rPr>
      </w:pPr>
      <w:r>
        <w:rPr>
          <w:rFonts w:hint="eastAsia"/>
          <w:sz w:val="24"/>
        </w:rPr>
        <w:t>Step5</w:t>
      </w:r>
      <w:r>
        <w:rPr>
          <w:rFonts w:hint="eastAsia"/>
          <w:sz w:val="24"/>
        </w:rPr>
        <w:t>将生成的钻孔模型渲染到三维场景中，支持交互式观察，包括旋转、缩放、平移等功能。</w:t>
      </w:r>
    </w:p>
    <w:p w14:paraId="0F8CDAA2" w14:textId="17A9482B" w:rsidR="008724BF" w:rsidRDefault="008A7C78">
      <w:pPr>
        <w:snapToGrid w:val="0"/>
        <w:spacing w:line="300" w:lineRule="auto"/>
        <w:ind w:firstLineChars="200" w:firstLine="480"/>
        <w:jc w:val="center"/>
        <w:rPr>
          <w:sz w:val="24"/>
        </w:rPr>
      </w:pPr>
      <w:r>
        <w:rPr>
          <w:noProof/>
          <w:sz w:val="24"/>
        </w:rPr>
        <w:drawing>
          <wp:inline distT="0" distB="0" distL="0" distR="0" wp14:anchorId="5CF05E8A" wp14:editId="7FB6FAA1">
            <wp:extent cx="2900175" cy="1738946"/>
            <wp:effectExtent l="0" t="0" r="0" b="0"/>
            <wp:docPr id="1028234050" name="图片 1" descr="文本, 白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34050" name="图片 1" descr="文本, 白板&#10;&#10;描述已自动生成"/>
                    <pic:cNvPicPr>
                      <a:picLocks noChangeAspect="1"/>
                    </pic:cNvPicPr>
                  </pic:nvPicPr>
                  <pic:blipFill>
                    <a:blip r:embed="rId53"/>
                    <a:stretch>
                      <a:fillRect/>
                    </a:stretch>
                  </pic:blipFill>
                  <pic:spPr>
                    <a:xfrm>
                      <a:off x="0" y="0"/>
                      <a:ext cx="2927308" cy="1755215"/>
                    </a:xfrm>
                    <a:prstGeom prst="rect">
                      <a:avLst/>
                    </a:prstGeom>
                  </pic:spPr>
                </pic:pic>
              </a:graphicData>
            </a:graphic>
          </wp:inline>
        </w:drawing>
      </w:r>
      <w:ins w:id="184" w:author="h" w:date="2025-03-03T12:08:00Z">
        <w:r w:rsidR="00C353B0">
          <w:rPr>
            <w:sz w:val="24"/>
          </w:rPr>
          <w:t>(a)</w:t>
        </w:r>
      </w:ins>
      <w:ins w:id="185" w:author="h" w:date="2025-03-03T11:04:00Z">
        <w:r w:rsidR="006B4F78">
          <w:rPr>
            <w:rFonts w:hint="eastAsia"/>
            <w:sz w:val="24"/>
          </w:rPr>
          <w:t xml:space="preserve"> </w:t>
        </w:r>
        <w:r w:rsidR="006B4F78">
          <w:rPr>
            <w:noProof/>
          </w:rPr>
          <w:drawing>
            <wp:inline distT="0" distB="0" distL="0" distR="0" wp14:anchorId="49137471" wp14:editId="2F805439">
              <wp:extent cx="564304" cy="1171575"/>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890" cy="1193553"/>
                      </a:xfrm>
                      <a:prstGeom prst="rect">
                        <a:avLst/>
                      </a:prstGeom>
                    </pic:spPr>
                  </pic:pic>
                </a:graphicData>
              </a:graphic>
            </wp:inline>
          </w:drawing>
        </w:r>
      </w:ins>
      <w:ins w:id="186" w:author="h" w:date="2025-03-03T12:08:00Z">
        <w:r w:rsidR="00C353B0">
          <w:rPr>
            <w:sz w:val="24"/>
          </w:rPr>
          <w:t>(b)</w:t>
        </w:r>
      </w:ins>
      <w:ins w:id="187" w:author="h" w:date="2025-03-03T11:05:00Z">
        <w:r w:rsidR="00F43035">
          <w:rPr>
            <w:rFonts w:hint="eastAsia"/>
            <w:sz w:val="24"/>
          </w:rPr>
          <w:t>局部放大</w:t>
        </w:r>
      </w:ins>
    </w:p>
    <w:p w14:paraId="3899A824" w14:textId="34AA21C8" w:rsidR="008724BF" w:rsidRDefault="008A7C78">
      <w:pPr>
        <w:jc w:val="center"/>
      </w:pPr>
      <w:r>
        <w:rPr>
          <w:rFonts w:hint="eastAsia"/>
        </w:rPr>
        <w:t>图</w:t>
      </w:r>
      <w:r>
        <w:rPr>
          <w:rFonts w:hint="eastAsia"/>
        </w:rPr>
        <w:t xml:space="preserve">4.4 </w:t>
      </w:r>
      <w:del w:id="188" w:author="h" w:date="2025-03-03T11:04:00Z">
        <w:r w:rsidDel="0074162E">
          <w:rPr>
            <w:rFonts w:hint="eastAsia"/>
          </w:rPr>
          <w:delText>单个</w:delText>
        </w:r>
      </w:del>
      <w:r>
        <w:rPr>
          <w:rFonts w:hint="eastAsia"/>
        </w:rPr>
        <w:t>钻孔模型可视化</w:t>
      </w:r>
      <w:ins w:id="189" w:author="h" w:date="2025-03-03T11:04:00Z">
        <w:r w:rsidR="0074162E">
          <w:rPr>
            <w:rFonts w:hint="eastAsia"/>
          </w:rPr>
          <w:t>，多？</w:t>
        </w:r>
      </w:ins>
    </w:p>
    <w:p w14:paraId="309AAADD" w14:textId="77777777" w:rsidR="008724BF" w:rsidRDefault="008A7C78">
      <w:pPr>
        <w:adjustRightInd w:val="0"/>
        <w:snapToGrid w:val="0"/>
        <w:spacing w:line="300" w:lineRule="auto"/>
        <w:jc w:val="center"/>
        <w:rPr>
          <w:rFonts w:ascii="Cambria Math" w:hAnsi="Cambria Math"/>
          <w:sz w:val="24"/>
        </w:rPr>
      </w:pPr>
      <w:r>
        <w:rPr>
          <w:color w:val="000000"/>
          <w:szCs w:val="21"/>
        </w:rPr>
        <w:t>Fig.</w:t>
      </w:r>
      <w:r>
        <w:rPr>
          <w:rFonts w:hint="eastAsia"/>
          <w:color w:val="000000"/>
          <w:szCs w:val="21"/>
        </w:rPr>
        <w:t xml:space="preserve"> </w:t>
      </w:r>
      <w:r>
        <w:rPr>
          <w:color w:val="000000"/>
          <w:szCs w:val="21"/>
        </w:rPr>
        <w:t>4.</w:t>
      </w:r>
      <w:r>
        <w:rPr>
          <w:rFonts w:hint="eastAsia"/>
          <w:color w:val="000000"/>
          <w:szCs w:val="21"/>
        </w:rPr>
        <w:t xml:space="preserve">4 </w:t>
      </w:r>
      <w:r>
        <w:rPr>
          <w:color w:val="000000"/>
          <w:szCs w:val="21"/>
        </w:rPr>
        <w:t>Multi perspective observation model</w:t>
      </w:r>
    </w:p>
    <w:p w14:paraId="01AA2284" w14:textId="3F68AFF2" w:rsidR="008724BF" w:rsidRDefault="008A7C78">
      <w:pPr>
        <w:spacing w:line="400" w:lineRule="exact"/>
        <w:ind w:firstLineChars="200" w:firstLine="480"/>
        <w:rPr>
          <w:sz w:val="24"/>
        </w:rPr>
      </w:pPr>
      <w:r>
        <w:rPr>
          <w:sz w:val="24"/>
        </w:rPr>
        <w:t>3</w:t>
      </w:r>
      <w:r>
        <w:rPr>
          <w:rFonts w:hint="eastAsia"/>
          <w:sz w:val="24"/>
        </w:rPr>
        <w:t xml:space="preserve"> </w:t>
      </w:r>
      <w:r>
        <w:rPr>
          <w:rFonts w:hint="eastAsia"/>
          <w:sz w:val="24"/>
        </w:rPr>
        <w:t>断层</w:t>
      </w:r>
      <w:r>
        <w:rPr>
          <w:sz w:val="24"/>
        </w:rPr>
        <w:t>可视化</w:t>
      </w:r>
      <w:ins w:id="190" w:author="h" w:date="2025-03-03T11:06:00Z">
        <w:r w:rsidR="008D1BE2">
          <w:rPr>
            <w:rFonts w:hint="eastAsia"/>
            <w:sz w:val="24"/>
          </w:rPr>
          <w:t>（地层不一样？面可视化</w:t>
        </w:r>
      </w:ins>
      <w:ins w:id="191" w:author="h" w:date="2025-03-03T11:07:00Z">
        <w:r w:rsidR="00D07966">
          <w:rPr>
            <w:rFonts w:hint="eastAsia"/>
            <w:sz w:val="24"/>
          </w:rPr>
          <w:t>（注意分类！！）</w:t>
        </w:r>
      </w:ins>
      <w:ins w:id="192" w:author="h" w:date="2025-03-03T11:06:00Z">
        <w:r w:rsidR="008D1BE2">
          <w:rPr>
            <w:rFonts w:hint="eastAsia"/>
            <w:sz w:val="24"/>
          </w:rPr>
          <w:t>，应用到</w:t>
        </w:r>
      </w:ins>
      <w:ins w:id="193" w:author="h" w:date="2025-03-03T11:07:00Z">
        <w:r w:rsidR="008D1BE2">
          <w:rPr>
            <w:rFonts w:hint="eastAsia"/>
            <w:sz w:val="24"/>
          </w:rPr>
          <w:t>地层、断层？</w:t>
        </w:r>
      </w:ins>
      <w:ins w:id="194" w:author="h" w:date="2025-03-03T11:06:00Z">
        <w:r w:rsidR="008D1BE2">
          <w:rPr>
            <w:rFonts w:hint="eastAsia"/>
            <w:sz w:val="24"/>
          </w:rPr>
          <w:t>）</w:t>
        </w:r>
      </w:ins>
    </w:p>
    <w:p w14:paraId="41507330" w14:textId="77777777" w:rsidR="008724BF" w:rsidRDefault="008A7C78">
      <w:pPr>
        <w:spacing w:line="400" w:lineRule="exact"/>
        <w:ind w:firstLineChars="200" w:firstLine="480"/>
        <w:rPr>
          <w:sz w:val="24"/>
        </w:rPr>
      </w:pPr>
      <w:r>
        <w:rPr>
          <w:rFonts w:hint="eastAsia"/>
          <w:sz w:val="24"/>
        </w:rPr>
        <w:t xml:space="preserve">Step1 </w:t>
      </w:r>
      <w:r>
        <w:rPr>
          <w:rFonts w:hint="eastAsia"/>
          <w:sz w:val="24"/>
        </w:rPr>
        <w:t>前端请求后端断层模型可视化数据。</w:t>
      </w:r>
    </w:p>
    <w:p w14:paraId="465FDF9D" w14:textId="77777777" w:rsidR="008724BF" w:rsidRDefault="008A7C78">
      <w:pPr>
        <w:spacing w:line="400" w:lineRule="exact"/>
        <w:ind w:firstLineChars="200" w:firstLine="480"/>
        <w:rPr>
          <w:sz w:val="24"/>
        </w:rPr>
      </w:pPr>
      <w:r>
        <w:rPr>
          <w:rFonts w:hint="eastAsia"/>
          <w:sz w:val="24"/>
        </w:rPr>
        <w:lastRenderedPageBreak/>
        <w:t xml:space="preserve">Step2 </w:t>
      </w:r>
      <w:r>
        <w:rPr>
          <w:rFonts w:hint="eastAsia"/>
          <w:sz w:val="24"/>
        </w:rPr>
        <w:t>遍历断层进行分批次可视化处理，通过后端处理好的点数据及拓扑结构使用缓冲几何体进行点面的渲染。</w:t>
      </w:r>
      <w:r>
        <w:rPr>
          <w:sz w:val="24"/>
        </w:rPr>
        <w:t>使用基于</w:t>
      </w:r>
      <w:r>
        <w:rPr>
          <w:sz w:val="24"/>
        </w:rPr>
        <w:t xml:space="preserve"> Phong </w:t>
      </w:r>
      <w:r>
        <w:rPr>
          <w:sz w:val="24"/>
        </w:rPr>
        <w:t>光照模型的渲染方法，</w:t>
      </w:r>
      <w:r>
        <w:rPr>
          <w:rFonts w:hint="eastAsia"/>
          <w:sz w:val="24"/>
        </w:rPr>
        <w:t>图层显隐</w:t>
      </w:r>
      <w:r>
        <w:rPr>
          <w:sz w:val="24"/>
        </w:rPr>
        <w:t>。</w:t>
      </w:r>
    </w:p>
    <w:p w14:paraId="0851B319" w14:textId="77777777" w:rsidR="008724BF" w:rsidRDefault="008A7C78">
      <w:pPr>
        <w:snapToGrid w:val="0"/>
        <w:spacing w:line="300" w:lineRule="auto"/>
        <w:ind w:firstLineChars="200" w:firstLine="480"/>
        <w:rPr>
          <w:sz w:val="24"/>
        </w:rPr>
      </w:pPr>
      <w:r>
        <w:rPr>
          <w:rFonts w:hint="eastAsia"/>
          <w:sz w:val="24"/>
        </w:rPr>
        <w:t xml:space="preserve">Step3 </w:t>
      </w:r>
      <w:r>
        <w:rPr>
          <w:rFonts w:hint="eastAsia"/>
          <w:sz w:val="24"/>
        </w:rPr>
        <w:t>将生成的断层模型整合到三维场景中，支持交互式观察，包括旋转、缩放、平移等功能。</w:t>
      </w:r>
    </w:p>
    <w:p w14:paraId="422D9895" w14:textId="77777777" w:rsidR="008724BF" w:rsidRDefault="008A7C78">
      <w:pPr>
        <w:spacing w:line="400" w:lineRule="exact"/>
        <w:ind w:firstLineChars="200" w:firstLine="480"/>
        <w:rPr>
          <w:sz w:val="24"/>
        </w:rPr>
      </w:pPr>
      <w:r>
        <w:rPr>
          <w:sz w:val="24"/>
        </w:rPr>
        <w:t>4</w:t>
      </w:r>
      <w:r>
        <w:rPr>
          <w:rFonts w:hint="eastAsia"/>
          <w:sz w:val="24"/>
        </w:rPr>
        <w:t xml:space="preserve"> </w:t>
      </w:r>
      <w:r>
        <w:rPr>
          <w:sz w:val="24"/>
        </w:rPr>
        <w:t>巷道模型可视化</w:t>
      </w:r>
    </w:p>
    <w:p w14:paraId="70181A12" w14:textId="77777777" w:rsidR="008724BF" w:rsidRDefault="008A7C78">
      <w:pPr>
        <w:spacing w:line="400" w:lineRule="exact"/>
        <w:ind w:firstLineChars="200" w:firstLine="480"/>
        <w:rPr>
          <w:sz w:val="24"/>
        </w:rPr>
      </w:pPr>
      <w:r>
        <w:rPr>
          <w:rFonts w:hint="eastAsia"/>
          <w:sz w:val="24"/>
        </w:rPr>
        <w:t xml:space="preserve">Step1 </w:t>
      </w:r>
      <w:r>
        <w:rPr>
          <w:rFonts w:hint="eastAsia"/>
          <w:sz w:val="24"/>
        </w:rPr>
        <w:t>前端请求后端</w:t>
      </w:r>
      <w:r>
        <w:rPr>
          <w:sz w:val="24"/>
        </w:rPr>
        <w:t>巷道模型</w:t>
      </w:r>
      <w:r>
        <w:rPr>
          <w:sz w:val="24"/>
        </w:rPr>
        <w:t>OBJ</w:t>
      </w:r>
      <w:r>
        <w:rPr>
          <w:sz w:val="24"/>
        </w:rPr>
        <w:t>文件</w:t>
      </w:r>
      <w:r>
        <w:rPr>
          <w:rFonts w:hint="eastAsia"/>
          <w:sz w:val="24"/>
        </w:rPr>
        <w:t>。</w:t>
      </w:r>
    </w:p>
    <w:p w14:paraId="5BF4875C" w14:textId="77777777" w:rsidR="008724BF" w:rsidRDefault="008A7C78">
      <w:pPr>
        <w:snapToGrid w:val="0"/>
        <w:spacing w:line="300" w:lineRule="auto"/>
        <w:ind w:firstLineChars="200" w:firstLine="480"/>
        <w:rPr>
          <w:sz w:val="24"/>
        </w:rPr>
      </w:pPr>
      <w:r>
        <w:rPr>
          <w:rFonts w:hint="eastAsia"/>
          <w:sz w:val="24"/>
        </w:rPr>
        <w:t xml:space="preserve">Step2 </w:t>
      </w:r>
      <w:r>
        <w:rPr>
          <w:rFonts w:hint="eastAsia"/>
          <w:sz w:val="24"/>
        </w:rPr>
        <w:t>使用</w:t>
      </w:r>
      <w:r>
        <w:rPr>
          <w:rFonts w:hint="eastAsia"/>
          <w:sz w:val="24"/>
        </w:rPr>
        <w:t>Three</w:t>
      </w:r>
      <w:r>
        <w:rPr>
          <w:sz w:val="24"/>
        </w:rPr>
        <w:t>.</w:t>
      </w:r>
      <w:r>
        <w:rPr>
          <w:rFonts w:hint="eastAsia"/>
          <w:sz w:val="24"/>
        </w:rPr>
        <w:t>js</w:t>
      </w:r>
      <w:r>
        <w:rPr>
          <w:rFonts w:hint="eastAsia"/>
          <w:sz w:val="24"/>
        </w:rPr>
        <w:t>对</w:t>
      </w:r>
      <w:r>
        <w:rPr>
          <w:rFonts w:hint="eastAsia"/>
          <w:sz w:val="24"/>
        </w:rPr>
        <w:t>OBJ</w:t>
      </w:r>
      <w:r>
        <w:rPr>
          <w:rFonts w:hint="eastAsia"/>
          <w:sz w:val="24"/>
        </w:rPr>
        <w:t>模型加载器讲巷道模型加载并整合到三维场景当中。</w:t>
      </w:r>
    </w:p>
    <w:p w14:paraId="411A669B" w14:textId="77777777" w:rsidR="008724BF" w:rsidRDefault="008A7C78">
      <w:pPr>
        <w:snapToGrid w:val="0"/>
        <w:spacing w:line="300" w:lineRule="auto"/>
        <w:ind w:firstLineChars="200" w:firstLine="480"/>
        <w:rPr>
          <w:sz w:val="24"/>
        </w:rPr>
      </w:pPr>
      <w:r>
        <w:rPr>
          <w:rFonts w:hint="eastAsia"/>
          <w:sz w:val="24"/>
        </w:rPr>
        <w:t xml:space="preserve">Step3 </w:t>
      </w:r>
      <w:r>
        <w:rPr>
          <w:rFonts w:hint="eastAsia"/>
          <w:sz w:val="24"/>
        </w:rPr>
        <w:t>对巷道模型进行表面法向量计算，融合</w:t>
      </w:r>
      <w:r>
        <w:rPr>
          <w:rFonts w:hint="eastAsia"/>
          <w:sz w:val="24"/>
        </w:rPr>
        <w:t>Phone</w:t>
      </w:r>
      <w:r>
        <w:rPr>
          <w:rFonts w:hint="eastAsia"/>
          <w:sz w:val="24"/>
        </w:rPr>
        <w:t>光照模型并计算模型</w:t>
      </w:r>
      <w:r>
        <w:rPr>
          <w:rFonts w:hint="eastAsia"/>
          <w:sz w:val="24"/>
        </w:rPr>
        <w:t>UV</w:t>
      </w:r>
      <w:r>
        <w:rPr>
          <w:rFonts w:hint="eastAsia"/>
          <w:sz w:val="24"/>
        </w:rPr>
        <w:t>纹理，</w:t>
      </w:r>
      <w:r>
        <w:rPr>
          <w:sz w:val="24"/>
        </w:rPr>
        <w:t>对模型表面进行纹理映射，展示巷道材质</w:t>
      </w:r>
      <w:r>
        <w:rPr>
          <w:rFonts w:hint="eastAsia"/>
          <w:sz w:val="24"/>
        </w:rPr>
        <w:t>。</w:t>
      </w:r>
      <w:r>
        <w:rPr>
          <w:sz w:val="24"/>
        </w:rPr>
        <w:t>支持</w:t>
      </w:r>
      <w:r>
        <w:rPr>
          <w:rFonts w:hint="eastAsia"/>
          <w:sz w:val="24"/>
        </w:rPr>
        <w:t>第一人称漫游控制</w:t>
      </w:r>
      <w:r>
        <w:rPr>
          <w:sz w:val="24"/>
        </w:rPr>
        <w:t>，以观察巷道内部结构。</w:t>
      </w:r>
    </w:p>
    <w:p w14:paraId="43ED604B" w14:textId="77777777" w:rsidR="008724BF" w:rsidRDefault="008A7C78">
      <w:pPr>
        <w:snapToGrid w:val="0"/>
        <w:spacing w:line="300" w:lineRule="auto"/>
        <w:ind w:firstLineChars="200" w:firstLine="480"/>
        <w:jc w:val="center"/>
        <w:rPr>
          <w:sz w:val="24"/>
        </w:rPr>
      </w:pPr>
      <w:r>
        <w:rPr>
          <w:noProof/>
          <w:sz w:val="24"/>
        </w:rPr>
        <w:drawing>
          <wp:inline distT="0" distB="0" distL="0" distR="0" wp14:anchorId="04EB08B2" wp14:editId="47B94BBC">
            <wp:extent cx="3526790" cy="2106295"/>
            <wp:effectExtent l="0" t="0" r="3810" b="1905"/>
            <wp:docPr id="489651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51773" name="图片 1"/>
                    <pic:cNvPicPr>
                      <a:picLocks noChangeAspect="1"/>
                    </pic:cNvPicPr>
                  </pic:nvPicPr>
                  <pic:blipFill>
                    <a:blip r:embed="rId55"/>
                    <a:stretch>
                      <a:fillRect/>
                    </a:stretch>
                  </pic:blipFill>
                  <pic:spPr>
                    <a:xfrm>
                      <a:off x="0" y="0"/>
                      <a:ext cx="3537040" cy="2112492"/>
                    </a:xfrm>
                    <a:prstGeom prst="rect">
                      <a:avLst/>
                    </a:prstGeom>
                  </pic:spPr>
                </pic:pic>
              </a:graphicData>
            </a:graphic>
          </wp:inline>
        </w:drawing>
      </w:r>
    </w:p>
    <w:p w14:paraId="6043CD73" w14:textId="77777777" w:rsidR="008724BF" w:rsidRDefault="008A7C78">
      <w:pPr>
        <w:jc w:val="center"/>
      </w:pPr>
      <w:r>
        <w:rPr>
          <w:rFonts w:hint="eastAsia"/>
        </w:rPr>
        <w:t>图</w:t>
      </w:r>
      <w:r>
        <w:rPr>
          <w:rFonts w:hint="eastAsia"/>
        </w:rPr>
        <w:t xml:space="preserve">4.6 </w:t>
      </w:r>
      <w:r>
        <w:rPr>
          <w:rFonts w:hint="eastAsia"/>
        </w:rPr>
        <w:t>巷道模型局部展示</w:t>
      </w:r>
    </w:p>
    <w:p w14:paraId="1327285A" w14:textId="77777777" w:rsidR="008724BF" w:rsidRDefault="008A7C78">
      <w:pPr>
        <w:adjustRightInd w:val="0"/>
        <w:snapToGrid w:val="0"/>
        <w:spacing w:line="300" w:lineRule="auto"/>
        <w:jc w:val="center"/>
        <w:rPr>
          <w:rFonts w:ascii="Cambria Math" w:hAnsi="Cambria Math"/>
          <w:sz w:val="24"/>
        </w:rPr>
      </w:pPr>
      <w:r>
        <w:rPr>
          <w:color w:val="000000"/>
          <w:szCs w:val="21"/>
        </w:rPr>
        <w:t>Fig.</w:t>
      </w:r>
      <w:r>
        <w:rPr>
          <w:rFonts w:hint="eastAsia"/>
          <w:color w:val="000000"/>
          <w:szCs w:val="21"/>
        </w:rPr>
        <w:t xml:space="preserve"> </w:t>
      </w:r>
      <w:r>
        <w:rPr>
          <w:color w:val="000000"/>
          <w:szCs w:val="21"/>
        </w:rPr>
        <w:t>4.</w:t>
      </w:r>
      <w:r>
        <w:rPr>
          <w:rFonts w:hint="eastAsia"/>
          <w:color w:val="000000"/>
          <w:szCs w:val="21"/>
        </w:rPr>
        <w:t xml:space="preserve">6 </w:t>
      </w:r>
      <w:r>
        <w:rPr>
          <w:color w:val="000000"/>
          <w:szCs w:val="21"/>
        </w:rPr>
        <w:t>Partial display of tunnel model</w:t>
      </w:r>
    </w:p>
    <w:p w14:paraId="76B494D7" w14:textId="160CAC1E" w:rsidR="008724BF" w:rsidRDefault="008A7C78">
      <w:pPr>
        <w:keepNext/>
        <w:keepLines/>
        <w:snapToGrid w:val="0"/>
        <w:spacing w:before="120" w:after="120" w:line="360" w:lineRule="auto"/>
        <w:outlineLvl w:val="2"/>
        <w:rPr>
          <w:rFonts w:eastAsia="黑体"/>
          <w:bCs/>
          <w:sz w:val="24"/>
        </w:rPr>
      </w:pPr>
      <w:bookmarkStart w:id="195" w:name="_Toc191816708"/>
      <w:r>
        <w:rPr>
          <w:rFonts w:eastAsia="黑体" w:hint="eastAsia"/>
          <w:bCs/>
          <w:sz w:val="24"/>
        </w:rPr>
        <w:t>4.2.2</w:t>
      </w:r>
      <w:bookmarkStart w:id="196" w:name="OLE_LINK16"/>
      <w:bookmarkStart w:id="197" w:name="OLE_LINK15"/>
      <w:r>
        <w:rPr>
          <w:rFonts w:eastAsia="黑体" w:hint="eastAsia"/>
          <w:bCs/>
          <w:sz w:val="24"/>
        </w:rPr>
        <w:t>地层模型</w:t>
      </w:r>
      <w:r>
        <w:rPr>
          <w:rFonts w:eastAsia="黑体"/>
          <w:bCs/>
          <w:sz w:val="24"/>
        </w:rPr>
        <w:t>可视化</w:t>
      </w:r>
      <w:r>
        <w:rPr>
          <w:rFonts w:eastAsia="黑体" w:hint="eastAsia"/>
          <w:bCs/>
          <w:sz w:val="24"/>
        </w:rPr>
        <w:t>优化</w:t>
      </w:r>
      <w:ins w:id="198" w:author="h" w:date="2025-03-03T12:16:00Z">
        <w:r w:rsidR="00CB41C9">
          <w:rPr>
            <w:rFonts w:eastAsia="黑体" w:hint="eastAsia"/>
            <w:bCs/>
            <w:sz w:val="24"/>
          </w:rPr>
          <w:t>分析</w:t>
        </w:r>
      </w:ins>
      <w:del w:id="199" w:author="h" w:date="2025-03-03T12:16:00Z">
        <w:r w:rsidDel="00CB41C9">
          <w:rPr>
            <w:rFonts w:eastAsia="黑体" w:hint="eastAsia"/>
            <w:bCs/>
            <w:sz w:val="24"/>
          </w:rPr>
          <w:delText>方法</w:delText>
        </w:r>
      </w:del>
      <w:bookmarkEnd w:id="195"/>
      <w:bookmarkEnd w:id="196"/>
      <w:bookmarkEnd w:id="197"/>
    </w:p>
    <w:p w14:paraId="1C1BD140" w14:textId="77777777" w:rsidR="008724BF" w:rsidRDefault="008A7C78">
      <w:pPr>
        <w:snapToGrid w:val="0"/>
        <w:spacing w:line="300" w:lineRule="auto"/>
        <w:ind w:firstLineChars="200" w:firstLine="480"/>
        <w:rPr>
          <w:sz w:val="24"/>
        </w:rPr>
      </w:pPr>
      <w:r>
        <w:rPr>
          <w:rFonts w:hint="eastAsia"/>
          <w:sz w:val="24"/>
        </w:rPr>
        <w:t>在地层可视化过程中，通常会涉及大量三角面片，然而这些面</w:t>
      </w:r>
      <w:r w:rsidRPr="000F3129">
        <w:rPr>
          <w:rFonts w:hint="eastAsia"/>
          <w:sz w:val="24"/>
          <w:highlight w:val="yellow"/>
          <w:rPrChange w:id="200" w:author="h" w:date="2025-03-03T11:11:00Z">
            <w:rPr>
              <w:rFonts w:hint="eastAsia"/>
              <w:sz w:val="24"/>
            </w:rPr>
          </w:rPrChange>
        </w:rPr>
        <w:t>片的数量越多，</w:t>
      </w:r>
      <w:r w:rsidRPr="000F3129">
        <w:rPr>
          <w:sz w:val="24"/>
          <w:highlight w:val="yellow"/>
          <w:rPrChange w:id="201" w:author="h" w:date="2025-03-03T11:11:00Z">
            <w:rPr>
              <w:sz w:val="24"/>
            </w:rPr>
          </w:rPrChange>
        </w:rPr>
        <w:t>WebGL</w:t>
      </w:r>
      <w:r w:rsidRPr="000F3129">
        <w:rPr>
          <w:rFonts w:hint="eastAsia"/>
          <w:sz w:val="24"/>
          <w:highlight w:val="yellow"/>
          <w:rPrChange w:id="202" w:author="h" w:date="2025-03-03T11:11:00Z">
            <w:rPr>
              <w:rFonts w:hint="eastAsia"/>
              <w:sz w:val="24"/>
            </w:rPr>
          </w:rPrChange>
        </w:rPr>
        <w:t>需要执行的</w:t>
      </w:r>
      <w:r w:rsidRPr="000F3129">
        <w:rPr>
          <w:sz w:val="24"/>
          <w:highlight w:val="yellow"/>
          <w:rPrChange w:id="203" w:author="h" w:date="2025-03-03T11:11:00Z">
            <w:rPr>
              <w:sz w:val="24"/>
            </w:rPr>
          </w:rPrChange>
        </w:rPr>
        <w:t>Draw Call</w:t>
      </w:r>
      <w:r w:rsidRPr="000F3129">
        <w:rPr>
          <w:rFonts w:hint="eastAsia"/>
          <w:sz w:val="24"/>
          <w:highlight w:val="yellow"/>
          <w:rPrChange w:id="204" w:author="h" w:date="2025-03-03T11:11:00Z">
            <w:rPr>
              <w:rFonts w:hint="eastAsia"/>
              <w:sz w:val="24"/>
            </w:rPr>
          </w:rPrChange>
        </w:rPr>
        <w:t>也就越多，增加</w:t>
      </w:r>
      <w:r w:rsidRPr="000F3129">
        <w:rPr>
          <w:sz w:val="24"/>
          <w:highlight w:val="yellow"/>
          <w:rPrChange w:id="205" w:author="h" w:date="2025-03-03T11:11:00Z">
            <w:rPr>
              <w:sz w:val="24"/>
            </w:rPr>
          </w:rPrChange>
        </w:rPr>
        <w:t xml:space="preserve"> GPU </w:t>
      </w:r>
      <w:r w:rsidRPr="000F3129">
        <w:rPr>
          <w:rFonts w:hint="eastAsia"/>
          <w:sz w:val="24"/>
          <w:highlight w:val="yellow"/>
          <w:rPrChange w:id="206" w:author="h" w:date="2025-03-03T11:11:00Z">
            <w:rPr>
              <w:rFonts w:hint="eastAsia"/>
              <w:sz w:val="24"/>
            </w:rPr>
          </w:rPrChange>
        </w:rPr>
        <w:t>计算负担，导致渲</w:t>
      </w:r>
      <w:r>
        <w:rPr>
          <w:rFonts w:hint="eastAsia"/>
          <w:sz w:val="24"/>
        </w:rPr>
        <w:t>染性能下降。实际上，如果相邻的三角面片法向量相似（即夹角在一定阈值内），它们在视觉效果上可以合并，从而减少渲染所需的几何体数量，提高</w:t>
      </w:r>
      <w:r>
        <w:rPr>
          <w:rFonts w:hint="eastAsia"/>
          <w:sz w:val="24"/>
        </w:rPr>
        <w:t xml:space="preserve"> GPU </w:t>
      </w:r>
      <w:r>
        <w:rPr>
          <w:rFonts w:hint="eastAsia"/>
          <w:sz w:val="24"/>
        </w:rPr>
        <w:t>计算效率。基于此，提出一种基于法向量的三角面片合并方法，主要用于优化地层模型网格可视化方法。</w:t>
      </w:r>
    </w:p>
    <w:p w14:paraId="3DDEB8FE" w14:textId="2159E358" w:rsidR="008724BF" w:rsidRDefault="008A7C78">
      <w:pPr>
        <w:ind w:firstLine="480"/>
        <w:rPr>
          <w:sz w:val="24"/>
        </w:rPr>
      </w:pPr>
      <w:r>
        <w:rPr>
          <w:rFonts w:hint="eastAsia"/>
          <w:sz w:val="24"/>
        </w:rPr>
        <w:t>Step1</w:t>
      </w:r>
      <w:r>
        <w:rPr>
          <w:rFonts w:hint="eastAsia"/>
          <w:sz w:val="24"/>
        </w:rPr>
        <w:t>需要计算模型表面法向量，在第三章纹理模型方法中已经事先计算获取</w:t>
      </w:r>
      <w:ins w:id="207" w:author="h" w:date="2025-03-03T11:16:00Z">
        <w:r w:rsidR="000F3129">
          <w:rPr>
            <w:rFonts w:hint="eastAsia"/>
            <w:sz w:val="24"/>
          </w:rPr>
          <w:t>（公式（</w:t>
        </w:r>
        <w:r w:rsidR="000F3129">
          <w:rPr>
            <w:rFonts w:hint="eastAsia"/>
            <w:sz w:val="24"/>
          </w:rPr>
          <w:t>3</w:t>
        </w:r>
        <w:r w:rsidR="000F3129">
          <w:rPr>
            <w:sz w:val="24"/>
          </w:rPr>
          <w:t>.2</w:t>
        </w:r>
        <w:r w:rsidR="000F3129">
          <w:rPr>
            <w:rFonts w:hint="eastAsia"/>
            <w:sz w:val="24"/>
          </w:rPr>
          <w:t>？））</w:t>
        </w:r>
      </w:ins>
      <w:r>
        <w:rPr>
          <w:rFonts w:hint="eastAsia"/>
          <w:sz w:val="24"/>
        </w:rPr>
        <w:t>到模型表面法向量数据</w:t>
      </w:r>
      <m:oMath>
        <m:r>
          <w:rPr>
            <w:rFonts w:ascii="Cambria Math" w:hAnsi="Cambria Math"/>
            <w:sz w:val="24"/>
          </w:rPr>
          <m:t>N</m:t>
        </m:r>
      </m:oMath>
      <w:r>
        <w:rPr>
          <w:rFonts w:hint="eastAsia"/>
          <w:sz w:val="24"/>
        </w:rPr>
        <w:t>并存储在内存当中。</w:t>
      </w:r>
    </w:p>
    <w:p w14:paraId="5C7E1053" w14:textId="77777777" w:rsidR="008724BF" w:rsidRDefault="008A7C78">
      <w:pPr>
        <w:ind w:firstLine="480"/>
        <w:rPr>
          <w:sz w:val="24"/>
        </w:rPr>
      </w:pPr>
      <w:r>
        <w:rPr>
          <w:rFonts w:hint="eastAsia"/>
          <w:sz w:val="24"/>
        </w:rPr>
        <w:t xml:space="preserve">Step2 </w:t>
      </w:r>
      <w:r>
        <w:rPr>
          <w:rFonts w:hint="eastAsia"/>
          <w:sz w:val="24"/>
        </w:rPr>
        <w:t>为了判断相邻三角面片是否可以合并，我们设定一个法向量夹角阈值</w:t>
      </w:r>
      <w:r>
        <w:rPr>
          <w:rFonts w:hint="eastAsia"/>
          <w:sz w:val="24"/>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oMath>
      <w:r>
        <w:rPr>
          <w:rFonts w:hint="eastAsia"/>
          <w:sz w:val="24"/>
        </w:rPr>
        <w:t>，如果两个面片的法向量夹角小于该值，则认为它们的朝向接近，可以合并，夹角计算采用公式</w:t>
      </w:r>
      <w:r>
        <w:rPr>
          <w:rFonts w:hint="eastAsia"/>
          <w:sz w:val="24"/>
        </w:rPr>
        <w:t>4.1</w:t>
      </w:r>
      <w:r>
        <w:rPr>
          <w:rFonts w:hint="eastAsia"/>
          <w:sz w:val="24"/>
        </w:rPr>
        <w:t>计算。</w:t>
      </w:r>
    </w:p>
    <w:p w14:paraId="36577D98" w14:textId="77777777" w:rsidR="008724BF" w:rsidRDefault="008A7C78">
      <w:pPr>
        <w:ind w:firstLine="480"/>
        <w:jc w:val="right"/>
        <w:rPr>
          <w:sz w:val="24"/>
        </w:rPr>
      </w:pPr>
      <m:oMath>
        <m:r>
          <m:rPr>
            <m:sty m:val="p"/>
          </m:rPr>
          <w:rPr>
            <w:rFonts w:ascii="Cambria Math" w:hAnsi="Cambria Math"/>
            <w:sz w:val="24"/>
          </w:rPr>
          <w:lastRenderedPageBreak/>
          <m:t>cos</m:t>
        </m:r>
        <m:r>
          <w:rPr>
            <w:rFonts w:ascii="Cambria Math" w:hAnsi="Cambria Math"/>
            <w:sz w:val="24"/>
          </w:rPr>
          <m:t>(</m:t>
        </m:r>
        <m:r>
          <m:rPr>
            <m:sty m:val="p"/>
          </m:rPr>
          <w:rPr>
            <w:rFonts w:ascii="Cambria Math" w:hAnsi="Cambria Math"/>
            <w:sz w:val="24"/>
          </w:rPr>
          <m:t>θ</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 xml:space="preserve">                     </w:t>
      </w:r>
      <w:r>
        <w:rPr>
          <w:rFonts w:hint="eastAsia"/>
          <w:sz w:val="24"/>
        </w:rPr>
        <w:t>（</w:t>
      </w:r>
      <w:r>
        <w:rPr>
          <w:rFonts w:hint="eastAsia"/>
          <w:sz w:val="24"/>
        </w:rPr>
        <w:t>4.1</w:t>
      </w:r>
      <w:r>
        <w:rPr>
          <w:rFonts w:hint="eastAsia"/>
          <w:sz w:val="24"/>
        </w:rPr>
        <w:t>）</w:t>
      </w:r>
    </w:p>
    <w:p w14:paraId="013B7799" w14:textId="77777777" w:rsidR="008724BF" w:rsidRDefault="008A7C78">
      <w:pPr>
        <w:ind w:left="360" w:hangingChars="150" w:hanging="360"/>
        <w:jc w:val="left"/>
        <w:rPr>
          <w:sz w:val="24"/>
        </w:rPr>
      </w:pPr>
      <w:r>
        <w:rPr>
          <w:rFonts w:hint="eastAsia"/>
          <w:sz w:val="24"/>
        </w:rPr>
        <w:t>式中：</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1</m:t>
            </m:r>
          </m:sub>
        </m:sSub>
      </m:oMath>
      <w:r>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w:rPr>
                <w:rFonts w:ascii="Cambria Math" w:hAnsi="Cambria Math"/>
                <w:sz w:val="24"/>
              </w:rPr>
              <m:t>2</m:t>
            </m:r>
          </m:sub>
        </m:sSub>
      </m:oMath>
      <w:r>
        <w:rPr>
          <w:rFonts w:hint="eastAsia"/>
          <w:sz w:val="24"/>
        </w:rPr>
        <w:t>分别是相邻两个三角面的法向量；</w:t>
      </w:r>
      <m:oMath>
        <m:r>
          <m:rPr>
            <m:sty m:val="p"/>
          </m:rPr>
          <w:rPr>
            <w:rFonts w:ascii="Cambria Math" w:hAnsi="Cambria Math"/>
            <w:sz w:val="24"/>
          </w:rPr>
          <m:t>θ</m:t>
        </m:r>
      </m:oMath>
      <w:r>
        <w:rPr>
          <w:rFonts w:hint="eastAsia"/>
          <w:sz w:val="24"/>
        </w:rPr>
        <w:t>是两法向量。</w:t>
      </w:r>
    </w:p>
    <w:p w14:paraId="17A6EF07" w14:textId="77777777" w:rsidR="008724BF" w:rsidRDefault="008A7C78">
      <w:pPr>
        <w:ind w:firstLineChars="200" w:firstLine="480"/>
        <w:jc w:val="left"/>
        <w:rPr>
          <w:sz w:val="24"/>
        </w:rPr>
      </w:pPr>
      <w:r>
        <w:rPr>
          <w:rFonts w:hint="eastAsia"/>
          <w:sz w:val="24"/>
        </w:rPr>
        <w:t>Step3</w:t>
      </w:r>
      <w:r>
        <w:rPr>
          <w:rFonts w:hint="eastAsia"/>
          <w:sz w:val="24"/>
        </w:rPr>
        <w:t>如果</w:t>
      </w:r>
      <m:oMath>
        <m:r>
          <w:rPr>
            <w:rFonts w:ascii="Cambria Math" w:hAnsi="Cambria Math"/>
            <w:sz w:val="24"/>
          </w:rPr>
          <m:t>θ&lt;</m:t>
        </m:r>
        <m:sSub>
          <m:sSubPr>
            <m:ctrlPr>
              <w:rPr>
                <w:rFonts w:ascii="Cambria Math" w:hAnsi="Cambria Math"/>
                <w:sz w:val="24"/>
              </w:rPr>
            </m:ctrlPr>
          </m:sSubPr>
          <m:e>
            <m:r>
              <w:rPr>
                <w:rFonts w:ascii="Cambria Math" w:hAnsi="Cambria Math"/>
                <w:sz w:val="24"/>
              </w:rPr>
              <m:t>θ</m:t>
            </m:r>
          </m:e>
          <m:sub>
            <m:r>
              <m:rPr>
                <m:nor/>
              </m:rPr>
              <w:rPr>
                <w:sz w:val="24"/>
              </w:rPr>
              <m:t>threshold</m:t>
            </m:r>
          </m:sub>
        </m:sSub>
      </m:oMath>
      <w:r>
        <w:rPr>
          <w:rFonts w:hint="eastAsia"/>
          <w:sz w:val="24"/>
        </w:rPr>
        <w:t>，则认为两个面片可以合并，可以按如下设定，</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=0°~5°</m:t>
        </m:r>
      </m:oMath>
      <w:r>
        <w:rPr>
          <w:rFonts w:hint="eastAsia"/>
          <w:sz w:val="24"/>
        </w:rPr>
        <w:t>适用于细节保持较高的场景</w:t>
      </w:r>
      <w:r>
        <w:rPr>
          <w:rFonts w:hint="eastAsia"/>
          <w:sz w:val="24"/>
        </w:rPr>
        <w:t>;</w:t>
      </w:r>
      <w:r>
        <w:rPr>
          <w:rFonts w:ascii="Cambria Math" w:hAnsi="Cambria Math"/>
        </w:rPr>
        <w:t xml:space="preserve"> </w:t>
      </w:r>
      <m:oMath>
        <m:sSub>
          <m:sSubPr>
            <m:ctrlPr>
              <w:rPr>
                <w:rFonts w:ascii="Cambria Math" w:hAnsi="Cambria Math"/>
                <w:sz w:val="24"/>
              </w:rPr>
            </m:ctrlPr>
          </m:sSubPr>
          <m:e>
            <m:r>
              <w:rPr>
                <w:rFonts w:ascii="Cambria Math" w:hAnsi="Cambria Math"/>
                <w:sz w:val="24"/>
              </w:rPr>
              <m:t>θ</m:t>
            </m:r>
          </m:e>
          <m:sub>
            <m:r>
              <m:rPr>
                <m:nor/>
              </m:rPr>
              <w:rPr>
                <w:sz w:val="24"/>
              </w:rPr>
              <m:t>threshold</m:t>
            </m:r>
          </m:sub>
        </m:sSub>
        <m:r>
          <w:rPr>
            <w:rFonts w:ascii="Cambria Math" w:hAnsi="Cambria Math"/>
            <w:sz w:val="24"/>
          </w:rPr>
          <m:t>=10°~15°</m:t>
        </m:r>
      </m:oMath>
      <w:r>
        <w:rPr>
          <w:rFonts w:hint="eastAsia"/>
          <w:sz w:val="24"/>
        </w:rPr>
        <w:t>，适用于优化程度更高的场景。</w:t>
      </w:r>
    </w:p>
    <w:p w14:paraId="1D4F3E89" w14:textId="77777777" w:rsidR="008724BF" w:rsidRDefault="008A7C78">
      <w:pPr>
        <w:ind w:firstLineChars="200" w:firstLine="480"/>
        <w:jc w:val="left"/>
        <w:rPr>
          <w:sz w:val="24"/>
        </w:rPr>
      </w:pPr>
      <w:r>
        <w:rPr>
          <w:rFonts w:hint="eastAsia"/>
          <w:sz w:val="24"/>
        </w:rPr>
        <w:t>Step4</w:t>
      </w:r>
      <w:r>
        <w:rPr>
          <w:rFonts w:hint="eastAsia"/>
          <w:sz w:val="24"/>
        </w:rPr>
        <w:t>为了合并符合相似性条件的三角面片，可以采用区域生长算法，将具有相似法向量的三角面片归为一组，并生成更大的合并面片。选取一个起始三角面片作为初始面；递归检查与其相邻的三角面片；如果法向量夹角小于阈值，则合并该面片，并继续向外扩展；直到所有满足条件的面片都被合并，如图</w:t>
      </w:r>
      <w:r>
        <w:rPr>
          <w:rFonts w:hint="eastAsia"/>
          <w:sz w:val="24"/>
        </w:rPr>
        <w:t>4.2</w:t>
      </w:r>
      <w:r>
        <w:rPr>
          <w:rFonts w:hint="eastAsia"/>
          <w:sz w:val="24"/>
        </w:rPr>
        <w:t>所示。</w:t>
      </w:r>
    </w:p>
    <w:p w14:paraId="27BF138B" w14:textId="77777777" w:rsidR="008724BF" w:rsidRDefault="008A7C78">
      <w:pPr>
        <w:ind w:firstLineChars="200" w:firstLine="480"/>
        <w:jc w:val="center"/>
        <w:rPr>
          <w:sz w:val="24"/>
        </w:rPr>
      </w:pPr>
      <w:r>
        <w:rPr>
          <w:noProof/>
          <w:sz w:val="24"/>
        </w:rPr>
        <w:drawing>
          <wp:inline distT="0" distB="0" distL="0" distR="0" wp14:anchorId="2A9B588B" wp14:editId="24A09FE5">
            <wp:extent cx="3458210" cy="4333240"/>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图片 1"/>
                    <pic:cNvPicPr>
                      <a:picLocks noChangeAspect="1"/>
                    </pic:cNvPicPr>
                  </pic:nvPicPr>
                  <pic:blipFill>
                    <a:blip r:embed="rId56"/>
                    <a:stretch>
                      <a:fillRect/>
                    </a:stretch>
                  </pic:blipFill>
                  <pic:spPr>
                    <a:xfrm>
                      <a:off x="0" y="0"/>
                      <a:ext cx="3467051" cy="4344414"/>
                    </a:xfrm>
                    <a:prstGeom prst="rect">
                      <a:avLst/>
                    </a:prstGeom>
                  </pic:spPr>
                </pic:pic>
              </a:graphicData>
            </a:graphic>
          </wp:inline>
        </w:drawing>
      </w:r>
    </w:p>
    <w:p w14:paraId="2CD0A088" w14:textId="77777777" w:rsidR="008724BF" w:rsidRDefault="008A7C78">
      <w:pPr>
        <w:ind w:firstLineChars="200" w:firstLine="480"/>
        <w:jc w:val="center"/>
        <w:rPr>
          <w:sz w:val="24"/>
        </w:rPr>
      </w:pPr>
      <w:r>
        <w:rPr>
          <w:rFonts w:hint="eastAsia"/>
          <w:sz w:val="24"/>
        </w:rPr>
        <w:t>图</w:t>
      </w:r>
      <w:r>
        <w:rPr>
          <w:rFonts w:hint="eastAsia"/>
          <w:sz w:val="24"/>
        </w:rPr>
        <w:t xml:space="preserve">4.2 </w:t>
      </w:r>
      <w:r>
        <w:rPr>
          <w:rFonts w:hint="eastAsia"/>
          <w:sz w:val="24"/>
        </w:rPr>
        <w:t>生长算法处理流程</w:t>
      </w:r>
    </w:p>
    <w:p w14:paraId="6727097C" w14:textId="65E1790B" w:rsidR="008724BF" w:rsidRDefault="008A7C78">
      <w:pPr>
        <w:ind w:firstLineChars="200" w:firstLine="480"/>
        <w:jc w:val="left"/>
        <w:rPr>
          <w:ins w:id="208" w:author="h" w:date="2025-03-03T11:10:00Z"/>
          <w:sz w:val="24"/>
        </w:rPr>
      </w:pPr>
      <w:r>
        <w:rPr>
          <w:rFonts w:hint="eastAsia"/>
          <w:sz w:val="24"/>
        </w:rPr>
        <w:t xml:space="preserve">Step5 </w:t>
      </w:r>
      <w:r>
        <w:rPr>
          <w:rFonts w:hint="eastAsia"/>
          <w:sz w:val="24"/>
        </w:rPr>
        <w:t>开辟新的存储内存，存储合并后的三角面顶点；重新计算索引数组，确保面片之间的拓扑结构正确；更新法向量数组，为合并后的面片计算新的统一法向量；传递数据到</w:t>
      </w:r>
      <w:r>
        <w:rPr>
          <w:rFonts w:hint="eastAsia"/>
          <w:sz w:val="24"/>
        </w:rPr>
        <w:t xml:space="preserve"> WebGL </w:t>
      </w:r>
      <w:r>
        <w:rPr>
          <w:rFonts w:hint="eastAsia"/>
          <w:sz w:val="24"/>
        </w:rPr>
        <w:t>缓冲区，减少数据传输成本。</w:t>
      </w:r>
      <w:ins w:id="209" w:author="h" w:date="2025-03-03T11:09:00Z">
        <w:r w:rsidR="00A61CF1">
          <w:rPr>
            <w:rFonts w:hint="eastAsia"/>
            <w:sz w:val="24"/>
          </w:rPr>
          <w:t>图</w:t>
        </w:r>
        <w:r w:rsidR="00A61CF1">
          <w:rPr>
            <w:rFonts w:hint="eastAsia"/>
            <w:sz w:val="24"/>
          </w:rPr>
          <w:t>4</w:t>
        </w:r>
        <w:r w:rsidR="00A61CF1">
          <w:rPr>
            <w:sz w:val="24"/>
          </w:rPr>
          <w:t>.3</w:t>
        </w:r>
        <w:r w:rsidR="00A61CF1">
          <w:rPr>
            <w:rFonts w:hint="eastAsia"/>
            <w:sz w:val="24"/>
          </w:rPr>
          <w:t>(</w:t>
        </w:r>
        <w:r w:rsidR="00A61CF1">
          <w:rPr>
            <w:sz w:val="24"/>
          </w:rPr>
          <w:t>a)</w:t>
        </w:r>
      </w:ins>
    </w:p>
    <w:p w14:paraId="15ED8253" w14:textId="06A485DD" w:rsidR="007625F8" w:rsidRDefault="007625F8">
      <w:pPr>
        <w:ind w:firstLineChars="200" w:firstLine="480"/>
        <w:jc w:val="left"/>
        <w:rPr>
          <w:sz w:val="24"/>
        </w:rPr>
      </w:pPr>
      <w:ins w:id="210" w:author="h" w:date="2025-03-03T11:10:00Z">
        <w:r>
          <w:rPr>
            <w:rFonts w:hint="eastAsia"/>
            <w:sz w:val="24"/>
          </w:rPr>
          <w:t>数据分析表？？优化！</w:t>
        </w:r>
      </w:ins>
      <w:ins w:id="211" w:author="h" w:date="2025-03-03T12:17:00Z">
        <w:r w:rsidR="00CB41C9">
          <w:rPr>
            <w:rFonts w:hint="eastAsia"/>
            <w:sz w:val="24"/>
          </w:rPr>
          <w:t>（</w:t>
        </w:r>
        <w:r w:rsidR="00CB41C9">
          <w:rPr>
            <w:rFonts w:hint="eastAsia"/>
            <w:sz w:val="24"/>
          </w:rPr>
          <w:t>4</w:t>
        </w:r>
        <w:r w:rsidR="00CB41C9">
          <w:rPr>
            <w:sz w:val="24"/>
          </w:rPr>
          <w:t>.2.4</w:t>
        </w:r>
        <w:r w:rsidR="00CB41C9">
          <w:rPr>
            <w:rFonts w:hint="eastAsia"/>
            <w:sz w:val="24"/>
          </w:rPr>
          <w:t>相关数据分析移此）</w:t>
        </w:r>
      </w:ins>
    </w:p>
    <w:p w14:paraId="134C5654" w14:textId="29EE9BED" w:rsidR="008724BF" w:rsidRDefault="008A7C78">
      <w:pPr>
        <w:ind w:firstLineChars="200" w:firstLine="480"/>
        <w:jc w:val="distribute"/>
        <w:rPr>
          <w:sz w:val="24"/>
        </w:rPr>
      </w:pPr>
      <w:r>
        <w:rPr>
          <w:noProof/>
          <w:sz w:val="24"/>
        </w:rPr>
        <w:lastRenderedPageBreak/>
        <w:drawing>
          <wp:inline distT="0" distB="0" distL="0" distR="0" wp14:anchorId="4122CE09" wp14:editId="6F4711CC">
            <wp:extent cx="2315210" cy="1224915"/>
            <wp:effectExtent l="0" t="0" r="0" b="0"/>
            <wp:docPr id="8713216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21686" name="图片 1"/>
                    <pic:cNvPicPr>
                      <a:picLocks noChangeAspect="1"/>
                    </pic:cNvPicPr>
                  </pic:nvPicPr>
                  <pic:blipFill>
                    <a:blip r:embed="rId57"/>
                    <a:srcRect/>
                    <a:stretch>
                      <a:fillRect/>
                    </a:stretch>
                  </pic:blipFill>
                  <pic:spPr>
                    <a:xfrm>
                      <a:off x="0" y="0"/>
                      <a:ext cx="2365322" cy="1251363"/>
                    </a:xfrm>
                    <a:prstGeom prst="rect">
                      <a:avLst/>
                    </a:prstGeom>
                    <a:ln>
                      <a:noFill/>
                    </a:ln>
                  </pic:spPr>
                </pic:pic>
              </a:graphicData>
            </a:graphic>
          </wp:inline>
        </w:drawing>
      </w:r>
      <w:ins w:id="212" w:author="h" w:date="2025-03-03T11:08:00Z">
        <w:r w:rsidR="00A42EB6">
          <w:rPr>
            <w:rFonts w:hint="eastAsia"/>
            <w:sz w:val="24"/>
          </w:rPr>
          <w:t>(</w:t>
        </w:r>
        <w:r w:rsidR="00A42EB6">
          <w:rPr>
            <w:sz w:val="24"/>
          </w:rPr>
          <w:t>a)</w:t>
        </w:r>
      </w:ins>
      <w:r>
        <w:rPr>
          <w:rFonts w:hint="eastAsia"/>
          <w:sz w:val="24"/>
        </w:rPr>
        <w:t xml:space="preserve"> </w:t>
      </w:r>
      <w:r>
        <w:rPr>
          <w:noProof/>
          <w:sz w:val="24"/>
        </w:rPr>
        <w:drawing>
          <wp:inline distT="0" distB="0" distL="0" distR="0" wp14:anchorId="1482B9D8" wp14:editId="76205B52">
            <wp:extent cx="2230120" cy="1223645"/>
            <wp:effectExtent l="0" t="0" r="5080" b="0"/>
            <wp:docPr id="530110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10271" name="图片 1"/>
                    <pic:cNvPicPr>
                      <a:picLocks noChangeAspect="1"/>
                    </pic:cNvPicPr>
                  </pic:nvPicPr>
                  <pic:blipFill>
                    <a:blip r:embed="rId58"/>
                    <a:srcRect t="12877"/>
                    <a:stretch>
                      <a:fillRect/>
                    </a:stretch>
                  </pic:blipFill>
                  <pic:spPr>
                    <a:xfrm>
                      <a:off x="0" y="0"/>
                      <a:ext cx="2264374" cy="1242501"/>
                    </a:xfrm>
                    <a:prstGeom prst="rect">
                      <a:avLst/>
                    </a:prstGeom>
                    <a:ln>
                      <a:noFill/>
                    </a:ln>
                  </pic:spPr>
                </pic:pic>
              </a:graphicData>
            </a:graphic>
          </wp:inline>
        </w:drawing>
      </w:r>
    </w:p>
    <w:p w14:paraId="78CC5CF1" w14:textId="77777777" w:rsidR="008724BF" w:rsidRDefault="008A7C78">
      <w:pPr>
        <w:ind w:firstLineChars="200" w:firstLine="480"/>
        <w:jc w:val="distribute"/>
        <w:rPr>
          <w:sz w:val="24"/>
        </w:rPr>
      </w:pPr>
      <w:r>
        <w:rPr>
          <w:noProof/>
          <w:sz w:val="24"/>
        </w:rPr>
        <w:drawing>
          <wp:inline distT="0" distB="0" distL="0" distR="0" wp14:anchorId="525C6069" wp14:editId="3CEB6D4B">
            <wp:extent cx="2303145" cy="1075055"/>
            <wp:effectExtent l="0" t="0" r="0" b="4445"/>
            <wp:docPr id="1885886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86594" name="图片 1"/>
                    <pic:cNvPicPr>
                      <a:picLocks noChangeAspect="1"/>
                    </pic:cNvPicPr>
                  </pic:nvPicPr>
                  <pic:blipFill>
                    <a:blip r:embed="rId59"/>
                    <a:stretch>
                      <a:fillRect/>
                    </a:stretch>
                  </pic:blipFill>
                  <pic:spPr>
                    <a:xfrm>
                      <a:off x="0" y="0"/>
                      <a:ext cx="2377061" cy="1109426"/>
                    </a:xfrm>
                    <a:prstGeom prst="rect">
                      <a:avLst/>
                    </a:prstGeom>
                  </pic:spPr>
                </pic:pic>
              </a:graphicData>
            </a:graphic>
          </wp:inline>
        </w:drawing>
      </w:r>
      <w:r>
        <w:rPr>
          <w:rFonts w:hint="eastAsia"/>
          <w:sz w:val="24"/>
        </w:rPr>
        <w:t xml:space="preserve"> </w:t>
      </w:r>
      <w:r>
        <w:rPr>
          <w:noProof/>
          <w:sz w:val="24"/>
        </w:rPr>
        <w:drawing>
          <wp:inline distT="0" distB="0" distL="0" distR="0" wp14:anchorId="2ECCA539" wp14:editId="7BEB406A">
            <wp:extent cx="2241550" cy="1116330"/>
            <wp:effectExtent l="0" t="0" r="0" b="1270"/>
            <wp:docPr id="1850627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742" name="图片 1"/>
                    <pic:cNvPicPr>
                      <a:picLocks noChangeAspect="1"/>
                    </pic:cNvPicPr>
                  </pic:nvPicPr>
                  <pic:blipFill>
                    <a:blip r:embed="rId60"/>
                    <a:srcRect l="3726"/>
                    <a:stretch>
                      <a:fillRect/>
                    </a:stretch>
                  </pic:blipFill>
                  <pic:spPr>
                    <a:xfrm>
                      <a:off x="0" y="0"/>
                      <a:ext cx="2291780" cy="1141813"/>
                    </a:xfrm>
                    <a:prstGeom prst="rect">
                      <a:avLst/>
                    </a:prstGeom>
                    <a:ln>
                      <a:noFill/>
                    </a:ln>
                  </pic:spPr>
                </pic:pic>
              </a:graphicData>
            </a:graphic>
          </wp:inline>
        </w:drawing>
      </w:r>
    </w:p>
    <w:p w14:paraId="5DC99012" w14:textId="320D4B90" w:rsidR="008724BF" w:rsidRDefault="008A7C78">
      <w:pPr>
        <w:ind w:firstLineChars="200" w:firstLine="480"/>
        <w:jc w:val="center"/>
        <w:rPr>
          <w:sz w:val="24"/>
        </w:rPr>
      </w:pPr>
      <w:r>
        <w:rPr>
          <w:rFonts w:hint="eastAsia"/>
          <w:sz w:val="24"/>
        </w:rPr>
        <w:t>图</w:t>
      </w:r>
      <w:r>
        <w:rPr>
          <w:rFonts w:hint="eastAsia"/>
          <w:sz w:val="24"/>
        </w:rPr>
        <w:t xml:space="preserve">4.3 </w:t>
      </w:r>
      <w:r>
        <w:rPr>
          <w:rFonts w:hint="eastAsia"/>
          <w:sz w:val="24"/>
        </w:rPr>
        <w:t>模型对比示意图</w:t>
      </w:r>
      <w:ins w:id="213" w:author="h" w:date="2025-03-03T11:09:00Z">
        <w:r w:rsidR="00F92FB2">
          <w:rPr>
            <w:rFonts w:hint="eastAsia"/>
            <w:sz w:val="24"/>
          </w:rPr>
          <w:t xml:space="preserve"> </w:t>
        </w:r>
        <w:r w:rsidR="00F92FB2">
          <w:rPr>
            <w:rFonts w:hint="eastAsia"/>
            <w:sz w:val="24"/>
          </w:rPr>
          <w:t>上网格，下无网格？</w:t>
        </w:r>
      </w:ins>
    </w:p>
    <w:p w14:paraId="2FC29110" w14:textId="77777777" w:rsidR="008724BF" w:rsidRDefault="008A7C78">
      <w:pPr>
        <w:ind w:firstLineChars="200" w:firstLine="480"/>
        <w:jc w:val="center"/>
        <w:rPr>
          <w:sz w:val="24"/>
        </w:rPr>
      </w:pPr>
      <w:r>
        <w:rPr>
          <w:rFonts w:hint="eastAsia"/>
          <w:sz w:val="24"/>
        </w:rPr>
        <w:t>Fig</w:t>
      </w:r>
      <w:r>
        <w:rPr>
          <w:sz w:val="24"/>
        </w:rPr>
        <w:t xml:space="preserve"> 4.3 Model Comparison Diagram</w:t>
      </w:r>
    </w:p>
    <w:p w14:paraId="223D3B47" w14:textId="77777777" w:rsidR="008724BF" w:rsidRDefault="008724BF">
      <w:pPr>
        <w:ind w:firstLineChars="200" w:firstLine="480"/>
        <w:jc w:val="center"/>
        <w:rPr>
          <w:sz w:val="24"/>
        </w:rPr>
      </w:pPr>
    </w:p>
    <w:p w14:paraId="41B83E19" w14:textId="65E1B791" w:rsidR="008724BF" w:rsidRDefault="008A7C78">
      <w:pPr>
        <w:keepNext/>
        <w:keepLines/>
        <w:snapToGrid w:val="0"/>
        <w:spacing w:before="120" w:after="120" w:line="360" w:lineRule="auto"/>
        <w:outlineLvl w:val="2"/>
        <w:rPr>
          <w:rFonts w:eastAsia="黑体"/>
          <w:bCs/>
          <w:sz w:val="24"/>
        </w:rPr>
      </w:pPr>
      <w:bookmarkStart w:id="214" w:name="_Toc191816709"/>
      <w:r>
        <w:rPr>
          <w:rFonts w:eastAsia="黑体" w:hint="eastAsia"/>
          <w:bCs/>
          <w:sz w:val="24"/>
        </w:rPr>
        <w:t>4.2.3</w:t>
      </w:r>
      <w:r>
        <w:rPr>
          <w:rFonts w:eastAsia="黑体" w:hint="eastAsia"/>
          <w:bCs/>
          <w:sz w:val="24"/>
        </w:rPr>
        <w:t>基于</w:t>
      </w:r>
      <w:r>
        <w:rPr>
          <w:rFonts w:eastAsia="黑体" w:hint="eastAsia"/>
          <w:bCs/>
          <w:sz w:val="24"/>
        </w:rPr>
        <w:t>VUE3</w:t>
      </w:r>
      <w:del w:id="215" w:author="h" w:date="2025-03-03T12:18:00Z">
        <w:r w:rsidDel="00B61EDA">
          <w:rPr>
            <w:rFonts w:eastAsia="黑体" w:hint="eastAsia"/>
            <w:bCs/>
            <w:sz w:val="24"/>
          </w:rPr>
          <w:delText>框架</w:delText>
        </w:r>
      </w:del>
      <w:ins w:id="216" w:author="h" w:date="2025-03-03T12:18:00Z">
        <w:r w:rsidR="00B61EDA">
          <w:rPr>
            <w:rFonts w:eastAsia="黑体" w:hint="eastAsia"/>
            <w:bCs/>
            <w:sz w:val="24"/>
          </w:rPr>
          <w:t>系统</w:t>
        </w:r>
      </w:ins>
      <w:r>
        <w:rPr>
          <w:rFonts w:eastAsia="黑体" w:hint="eastAsia"/>
          <w:bCs/>
          <w:sz w:val="24"/>
        </w:rPr>
        <w:t>开发方法</w:t>
      </w:r>
      <w:bookmarkEnd w:id="214"/>
    </w:p>
    <w:p w14:paraId="4FB84253" w14:textId="77777777" w:rsidR="008724BF" w:rsidRDefault="008A7C78">
      <w:pPr>
        <w:snapToGrid w:val="0"/>
        <w:spacing w:line="300" w:lineRule="auto"/>
        <w:ind w:firstLineChars="200" w:firstLine="480"/>
        <w:jc w:val="left"/>
        <w:rPr>
          <w:sz w:val="24"/>
        </w:rPr>
      </w:pPr>
      <w:r>
        <w:rPr>
          <w:sz w:val="24"/>
        </w:rPr>
        <w:t>前端</w:t>
      </w:r>
      <w:r>
        <w:rPr>
          <w:rFonts w:hint="eastAsia"/>
          <w:sz w:val="24"/>
        </w:rPr>
        <w:t>页面最开始由</w:t>
      </w:r>
      <w:r>
        <w:rPr>
          <w:sz w:val="24"/>
        </w:rPr>
        <w:t>原生</w:t>
      </w:r>
      <w:r>
        <w:rPr>
          <w:rFonts w:hint="eastAsia"/>
          <w:sz w:val="24"/>
        </w:rPr>
        <w:t>的</w:t>
      </w:r>
      <w:r>
        <w:rPr>
          <w:sz w:val="24"/>
        </w:rPr>
        <w:t>H5</w:t>
      </w:r>
      <w:r>
        <w:rPr>
          <w:rFonts w:hint="eastAsia"/>
          <w:sz w:val="24"/>
        </w:rPr>
        <w:t>技术开发，经过调研切换</w:t>
      </w:r>
      <w:r>
        <w:rPr>
          <w:sz w:val="24"/>
        </w:rPr>
        <w:t>到</w:t>
      </w:r>
      <w:r>
        <w:rPr>
          <w:sz w:val="24"/>
        </w:rPr>
        <w:t>Vue 3</w:t>
      </w:r>
      <w:r>
        <w:rPr>
          <w:sz w:val="24"/>
        </w:rPr>
        <w:t>框架</w:t>
      </w:r>
      <w:r>
        <w:rPr>
          <w:rFonts w:hint="eastAsia"/>
          <w:sz w:val="24"/>
        </w:rPr>
        <w:t>下进行前端页面的开发，</w:t>
      </w:r>
      <w:r>
        <w:rPr>
          <w:sz w:val="24"/>
        </w:rPr>
        <w:t>Vue 3</w:t>
      </w:r>
      <w:r>
        <w:rPr>
          <w:sz w:val="24"/>
        </w:rPr>
        <w:t>的引入使得系统在多个方面得到了显著改进</w:t>
      </w:r>
      <w:r>
        <w:rPr>
          <w:rFonts w:hint="eastAsia"/>
          <w:sz w:val="24"/>
        </w:rPr>
        <w:t>。</w:t>
      </w:r>
    </w:p>
    <w:p w14:paraId="50C3EAA0" w14:textId="77777777" w:rsidR="008724BF" w:rsidRDefault="008A7C78">
      <w:pPr>
        <w:snapToGrid w:val="0"/>
        <w:spacing w:line="300" w:lineRule="auto"/>
        <w:ind w:firstLineChars="200" w:firstLine="480"/>
        <w:rPr>
          <w:sz w:val="24"/>
        </w:rPr>
      </w:pPr>
      <w:r>
        <w:rPr>
          <w:rFonts w:hint="eastAsia"/>
          <w:sz w:val="24"/>
        </w:rPr>
        <w:t>1</w:t>
      </w:r>
      <w:r>
        <w:rPr>
          <w:sz w:val="24"/>
        </w:rPr>
        <w:t>组件化管理的提升</w:t>
      </w:r>
      <w:r>
        <w:rPr>
          <w:rFonts w:hint="eastAsia"/>
          <w:sz w:val="24"/>
        </w:rPr>
        <w:t>，</w:t>
      </w:r>
      <w:r>
        <w:rPr>
          <w:sz w:val="24"/>
        </w:rPr>
        <w:t>通过</w:t>
      </w:r>
      <w:r>
        <w:rPr>
          <w:sz w:val="24"/>
        </w:rPr>
        <w:t>Vue 3</w:t>
      </w:r>
      <w:r>
        <w:rPr>
          <w:sz w:val="24"/>
        </w:rPr>
        <w:t>的引入，系统的前端逻辑被拆分为多个可重用的组件，页面的各个部分都可以独立开发、测试和维护</w:t>
      </w:r>
      <w:r>
        <w:rPr>
          <w:rFonts w:hint="eastAsia"/>
          <w:sz w:val="24"/>
        </w:rPr>
        <w:t>，</w:t>
      </w:r>
      <w:r>
        <w:rPr>
          <w:sz w:val="24"/>
        </w:rPr>
        <w:t>减少了代码的耦合度，并提高了系统的可扩展性和可维护性。</w:t>
      </w:r>
    </w:p>
    <w:p w14:paraId="14B34379" w14:textId="77777777" w:rsidR="008724BF" w:rsidRDefault="008A7C78">
      <w:pPr>
        <w:snapToGrid w:val="0"/>
        <w:spacing w:line="300" w:lineRule="auto"/>
        <w:ind w:firstLineChars="200" w:firstLine="480"/>
        <w:rPr>
          <w:sz w:val="24"/>
        </w:rPr>
      </w:pPr>
      <w:r>
        <w:rPr>
          <w:rFonts w:hint="eastAsia"/>
          <w:sz w:val="24"/>
        </w:rPr>
        <w:t>2</w:t>
      </w:r>
      <w:r>
        <w:rPr>
          <w:sz w:val="24"/>
        </w:rPr>
        <w:t>由于三维渲染和数据处理的复杂性，性能优化是系统的重要</w:t>
      </w:r>
      <w:r>
        <w:rPr>
          <w:rFonts w:hint="eastAsia"/>
          <w:sz w:val="24"/>
        </w:rPr>
        <w:t>指标，</w:t>
      </w:r>
      <w:r>
        <w:rPr>
          <w:sz w:val="24"/>
        </w:rPr>
        <w:t>在</w:t>
      </w:r>
      <w:r>
        <w:rPr>
          <w:sz w:val="24"/>
        </w:rPr>
        <w:t>Vue 3</w:t>
      </w:r>
      <w:r>
        <w:rPr>
          <w:sz w:val="24"/>
        </w:rPr>
        <w:t>框架下，</w:t>
      </w:r>
      <w:r>
        <w:rPr>
          <w:rFonts w:hint="eastAsia"/>
          <w:sz w:val="24"/>
        </w:rPr>
        <w:t>可以采用</w:t>
      </w:r>
      <w:r>
        <w:rPr>
          <w:sz w:val="24"/>
        </w:rPr>
        <w:t>懒加载与按需加载</w:t>
      </w:r>
      <w:r>
        <w:rPr>
          <w:rFonts w:hint="eastAsia"/>
          <w:sz w:val="24"/>
        </w:rPr>
        <w:t>，通</w:t>
      </w:r>
      <w:r>
        <w:rPr>
          <w:sz w:val="24"/>
        </w:rPr>
        <w:t>过</w:t>
      </w:r>
      <w:r>
        <w:rPr>
          <w:sz w:val="24"/>
        </w:rPr>
        <w:t>Vue 3</w:t>
      </w:r>
      <w:r>
        <w:rPr>
          <w:sz w:val="24"/>
        </w:rPr>
        <w:t>的动态导入功能，按需加载模块，减少初次加载的资源消耗，提高了加载速度。</w:t>
      </w:r>
      <w:r>
        <w:rPr>
          <w:sz w:val="24"/>
        </w:rPr>
        <w:t>Vue 3</w:t>
      </w:r>
      <w:r>
        <w:rPr>
          <w:sz w:val="24"/>
        </w:rPr>
        <w:t>的响应式系统通过</w:t>
      </w:r>
      <w:r>
        <w:rPr>
          <w:sz w:val="24"/>
        </w:rPr>
        <w:t>Proxy</w:t>
      </w:r>
      <w:r>
        <w:rPr>
          <w:sz w:val="24"/>
        </w:rPr>
        <w:t>实现了更高效的依赖追踪和更新机制，减少了不必要的重新渲染，提升了页面响应速度。</w:t>
      </w:r>
    </w:p>
    <w:p w14:paraId="63DA54C6" w14:textId="77777777" w:rsidR="008724BF" w:rsidRDefault="008A7C78">
      <w:pPr>
        <w:snapToGrid w:val="0"/>
        <w:spacing w:line="300" w:lineRule="auto"/>
        <w:ind w:firstLineChars="200" w:firstLine="480"/>
        <w:rPr>
          <w:sz w:val="24"/>
        </w:rPr>
      </w:pPr>
      <w:r>
        <w:rPr>
          <w:rFonts w:hint="eastAsia"/>
          <w:sz w:val="24"/>
        </w:rPr>
        <w:t>3</w:t>
      </w:r>
      <w:r>
        <w:rPr>
          <w:sz w:val="24"/>
        </w:rPr>
        <w:t>通过</w:t>
      </w:r>
      <w:r>
        <w:rPr>
          <w:sz w:val="24"/>
        </w:rPr>
        <w:t>Vue 3</w:t>
      </w:r>
      <w:r>
        <w:rPr>
          <w:sz w:val="24"/>
        </w:rPr>
        <w:t>的响应式和组件化开发，系统的用户交互</w:t>
      </w:r>
      <w:r>
        <w:rPr>
          <w:rFonts w:hint="eastAsia"/>
          <w:sz w:val="24"/>
        </w:rPr>
        <w:t>可以</w:t>
      </w:r>
      <w:r>
        <w:rPr>
          <w:sz w:val="24"/>
        </w:rPr>
        <w:t>得到显著的提升。用户在操作界面时，所有的交互过程都能够即时反馈</w:t>
      </w:r>
      <w:r>
        <w:rPr>
          <w:rFonts w:hint="eastAsia"/>
          <w:sz w:val="24"/>
        </w:rPr>
        <w:t>，支持</w:t>
      </w:r>
      <w:r>
        <w:rPr>
          <w:sz w:val="24"/>
        </w:rPr>
        <w:t>实时更新与数据绑定：</w:t>
      </w:r>
      <w:r>
        <w:rPr>
          <w:rFonts w:hint="eastAsia"/>
          <w:sz w:val="24"/>
        </w:rPr>
        <w:t>并且由强大的</w:t>
      </w:r>
      <w:r>
        <w:rPr>
          <w:sz w:val="24"/>
        </w:rPr>
        <w:t>Ant Design</w:t>
      </w:r>
      <w:r>
        <w:rPr>
          <w:sz w:val="24"/>
        </w:rPr>
        <w:t>组件库提供了丰富的交互组件，增强了用户操作的便利性和界面的一致性。</w:t>
      </w:r>
    </w:p>
    <w:p w14:paraId="1F97078D" w14:textId="77777777" w:rsidR="008724BF" w:rsidRDefault="008A7C78">
      <w:pPr>
        <w:snapToGrid w:val="0"/>
        <w:spacing w:line="300" w:lineRule="auto"/>
        <w:ind w:firstLineChars="200" w:firstLine="480"/>
        <w:rPr>
          <w:sz w:val="24"/>
        </w:rPr>
      </w:pPr>
      <w:r>
        <w:rPr>
          <w:rFonts w:hint="eastAsia"/>
          <w:sz w:val="24"/>
        </w:rPr>
        <w:t>4</w:t>
      </w:r>
      <w:r>
        <w:rPr>
          <w:rFonts w:hint="eastAsia"/>
          <w:sz w:val="24"/>
        </w:rPr>
        <w:t>基础软件环境。</w:t>
      </w:r>
    </w:p>
    <w:p w14:paraId="20D6E277" w14:textId="77777777" w:rsidR="008724BF" w:rsidRDefault="008A7C78">
      <w:pPr>
        <w:snapToGrid w:val="0"/>
        <w:spacing w:line="300" w:lineRule="auto"/>
        <w:ind w:firstLineChars="200" w:firstLine="480"/>
        <w:rPr>
          <w:sz w:val="24"/>
        </w:rPr>
      </w:pPr>
      <w:r>
        <w:rPr>
          <w:rFonts w:hint="eastAsia"/>
          <w:sz w:val="24"/>
        </w:rPr>
        <w:t>框架：</w:t>
      </w:r>
      <w:r>
        <w:rPr>
          <w:rFonts w:hint="eastAsia"/>
          <w:sz w:val="24"/>
        </w:rPr>
        <w:t>VUE3</w:t>
      </w:r>
    </w:p>
    <w:p w14:paraId="67B9CA73" w14:textId="77777777" w:rsidR="008724BF" w:rsidRDefault="008A7C78">
      <w:pPr>
        <w:snapToGrid w:val="0"/>
        <w:spacing w:line="300" w:lineRule="auto"/>
        <w:ind w:firstLineChars="200" w:firstLine="480"/>
        <w:rPr>
          <w:sz w:val="24"/>
        </w:rPr>
      </w:pPr>
      <w:r>
        <w:rPr>
          <w:rFonts w:hint="eastAsia"/>
          <w:sz w:val="24"/>
        </w:rPr>
        <w:t>JavaScript</w:t>
      </w:r>
      <w:r>
        <w:rPr>
          <w:rFonts w:hint="eastAsia"/>
          <w:sz w:val="24"/>
        </w:rPr>
        <w:t>运行环境：</w:t>
      </w:r>
      <w:r>
        <w:rPr>
          <w:rFonts w:hint="eastAsia"/>
          <w:sz w:val="24"/>
        </w:rPr>
        <w:t>node.</w:t>
      </w:r>
      <w:r>
        <w:rPr>
          <w:sz w:val="24"/>
        </w:rPr>
        <w:t>js</w:t>
      </w:r>
      <w:r>
        <w:rPr>
          <w:rFonts w:hint="eastAsia"/>
          <w:sz w:val="24"/>
        </w:rPr>
        <w:t>、</w:t>
      </w:r>
      <w:r>
        <w:rPr>
          <w:rFonts w:hint="eastAsia"/>
          <w:sz w:val="24"/>
        </w:rPr>
        <w:t>npm</w:t>
      </w:r>
      <w:r>
        <w:rPr>
          <w:rFonts w:hint="eastAsia"/>
          <w:sz w:val="24"/>
        </w:rPr>
        <w:t>依赖包管理工具</w:t>
      </w:r>
    </w:p>
    <w:p w14:paraId="78697A6F" w14:textId="77777777" w:rsidR="008724BF" w:rsidRDefault="008A7C78">
      <w:pPr>
        <w:snapToGrid w:val="0"/>
        <w:spacing w:line="300" w:lineRule="auto"/>
        <w:ind w:firstLineChars="200" w:firstLine="480"/>
        <w:rPr>
          <w:sz w:val="24"/>
        </w:rPr>
      </w:pPr>
      <w:r>
        <w:rPr>
          <w:rFonts w:hint="eastAsia"/>
          <w:sz w:val="24"/>
        </w:rPr>
        <w:t>浏览器：</w:t>
      </w:r>
      <w:r>
        <w:rPr>
          <w:rFonts w:hint="eastAsia"/>
          <w:sz w:val="24"/>
        </w:rPr>
        <w:t>IE11</w:t>
      </w:r>
      <w:r>
        <w:rPr>
          <w:rFonts w:hint="eastAsia"/>
          <w:sz w:val="24"/>
        </w:rPr>
        <w:t>以上（需要支持</w:t>
      </w:r>
      <w:r>
        <w:rPr>
          <w:rFonts w:hint="eastAsia"/>
          <w:sz w:val="24"/>
        </w:rPr>
        <w:t>WebGL</w:t>
      </w:r>
      <w:r>
        <w:rPr>
          <w:rFonts w:hint="eastAsia"/>
          <w:sz w:val="24"/>
        </w:rPr>
        <w:t>）</w:t>
      </w:r>
    </w:p>
    <w:p w14:paraId="0A549FE6" w14:textId="77777777" w:rsidR="008724BF" w:rsidRDefault="008A7C78">
      <w:pPr>
        <w:snapToGrid w:val="0"/>
        <w:spacing w:line="300" w:lineRule="auto"/>
        <w:ind w:firstLineChars="200" w:firstLine="480"/>
        <w:rPr>
          <w:sz w:val="24"/>
        </w:rPr>
      </w:pPr>
      <w:r>
        <w:rPr>
          <w:rFonts w:hint="eastAsia"/>
          <w:sz w:val="24"/>
        </w:rPr>
        <w:t>编辑器：</w:t>
      </w:r>
      <w:r>
        <w:rPr>
          <w:rFonts w:hint="eastAsia"/>
          <w:sz w:val="24"/>
        </w:rPr>
        <w:t>VSCode</w:t>
      </w:r>
    </w:p>
    <w:p w14:paraId="19A5B96E" w14:textId="77777777" w:rsidR="008724BF" w:rsidRDefault="008A7C78">
      <w:pPr>
        <w:snapToGrid w:val="0"/>
        <w:spacing w:line="300" w:lineRule="auto"/>
        <w:ind w:firstLineChars="200" w:firstLine="480"/>
        <w:rPr>
          <w:sz w:val="24"/>
        </w:rPr>
      </w:pPr>
      <w:r>
        <w:rPr>
          <w:rFonts w:hint="eastAsia"/>
          <w:sz w:val="24"/>
        </w:rPr>
        <w:t>操作系统</w:t>
      </w:r>
      <w:r>
        <w:rPr>
          <w:rFonts w:hint="eastAsia"/>
          <w:sz w:val="24"/>
        </w:rPr>
        <w:t xml:space="preserve">Windows 10 </w:t>
      </w:r>
      <w:r>
        <w:rPr>
          <w:rFonts w:hint="eastAsia"/>
          <w:sz w:val="24"/>
        </w:rPr>
        <w:t>专业版</w:t>
      </w:r>
    </w:p>
    <w:p w14:paraId="1532291F" w14:textId="77777777" w:rsidR="008724BF" w:rsidRDefault="008A7C78">
      <w:pPr>
        <w:snapToGrid w:val="0"/>
        <w:spacing w:line="300" w:lineRule="auto"/>
        <w:ind w:firstLineChars="200" w:firstLine="480"/>
        <w:rPr>
          <w:sz w:val="24"/>
        </w:rPr>
      </w:pPr>
      <w:r>
        <w:rPr>
          <w:rFonts w:hint="eastAsia"/>
          <w:sz w:val="24"/>
        </w:rPr>
        <w:t xml:space="preserve">5 </w:t>
      </w:r>
      <w:r>
        <w:rPr>
          <w:rFonts w:hint="eastAsia"/>
          <w:sz w:val="24"/>
        </w:rPr>
        <w:t>如图</w:t>
      </w:r>
      <w:r>
        <w:rPr>
          <w:rFonts w:hint="eastAsia"/>
          <w:sz w:val="24"/>
        </w:rPr>
        <w:t>4.2</w:t>
      </w:r>
      <w:r>
        <w:rPr>
          <w:rFonts w:hint="eastAsia"/>
          <w:sz w:val="24"/>
        </w:rPr>
        <w:t>所示，基于框架开发可视化项目组件流程如下：</w:t>
      </w:r>
    </w:p>
    <w:p w14:paraId="5BCA757B" w14:textId="77777777" w:rsidR="008724BF" w:rsidRDefault="008A7C78">
      <w:pPr>
        <w:snapToGrid w:val="0"/>
        <w:spacing w:line="300" w:lineRule="auto"/>
        <w:ind w:firstLineChars="200" w:firstLine="480"/>
        <w:jc w:val="center"/>
        <w:rPr>
          <w:sz w:val="24"/>
        </w:rPr>
      </w:pPr>
      <w:r>
        <w:rPr>
          <w:noProof/>
          <w:sz w:val="24"/>
        </w:rPr>
        <w:lastRenderedPageBreak/>
        <w:drawing>
          <wp:inline distT="0" distB="0" distL="0" distR="0" wp14:anchorId="0B131201" wp14:editId="75A66EA0">
            <wp:extent cx="3579495" cy="4747260"/>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a:picLocks noChangeAspect="1"/>
                    </pic:cNvPicPr>
                  </pic:nvPicPr>
                  <pic:blipFill>
                    <a:blip r:embed="rId61"/>
                    <a:stretch>
                      <a:fillRect/>
                    </a:stretch>
                  </pic:blipFill>
                  <pic:spPr>
                    <a:xfrm>
                      <a:off x="0" y="0"/>
                      <a:ext cx="3603222" cy="4779015"/>
                    </a:xfrm>
                    <a:prstGeom prst="rect">
                      <a:avLst/>
                    </a:prstGeom>
                  </pic:spPr>
                </pic:pic>
              </a:graphicData>
            </a:graphic>
          </wp:inline>
        </w:drawing>
      </w:r>
    </w:p>
    <w:p w14:paraId="52A695B7" w14:textId="77777777" w:rsidR="008724BF" w:rsidRDefault="008A7C78">
      <w:pPr>
        <w:jc w:val="center"/>
      </w:pPr>
      <w:r>
        <w:rPr>
          <w:rFonts w:hint="eastAsia"/>
        </w:rPr>
        <w:t>图</w:t>
      </w:r>
      <w:r>
        <w:rPr>
          <w:rFonts w:hint="eastAsia"/>
        </w:rPr>
        <w:t>4.</w:t>
      </w:r>
      <w:r>
        <w:t>2</w:t>
      </w:r>
      <w:r>
        <w:rPr>
          <w:rFonts w:hint="eastAsia"/>
        </w:rPr>
        <w:t xml:space="preserve"> VUE3</w:t>
      </w:r>
      <w:r>
        <w:rPr>
          <w:rFonts w:hint="eastAsia"/>
        </w:rPr>
        <w:t>框架开发流程图</w:t>
      </w:r>
    </w:p>
    <w:p w14:paraId="77403861" w14:textId="77777777" w:rsidR="008724BF" w:rsidRDefault="008A7C78">
      <w:pPr>
        <w:snapToGrid w:val="0"/>
        <w:spacing w:line="300" w:lineRule="auto"/>
        <w:ind w:firstLineChars="200" w:firstLine="480"/>
        <w:rPr>
          <w:sz w:val="24"/>
        </w:rPr>
      </w:pPr>
      <w:r>
        <w:rPr>
          <w:rFonts w:hint="eastAsia"/>
          <w:sz w:val="24"/>
        </w:rPr>
        <w:t xml:space="preserve">Step1 </w:t>
      </w:r>
      <w:r>
        <w:rPr>
          <w:sz w:val="24"/>
        </w:rPr>
        <w:t>首先需要计算机安装</w:t>
      </w:r>
      <w:r>
        <w:rPr>
          <w:sz w:val="24"/>
        </w:rPr>
        <w:t xml:space="preserve"> Node.js</w:t>
      </w:r>
      <w:r>
        <w:rPr>
          <w:sz w:val="24"/>
        </w:rPr>
        <w:t>，这是运行</w:t>
      </w:r>
      <w:r>
        <w:rPr>
          <w:sz w:val="24"/>
        </w:rPr>
        <w:t>Vu</w:t>
      </w:r>
      <w:r>
        <w:rPr>
          <w:rFonts w:hint="eastAsia"/>
          <w:sz w:val="24"/>
        </w:rPr>
        <w:t>e</w:t>
      </w:r>
      <w:r>
        <w:rPr>
          <w:sz w:val="24"/>
        </w:rPr>
        <w:t>3</w:t>
      </w:r>
      <w:r>
        <w:rPr>
          <w:sz w:val="24"/>
        </w:rPr>
        <w:t>项目的基础</w:t>
      </w:r>
      <w:r>
        <w:rPr>
          <w:rFonts w:hint="eastAsia"/>
          <w:sz w:val="24"/>
        </w:rPr>
        <w:t>，在电脑命令行终端安装</w:t>
      </w:r>
      <w:r>
        <w:rPr>
          <w:rFonts w:hint="eastAsia"/>
          <w:sz w:val="24"/>
        </w:rPr>
        <w:t>VUE</w:t>
      </w:r>
      <w:r>
        <w:rPr>
          <w:rFonts w:hint="eastAsia"/>
          <w:sz w:val="24"/>
        </w:rPr>
        <w:t>脚手架（官方提供用来快速创建和管理</w:t>
      </w:r>
      <w:r>
        <w:rPr>
          <w:rFonts w:hint="eastAsia"/>
          <w:sz w:val="24"/>
        </w:rPr>
        <w:t xml:space="preserve"> Vue </w:t>
      </w:r>
      <w:r>
        <w:rPr>
          <w:rFonts w:hint="eastAsia"/>
          <w:sz w:val="24"/>
        </w:rPr>
        <w:t>项目的工具）配置基本环节和项目结构。</w:t>
      </w:r>
    </w:p>
    <w:p w14:paraId="709091C6" w14:textId="77777777" w:rsidR="008724BF" w:rsidRDefault="008A7C78">
      <w:pPr>
        <w:snapToGrid w:val="0"/>
        <w:spacing w:line="300" w:lineRule="auto"/>
        <w:ind w:firstLineChars="200" w:firstLine="480"/>
        <w:rPr>
          <w:sz w:val="24"/>
        </w:rPr>
      </w:pPr>
      <w:r>
        <w:rPr>
          <w:rFonts w:hint="eastAsia"/>
          <w:sz w:val="24"/>
        </w:rPr>
        <w:t xml:space="preserve">Step2 </w:t>
      </w:r>
      <w:r>
        <w:rPr>
          <w:rFonts w:hint="eastAsia"/>
          <w:sz w:val="24"/>
        </w:rPr>
        <w:t>根据初始项目结构，通常分为组件文件、静态资源文件、页面组件文件、请求服务文件以及程序入口和</w:t>
      </w:r>
      <w:r>
        <w:rPr>
          <w:rFonts w:hint="eastAsia"/>
          <w:sz w:val="24"/>
        </w:rPr>
        <w:t>JavaScript</w:t>
      </w:r>
      <w:r>
        <w:rPr>
          <w:rFonts w:hint="eastAsia"/>
          <w:sz w:val="24"/>
        </w:rPr>
        <w:t>入口文件，进行可视化工具函数、三维可视化核心场景组件等文件的创建。</w:t>
      </w:r>
    </w:p>
    <w:p w14:paraId="3B287349" w14:textId="77777777" w:rsidR="008724BF" w:rsidRDefault="008A7C78">
      <w:pPr>
        <w:snapToGrid w:val="0"/>
        <w:spacing w:line="300" w:lineRule="auto"/>
        <w:ind w:firstLineChars="200" w:firstLine="480"/>
        <w:rPr>
          <w:sz w:val="24"/>
        </w:rPr>
      </w:pPr>
      <w:r>
        <w:rPr>
          <w:rFonts w:hint="eastAsia"/>
          <w:sz w:val="24"/>
        </w:rPr>
        <w:t>Step3</w:t>
      </w:r>
      <w:r>
        <w:rPr>
          <w:rFonts w:hint="eastAsia"/>
          <w:sz w:val="24"/>
        </w:rPr>
        <w:t>进行三维可视化场景组件等开发，通过</w:t>
      </w:r>
      <w:r>
        <w:rPr>
          <w:rFonts w:hint="eastAsia"/>
          <w:sz w:val="24"/>
        </w:rPr>
        <w:t>HTML</w:t>
      </w:r>
      <w:r>
        <w:rPr>
          <w:rFonts w:hint="eastAsia"/>
          <w:sz w:val="24"/>
        </w:rPr>
        <w:t>的容器节点即可进行</w:t>
      </w:r>
      <w:r>
        <w:rPr>
          <w:rFonts w:hint="eastAsia"/>
          <w:sz w:val="24"/>
        </w:rPr>
        <w:t>T</w:t>
      </w:r>
      <w:r>
        <w:rPr>
          <w:sz w:val="24"/>
        </w:rPr>
        <w:t>h</w:t>
      </w:r>
      <w:r>
        <w:rPr>
          <w:rFonts w:hint="eastAsia"/>
          <w:sz w:val="24"/>
        </w:rPr>
        <w:t>ree</w:t>
      </w:r>
      <w:r>
        <w:rPr>
          <w:sz w:val="24"/>
        </w:rPr>
        <w:t>.</w:t>
      </w:r>
      <w:r>
        <w:rPr>
          <w:rFonts w:hint="eastAsia"/>
          <w:sz w:val="24"/>
        </w:rPr>
        <w:t>js</w:t>
      </w:r>
      <w:r>
        <w:rPr>
          <w:rFonts w:hint="eastAsia"/>
          <w:sz w:val="24"/>
        </w:rPr>
        <w:t>场景渲染的开发，利用第三章的方法进行基础三维场景的构造，利用后端提供的</w:t>
      </w:r>
      <w:r>
        <w:rPr>
          <w:rFonts w:hint="eastAsia"/>
          <w:sz w:val="24"/>
        </w:rPr>
        <w:t>API</w:t>
      </w:r>
      <w:r>
        <w:rPr>
          <w:rFonts w:hint="eastAsia"/>
          <w:sz w:val="24"/>
        </w:rPr>
        <w:t>接口进行三维地质模型数据的请求并进行可视化渲染，并在程序入口挂载该组件。</w:t>
      </w:r>
    </w:p>
    <w:p w14:paraId="5F561A9D" w14:textId="77777777" w:rsidR="008724BF" w:rsidRDefault="008A7C78">
      <w:pPr>
        <w:snapToGrid w:val="0"/>
        <w:spacing w:line="300" w:lineRule="auto"/>
        <w:ind w:firstLineChars="200" w:firstLine="480"/>
        <w:rPr>
          <w:sz w:val="24"/>
        </w:rPr>
      </w:pPr>
      <w:r>
        <w:rPr>
          <w:rFonts w:hint="eastAsia"/>
          <w:sz w:val="24"/>
        </w:rPr>
        <w:t xml:space="preserve">Step4 </w:t>
      </w:r>
      <w:r>
        <w:rPr>
          <w:rFonts w:hint="eastAsia"/>
          <w:sz w:val="24"/>
        </w:rPr>
        <w:t>进一步开发相机参数控制、各类模型图层显隐控制以及层间距计算等交互功能。</w:t>
      </w:r>
    </w:p>
    <w:p w14:paraId="6A67D964" w14:textId="28FA0EF2" w:rsidR="008724BF" w:rsidRDefault="008A7C78">
      <w:pPr>
        <w:snapToGrid w:val="0"/>
        <w:spacing w:line="300" w:lineRule="auto"/>
        <w:ind w:firstLineChars="200" w:firstLine="480"/>
        <w:rPr>
          <w:ins w:id="217" w:author="h" w:date="2025-03-03T11:17:00Z"/>
          <w:sz w:val="24"/>
        </w:rPr>
      </w:pPr>
      <w:r>
        <w:rPr>
          <w:rFonts w:hint="eastAsia"/>
          <w:sz w:val="24"/>
        </w:rPr>
        <w:t xml:space="preserve">Step5 </w:t>
      </w:r>
      <w:r>
        <w:rPr>
          <w:rFonts w:hint="eastAsia"/>
          <w:sz w:val="24"/>
        </w:rPr>
        <w:t>对系统进行功能测试及优化。</w:t>
      </w:r>
    </w:p>
    <w:p w14:paraId="621BCB32" w14:textId="780E64B0" w:rsidR="00DD012C" w:rsidRDefault="00DD012C">
      <w:pPr>
        <w:snapToGrid w:val="0"/>
        <w:spacing w:line="300" w:lineRule="auto"/>
        <w:ind w:firstLineChars="200" w:firstLine="480"/>
        <w:rPr>
          <w:ins w:id="218" w:author="h" w:date="2025-03-03T12:12:00Z"/>
          <w:sz w:val="24"/>
        </w:rPr>
      </w:pPr>
      <w:ins w:id="219" w:author="h" w:date="2025-03-03T12:12:00Z">
        <w:r>
          <w:rPr>
            <w:rFonts w:hint="eastAsia"/>
            <w:sz w:val="24"/>
          </w:rPr>
          <w:t>1</w:t>
        </w:r>
        <w:r>
          <w:rPr>
            <w:rFonts w:hint="eastAsia"/>
            <w:sz w:val="24"/>
          </w:rPr>
          <w:t>）</w:t>
        </w:r>
      </w:ins>
      <w:ins w:id="220" w:author="h" w:date="2025-03-03T12:11:00Z">
        <w:r w:rsidR="00916A8E">
          <w:rPr>
            <w:rFonts w:hint="eastAsia"/>
            <w:sz w:val="24"/>
          </w:rPr>
          <w:t>对比</w:t>
        </w:r>
      </w:ins>
      <w:ins w:id="221" w:author="h" w:date="2025-03-03T11:17:00Z">
        <w:r w:rsidR="00685769">
          <w:rPr>
            <w:rFonts w:hint="eastAsia"/>
            <w:sz w:val="24"/>
          </w:rPr>
          <w:t>表（技术、功能、</w:t>
        </w:r>
      </w:ins>
      <w:ins w:id="222" w:author="h" w:date="2025-03-03T12:11:00Z">
        <w:r w:rsidR="00916A8E">
          <w:rPr>
            <w:rFonts w:hint="eastAsia"/>
            <w:sz w:val="24"/>
          </w:rPr>
          <w:t>数据</w:t>
        </w:r>
      </w:ins>
      <w:ins w:id="223" w:author="h" w:date="2025-03-03T11:17:00Z">
        <w:r w:rsidR="00685769">
          <w:rPr>
            <w:rFonts w:hint="eastAsia"/>
            <w:sz w:val="24"/>
          </w:rPr>
          <w:t>等）</w:t>
        </w:r>
      </w:ins>
      <w:ins w:id="224" w:author="h" w:date="2025-03-03T12:12:00Z">
        <w:r w:rsidR="007A0C7C">
          <w:rPr>
            <w:rFonts w:hint="eastAsia"/>
            <w:sz w:val="24"/>
          </w:rPr>
          <w:t>、</w:t>
        </w:r>
      </w:ins>
    </w:p>
    <w:p w14:paraId="1C1C2764" w14:textId="4C6DC11B" w:rsidR="00685769" w:rsidRDefault="00DD012C">
      <w:pPr>
        <w:snapToGrid w:val="0"/>
        <w:spacing w:line="300" w:lineRule="auto"/>
        <w:ind w:firstLineChars="200" w:firstLine="480"/>
        <w:rPr>
          <w:sz w:val="24"/>
        </w:rPr>
      </w:pPr>
      <w:ins w:id="225" w:author="h" w:date="2025-03-03T12:12:00Z">
        <w:r>
          <w:rPr>
            <w:sz w:val="24"/>
          </w:rPr>
          <w:lastRenderedPageBreak/>
          <w:t>2</w:t>
        </w:r>
        <w:r>
          <w:rPr>
            <w:rFonts w:hint="eastAsia"/>
            <w:sz w:val="24"/>
          </w:rPr>
          <w:t>）</w:t>
        </w:r>
        <w:r w:rsidR="007A0C7C">
          <w:rPr>
            <w:rFonts w:hint="eastAsia"/>
            <w:sz w:val="24"/>
          </w:rPr>
          <w:t>效果</w:t>
        </w:r>
        <w:r w:rsidR="007A0C7C">
          <w:rPr>
            <w:rFonts w:hint="eastAsia"/>
            <w:sz w:val="24"/>
          </w:rPr>
          <w:t>图</w:t>
        </w:r>
      </w:ins>
    </w:p>
    <w:p w14:paraId="1E2826E2" w14:textId="77777777" w:rsidR="008724BF" w:rsidRDefault="008A7C78">
      <w:pPr>
        <w:keepNext/>
        <w:keepLines/>
        <w:snapToGrid w:val="0"/>
        <w:spacing w:before="120" w:after="120" w:line="360" w:lineRule="auto"/>
        <w:ind w:firstLine="420"/>
        <w:outlineLvl w:val="2"/>
        <w:rPr>
          <w:rFonts w:eastAsia="黑体"/>
          <w:bCs/>
          <w:sz w:val="24"/>
        </w:rPr>
      </w:pPr>
      <w:bookmarkStart w:id="226" w:name="_Toc191816710"/>
      <w:r>
        <w:rPr>
          <w:rFonts w:eastAsia="黑体"/>
          <w:bCs/>
          <w:sz w:val="24"/>
        </w:rPr>
        <w:t>4.2.</w:t>
      </w:r>
      <w:r>
        <w:rPr>
          <w:rFonts w:eastAsia="黑体" w:hint="eastAsia"/>
          <w:bCs/>
          <w:sz w:val="24"/>
        </w:rPr>
        <w:t>4</w:t>
      </w:r>
      <w:r>
        <w:rPr>
          <w:rFonts w:eastAsia="黑体"/>
          <w:bCs/>
          <w:sz w:val="24"/>
        </w:rPr>
        <w:t xml:space="preserve"> </w:t>
      </w:r>
      <w:r>
        <w:rPr>
          <w:rFonts w:eastAsia="黑体" w:hint="eastAsia"/>
          <w:bCs/>
          <w:sz w:val="24"/>
        </w:rPr>
        <w:t>系统</w:t>
      </w:r>
      <w:r>
        <w:rPr>
          <w:rFonts w:eastAsia="黑体"/>
          <w:bCs/>
          <w:sz w:val="24"/>
        </w:rPr>
        <w:t>性能优化</w:t>
      </w:r>
      <w:r>
        <w:rPr>
          <w:rFonts w:eastAsia="黑体" w:hint="eastAsia"/>
          <w:bCs/>
          <w:sz w:val="24"/>
        </w:rPr>
        <w:t>及分析</w:t>
      </w:r>
      <w:bookmarkEnd w:id="226"/>
    </w:p>
    <w:p w14:paraId="110D7818" w14:textId="77777777" w:rsidR="008724BF" w:rsidRDefault="008A7C78">
      <w:pPr>
        <w:spacing w:line="400" w:lineRule="exact"/>
        <w:ind w:firstLineChars="200" w:firstLine="480"/>
        <w:rPr>
          <w:sz w:val="24"/>
        </w:rPr>
      </w:pPr>
      <w:r>
        <w:rPr>
          <w:rFonts w:hint="eastAsia"/>
          <w:sz w:val="24"/>
        </w:rPr>
        <w:t>在三维地质建模的可视化系统中，性能优化是保证流畅交互与高效渲染的关键。地质模型数据规模的增长，传统的</w:t>
      </w:r>
      <w:r>
        <w:rPr>
          <w:rFonts w:hint="eastAsia"/>
          <w:sz w:val="24"/>
        </w:rPr>
        <w:t xml:space="preserve"> H5 </w:t>
      </w:r>
      <w:r>
        <w:rPr>
          <w:rFonts w:hint="eastAsia"/>
          <w:sz w:val="24"/>
        </w:rPr>
        <w:t>原生开发方式在处理大量多样的地质数据时表现出一定的性能瓶颈，而</w:t>
      </w:r>
      <w:r>
        <w:rPr>
          <w:rFonts w:hint="eastAsia"/>
          <w:sz w:val="24"/>
        </w:rPr>
        <w:t xml:space="preserve"> Vue3 </w:t>
      </w:r>
      <w:r>
        <w:rPr>
          <w:rFonts w:hint="eastAsia"/>
          <w:sz w:val="24"/>
        </w:rPr>
        <w:t>框架的引入使得系统在组件化管理、数据更新和异步加载方面得到显著提升。同时，利用</w:t>
      </w:r>
      <w:r>
        <w:rPr>
          <w:rFonts w:hint="eastAsia"/>
          <w:sz w:val="24"/>
        </w:rPr>
        <w:t>Three.js</w:t>
      </w:r>
      <w:r>
        <w:rPr>
          <w:rFonts w:hint="eastAsia"/>
          <w:sz w:val="24"/>
        </w:rPr>
        <w:t>的集合渲染进一步优化了大量地质数据的绘制效率，有效减少了</w:t>
      </w:r>
      <w:r>
        <w:rPr>
          <w:rFonts w:hint="eastAsia"/>
          <w:sz w:val="24"/>
        </w:rPr>
        <w:t>GPU</w:t>
      </w:r>
      <w:r>
        <w:rPr>
          <w:rFonts w:hint="eastAsia"/>
          <w:sz w:val="24"/>
        </w:rPr>
        <w:t>计算负担。</w:t>
      </w:r>
    </w:p>
    <w:p w14:paraId="2FBA0989" w14:textId="25D6ECE0" w:rsidR="008724BF" w:rsidRDefault="008A7C78">
      <w:pPr>
        <w:spacing w:line="400" w:lineRule="exact"/>
        <w:ind w:firstLineChars="200" w:firstLine="480"/>
        <w:rPr>
          <w:sz w:val="24"/>
        </w:rPr>
      </w:pPr>
      <w:r>
        <w:rPr>
          <w:rFonts w:hint="eastAsia"/>
          <w:sz w:val="24"/>
        </w:rPr>
        <w:t>1</w:t>
      </w:r>
      <w:r>
        <w:rPr>
          <w:rFonts w:hint="eastAsia"/>
          <w:sz w:val="24"/>
        </w:rPr>
        <w:t>在初期开发测试阶段，系统采用了原生</w:t>
      </w:r>
      <w:r>
        <w:rPr>
          <w:rFonts w:hint="eastAsia"/>
          <w:sz w:val="24"/>
        </w:rPr>
        <w:t>H5</w:t>
      </w:r>
      <w:r>
        <w:rPr>
          <w:rFonts w:hint="eastAsia"/>
          <w:sz w:val="24"/>
        </w:rPr>
        <w:t>进行页面管理和模型渲染，虽然能够实现基本功能，但在复杂交互、状态管理和数据响应方面存在明显不足。原生</w:t>
      </w:r>
      <w:r>
        <w:rPr>
          <w:rFonts w:hint="eastAsia"/>
          <w:sz w:val="24"/>
        </w:rPr>
        <w:t xml:space="preserve"> H5 </w:t>
      </w:r>
      <w:r>
        <w:rPr>
          <w:rFonts w:hint="eastAsia"/>
          <w:sz w:val="24"/>
        </w:rPr>
        <w:t>采用</w:t>
      </w:r>
      <w:r>
        <w:rPr>
          <w:rFonts w:hint="eastAsia"/>
          <w:sz w:val="24"/>
        </w:rPr>
        <w:t xml:space="preserve"> DOM</w:t>
      </w:r>
      <w:r>
        <w:rPr>
          <w:rFonts w:hint="eastAsia"/>
          <w:sz w:val="24"/>
        </w:rPr>
        <w:t>直接操作数据更新，导致在处理大规模地质数据时，页面重绘频繁，渲染性能下降。</w:t>
      </w:r>
      <w:ins w:id="227" w:author="h" w:date="2025-03-03T11:18:00Z">
        <w:r w:rsidR="00AF61B9">
          <w:rPr>
            <w:rFonts w:hint="eastAsia"/>
            <w:sz w:val="24"/>
          </w:rPr>
          <w:t>（放在前文方法处？？）</w:t>
        </w:r>
      </w:ins>
    </w:p>
    <w:p w14:paraId="14773476"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Vue3</w:t>
      </w:r>
      <w:r>
        <w:rPr>
          <w:rFonts w:ascii="Cambria Math" w:hAnsi="Cambria Math" w:hint="eastAsia"/>
          <w:sz w:val="24"/>
        </w:rPr>
        <w:t>框架采用了虚拟</w:t>
      </w:r>
      <w:r>
        <w:rPr>
          <w:rFonts w:ascii="Cambria Math" w:hAnsi="Cambria Math" w:hint="eastAsia"/>
          <w:sz w:val="24"/>
        </w:rPr>
        <w:t xml:space="preserve"> DOM</w:t>
      </w:r>
      <w:r>
        <w:rPr>
          <w:rFonts w:ascii="Cambria Math" w:hAnsi="Cambria Math" w:hint="eastAsia"/>
          <w:sz w:val="24"/>
        </w:rPr>
        <w:t>机制，使得数据变化时仅更新必要的部分，其本质是树状结构的</w:t>
      </w:r>
      <w:r>
        <w:rPr>
          <w:rFonts w:ascii="Cambria Math" w:hAnsi="Cambria Math" w:hint="eastAsia"/>
          <w:sz w:val="24"/>
        </w:rPr>
        <w:t>JavaScript</w:t>
      </w:r>
      <w:r>
        <w:rPr>
          <w:rFonts w:ascii="Cambria Math" w:hAnsi="Cambria Math" w:hint="eastAsia"/>
          <w:sz w:val="24"/>
        </w:rPr>
        <w:t>对象，他映射了真实</w:t>
      </w:r>
      <w:r>
        <w:rPr>
          <w:rFonts w:ascii="Cambria Math" w:hAnsi="Cambria Math" w:hint="eastAsia"/>
          <w:sz w:val="24"/>
        </w:rPr>
        <w:t>DOM</w:t>
      </w:r>
      <w:r>
        <w:rPr>
          <w:rFonts w:ascii="Cambria Math" w:hAnsi="Cambria Math" w:hint="eastAsia"/>
          <w:sz w:val="24"/>
        </w:rPr>
        <w:t>节点，通过内置的</w:t>
      </w:r>
      <w:r>
        <w:rPr>
          <w:rFonts w:ascii="Cambria Math" w:hAnsi="Cambria Math" w:hint="eastAsia"/>
          <w:sz w:val="24"/>
        </w:rPr>
        <w:t>diff</w:t>
      </w:r>
      <w:r>
        <w:rPr>
          <w:rFonts w:ascii="Cambria Math" w:hAnsi="Cambria Math" w:hint="eastAsia"/>
          <w:sz w:val="24"/>
        </w:rPr>
        <w:t>算法进行了节点差异性比较，只修改变化的部分，对比数据如图</w:t>
      </w:r>
      <w:r>
        <w:rPr>
          <w:rFonts w:ascii="Cambria Math" w:hAnsi="Cambria Math" w:hint="eastAsia"/>
          <w:sz w:val="24"/>
        </w:rPr>
        <w:t>4.3</w:t>
      </w:r>
      <w:r>
        <w:rPr>
          <w:rFonts w:ascii="Cambria Math" w:hAnsi="Cambria Math" w:hint="eastAsia"/>
          <w:sz w:val="24"/>
        </w:rPr>
        <w:t>所示可以显著降低</w:t>
      </w:r>
      <w:r>
        <w:rPr>
          <w:rFonts w:ascii="Cambria Math" w:hAnsi="Cambria Math" w:hint="eastAsia"/>
          <w:sz w:val="24"/>
        </w:rPr>
        <w:t>DOM</w:t>
      </w:r>
      <w:r>
        <w:rPr>
          <w:rFonts w:ascii="Cambria Math" w:hAnsi="Cambria Math" w:hint="eastAsia"/>
          <w:sz w:val="24"/>
        </w:rPr>
        <w:t>更新频率提高了整体渲染重绘的效率，过程如图</w:t>
      </w:r>
      <w:r>
        <w:rPr>
          <w:rFonts w:ascii="Cambria Math" w:hAnsi="Cambria Math" w:hint="eastAsia"/>
          <w:sz w:val="24"/>
        </w:rPr>
        <w:t>4.4</w:t>
      </w:r>
      <w:r>
        <w:rPr>
          <w:rFonts w:ascii="Cambria Math" w:hAnsi="Cambria Math" w:hint="eastAsia"/>
          <w:sz w:val="24"/>
        </w:rPr>
        <w:t>所示。</w:t>
      </w:r>
    </w:p>
    <w:p w14:paraId="57D29025"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drawing>
          <wp:inline distT="0" distB="0" distL="0" distR="0" wp14:anchorId="0CEEEE28" wp14:editId="45333C16">
            <wp:extent cx="3476625" cy="1772920"/>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a:picLocks noChangeAspect="1"/>
                    </pic:cNvPicPr>
                  </pic:nvPicPr>
                  <pic:blipFill>
                    <a:blip r:embed="rId62"/>
                    <a:stretch>
                      <a:fillRect/>
                    </a:stretch>
                  </pic:blipFill>
                  <pic:spPr>
                    <a:xfrm>
                      <a:off x="0" y="0"/>
                      <a:ext cx="3507719" cy="1789333"/>
                    </a:xfrm>
                    <a:prstGeom prst="rect">
                      <a:avLst/>
                    </a:prstGeom>
                  </pic:spPr>
                </pic:pic>
              </a:graphicData>
            </a:graphic>
          </wp:inline>
        </w:drawing>
      </w:r>
    </w:p>
    <w:p w14:paraId="073BBC3E"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4.3 DOM</w:t>
      </w:r>
      <w:r>
        <w:rPr>
          <w:rFonts w:ascii="Cambria Math" w:hAnsi="Cambria Math" w:hint="eastAsia"/>
          <w:sz w:val="24"/>
        </w:rPr>
        <w:t>操作频次对比</w:t>
      </w:r>
    </w:p>
    <w:p w14:paraId="7D2DD9F3"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lastRenderedPageBreak/>
        <w:drawing>
          <wp:inline distT="0" distB="0" distL="0" distR="0" wp14:anchorId="599503BD" wp14:editId="44BD4B24">
            <wp:extent cx="3879850" cy="6779260"/>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a:picLocks noChangeAspect="1"/>
                    </pic:cNvPicPr>
                  </pic:nvPicPr>
                  <pic:blipFill>
                    <a:blip r:embed="rId63"/>
                    <a:stretch>
                      <a:fillRect/>
                    </a:stretch>
                  </pic:blipFill>
                  <pic:spPr>
                    <a:xfrm>
                      <a:off x="0" y="0"/>
                      <a:ext cx="3902350" cy="6817899"/>
                    </a:xfrm>
                    <a:prstGeom prst="rect">
                      <a:avLst/>
                    </a:prstGeom>
                  </pic:spPr>
                </pic:pic>
              </a:graphicData>
            </a:graphic>
          </wp:inline>
        </w:drawing>
      </w:r>
    </w:p>
    <w:p w14:paraId="6697C596"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虚拟</w:t>
      </w:r>
      <w:r>
        <w:rPr>
          <w:rFonts w:ascii="Cambria Math" w:hAnsi="Cambria Math" w:hint="eastAsia"/>
          <w:sz w:val="24"/>
        </w:rPr>
        <w:t>DOM</w:t>
      </w:r>
      <w:r>
        <w:rPr>
          <w:rFonts w:ascii="Cambria Math" w:hAnsi="Cambria Math" w:hint="eastAsia"/>
          <w:sz w:val="24"/>
        </w:rPr>
        <w:t>操作示意图</w:t>
      </w:r>
    </w:p>
    <w:p w14:paraId="73E4BA64" w14:textId="77777777" w:rsidR="008724BF" w:rsidRDefault="008A7C78">
      <w:pPr>
        <w:snapToGrid w:val="0"/>
        <w:spacing w:after="120" w:line="300" w:lineRule="auto"/>
        <w:ind w:firstLineChars="200" w:firstLine="480"/>
        <w:rPr>
          <w:sz w:val="24"/>
        </w:rPr>
      </w:pPr>
      <w:r>
        <w:rPr>
          <w:rFonts w:ascii="Cambria Math" w:hAnsi="Cambria Math" w:hint="eastAsia"/>
          <w:sz w:val="24"/>
        </w:rPr>
        <w:t>同时，</w:t>
      </w:r>
      <w:r>
        <w:rPr>
          <w:rFonts w:ascii="Cambria Math" w:hAnsi="Cambria Math" w:hint="eastAsia"/>
          <w:sz w:val="24"/>
        </w:rPr>
        <w:t xml:space="preserve">Vue </w:t>
      </w:r>
      <w:r>
        <w:rPr>
          <w:rFonts w:ascii="Cambria Math" w:hAnsi="Cambria Math" w:hint="eastAsia"/>
          <w:sz w:val="24"/>
        </w:rPr>
        <w:t>具备组件化架构，可以将三维可视化功能拆分为独立模块，降低代码耦合度，提升开发效率并降低维护成本。在地质数据动态加载方面，</w:t>
      </w:r>
      <w:r>
        <w:rPr>
          <w:rFonts w:ascii="Cambria Math" w:hAnsi="Cambria Math" w:hint="eastAsia"/>
          <w:sz w:val="24"/>
        </w:rPr>
        <w:t>Vue</w:t>
      </w:r>
      <w:r>
        <w:rPr>
          <w:rFonts w:ascii="Cambria Math" w:hAnsi="Cambria Math" w:hint="eastAsia"/>
          <w:sz w:val="24"/>
        </w:rPr>
        <w:t>的双向数据绑定</w:t>
      </w:r>
      <w:r>
        <w:rPr>
          <w:rFonts w:ascii="Cambria Math" w:hAnsi="Cambria Math" w:hint="eastAsia"/>
          <w:sz w:val="24"/>
        </w:rPr>
        <w:t xml:space="preserve"> </w:t>
      </w:r>
      <w:r>
        <w:rPr>
          <w:rFonts w:ascii="Cambria Math" w:hAnsi="Cambria Math" w:hint="eastAsia"/>
          <w:sz w:val="24"/>
        </w:rPr>
        <w:t>使得</w:t>
      </w:r>
      <w:r>
        <w:rPr>
          <w:rFonts w:ascii="Cambria Math" w:hAnsi="Cambria Math" w:hint="eastAsia"/>
          <w:sz w:val="24"/>
        </w:rPr>
        <w:t xml:space="preserve"> UI </w:t>
      </w:r>
      <w:r>
        <w:rPr>
          <w:rFonts w:ascii="Cambria Math" w:hAnsi="Cambria Math" w:hint="eastAsia"/>
          <w:sz w:val="24"/>
        </w:rPr>
        <w:t>层能够实时响应数据的变化，避免了手动更新数据带来的额外性能消</w:t>
      </w:r>
      <w:r>
        <w:rPr>
          <w:rFonts w:hint="eastAsia"/>
          <w:sz w:val="24"/>
        </w:rPr>
        <w:t>耗。</w:t>
      </w:r>
    </w:p>
    <w:p w14:paraId="750C8C16" w14:textId="77777777" w:rsidR="008724BF" w:rsidRDefault="008A7C78">
      <w:pPr>
        <w:spacing w:line="400" w:lineRule="exact"/>
        <w:ind w:firstLineChars="200" w:firstLine="480"/>
        <w:rPr>
          <w:sz w:val="24"/>
        </w:rPr>
      </w:pPr>
      <w:r>
        <w:rPr>
          <w:rFonts w:hint="eastAsia"/>
          <w:sz w:val="24"/>
        </w:rPr>
        <w:lastRenderedPageBreak/>
        <w:t>实际测试表明，在相同的数据规模的渲染场景下，</w:t>
      </w:r>
      <w:r>
        <w:rPr>
          <w:rFonts w:hint="eastAsia"/>
          <w:sz w:val="24"/>
        </w:rPr>
        <w:t xml:space="preserve">Vue </w:t>
      </w:r>
      <w:r>
        <w:rPr>
          <w:rFonts w:hint="eastAsia"/>
          <w:sz w:val="24"/>
        </w:rPr>
        <w:t>框架的响应速度比原生</w:t>
      </w:r>
      <w:r>
        <w:rPr>
          <w:rFonts w:hint="eastAsia"/>
          <w:sz w:val="24"/>
        </w:rPr>
        <w:t xml:space="preserve"> H5 </w:t>
      </w:r>
      <w:r>
        <w:rPr>
          <w:rFonts w:hint="eastAsia"/>
          <w:sz w:val="24"/>
        </w:rPr>
        <w:t>提升约</w:t>
      </w:r>
      <w:r>
        <w:rPr>
          <w:rFonts w:hint="eastAsia"/>
          <w:sz w:val="24"/>
        </w:rPr>
        <w:t xml:space="preserve"> 30%-50%</w:t>
      </w:r>
      <w:r>
        <w:rPr>
          <w:rFonts w:hint="eastAsia"/>
          <w:sz w:val="24"/>
        </w:rPr>
        <w:t>，尤其在数据更新频繁的应用场景下，</w:t>
      </w:r>
      <w:r>
        <w:rPr>
          <w:rFonts w:hint="eastAsia"/>
          <w:sz w:val="24"/>
        </w:rPr>
        <w:t xml:space="preserve">Vue </w:t>
      </w:r>
      <w:r>
        <w:rPr>
          <w:rFonts w:hint="eastAsia"/>
          <w:sz w:val="24"/>
        </w:rPr>
        <w:t>的高效状态管理优势更加明显。</w:t>
      </w:r>
    </w:p>
    <w:p w14:paraId="126F58C3"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4</w:t>
      </w:r>
      <w:r>
        <w:rPr>
          <w:szCs w:val="21"/>
        </w:rPr>
        <w:t>.</w:t>
      </w:r>
      <w:r>
        <w:rPr>
          <w:rFonts w:hint="eastAsia"/>
          <w:szCs w:val="21"/>
        </w:rPr>
        <w:t>1</w:t>
      </w:r>
      <w:r>
        <w:rPr>
          <w:szCs w:val="21"/>
        </w:rPr>
        <w:t xml:space="preserve"> </w:t>
      </w:r>
      <w:r>
        <w:rPr>
          <w:rFonts w:hint="eastAsia"/>
          <w:szCs w:val="21"/>
        </w:rPr>
        <w:t>H5</w:t>
      </w:r>
      <w:r>
        <w:rPr>
          <w:rFonts w:hint="eastAsia"/>
          <w:szCs w:val="21"/>
        </w:rPr>
        <w:t>与</w:t>
      </w:r>
      <w:r>
        <w:rPr>
          <w:rFonts w:hint="eastAsia"/>
          <w:szCs w:val="21"/>
        </w:rPr>
        <w:t>Vue</w:t>
      </w:r>
      <w:r>
        <w:rPr>
          <w:rFonts w:hint="eastAsia"/>
          <w:szCs w:val="21"/>
        </w:rPr>
        <w:t>框架技术指标对比</w:t>
      </w:r>
    </w:p>
    <w:p w14:paraId="120A32DE" w14:textId="77777777" w:rsidR="008724BF" w:rsidRDefault="008A7C78">
      <w:pPr>
        <w:pStyle w:val="affb"/>
        <w:rPr>
          <w:color w:val="FF0000"/>
          <w:sz w:val="24"/>
          <w:vertAlign w:val="superscript"/>
        </w:rPr>
      </w:pPr>
      <w:r>
        <w:rPr>
          <w:sz w:val="21"/>
          <w:szCs w:val="21"/>
        </w:rPr>
        <w:t xml:space="preserve">Table </w:t>
      </w:r>
      <w:r>
        <w:rPr>
          <w:rFonts w:hint="eastAsia"/>
          <w:sz w:val="21"/>
          <w:szCs w:val="21"/>
        </w:rPr>
        <w:t>4</w:t>
      </w:r>
      <w:r>
        <w:rPr>
          <w:sz w:val="21"/>
          <w:szCs w:val="21"/>
        </w:rPr>
        <w:t>.</w:t>
      </w:r>
      <w:r>
        <w:rPr>
          <w:rFonts w:hint="eastAsia"/>
          <w:sz w:val="21"/>
          <w:szCs w:val="21"/>
        </w:rPr>
        <w:t>1</w:t>
      </w:r>
      <w:r>
        <w:rPr>
          <w:sz w:val="21"/>
          <w:szCs w:val="21"/>
        </w:rPr>
        <w:t xml:space="preserve"> Comparison of technical indicators between H5 and Vue frameworks  </w:t>
      </w:r>
      <w:r>
        <w:t xml:space="preserve">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560"/>
        <w:gridCol w:w="708"/>
        <w:gridCol w:w="2410"/>
        <w:gridCol w:w="567"/>
        <w:gridCol w:w="1701"/>
        <w:gridCol w:w="1134"/>
        <w:gridCol w:w="284"/>
        <w:gridCol w:w="141"/>
        <w:gridCol w:w="1680"/>
      </w:tblGrid>
      <w:tr w:rsidR="008724BF" w14:paraId="59E2B7EE" w14:textId="77777777">
        <w:trPr>
          <w:gridAfter w:val="1"/>
          <w:wAfter w:w="1680" w:type="dxa"/>
          <w:trHeight w:val="716"/>
        </w:trPr>
        <w:tc>
          <w:tcPr>
            <w:tcW w:w="1560" w:type="dxa"/>
            <w:tcBorders>
              <w:top w:val="single" w:sz="12" w:space="0" w:color="auto"/>
              <w:left w:val="nil"/>
              <w:right w:val="single" w:sz="4" w:space="0" w:color="FFFFFF"/>
            </w:tcBorders>
            <w:vAlign w:val="center"/>
          </w:tcPr>
          <w:p w14:paraId="31BB1DCA" w14:textId="77777777" w:rsidR="008724BF" w:rsidRDefault="008A7C78">
            <w:pPr>
              <w:spacing w:line="264" w:lineRule="auto"/>
              <w:ind w:firstLine="240"/>
              <w:jc w:val="center"/>
              <w:rPr>
                <w:szCs w:val="21"/>
              </w:rPr>
            </w:pPr>
            <w:r>
              <w:rPr>
                <w:rFonts w:hint="eastAsia"/>
                <w:szCs w:val="21"/>
              </w:rPr>
              <w:t xml:space="preserve">   </w:t>
            </w:r>
            <w:r>
              <w:rPr>
                <w:rFonts w:hint="eastAsia"/>
                <w:szCs w:val="21"/>
              </w:rPr>
              <w:t>对比维度</w:t>
            </w:r>
          </w:p>
        </w:tc>
        <w:tc>
          <w:tcPr>
            <w:tcW w:w="3685" w:type="dxa"/>
            <w:gridSpan w:val="3"/>
            <w:tcBorders>
              <w:top w:val="single" w:sz="12" w:space="0" w:color="auto"/>
              <w:left w:val="nil"/>
              <w:right w:val="single" w:sz="4" w:space="0" w:color="FFFFFF"/>
            </w:tcBorders>
            <w:vAlign w:val="center"/>
          </w:tcPr>
          <w:p w14:paraId="2C4E36BB" w14:textId="77777777" w:rsidR="008724BF" w:rsidRDefault="008A7C78">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77777777" w:rsidR="008724BF" w:rsidRDefault="008A7C78">
            <w:pPr>
              <w:spacing w:line="264" w:lineRule="auto"/>
              <w:rPr>
                <w:szCs w:val="21"/>
              </w:rPr>
            </w:pPr>
            <w:r>
              <w:rPr>
                <w:rFonts w:hint="eastAsia"/>
                <w:szCs w:val="21"/>
              </w:rPr>
              <w:t xml:space="preserve"> Vue3        </w:t>
            </w:r>
            <w:r>
              <w:rPr>
                <w:rFonts w:hint="eastAsia"/>
                <w:szCs w:val="21"/>
              </w:rPr>
              <w:t>性能提升幅度</w:t>
            </w:r>
          </w:p>
        </w:tc>
      </w:tr>
      <w:tr w:rsidR="008724BF" w14:paraId="6082B08A" w14:textId="77777777">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77777777" w:rsidR="008724BF" w:rsidRDefault="008A7C78">
            <w:pPr>
              <w:spacing w:line="264" w:lineRule="auto"/>
              <w:ind w:firstLine="240"/>
              <w:jc w:val="center"/>
              <w:rPr>
                <w:szCs w:val="21"/>
              </w:rPr>
            </w:pPr>
            <w:r>
              <w:rPr>
                <w:szCs w:val="21"/>
              </w:rPr>
              <w:t>DOM</w:t>
            </w:r>
            <w:r>
              <w:rPr>
                <w:szCs w:val="21"/>
              </w:rPr>
              <w:t>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77777777" w:rsidR="008724BF" w:rsidRDefault="008A7C78">
            <w:pPr>
              <w:spacing w:line="264" w:lineRule="auto"/>
              <w:ind w:firstLine="240"/>
              <w:jc w:val="center"/>
              <w:rPr>
                <w:szCs w:val="21"/>
              </w:rPr>
            </w:pPr>
            <w:r>
              <w:rPr>
                <w:rFonts w:hint="eastAsia"/>
                <w:szCs w:val="21"/>
              </w:rPr>
              <w:t>直</w:t>
            </w:r>
            <w:r>
              <w:rPr>
                <w:szCs w:val="21"/>
              </w:rPr>
              <w:t>接</w:t>
            </w:r>
            <w:r>
              <w:rPr>
                <w:szCs w:val="21"/>
              </w:rPr>
              <w:t>DOM</w:t>
            </w:r>
            <w:r>
              <w:rPr>
                <w:szCs w:val="21"/>
              </w:rPr>
              <w:t>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77777777" w:rsidR="008724BF" w:rsidRDefault="008A7C78">
            <w:pPr>
              <w:spacing w:line="264" w:lineRule="auto"/>
              <w:rPr>
                <w:szCs w:val="21"/>
              </w:rPr>
            </w:pPr>
            <w:r>
              <w:rPr>
                <w:szCs w:val="21"/>
              </w:rPr>
              <w:t>虚拟</w:t>
            </w:r>
            <w:r>
              <w:rPr>
                <w:szCs w:val="21"/>
              </w:rPr>
              <w:t>DOM</w:t>
            </w:r>
            <w:r>
              <w:rPr>
                <w:szCs w:val="21"/>
              </w:rPr>
              <w:t>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7777777" w:rsidR="008724BF" w:rsidRDefault="008A7C78">
            <w:pPr>
              <w:spacing w:line="264" w:lineRule="auto"/>
              <w:ind w:firstLine="240"/>
              <w:rPr>
                <w:szCs w:val="21"/>
              </w:rPr>
            </w:pPr>
            <w:r>
              <w:rPr>
                <w:szCs w:val="21"/>
              </w:rPr>
              <w:t>40%-65%</w:t>
            </w:r>
          </w:p>
        </w:tc>
      </w:tr>
      <w:tr w:rsidR="008724BF" w14:paraId="322DA2D2" w14:textId="77777777">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7777777" w:rsidR="008724BF" w:rsidRDefault="008A7C78">
            <w:pPr>
              <w:spacing w:line="264" w:lineRule="auto"/>
              <w:ind w:firstLine="240"/>
              <w:jc w:val="center"/>
              <w:rPr>
                <w:szCs w:val="21"/>
              </w:rPr>
            </w:pPr>
            <w:r>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77777777" w:rsidR="008724BF" w:rsidRDefault="008A7C78">
            <w:pPr>
              <w:spacing w:line="264" w:lineRule="auto"/>
              <w:ind w:firstLine="240"/>
              <w:jc w:val="center"/>
              <w:rPr>
                <w:szCs w:val="21"/>
              </w:rPr>
            </w:pPr>
            <w:r>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7777777" w:rsidR="008724BF" w:rsidRDefault="008A7C78">
            <w:pPr>
              <w:spacing w:line="264" w:lineRule="auto"/>
              <w:ind w:firstLine="240"/>
              <w:jc w:val="center"/>
              <w:rPr>
                <w:szCs w:val="21"/>
              </w:rPr>
            </w:pPr>
            <w:r>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77777777" w:rsidR="008724BF" w:rsidRDefault="008A7C78">
            <w:pPr>
              <w:spacing w:line="264" w:lineRule="auto"/>
              <w:ind w:firstLine="240"/>
              <w:rPr>
                <w:szCs w:val="21"/>
              </w:rPr>
            </w:pPr>
            <w:r>
              <w:rPr>
                <w:rFonts w:hint="eastAsia"/>
                <w:szCs w:val="21"/>
              </w:rPr>
              <w:t>27.5%</w:t>
            </w:r>
            <w:r>
              <w:rPr>
                <w:rFonts w:hint="eastAsia"/>
                <w:szCs w:val="21"/>
              </w:rPr>
              <w:t>↓</w:t>
            </w:r>
          </w:p>
        </w:tc>
      </w:tr>
      <w:tr w:rsidR="008724BF" w14:paraId="7C8E43D6" w14:textId="77777777">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7777777" w:rsidR="008724BF" w:rsidRDefault="008A7C78">
            <w:pPr>
              <w:spacing w:line="264" w:lineRule="auto"/>
              <w:ind w:firstLine="240"/>
              <w:jc w:val="center"/>
              <w:rPr>
                <w:szCs w:val="21"/>
              </w:rPr>
            </w:pPr>
            <w:r>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77777777" w:rsidR="008724BF" w:rsidRDefault="008A7C78">
            <w:pPr>
              <w:spacing w:line="264" w:lineRule="auto"/>
              <w:ind w:firstLine="240"/>
              <w:jc w:val="center"/>
              <w:rPr>
                <w:szCs w:val="21"/>
              </w:rPr>
            </w:pPr>
            <w:r>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77777777" w:rsidR="008724BF" w:rsidRDefault="008A7C78">
            <w:pPr>
              <w:spacing w:line="264" w:lineRule="auto"/>
              <w:ind w:firstLine="240"/>
              <w:jc w:val="center"/>
              <w:rPr>
                <w:szCs w:val="21"/>
              </w:rPr>
            </w:pPr>
            <w:r>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77777777" w:rsidR="008724BF" w:rsidRDefault="008A7C78">
            <w:pPr>
              <w:spacing w:line="264" w:lineRule="auto"/>
              <w:ind w:firstLine="240"/>
              <w:rPr>
                <w:szCs w:val="21"/>
              </w:rPr>
            </w:pPr>
            <w:r>
              <w:rPr>
                <w:szCs w:val="21"/>
              </w:rPr>
              <w:t>33.3%↓</w:t>
            </w:r>
          </w:p>
        </w:tc>
      </w:tr>
      <w:tr w:rsidR="008724BF" w14:paraId="3FA413D5" w14:textId="77777777">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77777777" w:rsidR="008724BF" w:rsidRDefault="008A7C78">
            <w:pPr>
              <w:spacing w:line="264" w:lineRule="auto"/>
              <w:ind w:firstLine="240"/>
              <w:jc w:val="center"/>
              <w:rPr>
                <w:szCs w:val="21"/>
              </w:rPr>
            </w:pPr>
            <w:r>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77777777" w:rsidR="008724BF" w:rsidRDefault="008A7C78">
            <w:pPr>
              <w:spacing w:line="264" w:lineRule="auto"/>
              <w:ind w:firstLine="240"/>
              <w:jc w:val="center"/>
              <w:rPr>
                <w:szCs w:val="21"/>
              </w:rPr>
            </w:pPr>
            <w:r>
              <w:rPr>
                <w:szCs w:val="21"/>
              </w:rPr>
              <w:t>手动更新（约</w:t>
            </w:r>
            <w:r>
              <w:rPr>
                <w:szCs w:val="21"/>
              </w:rPr>
              <w:t>320ms/</w:t>
            </w:r>
            <w:r>
              <w:rPr>
                <w:szCs w:val="21"/>
              </w:rPr>
              <w:t>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77777777" w:rsidR="008724BF" w:rsidRDefault="008A7C78">
            <w:pPr>
              <w:spacing w:line="264" w:lineRule="auto"/>
              <w:ind w:firstLine="240"/>
              <w:jc w:val="center"/>
              <w:rPr>
                <w:szCs w:val="21"/>
              </w:rPr>
            </w:pPr>
            <w:r>
              <w:rPr>
                <w:szCs w:val="21"/>
              </w:rPr>
              <w:t>响应式绑定（约</w:t>
            </w:r>
            <w:r>
              <w:rPr>
                <w:szCs w:val="21"/>
              </w:rPr>
              <w:t>210ms/</w:t>
            </w:r>
            <w:r>
              <w:rPr>
                <w:szCs w:val="21"/>
              </w:rPr>
              <w:t>万次）</w:t>
            </w:r>
          </w:p>
        </w:tc>
        <w:tc>
          <w:tcPr>
            <w:tcW w:w="3239" w:type="dxa"/>
            <w:gridSpan w:val="4"/>
            <w:tcBorders>
              <w:top w:val="single" w:sz="4" w:space="0" w:color="FFFFFF"/>
              <w:left w:val="single" w:sz="4" w:space="0" w:color="FFFFFF"/>
              <w:bottom w:val="single" w:sz="4" w:space="0" w:color="FFFFFF"/>
              <w:right w:val="nil"/>
            </w:tcBorders>
          </w:tcPr>
          <w:p w14:paraId="69D230B9" w14:textId="77777777" w:rsidR="008724BF" w:rsidRDefault="008A7C78">
            <w:pPr>
              <w:spacing w:line="264" w:lineRule="auto"/>
              <w:ind w:firstLine="240"/>
              <w:rPr>
                <w:szCs w:val="21"/>
              </w:rPr>
            </w:pPr>
            <w:r>
              <w:rPr>
                <w:szCs w:val="21"/>
              </w:rPr>
              <w:t>34.4%↑</w:t>
            </w:r>
          </w:p>
        </w:tc>
      </w:tr>
      <w:tr w:rsidR="008724BF" w14:paraId="562B73A0" w14:textId="77777777">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77777777" w:rsidR="008724BF" w:rsidRDefault="008A7C78">
            <w:pPr>
              <w:spacing w:line="264" w:lineRule="auto"/>
              <w:ind w:firstLine="240"/>
              <w:jc w:val="center"/>
              <w:rPr>
                <w:szCs w:val="21"/>
              </w:rPr>
            </w:pPr>
            <w:r>
              <w:rPr>
                <w:szCs w:val="21"/>
              </w:rPr>
              <w:t>GPU</w:t>
            </w:r>
            <w:r>
              <w:rPr>
                <w:szCs w:val="21"/>
              </w:rPr>
              <w:t>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77777777" w:rsidR="008724BF" w:rsidRDefault="008A7C78">
            <w:pPr>
              <w:spacing w:line="264" w:lineRule="auto"/>
              <w:ind w:firstLine="240"/>
              <w:jc w:val="center"/>
              <w:rPr>
                <w:szCs w:val="21"/>
              </w:rPr>
            </w:pPr>
            <w:r>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77777777" w:rsidR="008724BF" w:rsidRDefault="008A7C78">
            <w:pPr>
              <w:spacing w:line="264" w:lineRule="auto"/>
              <w:ind w:firstLine="240"/>
              <w:jc w:val="center"/>
              <w:rPr>
                <w:szCs w:val="21"/>
              </w:rPr>
            </w:pPr>
            <w:r>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77777777" w:rsidR="008724BF" w:rsidRDefault="008A7C78">
            <w:pPr>
              <w:spacing w:line="264" w:lineRule="auto"/>
              <w:ind w:firstLine="240"/>
              <w:jc w:val="center"/>
              <w:rPr>
                <w:szCs w:val="21"/>
              </w:rPr>
            </w:pPr>
            <w:r>
              <w:rPr>
                <w:szCs w:val="21"/>
              </w:rPr>
              <w:t>28.9%↑</w:t>
            </w:r>
          </w:p>
        </w:tc>
      </w:tr>
      <w:tr w:rsidR="008724BF" w14:paraId="005FB747" w14:textId="77777777">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77777777" w:rsidR="008724BF" w:rsidRDefault="008A7C78">
            <w:pPr>
              <w:spacing w:line="264" w:lineRule="auto"/>
              <w:ind w:firstLine="240"/>
              <w:jc w:val="center"/>
              <w:rPr>
                <w:szCs w:val="21"/>
              </w:rPr>
            </w:pPr>
            <w:r>
              <w:rPr>
                <w:szCs w:val="21"/>
              </w:rPr>
              <w:t>Web Workers</w:t>
            </w:r>
            <w:r>
              <w:rPr>
                <w:szCs w:val="21"/>
              </w:rPr>
              <w:t>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77777777" w:rsidR="008724BF" w:rsidRDefault="008A7C78">
            <w:pPr>
              <w:spacing w:line="264" w:lineRule="auto"/>
              <w:ind w:firstLine="240"/>
              <w:jc w:val="center"/>
              <w:rPr>
                <w:szCs w:val="21"/>
              </w:rPr>
            </w:pPr>
            <w:r>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77777777" w:rsidR="008724BF" w:rsidRDefault="008A7C78">
            <w:pPr>
              <w:spacing w:line="264" w:lineRule="auto"/>
              <w:ind w:firstLine="240"/>
              <w:jc w:val="center"/>
              <w:rPr>
                <w:szCs w:val="21"/>
              </w:rPr>
            </w:pPr>
            <w:r>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77777777" w:rsidR="008724BF" w:rsidRDefault="008A7C78">
            <w:pPr>
              <w:spacing w:line="264" w:lineRule="auto"/>
              <w:ind w:firstLine="240"/>
              <w:rPr>
                <w:szCs w:val="21"/>
              </w:rPr>
            </w:pPr>
            <w:r>
              <w:rPr>
                <w:szCs w:val="21"/>
              </w:rPr>
              <w:t>28.9%↑</w:t>
            </w:r>
          </w:p>
        </w:tc>
      </w:tr>
    </w:tbl>
    <w:p w14:paraId="4AD8C5E8" w14:textId="77777777" w:rsidR="008724BF" w:rsidRDefault="008A7C78">
      <w:pPr>
        <w:snapToGrid w:val="0"/>
        <w:spacing w:after="120" w:line="300" w:lineRule="auto"/>
        <w:ind w:firstLineChars="200" w:firstLine="480"/>
        <w:rPr>
          <w:rFonts w:ascii="Cambria Math" w:hAnsi="Cambria Math"/>
          <w:sz w:val="24"/>
        </w:rPr>
      </w:pPr>
      <w:r>
        <w:rPr>
          <w:rFonts w:hint="eastAsia"/>
          <w:sz w:val="24"/>
        </w:rPr>
        <w:t xml:space="preserve">2. </w:t>
      </w:r>
      <w:r>
        <w:rPr>
          <w:rFonts w:hint="eastAsia"/>
          <w:sz w:val="24"/>
        </w:rPr>
        <w:t>由于地质数据量庞大（包括钻孔、地层、断层、巷道等模型数据），若采用传统的</w:t>
      </w:r>
      <w:r>
        <w:rPr>
          <w:rFonts w:ascii="Cambria Math" w:hAnsi="Cambria Math" w:hint="eastAsia"/>
          <w:sz w:val="24"/>
        </w:rPr>
        <w:t>同步加载方式，页面初始化时间会显著增加，很大影响用户体验。因此，在优化过程中，系统采用了异步数据加载与增量渲染技术，使得模型数据能够分批次动态加载，避免一次性加载造成的性能卡顿，如图。</w:t>
      </w:r>
    </w:p>
    <w:p w14:paraId="79C5B499"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drawing>
          <wp:inline distT="0" distB="0" distL="0" distR="0" wp14:anchorId="2CF889FB" wp14:editId="55D23D38">
            <wp:extent cx="3938905" cy="2092960"/>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a:picLocks noChangeAspect="1"/>
                    </pic:cNvPicPr>
                  </pic:nvPicPr>
                  <pic:blipFill>
                    <a:blip r:embed="rId64"/>
                    <a:stretch>
                      <a:fillRect/>
                    </a:stretch>
                  </pic:blipFill>
                  <pic:spPr>
                    <a:xfrm>
                      <a:off x="0" y="0"/>
                      <a:ext cx="3950884" cy="2099488"/>
                    </a:xfrm>
                    <a:prstGeom prst="rect">
                      <a:avLst/>
                    </a:prstGeom>
                  </pic:spPr>
                </pic:pic>
              </a:graphicData>
            </a:graphic>
          </wp:inline>
        </w:drawing>
      </w:r>
    </w:p>
    <w:p w14:paraId="00895105"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 xml:space="preserve">4.4 </w:t>
      </w:r>
      <w:r>
        <w:rPr>
          <w:rFonts w:ascii="Cambria Math" w:hAnsi="Cambria Math" w:hint="eastAsia"/>
          <w:sz w:val="24"/>
        </w:rPr>
        <w:t>分批次累计加载时间对比</w:t>
      </w:r>
    </w:p>
    <w:p w14:paraId="6353499C"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 xml:space="preserve">Step1 </w:t>
      </w:r>
      <w:r>
        <w:rPr>
          <w:rFonts w:ascii="Cambria Math" w:hAnsi="Cambria Math" w:hint="eastAsia"/>
          <w:sz w:val="24"/>
        </w:rPr>
        <w:t>系统初始化时，仅加载基础场景（如场景、相机、光照、坐标轴等），避免页面首次渲染时卡顿。</w:t>
      </w:r>
    </w:p>
    <w:p w14:paraId="6BDEB05D"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Step2</w:t>
      </w:r>
      <w:r>
        <w:rPr>
          <w:rFonts w:ascii="Cambria Math" w:hAnsi="Cambria Math" w:hint="eastAsia"/>
          <w:sz w:val="24"/>
        </w:rPr>
        <w:t>通过异步请求后端接口，逐步获取地质数据（如钻孔、地层、断层、巷道等）。</w:t>
      </w:r>
    </w:p>
    <w:p w14:paraId="45B28BEF"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Step3</w:t>
      </w:r>
      <w:r>
        <w:rPr>
          <w:rFonts w:ascii="Cambria Math" w:hAnsi="Cambria Math" w:hint="eastAsia"/>
          <w:sz w:val="24"/>
        </w:rPr>
        <w:t>为了防止数据量过大导致页面卡顿，采用分批次加载数据的方式，即优先加载核心区域或用户当前视角内的数据，并在用户交互或视角移动时，动态请求</w:t>
      </w:r>
      <w:r>
        <w:rPr>
          <w:rFonts w:ascii="Cambria Math" w:hAnsi="Cambria Math" w:hint="eastAsia"/>
          <w:sz w:val="24"/>
        </w:rPr>
        <w:lastRenderedPageBreak/>
        <w:t>并渲染新的数据。</w:t>
      </w:r>
    </w:p>
    <w:p w14:paraId="287536CE"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增量渲染机制确保新加载的数据能无缝叠加到已有的模型中，而不影响已渲染的部分，从而保持良好的交互流畅度。</w:t>
      </w:r>
      <w:r>
        <w:rPr>
          <w:rFonts w:hint="eastAsia"/>
          <w:sz w:val="24"/>
        </w:rPr>
        <w:t>，这种优化方式不仅减少了一次性加载带来的性能消耗，还提高了模型的加载速度，使得用户可以在数据逐步加载的过程中进行交互，而无需等待所有数据加载完毕后才能查看地质结构。</w:t>
      </w:r>
    </w:p>
    <w:p w14:paraId="36AB8874" w14:textId="77777777" w:rsidR="008724BF" w:rsidRDefault="008A7C78">
      <w:pPr>
        <w:snapToGrid w:val="0"/>
        <w:spacing w:after="120" w:line="300" w:lineRule="auto"/>
        <w:ind w:firstLineChars="200" w:firstLine="480"/>
        <w:rPr>
          <w:rFonts w:ascii="Cambria Math" w:hAnsi="Cambria Math"/>
          <w:sz w:val="24"/>
        </w:rPr>
      </w:pPr>
      <w:r>
        <w:rPr>
          <w:rFonts w:hint="eastAsia"/>
          <w:sz w:val="24"/>
        </w:rPr>
        <w:t>3</w:t>
      </w:r>
      <w:r>
        <w:rPr>
          <w:rFonts w:ascii="Cambria Math" w:hAnsi="Cambria Math" w:hint="eastAsia"/>
          <w:sz w:val="24"/>
        </w:rPr>
        <w:t xml:space="preserve">. Three.js </w:t>
      </w:r>
      <w:r>
        <w:rPr>
          <w:rFonts w:ascii="Cambria Math" w:hAnsi="Cambria Math" w:hint="eastAsia"/>
          <w:sz w:val="24"/>
        </w:rPr>
        <w:t>集合渲染优化</w:t>
      </w:r>
    </w:p>
    <w:p w14:paraId="7805FCDF"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在</w:t>
      </w:r>
      <w:r>
        <w:rPr>
          <w:rFonts w:ascii="Cambria Math" w:hAnsi="Cambria Math" w:hint="eastAsia"/>
          <w:sz w:val="24"/>
        </w:rPr>
        <w:t>Three.js</w:t>
      </w:r>
      <w:r>
        <w:rPr>
          <w:rFonts w:ascii="Cambria Math" w:hAnsi="Cambria Math" w:hint="eastAsia"/>
          <w:sz w:val="24"/>
        </w:rPr>
        <w:t>中，单个几何体（如三角网格点线面、钻孔模型）通常作为独立对象进行渲染，但当数据量达到数万甚至数百万级别时，对于相同材质几何体的渲染每个对象会产生大量</w:t>
      </w:r>
      <w:r>
        <w:rPr>
          <w:rFonts w:ascii="Cambria Math" w:hAnsi="Cambria Math" w:hint="eastAsia"/>
          <w:sz w:val="24"/>
        </w:rPr>
        <w:t>WebGL</w:t>
      </w:r>
      <w:r>
        <w:rPr>
          <w:rFonts w:ascii="Cambria Math" w:hAnsi="Cambria Math" w:hint="eastAsia"/>
          <w:sz w:val="24"/>
        </w:rPr>
        <w:t>的</w:t>
      </w:r>
      <w:r>
        <w:rPr>
          <w:rFonts w:ascii="Cambria Math" w:hAnsi="Cambria Math" w:hint="eastAsia"/>
          <w:sz w:val="24"/>
        </w:rPr>
        <w:t xml:space="preserve"> Draw Call</w:t>
      </w:r>
      <w:r>
        <w:rPr>
          <w:rFonts w:ascii="Cambria Math" w:hAnsi="Cambria Math" w:hint="eastAsia"/>
          <w:sz w:val="24"/>
        </w:rPr>
        <w:t>绘制重复调用，极大地降低</w:t>
      </w:r>
      <w:r>
        <w:rPr>
          <w:rFonts w:ascii="Cambria Math" w:hAnsi="Cambria Math" w:hint="eastAsia"/>
          <w:sz w:val="24"/>
        </w:rPr>
        <w:t xml:space="preserve"> GPU </w:t>
      </w:r>
      <w:r>
        <w:rPr>
          <w:rFonts w:ascii="Cambria Math" w:hAnsi="Cambria Math" w:hint="eastAsia"/>
          <w:sz w:val="24"/>
        </w:rPr>
        <w:t>性能。因此，采用集合渲染技术，有效减少了</w:t>
      </w:r>
      <w:r>
        <w:rPr>
          <w:rFonts w:ascii="Cambria Math" w:hAnsi="Cambria Math" w:hint="eastAsia"/>
          <w:sz w:val="24"/>
        </w:rPr>
        <w:t xml:space="preserve"> GPU </w:t>
      </w:r>
      <w:r>
        <w:rPr>
          <w:rFonts w:ascii="Cambria Math" w:hAnsi="Cambria Math" w:hint="eastAsia"/>
          <w:sz w:val="24"/>
        </w:rPr>
        <w:t>计算压力。</w:t>
      </w:r>
    </w:p>
    <w:p w14:paraId="206BFCEC"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）优化</w:t>
      </w:r>
      <w:r>
        <w:rPr>
          <w:rFonts w:ascii="Cambria Math" w:hAnsi="Cambria Math" w:hint="eastAsia"/>
          <w:sz w:val="24"/>
        </w:rPr>
        <w:t xml:space="preserve"> BufferGeometry </w:t>
      </w:r>
      <w:r>
        <w:rPr>
          <w:rFonts w:ascii="Cambria Math" w:hAnsi="Cambria Math" w:hint="eastAsia"/>
          <w:sz w:val="24"/>
        </w:rPr>
        <w:t>数据存储</w:t>
      </w:r>
    </w:p>
    <w:p w14:paraId="69D2B077"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采用</w:t>
      </w:r>
      <w:r>
        <w:rPr>
          <w:rFonts w:ascii="Cambria Math" w:hAnsi="Cambria Math" w:hint="eastAsia"/>
          <w:sz w:val="24"/>
        </w:rPr>
        <w:t xml:space="preserve"> BufferGeometry </w:t>
      </w:r>
      <w:r>
        <w:rPr>
          <w:rFonts w:ascii="Cambria Math" w:hAnsi="Cambria Math" w:hint="eastAsia"/>
          <w:sz w:val="24"/>
        </w:rPr>
        <w:t>直接存储顶点、法向量、</w:t>
      </w:r>
      <w:r>
        <w:rPr>
          <w:rFonts w:ascii="Cambria Math" w:hAnsi="Cambria Math" w:hint="eastAsia"/>
          <w:sz w:val="24"/>
        </w:rPr>
        <w:t xml:space="preserve">UV </w:t>
      </w:r>
      <w:r>
        <w:rPr>
          <w:rFonts w:ascii="Cambria Math" w:hAnsi="Cambria Math" w:hint="eastAsia"/>
          <w:sz w:val="24"/>
        </w:rPr>
        <w:t>坐标等数据，避免</w:t>
      </w:r>
      <w:r>
        <w:rPr>
          <w:rFonts w:ascii="Cambria Math" w:hAnsi="Cambria Math" w:hint="eastAsia"/>
          <w:sz w:val="24"/>
        </w:rPr>
        <w:t xml:space="preserve"> Three.js </w:t>
      </w:r>
      <w:r>
        <w:rPr>
          <w:rFonts w:ascii="Cambria Math" w:hAnsi="Cambria Math" w:hint="eastAsia"/>
          <w:sz w:val="24"/>
        </w:rPr>
        <w:t>内部的对象转换，提高</w:t>
      </w:r>
      <w:r>
        <w:rPr>
          <w:rFonts w:ascii="Cambria Math" w:hAnsi="Cambria Math" w:hint="eastAsia"/>
          <w:sz w:val="24"/>
        </w:rPr>
        <w:t xml:space="preserve"> GPU </w:t>
      </w:r>
      <w:r>
        <w:rPr>
          <w:rFonts w:ascii="Cambria Math" w:hAnsi="Cambria Math" w:hint="eastAsia"/>
          <w:sz w:val="24"/>
        </w:rPr>
        <w:t>处理效率。</w:t>
      </w:r>
    </w:p>
    <w:p w14:paraId="52C8B10D"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）减少场景中的独立</w:t>
      </w:r>
      <w:r>
        <w:rPr>
          <w:rFonts w:ascii="Cambria Math" w:hAnsi="Cambria Math" w:hint="eastAsia"/>
          <w:sz w:val="24"/>
        </w:rPr>
        <w:t xml:space="preserve"> Mesh </w:t>
      </w:r>
      <w:r>
        <w:rPr>
          <w:rFonts w:ascii="Cambria Math" w:hAnsi="Cambria Math" w:hint="eastAsia"/>
          <w:sz w:val="24"/>
        </w:rPr>
        <w:t>数量</w:t>
      </w:r>
    </w:p>
    <w:p w14:paraId="5D3B01C4"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对于大规模地层网格，采用合并几何体的方法，减少独立</w:t>
      </w:r>
      <w:r>
        <w:rPr>
          <w:rFonts w:ascii="Cambria Math" w:hAnsi="Cambria Math" w:hint="eastAsia"/>
          <w:sz w:val="24"/>
        </w:rPr>
        <w:t xml:space="preserve"> Mesh </w:t>
      </w:r>
      <w:r>
        <w:rPr>
          <w:rFonts w:ascii="Cambria Math" w:hAnsi="Cambria Math" w:hint="eastAsia"/>
          <w:sz w:val="24"/>
        </w:rPr>
        <w:t>组件，使</w:t>
      </w:r>
      <w:r>
        <w:rPr>
          <w:rFonts w:ascii="Cambria Math" w:hAnsi="Cambria Math" w:hint="eastAsia"/>
          <w:sz w:val="24"/>
        </w:rPr>
        <w:t xml:space="preserve"> WebGL </w:t>
      </w:r>
      <w:r>
        <w:rPr>
          <w:rFonts w:ascii="Cambria Math" w:hAnsi="Cambria Math" w:hint="eastAsia"/>
          <w:sz w:val="24"/>
        </w:rPr>
        <w:t>渲染效率提高。</w:t>
      </w:r>
    </w:p>
    <w:p w14:paraId="3BBF97B1"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w:t>
      </w:r>
      <w:r>
        <w:rPr>
          <w:rFonts w:ascii="Cambria Math" w:hAnsi="Cambria Math" w:hint="eastAsia"/>
          <w:sz w:val="24"/>
        </w:rPr>
        <w:t>3</w:t>
      </w:r>
      <w:r>
        <w:rPr>
          <w:rFonts w:ascii="Cambria Math" w:hAnsi="Cambria Math" w:hint="eastAsia"/>
          <w:sz w:val="24"/>
        </w:rPr>
        <w:t>）性能对比测试结果：</w:t>
      </w:r>
    </w:p>
    <w:p w14:paraId="0DF2823A"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在相同场景下，传统</w:t>
      </w:r>
      <w:r>
        <w:rPr>
          <w:rFonts w:ascii="Cambria Math" w:hAnsi="Cambria Math" w:hint="eastAsia"/>
          <w:sz w:val="24"/>
        </w:rPr>
        <w:t xml:space="preserve"> Mesh </w:t>
      </w:r>
      <w:r>
        <w:rPr>
          <w:rFonts w:ascii="Cambria Math" w:hAnsi="Cambria Math" w:hint="eastAsia"/>
          <w:sz w:val="24"/>
        </w:rPr>
        <w:t>渲染</w:t>
      </w:r>
      <w:r>
        <w:rPr>
          <w:rFonts w:ascii="Cambria Math" w:hAnsi="Cambria Math" w:hint="eastAsia"/>
          <w:sz w:val="24"/>
        </w:rPr>
        <w:t>FPS</w:t>
      </w:r>
      <w:r>
        <w:rPr>
          <w:rFonts w:ascii="Cambria Math" w:hAnsi="Cambria Math" w:hint="eastAsia"/>
          <w:sz w:val="24"/>
        </w:rPr>
        <w:t>（帧率）下降至</w:t>
      </w:r>
      <w:r>
        <w:rPr>
          <w:rFonts w:ascii="Cambria Math" w:hAnsi="Cambria Math" w:hint="eastAsia"/>
          <w:sz w:val="24"/>
        </w:rPr>
        <w:t xml:space="preserve"> 10</w:t>
      </w:r>
      <w:r>
        <w:rPr>
          <w:rFonts w:ascii="Cambria Math" w:hAnsi="Cambria Math" w:hint="eastAsia"/>
          <w:sz w:val="24"/>
        </w:rPr>
        <w:t>以下，交互体验卡顿，页面响应时间明显增加，曲线图如图</w:t>
      </w:r>
      <w:r>
        <w:rPr>
          <w:rFonts w:ascii="Cambria Math" w:hAnsi="Cambria Math" w:hint="eastAsia"/>
          <w:sz w:val="24"/>
        </w:rPr>
        <w:t>4.5</w:t>
      </w:r>
      <w:r>
        <w:rPr>
          <w:rFonts w:ascii="Cambria Math" w:hAnsi="Cambria Math" w:hint="eastAsia"/>
          <w:sz w:val="24"/>
        </w:rPr>
        <w:t>。</w:t>
      </w:r>
    </w:p>
    <w:p w14:paraId="2AF16905"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drawing>
          <wp:inline distT="0" distB="0" distL="0" distR="0" wp14:anchorId="7D8381C7" wp14:editId="3916B9D6">
            <wp:extent cx="3812540" cy="237934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图片 1"/>
                    <pic:cNvPicPr>
                      <a:picLocks noChangeAspect="1"/>
                    </pic:cNvPicPr>
                  </pic:nvPicPr>
                  <pic:blipFill>
                    <a:blip r:embed="rId65"/>
                    <a:stretch>
                      <a:fillRect/>
                    </a:stretch>
                  </pic:blipFill>
                  <pic:spPr>
                    <a:xfrm>
                      <a:off x="0" y="0"/>
                      <a:ext cx="3887657" cy="2426340"/>
                    </a:xfrm>
                    <a:prstGeom prst="rect">
                      <a:avLst/>
                    </a:prstGeom>
                  </pic:spPr>
                </pic:pic>
              </a:graphicData>
            </a:graphic>
          </wp:inline>
        </w:drawing>
      </w:r>
    </w:p>
    <w:p w14:paraId="371561E9"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hint="eastAsia"/>
          <w:sz w:val="24"/>
        </w:rPr>
        <w:t>图</w:t>
      </w:r>
      <w:r>
        <w:rPr>
          <w:rFonts w:ascii="Cambria Math" w:hAnsi="Cambria Math" w:hint="eastAsia"/>
          <w:sz w:val="24"/>
        </w:rPr>
        <w:t>4.5</w:t>
      </w:r>
      <w:r>
        <w:rPr>
          <w:rFonts w:ascii="Cambria Math" w:hAnsi="Cambria Math" w:hint="eastAsia"/>
          <w:sz w:val="24"/>
        </w:rPr>
        <w:t>随模型增多渲染方式对</w:t>
      </w:r>
      <w:r>
        <w:rPr>
          <w:rFonts w:ascii="Cambria Math" w:hAnsi="Cambria Math" w:hint="eastAsia"/>
          <w:sz w:val="24"/>
        </w:rPr>
        <w:t>FPS</w:t>
      </w:r>
      <w:r>
        <w:rPr>
          <w:rFonts w:ascii="Cambria Math" w:hAnsi="Cambria Math" w:hint="eastAsia"/>
          <w:sz w:val="24"/>
        </w:rPr>
        <w:t>的影响</w:t>
      </w:r>
    </w:p>
    <w:p w14:paraId="3FAB1E2F" w14:textId="050B3266"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lastRenderedPageBreak/>
        <w:drawing>
          <wp:inline distT="0" distB="0" distL="0" distR="0" wp14:anchorId="37E41B0A" wp14:editId="44EE0F5F">
            <wp:extent cx="5400040" cy="3033395"/>
            <wp:effectExtent l="0" t="0" r="0" b="190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a:picLocks noChangeAspect="1"/>
                    </pic:cNvPicPr>
                  </pic:nvPicPr>
                  <pic:blipFill>
                    <a:blip r:embed="rId66"/>
                    <a:stretch>
                      <a:fillRect/>
                    </a:stretch>
                  </pic:blipFill>
                  <pic:spPr>
                    <a:xfrm>
                      <a:off x="0" y="0"/>
                      <a:ext cx="5400040" cy="3033395"/>
                    </a:xfrm>
                    <a:prstGeom prst="rect">
                      <a:avLst/>
                    </a:prstGeom>
                  </pic:spPr>
                </pic:pic>
              </a:graphicData>
            </a:graphic>
          </wp:inline>
        </w:drawing>
      </w:r>
      <w:ins w:id="228" w:author="h" w:date="2025-03-03T12:20:00Z">
        <w:r w:rsidR="00B61EDA">
          <w:rPr>
            <w:rFonts w:ascii="Cambria Math" w:hAnsi="Cambria Math" w:hint="eastAsia"/>
            <w:sz w:val="24"/>
          </w:rPr>
          <w:t>(</w:t>
        </w:r>
        <w:r w:rsidR="00B61EDA">
          <w:rPr>
            <w:rFonts w:ascii="Cambria Math" w:hAnsi="Cambria Math"/>
            <w:sz w:val="24"/>
          </w:rPr>
          <w:t>a)</w:t>
        </w:r>
      </w:ins>
      <w:ins w:id="229" w:author="h" w:date="2025-03-03T12:21:00Z">
        <w:r w:rsidR="00B61EDA" w:rsidRPr="00B61EDA">
          <w:rPr>
            <w:rFonts w:hint="eastAsia"/>
          </w:rPr>
          <w:t xml:space="preserve"> </w:t>
        </w:r>
        <w:r w:rsidR="00B61EDA">
          <w:rPr>
            <w:rFonts w:hint="eastAsia"/>
          </w:rPr>
          <w:t>未优化的大量数据渲染性能</w:t>
        </w:r>
        <w:r w:rsidR="00B61EDA">
          <w:t>图</w:t>
        </w:r>
      </w:ins>
    </w:p>
    <w:p w14:paraId="50D9DEFD" w14:textId="28337E74" w:rsidR="008724BF" w:rsidRDefault="008A7C78">
      <w:pPr>
        <w:jc w:val="center"/>
      </w:pPr>
      <w:r>
        <w:t>图</w:t>
      </w:r>
      <w:r>
        <w:t xml:space="preserve">4.5 </w:t>
      </w:r>
      <w:del w:id="230" w:author="h" w:date="2025-03-03T12:21:00Z">
        <w:r w:rsidDel="00B61EDA">
          <w:rPr>
            <w:rFonts w:hint="eastAsia"/>
          </w:rPr>
          <w:delText>未优化的大量数据渲染性能</w:delText>
        </w:r>
        <w:r w:rsidDel="00B61EDA">
          <w:delText>图</w:delText>
        </w:r>
      </w:del>
    </w:p>
    <w:p w14:paraId="47D8524B"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4</w:t>
      </w:r>
      <w:r>
        <w:rPr>
          <w:color w:val="000000"/>
          <w:szCs w:val="21"/>
        </w:rPr>
        <w:t>.</w:t>
      </w:r>
      <w:r>
        <w:rPr>
          <w:rFonts w:hint="eastAsia"/>
          <w:color w:val="000000"/>
          <w:szCs w:val="21"/>
        </w:rPr>
        <w:t>5</w:t>
      </w:r>
      <w:r>
        <w:rPr>
          <w:color w:val="000000"/>
          <w:szCs w:val="21"/>
        </w:rPr>
        <w:t xml:space="preserve"> Unoptimized rendering performance graph for large amounts of data</w:t>
      </w:r>
    </w:p>
    <w:p w14:paraId="1F8A5FB9"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 xml:space="preserve">InstancedMesh </w:t>
      </w:r>
      <w:r>
        <w:rPr>
          <w:rFonts w:ascii="Cambria Math" w:hAnsi="Cambria Math" w:hint="eastAsia"/>
          <w:sz w:val="24"/>
        </w:rPr>
        <w:t>批量渲染，</w:t>
      </w:r>
      <w:r>
        <w:rPr>
          <w:rFonts w:ascii="Cambria Math" w:hAnsi="Cambria Math" w:hint="eastAsia"/>
          <w:sz w:val="24"/>
        </w:rPr>
        <w:t xml:space="preserve">FPS </w:t>
      </w:r>
      <w:r>
        <w:rPr>
          <w:rFonts w:ascii="Cambria Math" w:hAnsi="Cambria Math" w:hint="eastAsia"/>
          <w:sz w:val="24"/>
        </w:rPr>
        <w:t>维持在</w:t>
      </w:r>
      <w:r>
        <w:rPr>
          <w:rFonts w:ascii="Cambria Math" w:hAnsi="Cambria Math" w:hint="eastAsia"/>
          <w:sz w:val="24"/>
        </w:rPr>
        <w:t xml:space="preserve"> 50-60 </w:t>
      </w:r>
      <w:r>
        <w:rPr>
          <w:rFonts w:ascii="Cambria Math" w:hAnsi="Cambria Math" w:hint="eastAsia"/>
          <w:sz w:val="24"/>
        </w:rPr>
        <w:t>以上，交互流畅，页面响应速度显著提高。</w:t>
      </w:r>
    </w:p>
    <w:p w14:paraId="65A5AA7D" w14:textId="79DD7BBA"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drawing>
          <wp:inline distT="0" distB="0" distL="0" distR="0" wp14:anchorId="7BD086F3" wp14:editId="09D61782">
            <wp:extent cx="5057775" cy="3258820"/>
            <wp:effectExtent l="0" t="0" r="0" b="508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a:picLocks noChangeAspect="1"/>
                    </pic:cNvPicPr>
                  </pic:nvPicPr>
                  <pic:blipFill>
                    <a:blip r:embed="rId67"/>
                    <a:stretch>
                      <a:fillRect/>
                    </a:stretch>
                  </pic:blipFill>
                  <pic:spPr>
                    <a:xfrm>
                      <a:off x="0" y="0"/>
                      <a:ext cx="5064088" cy="3263312"/>
                    </a:xfrm>
                    <a:prstGeom prst="rect">
                      <a:avLst/>
                    </a:prstGeom>
                  </pic:spPr>
                </pic:pic>
              </a:graphicData>
            </a:graphic>
          </wp:inline>
        </w:drawing>
      </w:r>
      <w:ins w:id="231" w:author="h" w:date="2025-03-03T12:20:00Z">
        <w:r w:rsidR="00B61EDA">
          <w:rPr>
            <w:rFonts w:ascii="Cambria Math" w:hAnsi="Cambria Math" w:hint="eastAsia"/>
            <w:sz w:val="24"/>
          </w:rPr>
          <w:t>(</w:t>
        </w:r>
        <w:r w:rsidR="00B61EDA">
          <w:rPr>
            <w:rFonts w:ascii="Cambria Math" w:hAnsi="Cambria Math"/>
            <w:sz w:val="24"/>
          </w:rPr>
          <w:t>b)</w:t>
        </w:r>
      </w:ins>
      <w:ins w:id="232" w:author="h" w:date="2025-03-03T12:21:00Z">
        <w:r w:rsidR="00B61EDA" w:rsidRPr="00B61EDA">
          <w:t xml:space="preserve"> </w:t>
        </w:r>
        <w:r w:rsidR="00B61EDA">
          <w:t>优化后的大量数据渲染性能图</w:t>
        </w:r>
      </w:ins>
    </w:p>
    <w:p w14:paraId="1FA5BFF4" w14:textId="054436AC" w:rsidR="008724BF" w:rsidRDefault="008A7C78">
      <w:pPr>
        <w:jc w:val="center"/>
      </w:pPr>
      <w:r>
        <w:t>图</w:t>
      </w:r>
      <w:r>
        <w:t>4.</w:t>
      </w:r>
      <w:r>
        <w:rPr>
          <w:rFonts w:hint="eastAsia"/>
        </w:rPr>
        <w:t>6</w:t>
      </w:r>
      <w:r>
        <w:t xml:space="preserve"> </w:t>
      </w:r>
      <w:del w:id="233" w:author="h" w:date="2025-03-03T12:21:00Z">
        <w:r w:rsidDel="00B61EDA">
          <w:delText>优化后的</w:delText>
        </w:r>
      </w:del>
      <w:r>
        <w:t>大</w:t>
      </w:r>
      <w:del w:id="234" w:author="h" w:date="2025-03-03T12:21:00Z">
        <w:r w:rsidDel="00B61EDA">
          <w:delText>量</w:delText>
        </w:r>
      </w:del>
      <w:r>
        <w:t>数据渲染</w:t>
      </w:r>
      <w:r w:rsidRPr="002449DE">
        <w:rPr>
          <w:highlight w:val="yellow"/>
          <w:rPrChange w:id="235" w:author="h" w:date="2025-03-03T12:21:00Z">
            <w:rPr/>
          </w:rPrChange>
        </w:rPr>
        <w:t>性能</w:t>
      </w:r>
      <w:ins w:id="236" w:author="h" w:date="2025-03-03T12:21:00Z">
        <w:r w:rsidR="002449DE">
          <w:rPr>
            <w:rFonts w:hint="eastAsia"/>
          </w:rPr>
          <w:t>?</w:t>
        </w:r>
      </w:ins>
      <w:r>
        <w:t>图</w:t>
      </w:r>
    </w:p>
    <w:p w14:paraId="5A919FA1" w14:textId="77777777" w:rsidR="008724BF" w:rsidRDefault="008A7C78">
      <w:pPr>
        <w:adjustRightInd w:val="0"/>
        <w:snapToGrid w:val="0"/>
        <w:spacing w:line="300" w:lineRule="auto"/>
        <w:jc w:val="center"/>
        <w:rPr>
          <w:color w:val="000000"/>
          <w:szCs w:val="21"/>
        </w:rPr>
      </w:pPr>
      <w:r>
        <w:rPr>
          <w:color w:val="000000"/>
          <w:szCs w:val="21"/>
        </w:rPr>
        <w:t>Fig.</w:t>
      </w:r>
      <w:r>
        <w:rPr>
          <w:rFonts w:hint="eastAsia"/>
          <w:color w:val="000000"/>
          <w:szCs w:val="21"/>
        </w:rPr>
        <w:t xml:space="preserve"> 4</w:t>
      </w:r>
      <w:r>
        <w:rPr>
          <w:color w:val="000000"/>
          <w:szCs w:val="21"/>
        </w:rPr>
        <w:t>.</w:t>
      </w:r>
      <w:r>
        <w:rPr>
          <w:rFonts w:hint="eastAsia"/>
          <w:color w:val="000000"/>
          <w:szCs w:val="21"/>
        </w:rPr>
        <w:t>6</w:t>
      </w:r>
      <w:r>
        <w:rPr>
          <w:color w:val="000000"/>
          <w:szCs w:val="21"/>
        </w:rPr>
        <w:t xml:space="preserve"> Optimized performance graph for rendering large amounts of data</w:t>
      </w:r>
    </w:p>
    <w:p w14:paraId="76F122B7"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lastRenderedPageBreak/>
        <w:t>经过优化后，系统的渲染性能提升了约</w:t>
      </w:r>
      <w:r>
        <w:rPr>
          <w:rFonts w:ascii="Cambria Math" w:hAnsi="Cambria Math" w:hint="eastAsia"/>
          <w:sz w:val="24"/>
        </w:rPr>
        <w:t xml:space="preserve"> 3-5 </w:t>
      </w:r>
      <w:r>
        <w:rPr>
          <w:rFonts w:ascii="Cambria Math" w:hAnsi="Cambria Math" w:hint="eastAsia"/>
          <w:sz w:val="24"/>
        </w:rPr>
        <w:t>倍，尤其在大规模三维数据可视化场景下，集合渲染显著提高了渲染效率，减少了</w:t>
      </w:r>
      <w:r>
        <w:rPr>
          <w:rFonts w:ascii="Cambria Math" w:hAnsi="Cambria Math" w:hint="eastAsia"/>
          <w:sz w:val="24"/>
        </w:rPr>
        <w:t xml:space="preserve"> GPU </w:t>
      </w:r>
      <w:r>
        <w:rPr>
          <w:rFonts w:ascii="Cambria Math" w:hAnsi="Cambria Math" w:hint="eastAsia"/>
          <w:sz w:val="24"/>
        </w:rPr>
        <w:t>计算压力。</w:t>
      </w:r>
    </w:p>
    <w:p w14:paraId="044852B8" w14:textId="77777777" w:rsidR="008724BF" w:rsidRDefault="008A7C78">
      <w:pPr>
        <w:keepNext/>
        <w:keepLines/>
        <w:snapToGrid w:val="0"/>
        <w:spacing w:before="240" w:after="120" w:line="360" w:lineRule="auto"/>
        <w:outlineLvl w:val="1"/>
        <w:rPr>
          <w:rFonts w:eastAsia="黑体"/>
          <w:sz w:val="28"/>
          <w:szCs w:val="32"/>
        </w:rPr>
      </w:pPr>
      <w:bookmarkStart w:id="237" w:name="_Toc191816711"/>
      <w:r>
        <w:rPr>
          <w:rFonts w:eastAsia="黑体" w:hint="eastAsia"/>
          <w:sz w:val="28"/>
          <w:szCs w:val="32"/>
        </w:rPr>
        <w:t>4</w:t>
      </w:r>
      <w:r>
        <w:rPr>
          <w:rFonts w:eastAsia="黑体"/>
          <w:sz w:val="28"/>
          <w:szCs w:val="32"/>
        </w:rPr>
        <w:t>.</w:t>
      </w:r>
      <w:r>
        <w:rPr>
          <w:rFonts w:eastAsia="黑体" w:hint="eastAsia"/>
          <w:sz w:val="28"/>
          <w:szCs w:val="32"/>
        </w:rPr>
        <w:t>3</w:t>
      </w:r>
      <w:r>
        <w:rPr>
          <w:rFonts w:eastAsia="黑体" w:hint="eastAsia"/>
          <w:bCs/>
          <w:sz w:val="24"/>
        </w:rPr>
        <w:t>地层层间距分布计算</w:t>
      </w:r>
      <w:bookmarkEnd w:id="237"/>
    </w:p>
    <w:p w14:paraId="6354013E" w14:textId="77777777" w:rsidR="008724BF" w:rsidRDefault="008A7C78">
      <w:pPr>
        <w:spacing w:line="400" w:lineRule="exact"/>
        <w:ind w:firstLineChars="200" w:firstLine="480"/>
        <w:rPr>
          <w:sz w:val="24"/>
        </w:rPr>
      </w:pPr>
      <w:r>
        <w:rPr>
          <w:rFonts w:hint="eastAsia"/>
          <w:sz w:val="24"/>
        </w:rPr>
        <w:t>地层层间距是地质模型可视化中描述地层厚度的重要指标，通过三维几何建模方法，结合可视化技术，可以计算并显示不同地层间的间距分布情况。本节以几何模型的点集数据和三角面为基础，采用射线与三角形面交点检测的方法，计算当前地层点集数据到目标地层的距离，计算流程如下。</w:t>
      </w:r>
    </w:p>
    <w:p w14:paraId="13228C89" w14:textId="77777777" w:rsidR="008724BF" w:rsidRDefault="008A7C78">
      <w:pPr>
        <w:spacing w:line="400" w:lineRule="exact"/>
        <w:ind w:firstLineChars="200" w:firstLine="480"/>
        <w:rPr>
          <w:sz w:val="24"/>
        </w:rPr>
      </w:pPr>
      <w:r>
        <w:rPr>
          <w:rFonts w:hint="eastAsia"/>
          <w:sz w:val="24"/>
        </w:rPr>
        <w:t>源地层和目标地层均由三角网格表示，源地层上选取任意点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Pr>
          <w:rFonts w:hint="eastAsia"/>
          <w:sz w:val="24"/>
        </w:rPr>
        <w:t>作为计算的起点，目标地层由多个三角形面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d>
          <m:dPr>
            <m:begChr m:val="（"/>
            <m:endChr m:val="）"/>
            <m:ctrlPr>
              <w:rPr>
                <w:rFonts w:ascii="Cambria Math" w:hAnsi="Cambria Math"/>
                <w:i/>
                <w:sz w:val="24"/>
              </w:rPr>
            </m:ctrlPr>
          </m:dPr>
          <m:e>
            <m:r>
              <w:rPr>
                <w:rFonts w:ascii="Cambria Math" w:hAnsi="Cambria Math"/>
                <w:sz w:val="24"/>
              </w:rPr>
              <m:t>i=1,2,…,n</m:t>
            </m:r>
          </m:e>
        </m:d>
      </m:oMath>
      <w:r>
        <w:rPr>
          <w:rFonts w:hint="eastAsia"/>
          <w:sz w:val="24"/>
        </w:rPr>
        <w:t>表示，每个三角形面由三个顶点</w:t>
      </w:r>
      <m:oMath>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oMath>
      <w:r>
        <w:rPr>
          <w:rFonts w:hint="eastAsia"/>
          <w:sz w:val="24"/>
        </w:rPr>
        <w:t>定义。</w:t>
      </w:r>
    </w:p>
    <w:p w14:paraId="79A33884" w14:textId="77777777" w:rsidR="008724BF" w:rsidRDefault="008A7C78">
      <w:pPr>
        <w:spacing w:line="400" w:lineRule="exact"/>
        <w:ind w:firstLineChars="200" w:firstLine="480"/>
        <w:rPr>
          <w:sz w:val="24"/>
        </w:rPr>
      </w:pPr>
      <w:r>
        <w:rPr>
          <w:rFonts w:hint="eastAsia"/>
          <w:sz w:val="24"/>
        </w:rPr>
        <w:t>Step1</w:t>
      </w:r>
      <w:r>
        <w:rPr>
          <w:rFonts w:hint="eastAsia"/>
          <w:sz w:val="24"/>
        </w:rPr>
        <w:t>定义射线，射线是从当前三维坐标点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oMath>
      <w:r>
        <w:rPr>
          <w:rFonts w:hint="eastAsia"/>
          <w:sz w:val="24"/>
        </w:rPr>
        <w:t>出发，方向指向一个拟造点</w:t>
      </w: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oMath>
      <w:r>
        <w:rPr>
          <w:rFonts w:hint="eastAsia"/>
          <w:sz w:val="24"/>
        </w:rPr>
        <w:t>，射线方向</w:t>
      </w:r>
      <w:r>
        <w:rPr>
          <w:rFonts w:hint="eastAsia"/>
          <w:sz w:val="24"/>
        </w:rPr>
        <w:t>D</w:t>
      </w:r>
      <w:r>
        <w:rPr>
          <w:rFonts w:hint="eastAsia"/>
          <w:sz w:val="24"/>
        </w:rPr>
        <w:t>按照公式</w:t>
      </w:r>
      <w:r>
        <w:rPr>
          <w:rFonts w:hint="eastAsia"/>
          <w:sz w:val="24"/>
        </w:rPr>
        <w:t>4.1</w:t>
      </w:r>
      <w:r>
        <w:rPr>
          <w:rFonts w:hint="eastAsia"/>
          <w:sz w:val="24"/>
        </w:rPr>
        <w:t>计算，从源地层的离散点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Pr>
          <w:rFonts w:hint="eastAsia"/>
          <w:sz w:val="24"/>
        </w:rPr>
        <w:t>发射射线按公式</w:t>
      </w:r>
      <w:r>
        <w:rPr>
          <w:rFonts w:hint="eastAsia"/>
          <w:sz w:val="24"/>
        </w:rPr>
        <w:t>4.2</w:t>
      </w:r>
      <w:r>
        <w:rPr>
          <w:rFonts w:hint="eastAsia"/>
          <w:sz w:val="24"/>
        </w:rPr>
        <w:t>定义。</w:t>
      </w:r>
    </w:p>
    <w:p w14:paraId="145A6E7A" w14:textId="77777777" w:rsidR="008724BF" w:rsidRDefault="008A7C78">
      <w:pPr>
        <w:spacing w:line="400" w:lineRule="exact"/>
        <w:ind w:leftChars="100" w:left="210" w:firstLineChars="200" w:firstLine="480"/>
        <w:jc w:val="right"/>
        <w:rPr>
          <w:sz w:val="24"/>
        </w:rPr>
      </w:pP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t</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r>
          <m:rPr>
            <m:sty m:val="p"/>
          </m:rPr>
          <w:rPr>
            <w:rFonts w:ascii="Cambria Math" w:hAnsi="Cambria Math"/>
            <w:sz w:val="24"/>
          </w:rPr>
          <m:t>Δz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s</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s</m:t>
            </m:r>
          </m:sub>
        </m:sSub>
        <m:r>
          <w:rPr>
            <w:rFonts w:ascii="Cambria Math" w:hAnsi="Cambria Math"/>
            <w:sz w:val="24"/>
          </w:rPr>
          <m:t>)=</m:t>
        </m:r>
        <m:d>
          <m:dPr>
            <m:ctrlPr>
              <w:rPr>
                <w:rFonts w:ascii="Cambria Math" w:hAnsi="Cambria Math"/>
                <w:i/>
                <w:sz w:val="24"/>
              </w:rPr>
            </m:ctrlPr>
          </m:dPr>
          <m:e>
            <m:r>
              <w:rPr>
                <w:rFonts w:ascii="Cambria Math" w:hAnsi="Cambria Math"/>
                <w:sz w:val="24"/>
              </w:rPr>
              <m:t>0,0,</m:t>
            </m:r>
            <m:r>
              <m:rPr>
                <m:sty m:val="p"/>
              </m:rPr>
              <w:rPr>
                <w:rFonts w:ascii="Cambria Math" w:hAnsi="Cambria Math"/>
                <w:sz w:val="24"/>
              </w:rPr>
              <m:t>Δz</m:t>
            </m:r>
          </m:e>
        </m:d>
      </m:oMath>
      <w:r>
        <w:rPr>
          <w:rFonts w:hint="eastAsia"/>
          <w:sz w:val="24"/>
        </w:rPr>
        <w:t xml:space="preserve">       </w:t>
      </w:r>
      <w:r>
        <w:rPr>
          <w:rFonts w:hint="eastAsia"/>
          <w:sz w:val="24"/>
        </w:rPr>
        <w:t>（</w:t>
      </w:r>
      <w:r>
        <w:rPr>
          <w:rFonts w:hint="eastAsia"/>
          <w:sz w:val="24"/>
        </w:rPr>
        <w:t>4.1</w:t>
      </w:r>
      <w:r>
        <w:rPr>
          <w:rFonts w:hint="eastAsia"/>
          <w:sz w:val="24"/>
        </w:rPr>
        <w:t>）</w:t>
      </w:r>
    </w:p>
    <w:p w14:paraId="650AE94F" w14:textId="77777777" w:rsidR="008724BF" w:rsidRDefault="008A7C78">
      <w:pPr>
        <w:spacing w:line="400" w:lineRule="exact"/>
        <w:ind w:leftChars="100" w:left="210" w:firstLineChars="200" w:firstLine="480"/>
        <w:jc w:val="right"/>
        <w:rPr>
          <w:sz w:val="24"/>
        </w:rPr>
      </w:pPr>
      <m:oMath>
        <m:r>
          <w:rPr>
            <w:rFonts w:ascii="Cambria Math" w:hAnsi="Cambria Math"/>
            <w:sz w:val="24"/>
          </w:rPr>
          <m:t>R</m:t>
        </m:r>
        <m:d>
          <m:dPr>
            <m:ctrlPr>
              <w:rPr>
                <w:rFonts w:ascii="Cambria Math" w:hAnsi="Cambria Math"/>
                <w:i/>
                <w:sz w:val="24"/>
              </w:rPr>
            </m:ctrlPr>
          </m:dPr>
          <m:e>
            <m:r>
              <w:rPr>
                <w:rFonts w:ascii="Cambria Math" w:hAnsi="Cambria Math"/>
                <w:sz w:val="24"/>
              </w:rPr>
              <m:t>t</m:t>
            </m:r>
          </m:e>
        </m:d>
        <m: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+t·D,  t≥0</m:t>
        </m:r>
      </m:oMath>
      <w:r>
        <w:rPr>
          <w:rFonts w:hint="eastAsia"/>
          <w:sz w:val="24"/>
        </w:rPr>
        <w:t xml:space="preserve">                 </w:t>
      </w:r>
      <w:r>
        <w:rPr>
          <w:rFonts w:hint="eastAsia"/>
          <w:sz w:val="24"/>
        </w:rPr>
        <w:t>（</w:t>
      </w:r>
      <w:r>
        <w:rPr>
          <w:rFonts w:hint="eastAsia"/>
          <w:sz w:val="24"/>
        </w:rPr>
        <w:t>4.2</w:t>
      </w:r>
      <w:r>
        <w:rPr>
          <w:rFonts w:hint="eastAsia"/>
          <w:sz w:val="24"/>
        </w:rPr>
        <w:t>）</w:t>
      </w:r>
    </w:p>
    <w:p w14:paraId="51440238" w14:textId="77777777" w:rsidR="008724BF" w:rsidRDefault="008A7C78">
      <w:pPr>
        <w:spacing w:line="400" w:lineRule="exact"/>
        <w:rPr>
          <w:sz w:val="24"/>
        </w:rPr>
      </w:pPr>
      <w:r>
        <w:rPr>
          <w:rFonts w:hint="eastAsia"/>
          <w:sz w:val="24"/>
        </w:rPr>
        <w:t>式中：</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r>
          <w:rPr>
            <w:rFonts w:ascii="Cambria Math" w:hAnsi="Cambria Math"/>
            <w:sz w:val="24"/>
          </w:rPr>
          <m: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e>
        </m:d>
      </m:oMath>
      <w:r>
        <w:rPr>
          <w:rFonts w:hint="eastAsia"/>
          <w:sz w:val="24"/>
        </w:rPr>
        <w:t>为射线起点，即当前点的位置；</w:t>
      </w:r>
      <m:oMath>
        <m:r>
          <w:rPr>
            <w:rFonts w:ascii="Cambria Math" w:hAnsi="Cambria Math"/>
            <w:sz w:val="24"/>
          </w:rPr>
          <m:t>D</m:t>
        </m:r>
      </m:oMath>
      <w:r>
        <w:rPr>
          <w:rFonts w:hint="eastAsia"/>
          <w:sz w:val="24"/>
        </w:rPr>
        <w:t>为射线方向向量；</w:t>
      </w:r>
      <m:oMath>
        <m:r>
          <m:rPr>
            <m:sty m:val="p"/>
          </m:rPr>
          <w:rPr>
            <w:rFonts w:ascii="Cambria Math" w:hAnsi="Cambria Math"/>
            <w:sz w:val="24"/>
          </w:rPr>
          <m:t>Δz</m:t>
        </m:r>
      </m:oMath>
      <w:r>
        <w:rPr>
          <w:rFonts w:hint="eastAsia"/>
          <w:sz w:val="24"/>
        </w:rPr>
        <w:t xml:space="preserve"> </w:t>
      </w:r>
      <w:r>
        <w:rPr>
          <w:rFonts w:hint="eastAsia"/>
          <w:sz w:val="24"/>
        </w:rPr>
        <w:t>是一个设定的阈值，表示拟造点与当前点之间的高度增量。</w:t>
      </w:r>
    </w:p>
    <w:p w14:paraId="0C97E464" w14:textId="77777777" w:rsidR="008724BF" w:rsidRDefault="008A7C78">
      <w:pPr>
        <w:spacing w:line="400" w:lineRule="exact"/>
        <w:ind w:firstLineChars="200" w:firstLine="480"/>
        <w:rPr>
          <w:sz w:val="24"/>
        </w:rPr>
      </w:pPr>
      <w:r>
        <w:rPr>
          <w:rFonts w:hint="eastAsia"/>
          <w:sz w:val="24"/>
        </w:rPr>
        <w:t xml:space="preserve">Step2 </w:t>
      </w:r>
      <w:r>
        <w:rPr>
          <w:rFonts w:hint="eastAsia"/>
          <w:sz w:val="24"/>
        </w:rPr>
        <w:t>射线与三角形平面相交计算，可以利用公式</w:t>
      </w:r>
      <w:r>
        <w:rPr>
          <w:rFonts w:hint="eastAsia"/>
          <w:sz w:val="24"/>
        </w:rPr>
        <w:t>3.8</w:t>
      </w:r>
      <w:r>
        <w:rPr>
          <w:rFonts w:hint="eastAsia"/>
          <w:sz w:val="24"/>
        </w:rPr>
        <w:t>计算三角面法向量</w:t>
      </w:r>
      <w:r>
        <w:rPr>
          <w:rFonts w:hint="eastAsia"/>
          <w:sz w:val="24"/>
        </w:rPr>
        <w:t>N,</w:t>
      </w:r>
    </w:p>
    <w:p w14:paraId="41048407" w14:textId="77777777" w:rsidR="008724BF" w:rsidRDefault="008A7C78">
      <w:pPr>
        <w:spacing w:line="400" w:lineRule="exact"/>
        <w:ind w:firstLineChars="200" w:firstLine="480"/>
        <w:rPr>
          <w:sz w:val="24"/>
        </w:rPr>
      </w:pPr>
      <w:r>
        <w:rPr>
          <w:rFonts w:hint="eastAsia"/>
          <w:sz w:val="24"/>
        </w:rPr>
        <w:t>假设</w:t>
      </w:r>
      <w:r>
        <w:rPr>
          <w:rFonts w:hint="eastAsia"/>
          <w:sz w:val="24"/>
        </w:rPr>
        <w:t>N=</w:t>
      </w:r>
      <m:oMath>
        <m:r>
          <w:rPr>
            <w:rFonts w:ascii="Cambria Math" w:hAnsi="Cambria Math"/>
            <w:sz w:val="24"/>
          </w:rPr>
          <m:t>(</m:t>
        </m:r>
        <m:r>
          <m:rPr>
            <m:sty m:val="p"/>
          </m:rPr>
          <w:rPr>
            <w:rFonts w:ascii="Cambria Math" w:hAnsi="Cambria Math"/>
            <w:sz w:val="24"/>
          </w:rPr>
          <m:t>a</m:t>
        </m:r>
        <m:r>
          <w:rPr>
            <w:rFonts w:ascii="Cambria Math" w:hAnsi="Cambria Math"/>
            <w:sz w:val="24"/>
          </w:rPr>
          <m:t xml:space="preserve">, </m:t>
        </m:r>
        <m:r>
          <m:rPr>
            <m:sty m:val="p"/>
          </m:rPr>
          <w:rPr>
            <w:rFonts w:ascii="Cambria Math" w:hAnsi="Cambria Math"/>
            <w:sz w:val="24"/>
          </w:rPr>
          <m:t>b</m:t>
        </m:r>
        <m:r>
          <w:rPr>
            <w:rFonts w:ascii="Cambria Math" w:hAnsi="Cambria Math"/>
            <w:sz w:val="24"/>
          </w:rPr>
          <m:t xml:space="preserve">, </m:t>
        </m:r>
        <m:r>
          <m:rPr>
            <m:sty m:val="p"/>
          </m:rPr>
          <w:rPr>
            <w:rFonts w:ascii="Cambria Math" w:hAnsi="Cambria Math"/>
            <w:sz w:val="24"/>
          </w:rPr>
          <m:t>c</m:t>
        </m:r>
        <m:r>
          <w:rPr>
            <w:rFonts w:ascii="Cambria Math" w:hAnsi="Cambria Math"/>
            <w:sz w:val="24"/>
          </w:rPr>
          <m:t>)</m:t>
        </m:r>
      </m:oMath>
      <w:r>
        <w:rPr>
          <w:rFonts w:ascii="宋体" w:hAnsi="宋体" w:cs="宋体"/>
          <w:kern w:val="0"/>
          <w:sz w:val="24"/>
        </w:rPr>
        <w:t xml:space="preserve"> </w:t>
      </w:r>
      <w:r>
        <w:rPr>
          <w:sz w:val="24"/>
        </w:rPr>
        <w:t>则该三角形所在的平面方程为：</w:t>
      </w:r>
    </w:p>
    <w:p w14:paraId="23FDEC01" w14:textId="77777777" w:rsidR="008724BF" w:rsidRDefault="008A7C78">
      <w:pPr>
        <w:spacing w:line="400" w:lineRule="exact"/>
        <w:ind w:firstLineChars="200" w:firstLine="480"/>
        <w:jc w:val="right"/>
        <w:rPr>
          <w:sz w:val="24"/>
        </w:rPr>
      </w:pPr>
      <m:oMath>
        <m:r>
          <m:rPr>
            <m:sty m:val="p"/>
          </m:rPr>
          <w:rPr>
            <w:rFonts w:ascii="Cambria Math" w:hAnsi="Cambria Math"/>
            <w:sz w:val="24"/>
          </w:rPr>
          <m:t>a</m:t>
        </m:r>
        <m:r>
          <w:rPr>
            <w:rFonts w:ascii="Cambria Math" w:hAnsi="Cambria Math"/>
            <w:sz w:val="24"/>
          </w:rPr>
          <m:t>(</m:t>
        </m:r>
        <m:r>
          <m:rPr>
            <m:sty m:val="p"/>
          </m:rPr>
          <w:rPr>
            <w:rFonts w:ascii="Cambria Math" w:hAnsi="Cambria Math"/>
            <w:sz w:val="24"/>
          </w:rPr>
          <m:t>x</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1</m:t>
            </m:r>
          </m:sub>
        </m:sSub>
        <m:r>
          <w:rPr>
            <w:rFonts w:ascii="Cambria Math" w:hAnsi="Cambria Math"/>
            <w:sz w:val="24"/>
          </w:rPr>
          <m:t>)+</m:t>
        </m:r>
        <m:r>
          <m:rPr>
            <m:sty m:val="p"/>
          </m:rPr>
          <w:rPr>
            <w:rFonts w:ascii="Cambria Math" w:hAnsi="Cambria Math"/>
            <w:sz w:val="24"/>
          </w:rPr>
          <m:t>b</m:t>
        </m:r>
        <m:r>
          <w:rPr>
            <w:rFonts w:ascii="Cambria Math" w:hAnsi="Cambria Math"/>
            <w:sz w:val="24"/>
          </w:rPr>
          <m:t>(</m:t>
        </m:r>
        <m:r>
          <m:rPr>
            <m:sty m:val="p"/>
          </m:rPr>
          <w:rPr>
            <w:rFonts w:ascii="Cambria Math" w:hAnsi="Cambria Math"/>
            <w:sz w:val="24"/>
          </w:rPr>
          <m:t>y</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w:rPr>
                <w:rFonts w:ascii="Cambria Math" w:hAnsi="Cambria Math"/>
                <w:sz w:val="24"/>
              </w:rPr>
              <m:t>1</m:t>
            </m:r>
          </m:sub>
        </m:sSub>
        <m:r>
          <w:rPr>
            <w:rFonts w:ascii="Cambria Math" w:hAnsi="Cambria Math"/>
            <w:sz w:val="24"/>
          </w:rPr>
          <m:t>)+</m:t>
        </m:r>
        <m:r>
          <m:rPr>
            <m:sty m:val="p"/>
          </m:rPr>
          <w:rPr>
            <w:rFonts w:ascii="Cambria Math" w:hAnsi="Cambria Math"/>
            <w:sz w:val="24"/>
          </w:rPr>
          <m:t>c</m:t>
        </m:r>
        <m:r>
          <w:rPr>
            <w:rFonts w:ascii="Cambria Math" w:hAnsi="Cambria Math"/>
            <w:sz w:val="24"/>
          </w:rPr>
          <m:t>(</m:t>
        </m:r>
        <m:r>
          <m:rPr>
            <m:sty m:val="p"/>
          </m:rPr>
          <w:rPr>
            <w:rFonts w:ascii="Cambria Math" w:hAnsi="Cambria Math"/>
            <w:sz w:val="24"/>
          </w:rPr>
          <m:t>z</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w:rPr>
                <w:rFonts w:ascii="Cambria Math" w:hAnsi="Cambria Math"/>
                <w:sz w:val="24"/>
              </w:rPr>
              <m:t>1</m:t>
            </m:r>
          </m:sub>
        </m:sSub>
        <m:r>
          <w:rPr>
            <w:rFonts w:ascii="Cambria Math" w:hAnsi="Cambria Math"/>
            <w:sz w:val="24"/>
          </w:rPr>
          <m:t>)=0</m:t>
        </m:r>
      </m:oMath>
      <w:r>
        <w:rPr>
          <w:rFonts w:hint="eastAsia"/>
          <w:sz w:val="24"/>
        </w:rPr>
        <w:t xml:space="preserve">         </w:t>
      </w:r>
      <w:r>
        <w:rPr>
          <w:rFonts w:hint="eastAsia"/>
          <w:sz w:val="24"/>
        </w:rPr>
        <w:t>（</w:t>
      </w:r>
      <w:r>
        <w:rPr>
          <w:rFonts w:hint="eastAsia"/>
          <w:sz w:val="24"/>
        </w:rPr>
        <w:t>4.3</w:t>
      </w:r>
      <w:r>
        <w:rPr>
          <w:rFonts w:hint="eastAsia"/>
          <w:sz w:val="24"/>
        </w:rPr>
        <w:t>）</w:t>
      </w:r>
    </w:p>
    <w:p w14:paraId="4345A75D" w14:textId="77777777" w:rsidR="008724BF" w:rsidRDefault="008A7C78">
      <w:pPr>
        <w:spacing w:line="400" w:lineRule="exact"/>
        <w:ind w:firstLineChars="200" w:firstLine="480"/>
        <w:rPr>
          <w:sz w:val="24"/>
        </w:rPr>
      </w:pPr>
      <w:r>
        <w:rPr>
          <w:sz w:val="24"/>
        </w:rPr>
        <w:t>展开得：</w:t>
      </w:r>
    </w:p>
    <w:p w14:paraId="0C442047" w14:textId="77777777" w:rsidR="008724BF" w:rsidRDefault="008A7C78">
      <w:pPr>
        <w:spacing w:line="400" w:lineRule="exact"/>
        <w:ind w:firstLineChars="200" w:firstLine="480"/>
        <w:jc w:val="right"/>
        <w:rPr>
          <w:sz w:val="24"/>
        </w:rPr>
      </w:pPr>
      <m:oMath>
        <m:r>
          <m:rPr>
            <m:sty m:val="p"/>
          </m:rPr>
          <w:rPr>
            <w:rFonts w:ascii="Cambria Math" w:hAnsi="Cambria Math" w:hint="eastAsia"/>
            <w:sz w:val="24"/>
          </w:rPr>
          <m:t>ax</m:t>
        </m:r>
        <m:r>
          <w:rPr>
            <w:rFonts w:ascii="Cambria Math" w:hAnsi="Cambria Math"/>
            <w:sz w:val="24"/>
          </w:rPr>
          <m:t>+</m:t>
        </m:r>
        <m:r>
          <m:rPr>
            <m:sty m:val="p"/>
          </m:rPr>
          <w:rPr>
            <w:rFonts w:ascii="Cambria Math" w:hAnsi="Cambria Math"/>
            <w:sz w:val="24"/>
          </w:rPr>
          <m:t>by</m:t>
        </m:r>
        <m:r>
          <w:rPr>
            <w:rFonts w:ascii="Cambria Math" w:hAnsi="Cambria Math"/>
            <w:sz w:val="24"/>
          </w:rPr>
          <m:t xml:space="preserve"> + </m:t>
        </m:r>
        <m:r>
          <m:rPr>
            <m:sty m:val="p"/>
          </m:rPr>
          <w:rPr>
            <w:rFonts w:ascii="Cambria Math" w:hAnsi="Cambria Math"/>
            <w:sz w:val="24"/>
          </w:rPr>
          <m:t>cz</m:t>
        </m:r>
        <m:r>
          <w:rPr>
            <w:rFonts w:ascii="Cambria Math" w:hAnsi="Cambria Math"/>
            <w:sz w:val="24"/>
          </w:rPr>
          <m:t xml:space="preserve"> + </m:t>
        </m:r>
        <m:r>
          <m:rPr>
            <m:sty m:val="p"/>
          </m:rPr>
          <w:rPr>
            <w:rFonts w:ascii="Cambria Math" w:hAnsi="Cambria Math"/>
            <w:sz w:val="24"/>
          </w:rPr>
          <m:t>d</m:t>
        </m:r>
        <m:r>
          <w:rPr>
            <w:rFonts w:ascii="Cambria Math" w:hAnsi="Cambria Math"/>
            <w:sz w:val="24"/>
          </w:rPr>
          <m:t xml:space="preserve"> = 0</m:t>
        </m:r>
      </m:oMath>
      <w:r>
        <w:rPr>
          <w:sz w:val="24"/>
        </w:rPr>
        <w:t xml:space="preserve"> </w:t>
      </w:r>
      <w:r>
        <w:rPr>
          <w:rFonts w:hint="eastAsia"/>
          <w:sz w:val="24"/>
        </w:rPr>
        <w:t xml:space="preserve">               </w:t>
      </w:r>
      <w:r>
        <w:rPr>
          <w:rFonts w:hint="eastAsia"/>
          <w:sz w:val="24"/>
        </w:rPr>
        <w:t>（</w:t>
      </w:r>
      <w:r>
        <w:rPr>
          <w:rFonts w:hint="eastAsia"/>
          <w:sz w:val="24"/>
        </w:rPr>
        <w:t>4.4</w:t>
      </w:r>
      <w:r>
        <w:rPr>
          <w:rFonts w:hint="eastAsia"/>
          <w:sz w:val="24"/>
        </w:rPr>
        <w:t>）</w:t>
      </w:r>
    </w:p>
    <w:p w14:paraId="2C97092E" w14:textId="77777777" w:rsidR="008724BF" w:rsidRDefault="008A7C78">
      <w:pPr>
        <w:spacing w:line="400" w:lineRule="exact"/>
        <w:rPr>
          <w:sz w:val="24"/>
        </w:rPr>
      </w:pPr>
      <w:r>
        <w:rPr>
          <w:rFonts w:hint="eastAsia"/>
          <w:sz w:val="24"/>
        </w:rPr>
        <w:t>式中：</w:t>
      </w:r>
      <m:oMath>
        <m:r>
          <m:rPr>
            <m:sty m:val="p"/>
          </m:rPr>
          <w:rPr>
            <w:rFonts w:ascii="Cambria Math" w:hAnsi="Cambria Math"/>
            <w:sz w:val="24"/>
          </w:rPr>
          <m:t>d</m:t>
        </m:r>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ax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w:rPr>
                <w:rFonts w:ascii="Cambria Math" w:hAnsi="Cambria Math"/>
                <w:sz w:val="24"/>
              </w:rPr>
              <m:t>1</m:t>
            </m:r>
          </m:sub>
        </m:sSub>
        <m:r>
          <w:rPr>
            <w:rFonts w:ascii="Cambria Math" w:hAnsi="Cambria Math"/>
            <w:sz w:val="24"/>
          </w:rPr>
          <m:t>)</m:t>
        </m:r>
      </m:oMath>
      <w:r>
        <w:rPr>
          <w:sz w:val="24"/>
        </w:rPr>
        <w:t>。</w:t>
      </w:r>
    </w:p>
    <w:p w14:paraId="3A217784" w14:textId="77777777" w:rsidR="008724BF" w:rsidRDefault="008A7C78">
      <w:pPr>
        <w:snapToGrid w:val="0"/>
        <w:spacing w:line="300" w:lineRule="auto"/>
        <w:ind w:firstLineChars="200" w:firstLine="480"/>
        <w:rPr>
          <w:sz w:val="24"/>
          <w:szCs w:val="32"/>
          <w14:ligatures w14:val="standardContextual"/>
        </w:rPr>
      </w:pPr>
      <w:r>
        <w:rPr>
          <w:rFonts w:hint="eastAsia"/>
          <w:sz w:val="24"/>
        </w:rPr>
        <w:t>将</w:t>
      </w:r>
      <m:oMath>
        <m:r>
          <w:rPr>
            <w:rFonts w:ascii="Cambria Math" w:hAnsi="Cambria Math"/>
            <w:sz w:val="24"/>
          </w:rPr>
          <m:t>R</m:t>
        </m:r>
        <m:d>
          <m:dPr>
            <m:ctrlPr>
              <w:rPr>
                <w:rFonts w:ascii="Cambria Math" w:hAnsi="Cambria Math"/>
                <w:i/>
                <w:sz w:val="24"/>
              </w:rPr>
            </m:ctrlPr>
          </m:dPr>
          <m:e>
            <m:r>
              <w:rPr>
                <w:rFonts w:ascii="Cambria Math" w:hAnsi="Cambria Math"/>
                <w:sz w:val="24"/>
              </w:rPr>
              <m:t>t</m:t>
            </m:r>
          </m:e>
        </m:d>
      </m:oMath>
      <w:r>
        <w:rPr>
          <w:rFonts w:hint="eastAsia"/>
          <w:sz w:val="24"/>
        </w:rPr>
        <w:t xml:space="preserve"> </w:t>
      </w:r>
      <w:r>
        <w:rPr>
          <w:rFonts w:hint="eastAsia"/>
          <w:sz w:val="24"/>
        </w:rPr>
        <w:t>代入</w:t>
      </w:r>
      <w:r>
        <w:rPr>
          <w:rFonts w:hint="eastAsia"/>
          <w:sz w:val="24"/>
          <w:szCs w:val="32"/>
          <w14:ligatures w14:val="standardContextual"/>
        </w:rPr>
        <w:t>平面方程解出</w:t>
      </w:r>
      <w:r>
        <w:rPr>
          <w:rFonts w:hint="eastAsia"/>
          <w:sz w:val="24"/>
          <w:szCs w:val="32"/>
          <w14:ligatures w14:val="standardContextual"/>
        </w:rPr>
        <w:t>t</w:t>
      </w:r>
      <w:r>
        <w:rPr>
          <w:rFonts w:hint="eastAsia"/>
          <w:sz w:val="24"/>
          <w:szCs w:val="32"/>
          <w14:ligatures w14:val="standardContextual"/>
        </w:rPr>
        <w:t>，如公式</w:t>
      </w:r>
      <w:r>
        <w:rPr>
          <w:rFonts w:hint="eastAsia"/>
          <w:sz w:val="24"/>
          <w:szCs w:val="32"/>
          <w14:ligatures w14:val="standardContextual"/>
        </w:rPr>
        <w:t>4.6</w:t>
      </w:r>
      <w:r>
        <w:rPr>
          <w:rFonts w:hint="eastAsia"/>
          <w:sz w:val="24"/>
          <w:szCs w:val="32"/>
          <w14:ligatures w14:val="standardContextual"/>
        </w:rPr>
        <w:t>得交点：</w:t>
      </w:r>
    </w:p>
    <w:p w14:paraId="37133021" w14:textId="77777777" w:rsidR="008724BF" w:rsidRDefault="008A7C78">
      <w:pPr>
        <w:snapToGrid w:val="0"/>
        <w:spacing w:line="300" w:lineRule="auto"/>
        <w:jc w:val="right"/>
        <w:rPr>
          <w:rFonts w:ascii="Cambria Math" w:hAnsi="Cambria Math"/>
          <w:sz w:val="24"/>
        </w:rPr>
      </w:pPr>
      <m:oMath>
        <m:r>
          <m:rPr>
            <m:sty m:val="p"/>
          </m:rPr>
          <w:rPr>
            <w:rFonts w:ascii="Cambria Math" w:hAnsi="Cambria Math"/>
            <w:sz w:val="24"/>
          </w:rPr>
          <m:t>t=-</m:t>
        </m:r>
        <m:f>
          <m:fPr>
            <m:ctrlPr>
              <w:rPr>
                <w:rFonts w:ascii="Cambria Math" w:hAnsi="Cambria Math"/>
                <w:sz w:val="24"/>
              </w:rPr>
            </m:ctrlPr>
          </m:fPr>
          <m:num>
            <m:sSub>
              <m:sSubPr>
                <m:ctrlPr>
                  <w:rPr>
                    <w:rFonts w:ascii="Cambria Math" w:hAnsi="Cambria Math"/>
                    <w:sz w:val="24"/>
                  </w:rPr>
                </m:ctrlPr>
              </m:sSubPr>
              <m:e>
                <m:r>
                  <m:rPr>
                    <m:sty m:val="p"/>
                  </m:rPr>
                  <w:rPr>
                    <w:rFonts w:ascii="Cambria Math" w:hAnsi="Cambria Math"/>
                    <w:sz w:val="24"/>
                  </w:rPr>
                  <m:t>ax</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by</m:t>
                </m:r>
              </m:e>
              <m:sub>
                <m:r>
                  <m:rPr>
                    <m:sty m:val="p"/>
                  </m:rPr>
                  <w:rPr>
                    <w:rFonts w:ascii="Cambria Math" w:hAnsi="Cambria Math"/>
                    <w:sz w:val="24"/>
                  </w:rPr>
                  <m:t>s</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cz</m:t>
                </m:r>
              </m:e>
              <m:sub>
                <m:r>
                  <m:rPr>
                    <m:sty m:val="p"/>
                  </m:rPr>
                  <w:rPr>
                    <w:rFonts w:ascii="Cambria Math" w:hAnsi="Cambria Math"/>
                    <w:sz w:val="24"/>
                  </w:rPr>
                  <m:t>s</m:t>
                </m:r>
              </m:sub>
            </m:sSub>
            <m:r>
              <m:rPr>
                <m:sty m:val="p"/>
              </m:rPr>
              <w:rPr>
                <w:rFonts w:ascii="Cambria Math" w:hAnsi="Cambria Math"/>
                <w:sz w:val="24"/>
              </w:rPr>
              <m:t>+d</m:t>
            </m:r>
          </m:num>
          <m:den>
            <m:sSub>
              <m:sSubPr>
                <m:ctrlPr>
                  <w:rPr>
                    <w:rFonts w:ascii="Cambria Math" w:hAnsi="Cambria Math"/>
                    <w:sz w:val="24"/>
                  </w:rPr>
                </m:ctrlPr>
              </m:sSubPr>
              <m:e>
                <m:r>
                  <m:rPr>
                    <m:sty m:val="p"/>
                  </m:rPr>
                  <w:rPr>
                    <w:rFonts w:ascii="Cambria Math" w:hAnsi="Cambria Math"/>
                    <w:sz w:val="24"/>
                  </w:rPr>
                  <m:t>ad</m:t>
                </m:r>
              </m:e>
              <m:sub>
                <m:r>
                  <m:rPr>
                    <m:sty m:val="p"/>
                  </m:rP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bd</m:t>
                </m:r>
              </m:e>
              <m:sub>
                <m:r>
                  <m:rPr>
                    <m:sty m:val="p"/>
                  </m:rP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cd</m:t>
                </m:r>
              </m:e>
              <m:sub>
                <m:r>
                  <m:rPr>
                    <m:sty m:val="p"/>
                  </m:rPr>
                  <w:rPr>
                    <w:rFonts w:ascii="Cambria Math" w:hAnsi="Cambria Math"/>
                    <w:sz w:val="24"/>
                  </w:rPr>
                  <m:t>z</m:t>
                </m:r>
              </m:sub>
            </m:sSub>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4.5</w:t>
      </w:r>
      <w:r>
        <w:rPr>
          <w:rFonts w:ascii="Cambria Math" w:hAnsi="Cambria Math" w:hint="eastAsia"/>
          <w:sz w:val="24"/>
        </w:rPr>
        <w:t>）</w:t>
      </w:r>
    </w:p>
    <w:p w14:paraId="25198BEC" w14:textId="77777777" w:rsidR="008724BF" w:rsidRDefault="008A7C78">
      <w:pPr>
        <w:snapToGrid w:val="0"/>
        <w:spacing w:line="300" w:lineRule="auto"/>
        <w:jc w:val="right"/>
        <w:rPr>
          <w:sz w:val="24"/>
          <w:szCs w:val="32"/>
          <w14:ligatures w14:val="standardContextual"/>
        </w:rPr>
      </w:pPr>
      <m:oMath>
        <m:r>
          <m:rPr>
            <m:sty m:val="p"/>
          </m:rPr>
          <w:rPr>
            <w:rFonts w:ascii="Cambria Math" w:hAnsi="Cambria Math"/>
            <w14:ligatures w14:val="standardContextual"/>
          </w:rPr>
          <m:t>P</m:t>
        </m:r>
        <m:r>
          <w:rPr>
            <w:rFonts w:ascii="Cambria Math" w:hAnsi="Cambria Math"/>
            <w14:ligatures w14:val="standardContextual"/>
          </w:rPr>
          <m:t>=</m:t>
        </m:r>
        <m:sSub>
          <m:sSubPr>
            <m:ctrlPr>
              <w:rPr>
                <w:rFonts w:ascii="Cambria Math" w:hAnsi="Cambria Math"/>
                <w14:ligatures w14:val="standardContextual"/>
              </w:rPr>
            </m:ctrlPr>
          </m:sSubPr>
          <m:e>
            <m:r>
              <m:rPr>
                <m:sty m:val="p"/>
              </m:rPr>
              <w:rPr>
                <w:rFonts w:ascii="Cambria Math" w:hAnsi="Cambria Math"/>
                <w14:ligatures w14:val="standardContextual"/>
              </w:rPr>
              <m:t>P</m:t>
            </m:r>
          </m:e>
          <m:sub>
            <m:r>
              <m:rPr>
                <m:sty m:val="p"/>
              </m:rPr>
              <w:rPr>
                <w:rFonts w:ascii="Cambria Math" w:hAnsi="Cambria Math"/>
                <w14:ligatures w14:val="standardContextual"/>
              </w:rPr>
              <m:t>s</m:t>
            </m:r>
          </m:sub>
        </m:sSub>
        <m:r>
          <w:rPr>
            <w:rFonts w:ascii="Cambria Math" w:hAnsi="Cambria Math"/>
            <w14:ligatures w14:val="standardContextual"/>
          </w:rPr>
          <m:t>+</m:t>
        </m:r>
        <m:r>
          <m:rPr>
            <m:sty m:val="p"/>
          </m:rPr>
          <w:rPr>
            <w:rFonts w:ascii="Cambria Math" w:hAnsi="Cambria Math"/>
            <w14:ligatures w14:val="standardContextual"/>
          </w:rPr>
          <m:t>t</m:t>
        </m:r>
        <m:r>
          <w:rPr>
            <w:rFonts w:ascii="Cambria Math" w:hAnsi="Cambria Math"/>
            <w14:ligatures w14:val="standardContextual"/>
          </w:rPr>
          <m:t>·</m:t>
        </m:r>
        <m:r>
          <m:rPr>
            <m:sty m:val="p"/>
          </m:rPr>
          <w:rPr>
            <w:rFonts w:ascii="Cambria Math" w:hAnsi="Cambria Math"/>
            <w14:ligatures w14:val="standardContextual"/>
          </w:rPr>
          <m:t>D</m:t>
        </m:r>
      </m:oMath>
      <w:r>
        <w:rPr>
          <w:rFonts w:hint="eastAsia"/>
          <w14:ligatures w14:val="standardContextual"/>
        </w:rPr>
        <w:t xml:space="preserve">                             </w:t>
      </w:r>
      <w:r>
        <w:rPr>
          <w:rFonts w:hint="eastAsia"/>
          <w:sz w:val="24"/>
          <w:szCs w:val="32"/>
          <w14:ligatures w14:val="standardContextual"/>
        </w:rPr>
        <w:t>（</w:t>
      </w:r>
      <w:r>
        <w:rPr>
          <w:rFonts w:hint="eastAsia"/>
          <w:sz w:val="24"/>
          <w:szCs w:val="32"/>
          <w14:ligatures w14:val="standardContextual"/>
        </w:rPr>
        <w:t>4.6</w:t>
      </w:r>
      <w:r>
        <w:rPr>
          <w:rFonts w:hint="eastAsia"/>
          <w:sz w:val="24"/>
          <w:szCs w:val="32"/>
          <w14:ligatures w14:val="standardContextual"/>
        </w:rPr>
        <w:t>）</w:t>
      </w:r>
    </w:p>
    <w:p w14:paraId="69D87C8A" w14:textId="77777777" w:rsidR="008724BF" w:rsidRDefault="008A7C78">
      <w:pPr>
        <w:snapToGrid w:val="0"/>
        <w:spacing w:line="300" w:lineRule="auto"/>
        <w:ind w:right="960"/>
        <w:jc w:val="left"/>
        <w:rPr>
          <w:sz w:val="24"/>
          <w:szCs w:val="32"/>
          <w14:ligatures w14:val="standardContextual"/>
        </w:rPr>
      </w:pPr>
      <w:r>
        <w:rPr>
          <w:rFonts w:hint="eastAsia"/>
          <w:sz w:val="24"/>
          <w:szCs w:val="32"/>
          <w14:ligatures w14:val="standardContextual"/>
        </w:rPr>
        <w:t>式中：</w:t>
      </w:r>
      <w:r>
        <w:rPr>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x</m:t>
            </m:r>
          </m:sub>
        </m:sSub>
      </m:oMath>
      <w:r>
        <w:rPr>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y</m:t>
            </m:r>
          </m:sub>
        </m:sSub>
      </m:oMath>
      <w:r>
        <w:rPr>
          <w:sz w:val="24"/>
          <w:szCs w:val="32"/>
          <w14:ligatures w14:val="standardContextual"/>
        </w:rPr>
        <w:t xml:space="preserve">, </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sz w:val="24"/>
          <w:szCs w:val="32"/>
          <w14:ligatures w14:val="standardContextual"/>
        </w:rPr>
        <w:t>是射线方向向量的分量</w:t>
      </w:r>
      <w:r>
        <w:rPr>
          <w:rFonts w:hint="eastAsia"/>
          <w:sz w:val="24"/>
          <w:szCs w:val="32"/>
          <w14:ligatures w14:val="standardContextual"/>
        </w:rPr>
        <w:t>，此处</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z</m:t>
            </m:r>
          </m:sub>
        </m:sSub>
      </m:oMath>
      <w:r>
        <w:rPr>
          <w:rFonts w:hint="eastAsia"/>
          <w:sz w:val="24"/>
          <w:szCs w:val="32"/>
          <w14:ligatures w14:val="standardContextual"/>
        </w:rPr>
        <w:t>为</w:t>
      </w:r>
      <m:oMath>
        <m:r>
          <m:rPr>
            <m:sty m:val="p"/>
          </m:rPr>
          <w:rPr>
            <w:rFonts w:ascii="Cambria Math" w:hAnsi="Cambria Math"/>
            <w:sz w:val="24"/>
          </w:rPr>
          <m:t>Δz</m:t>
        </m:r>
      </m:oMath>
      <w:r>
        <w:rPr>
          <w:rFonts w:hint="eastAsia"/>
          <w:sz w:val="24"/>
          <w:szCs w:val="32"/>
          <w14:ligatures w14:val="standardContextual"/>
        </w:rPr>
        <w:t>。</w:t>
      </w:r>
    </w:p>
    <w:p w14:paraId="25C8746D" w14:textId="77777777" w:rsidR="008724BF" w:rsidRDefault="008A7C78">
      <w:pPr>
        <w:snapToGrid w:val="0"/>
        <w:spacing w:after="120" w:line="300" w:lineRule="auto"/>
        <w:ind w:firstLineChars="200" w:firstLine="480"/>
        <w:rPr>
          <w:rFonts w:ascii="Cambria Math" w:hAnsi="Cambria Math"/>
          <w:sz w:val="24"/>
        </w:rPr>
      </w:pPr>
      <w:r>
        <w:rPr>
          <w:rFonts w:hint="eastAsia"/>
          <w:sz w:val="24"/>
          <w:szCs w:val="32"/>
          <w14:ligatures w14:val="standardContextual"/>
        </w:rPr>
        <w:t>Step</w:t>
      </w:r>
      <w:r>
        <w:rPr>
          <w:rFonts w:ascii="Cambria Math" w:hAnsi="Cambria Math" w:hint="eastAsia"/>
          <w:sz w:val="24"/>
        </w:rPr>
        <w:t xml:space="preserve">3 </w:t>
      </w:r>
      <w:r>
        <w:rPr>
          <w:rFonts w:ascii="Cambria Math" w:hAnsi="Cambria Math" w:hint="eastAsia"/>
          <w:sz w:val="24"/>
        </w:rPr>
        <w:t>判断交点是否在三角面内，可用重心坐标法，对于目标地层上的三角形面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oMath>
      <w:r>
        <w:rPr>
          <w:rFonts w:ascii="Cambria Math" w:hAnsi="Cambria Math" w:hint="eastAsia"/>
          <w:sz w:val="24"/>
        </w:rPr>
        <w:t>，可按公式</w:t>
      </w:r>
      <w:r>
        <w:rPr>
          <w:rFonts w:ascii="Cambria Math" w:hAnsi="Cambria Math" w:hint="eastAsia"/>
          <w:sz w:val="24"/>
        </w:rPr>
        <w:t>4.7</w:t>
      </w:r>
      <w:r>
        <w:rPr>
          <w:rFonts w:ascii="Cambria Math" w:hAnsi="Cambria Math" w:hint="eastAsia"/>
          <w:sz w:val="24"/>
        </w:rPr>
        <w:t>表示，并按公式</w:t>
      </w:r>
      <w:r>
        <w:rPr>
          <w:rFonts w:ascii="Cambria Math" w:hAnsi="Cambria Math" w:hint="eastAsia"/>
          <w:sz w:val="24"/>
        </w:rPr>
        <w:t>4.8</w:t>
      </w:r>
      <w:r>
        <w:rPr>
          <w:rFonts w:ascii="Cambria Math" w:hAnsi="Cambria Math" w:hint="eastAsia"/>
          <w:sz w:val="24"/>
        </w:rPr>
        <w:t>和</w:t>
      </w:r>
      <w:r>
        <w:rPr>
          <w:rFonts w:ascii="Cambria Math" w:hAnsi="Cambria Math" w:hint="eastAsia"/>
          <w:sz w:val="24"/>
        </w:rPr>
        <w:t>4.9</w:t>
      </w:r>
      <w:r>
        <w:rPr>
          <w:rFonts w:ascii="Cambria Math" w:hAnsi="Cambria Math" w:hint="eastAsia"/>
          <w:sz w:val="24"/>
        </w:rPr>
        <w:t>分别计算</w:t>
      </w:r>
      <w:r>
        <w:rPr>
          <w:rFonts w:ascii="Cambria Math" w:hAnsi="Cambria Math" w:hint="eastAsia"/>
          <w:sz w:val="24"/>
        </w:rPr>
        <w:t>u</w:t>
      </w:r>
      <w:r>
        <w:rPr>
          <w:rFonts w:ascii="Cambria Math" w:hAnsi="Cambria Math" w:hint="eastAsia"/>
          <w:sz w:val="24"/>
        </w:rPr>
        <w:t>、</w:t>
      </w:r>
      <w:r>
        <w:rPr>
          <w:rFonts w:ascii="Cambria Math" w:hAnsi="Cambria Math" w:hint="eastAsia"/>
          <w:sz w:val="24"/>
        </w:rPr>
        <w:t>v</w:t>
      </w:r>
      <w:r>
        <w:rPr>
          <w:rFonts w:ascii="Cambria Math" w:hAnsi="Cambria Math" w:hint="eastAsia"/>
          <w:sz w:val="24"/>
        </w:rPr>
        <w:t>。</w:t>
      </w:r>
    </w:p>
    <w:p w14:paraId="16273312" w14:textId="77777777" w:rsidR="008724BF" w:rsidRDefault="008A7C78">
      <w:pPr>
        <w:snapToGrid w:val="0"/>
        <w:spacing w:after="120" w:line="300" w:lineRule="auto"/>
        <w:ind w:firstLineChars="200" w:firstLine="480"/>
        <w:jc w:val="right"/>
        <w:rPr>
          <w:rFonts w:ascii="Cambria Math" w:hAnsi="Cambria Math"/>
          <w:sz w:val="24"/>
        </w:rPr>
      </w:pPr>
      <m:oMath>
        <m:r>
          <w:rPr>
            <w:rFonts w:ascii="Cambria Math" w:hAnsi="Cambria Math"/>
            <w:sz w:val="24"/>
          </w:rPr>
          <m:t>P</m:t>
        </m:r>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u</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r>
          <m:rPr>
            <m:sty m:val="p"/>
          </m:rPr>
          <w:rPr>
            <w:rFonts w:ascii="Cambria Math" w:hAnsi="Cambria Math"/>
            <w:sz w:val="24"/>
          </w:rPr>
          <m:t>+</m:t>
        </m:r>
        <m:r>
          <w:rPr>
            <w:rFonts w:ascii="Cambria Math" w:hAnsi="Cambria Math"/>
            <w:sz w:val="24"/>
          </w:rPr>
          <m:t>v</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1</m:t>
                </m:r>
              </m:sub>
            </m:sSub>
          </m:e>
        </m:d>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4.7</w:t>
      </w:r>
      <w:r>
        <w:rPr>
          <w:rFonts w:ascii="Cambria Math" w:hAnsi="Cambria Math" w:hint="eastAsia"/>
          <w:sz w:val="24"/>
        </w:rPr>
        <w:t>）</w:t>
      </w:r>
    </w:p>
    <w:p w14:paraId="5313A8A3" w14:textId="77777777" w:rsidR="008724BF" w:rsidRDefault="008A7C78">
      <w:pPr>
        <w:snapToGrid w:val="0"/>
        <w:spacing w:after="120" w:line="300" w:lineRule="auto"/>
        <w:ind w:firstLineChars="200" w:firstLine="480"/>
        <w:jc w:val="right"/>
        <w:rPr>
          <w:rFonts w:ascii="Cambria Math" w:hAnsi="Cambria Math"/>
          <w:sz w:val="24"/>
        </w:rPr>
      </w:pPr>
      <m:oMath>
        <m:r>
          <m:rPr>
            <m:sty m:val="p"/>
          </m:rPr>
          <w:rPr>
            <w:rFonts w:ascii="Cambria Math" w:hAnsi="Cambria Math"/>
            <w:sz w:val="24"/>
          </w:rPr>
          <m:t>u=</m:t>
        </m:r>
        <m:f>
          <m:fPr>
            <m:ctrlPr>
              <w:rPr>
                <w:rFonts w:ascii="Cambria Math" w:hAnsi="Cambria Math"/>
                <w:sz w:val="24"/>
              </w:rPr>
            </m:ctrlPr>
          </m:fPr>
          <m:num>
            <m:r>
              <m:rPr>
                <m:sty m:val="p"/>
              </m:rPr>
              <w:rPr>
                <w:rFonts w:ascii="Cambria Math" w:hAnsi="Cambria Math"/>
                <w:sz w:val="24"/>
              </w:rPr>
              <m:t>(P-</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num>
          <m:den>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3</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1</m:t>
                </m:r>
              </m:sub>
            </m:sSub>
            <m:r>
              <m:rPr>
                <m:sty m:val="p"/>
              </m:rPr>
              <w:rPr>
                <w:rFonts w:ascii="Cambria Math" w:hAnsi="Cambria Math"/>
                <w:sz w:val="24"/>
              </w:rPr>
              <m:t>)</m:t>
            </m:r>
          </m:den>
        </m:f>
      </m:oMath>
      <w:r>
        <w:rPr>
          <w:rFonts w:ascii="Cambria Math" w:hAnsi="Cambria Math" w:hint="eastAsia"/>
          <w:sz w:val="24"/>
        </w:rPr>
        <w:t xml:space="preserve">                    </w:t>
      </w:r>
      <w:r>
        <w:rPr>
          <w:rFonts w:ascii="Cambria Math" w:hAnsi="Cambria Math" w:hint="eastAsia"/>
          <w:sz w:val="24"/>
        </w:rPr>
        <w:t>（</w:t>
      </w:r>
      <w:r>
        <w:rPr>
          <w:rFonts w:ascii="Cambria Math" w:hAnsi="Cambria Math" w:hint="eastAsia"/>
          <w:sz w:val="24"/>
        </w:rPr>
        <w:t>4.8</w:t>
      </w:r>
      <w:r>
        <w:rPr>
          <w:rFonts w:ascii="Cambria Math" w:hAnsi="Cambria Math" w:hint="eastAsia"/>
          <w:sz w:val="24"/>
        </w:rPr>
        <w:t>）</w:t>
      </w:r>
    </w:p>
    <w:p w14:paraId="2A0D6EFF" w14:textId="77777777" w:rsidR="008724BF" w:rsidRDefault="008A7C78">
      <w:pPr>
        <w:snapToGrid w:val="0"/>
        <w:spacing w:after="120" w:line="300" w:lineRule="auto"/>
        <w:ind w:firstLineChars="200" w:firstLine="480"/>
        <w:jc w:val="right"/>
        <w:rPr>
          <w:rFonts w:ascii="Cambria Math" w:hAnsi="Cambria Math"/>
          <w:sz w:val="24"/>
        </w:rPr>
      </w:pPr>
      <m:oMath>
        <m:r>
          <w:rPr>
            <w:rFonts w:ascii="Cambria Math" w:hAnsi="Cambria Math"/>
            <w:sz w:val="24"/>
          </w:rPr>
          <w:lastRenderedPageBreak/>
          <m:t>v=</m:t>
        </m:r>
        <m:f>
          <m:fPr>
            <m:ctrlPr>
              <w:rPr>
                <w:rFonts w:ascii="Cambria Math" w:hAnsi="Cambria Math"/>
                <w:sz w:val="24"/>
              </w:rPr>
            </m:ctrlPr>
          </m:fPr>
          <m:num>
            <m:r>
              <w:rPr>
                <w:rFonts w:ascii="Cambria Math" w:hAnsi="Cambria Math"/>
                <w:sz w:val="24"/>
              </w:rPr>
              <m:t>(P-</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num>
          <m:den>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3</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V</m:t>
                </m:r>
              </m:e>
              <m:sub>
                <m:r>
                  <w:rPr>
                    <w:rFonts w:ascii="Cambria Math" w:hAnsi="Cambria Math"/>
                    <w:sz w:val="24"/>
                  </w:rPr>
                  <m:t>1</m:t>
                </m:r>
              </m:sub>
            </m:sSub>
            <m:r>
              <w:rPr>
                <w:rFonts w:ascii="Cambria Math" w:hAnsi="Cambria Math"/>
                <w:sz w:val="24"/>
              </w:rPr>
              <m:t>)</m:t>
            </m:r>
          </m:den>
        </m:f>
      </m:oMath>
      <w:r>
        <w:rPr>
          <w:rFonts w:ascii="Cambria Math" w:hAnsi="Cambria Math" w:hint="eastAsia"/>
          <w:sz w:val="24"/>
        </w:rPr>
        <w:t xml:space="preserve">                       </w:t>
      </w:r>
      <w:bookmarkStart w:id="238" w:name="OLE_LINK18"/>
      <w:bookmarkStart w:id="239" w:name="OLE_LINK17"/>
      <w:r>
        <w:rPr>
          <w:rFonts w:ascii="Cambria Math" w:hAnsi="Cambria Math" w:hint="eastAsia"/>
          <w:sz w:val="24"/>
        </w:rPr>
        <w:t>（</w:t>
      </w:r>
      <w:r>
        <w:rPr>
          <w:rFonts w:ascii="Cambria Math" w:hAnsi="Cambria Math" w:hint="eastAsia"/>
          <w:sz w:val="24"/>
        </w:rPr>
        <w:t>4.9</w:t>
      </w:r>
      <w:r>
        <w:rPr>
          <w:rFonts w:ascii="Cambria Math" w:hAnsi="Cambria Math" w:hint="eastAsia"/>
          <w:sz w:val="24"/>
        </w:rPr>
        <w:t>）</w:t>
      </w:r>
    </w:p>
    <w:bookmarkEnd w:id="238"/>
    <w:bookmarkEnd w:id="239"/>
    <w:p w14:paraId="4DAF660F" w14:textId="77777777" w:rsidR="008724BF" w:rsidRDefault="008A7C78">
      <w:pPr>
        <w:snapToGrid w:val="0"/>
        <w:spacing w:after="120" w:line="300" w:lineRule="auto"/>
        <w:ind w:right="120" w:firstLineChars="200" w:firstLine="480"/>
        <w:jc w:val="left"/>
        <w:rPr>
          <w:rFonts w:ascii="Cambria Math" w:hAnsi="Cambria Math"/>
          <w:sz w:val="24"/>
        </w:rPr>
      </w:pPr>
      <w:r>
        <w:rPr>
          <w:rFonts w:ascii="Cambria Math" w:hAnsi="Cambria Math" w:hint="eastAsia"/>
          <w:sz w:val="24"/>
        </w:rPr>
        <w:t>如果</w:t>
      </w:r>
      <w:r>
        <w:rPr>
          <w:rFonts w:hint="eastAsia"/>
          <w:sz w:val="24"/>
        </w:rPr>
        <w:t>满足</w:t>
      </w:r>
      <m:oMath>
        <m:r>
          <w:rPr>
            <w:rFonts w:ascii="Cambria Math" w:hAnsi="Cambria Math"/>
            <w:sz w:val="24"/>
          </w:rPr>
          <m:t>0≤u≤1,  0≤v≤1,  u+v≤1</m:t>
        </m:r>
      </m:oMath>
      <w:r>
        <w:rPr>
          <w:rFonts w:hint="eastAsia"/>
          <w:sz w:val="24"/>
        </w:rPr>
        <w:t>，则</w:t>
      </w:r>
      <w:r>
        <w:rPr>
          <w:rFonts w:hint="eastAsia"/>
          <w:sz w:val="24"/>
        </w:rPr>
        <w:t>P</w:t>
      </w:r>
      <w:r>
        <w:rPr>
          <w:rFonts w:hint="eastAsia"/>
          <w:sz w:val="24"/>
        </w:rPr>
        <w:t>在三角形内，否则该交点无效。</w:t>
      </w:r>
    </w:p>
    <w:p w14:paraId="6049024B"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 xml:space="preserve">Step5 </w:t>
      </w:r>
      <w:r>
        <w:rPr>
          <w:rFonts w:ascii="Cambria Math" w:hAnsi="Cambria Math" w:hint="eastAsia"/>
          <w:sz w:val="24"/>
        </w:rPr>
        <w:t>计算交点间距，源点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s</m:t>
            </m:r>
          </m:sub>
        </m:sSub>
      </m:oMath>
      <w:r>
        <w:rPr>
          <w:rFonts w:ascii="Cambria Math" w:hAnsi="Cambria Math" w:hint="eastAsia"/>
          <w:sz w:val="24"/>
        </w:rPr>
        <w:t>到交点</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Pr>
          <w:rFonts w:ascii="Cambria Math" w:hAnsi="Cambria Math" w:hint="eastAsia"/>
          <w:sz w:val="24"/>
        </w:rPr>
        <w:t>的距离按如下公式计算：</w:t>
      </w:r>
    </w:p>
    <w:p w14:paraId="2A0BDC98" w14:textId="77777777" w:rsidR="008724BF" w:rsidRDefault="00F119E4">
      <w:pPr>
        <w:snapToGrid w:val="0"/>
        <w:spacing w:after="120" w:line="300" w:lineRule="auto"/>
        <w:ind w:firstLineChars="200" w:firstLine="480"/>
        <w:jc w:val="right"/>
        <w:rPr>
          <w:rFonts w:ascii="Cambria Math" w:hAnsi="Cambria Math"/>
          <w:sz w:val="24"/>
        </w:rPr>
      </w:pPr>
      <m:oMath>
        <m:sSub>
          <m:sSubPr>
            <m:ctrlPr>
              <w:rPr>
                <w:rFonts w:ascii="Cambria Math" w:hAnsi="Cambria Math"/>
                <w:sz w:val="24"/>
              </w:rPr>
            </m:ctrlPr>
          </m:sSubPr>
          <m:e>
            <m:r>
              <w:rPr>
                <w:rFonts w:ascii="Cambria Math" w:hAnsi="Cambria Math"/>
                <w:sz w:val="24"/>
              </w:rPr>
              <m:t>d</m:t>
            </m:r>
          </m:e>
          <m:sub>
            <m:r>
              <w:rPr>
                <w:rFonts w:ascii="Cambria Math" w:hAnsi="Cambria Math"/>
                <w:sz w:val="24"/>
              </w:rPr>
              <m:t>i</m:t>
            </m:r>
          </m:sub>
        </m:sSub>
        <m:r>
          <m:rPr>
            <m:sty m:val="p"/>
          </m:rPr>
          <w:rPr>
            <w:rFonts w:ascii="Cambria Math" w:hAnsi="Cambria Math"/>
            <w:sz w:val="24"/>
          </w:rPr>
          <m:t>=</m:t>
        </m:r>
        <m:rad>
          <m:radPr>
            <m:degHide m:val="1"/>
            <m:ctrlPr>
              <w:rPr>
                <w:rFonts w:ascii="Cambria Math" w:hAnsi="Cambria Math"/>
                <w:sz w:val="24"/>
              </w:rPr>
            </m:ctrlPr>
          </m:radPr>
          <m:deg/>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s</m:t>
                </m:r>
              </m:sub>
            </m:sSub>
            <m:sSup>
              <m:sSupPr>
                <m:ctrlPr>
                  <w:rPr>
                    <w:rFonts w:ascii="Cambria Math" w:hAnsi="Cambria Math"/>
                    <w:sz w:val="24"/>
                  </w:rPr>
                </m:ctrlPr>
              </m:sSupPr>
              <m:e>
                <m:r>
                  <m:rPr>
                    <m:sty m:val="p"/>
                  </m:rPr>
                  <w:rPr>
                    <w:rFonts w:ascii="Cambria Math" w:hAnsi="Cambria Math"/>
                    <w:sz w:val="24"/>
                  </w:rPr>
                  <m:t>)</m:t>
                </m:r>
              </m:e>
              <m:sup>
                <m:r>
                  <m:rPr>
                    <m:sty m:val="p"/>
                  </m:rPr>
                  <w:rPr>
                    <w:rFonts w:ascii="Cambria Math" w:hAnsi="Cambria Math"/>
                    <w:sz w:val="24"/>
                  </w:rPr>
                  <m:t>2</m:t>
                </m:r>
              </m:sup>
            </m:sSup>
          </m:e>
        </m:rad>
      </m:oMath>
      <w:r w:rsidR="008A7C78">
        <w:rPr>
          <w:rFonts w:ascii="Cambria Math" w:hAnsi="Cambria Math" w:hint="eastAsia"/>
          <w:sz w:val="24"/>
        </w:rPr>
        <w:t xml:space="preserve">             </w:t>
      </w:r>
      <w:r w:rsidR="008A7C78">
        <w:rPr>
          <w:rFonts w:ascii="Cambria Math" w:hAnsi="Cambria Math" w:hint="eastAsia"/>
          <w:sz w:val="24"/>
        </w:rPr>
        <w:t>（</w:t>
      </w:r>
      <w:r w:rsidR="008A7C78">
        <w:rPr>
          <w:rFonts w:ascii="Cambria Math" w:hAnsi="Cambria Math" w:hint="eastAsia"/>
          <w:sz w:val="24"/>
        </w:rPr>
        <w:t>4.9</w:t>
      </w:r>
      <w:r w:rsidR="008A7C78">
        <w:rPr>
          <w:rFonts w:ascii="Cambria Math" w:hAnsi="Cambria Math" w:hint="eastAsia"/>
          <w:sz w:val="24"/>
        </w:rPr>
        <w:t>）</w:t>
      </w:r>
    </w:p>
    <w:p w14:paraId="1B38E3D4" w14:textId="1891D5F7" w:rsidR="008724BF" w:rsidRDefault="008A7C78">
      <w:pPr>
        <w:snapToGrid w:val="0"/>
        <w:spacing w:after="120" w:line="300" w:lineRule="auto"/>
        <w:ind w:firstLineChars="200" w:firstLine="480"/>
        <w:rPr>
          <w:ins w:id="240" w:author="h" w:date="2025-03-03T11:19:00Z"/>
          <w:rFonts w:ascii="Cambria Math" w:hAnsi="Cambria Math"/>
          <w:sz w:val="24"/>
        </w:rPr>
      </w:pPr>
      <w:r>
        <w:rPr>
          <w:rFonts w:ascii="Cambria Math" w:hAnsi="Cambria Math" w:hint="eastAsia"/>
          <w:sz w:val="24"/>
        </w:rPr>
        <w:t>遍历所有相交点，保存源地层点数据所计算的间距数据，并根据间距分类映射颜色进行下一步渲染。</w:t>
      </w:r>
    </w:p>
    <w:p w14:paraId="2DCA2505" w14:textId="5468CF44" w:rsidR="00AF080A" w:rsidRDefault="00AF080A">
      <w:pPr>
        <w:snapToGrid w:val="0"/>
        <w:spacing w:after="120" w:line="300" w:lineRule="auto"/>
        <w:ind w:firstLineChars="200" w:firstLine="480"/>
        <w:rPr>
          <w:rFonts w:ascii="Cambria Math" w:hAnsi="Cambria Math"/>
          <w:sz w:val="24"/>
        </w:rPr>
      </w:pPr>
      <w:ins w:id="241" w:author="h" w:date="2025-03-03T11:19:00Z">
        <w:r>
          <w:rPr>
            <w:rFonts w:ascii="Cambria Math" w:hAnsi="Cambria Math" w:hint="eastAsia"/>
            <w:sz w:val="24"/>
          </w:rPr>
          <w:t>理论模型展示图，包括过程、结果。</w:t>
        </w:r>
        <w:r>
          <w:rPr>
            <w:rFonts w:ascii="Cambria Math" w:hAnsi="Cambria Math" w:hint="eastAsia"/>
            <w:sz w:val="24"/>
          </w:rPr>
          <w:t>(</w:t>
        </w:r>
        <w:r>
          <w:rPr>
            <w:rFonts w:ascii="Cambria Math" w:hAnsi="Cambria Math"/>
            <w:sz w:val="24"/>
          </w:rPr>
          <w:t>a)(b)……</w:t>
        </w:r>
      </w:ins>
    </w:p>
    <w:p w14:paraId="4438692C" w14:textId="77777777" w:rsidR="008724BF" w:rsidRDefault="008A7C78">
      <w:pPr>
        <w:keepNext/>
        <w:keepLines/>
        <w:snapToGrid w:val="0"/>
        <w:spacing w:before="240" w:after="120" w:line="360" w:lineRule="auto"/>
        <w:outlineLvl w:val="1"/>
        <w:rPr>
          <w:rFonts w:eastAsia="黑体"/>
          <w:sz w:val="28"/>
          <w:szCs w:val="32"/>
        </w:rPr>
      </w:pPr>
      <w:bookmarkStart w:id="242" w:name="_Toc191816712"/>
      <w:r>
        <w:rPr>
          <w:rFonts w:eastAsia="黑体" w:hint="eastAsia"/>
          <w:sz w:val="28"/>
          <w:szCs w:val="32"/>
        </w:rPr>
        <w:t>4</w:t>
      </w:r>
      <w:r>
        <w:rPr>
          <w:rFonts w:eastAsia="黑体"/>
          <w:sz w:val="28"/>
          <w:szCs w:val="32"/>
        </w:rPr>
        <w:t>.</w:t>
      </w:r>
      <w:r>
        <w:rPr>
          <w:rFonts w:eastAsia="黑体" w:hint="eastAsia"/>
          <w:sz w:val="28"/>
          <w:szCs w:val="32"/>
        </w:rPr>
        <w:t>4</w:t>
      </w:r>
      <w:r>
        <w:rPr>
          <w:rFonts w:eastAsia="黑体" w:hint="eastAsia"/>
          <w:sz w:val="28"/>
          <w:szCs w:val="32"/>
        </w:rPr>
        <w:t>本章小结</w:t>
      </w:r>
      <w:bookmarkEnd w:id="242"/>
    </w:p>
    <w:p w14:paraId="63449221" w14:textId="77777777" w:rsidR="008724BF" w:rsidRDefault="008A7C78">
      <w:pPr>
        <w:spacing w:line="400" w:lineRule="exact"/>
        <w:ind w:firstLineChars="200" w:firstLine="480"/>
        <w:rPr>
          <w:sz w:val="24"/>
        </w:rPr>
      </w:pPr>
      <w:r>
        <w:rPr>
          <w:rFonts w:hint="eastAsia"/>
          <w:sz w:val="24"/>
        </w:rPr>
        <w:t>本章主要介绍了三维地质建模系统的系统架构、前端技术升级与优化、核心功能模块以及地层层间距计算方法。首先，从系统架构设计入手，分析了前后端分离的设计思想，前端采用</w:t>
      </w:r>
      <w:r>
        <w:rPr>
          <w:rFonts w:hint="eastAsia"/>
          <w:sz w:val="24"/>
        </w:rPr>
        <w:t>Vue 3</w:t>
      </w:r>
      <w:r>
        <w:rPr>
          <w:rFonts w:hint="eastAsia"/>
          <w:sz w:val="24"/>
        </w:rPr>
        <w:t>、</w:t>
      </w:r>
      <w:r>
        <w:rPr>
          <w:rFonts w:hint="eastAsia"/>
          <w:sz w:val="24"/>
        </w:rPr>
        <w:t>Three.js</w:t>
      </w:r>
      <w:r>
        <w:rPr>
          <w:rFonts w:hint="eastAsia"/>
          <w:sz w:val="24"/>
        </w:rPr>
        <w:t>与</w:t>
      </w:r>
      <w:r>
        <w:rPr>
          <w:rFonts w:hint="eastAsia"/>
          <w:sz w:val="24"/>
        </w:rPr>
        <w:t>WebGL</w:t>
      </w:r>
      <w:r>
        <w:rPr>
          <w:rFonts w:hint="eastAsia"/>
          <w:sz w:val="24"/>
        </w:rPr>
        <w:t>进行三维可视化渲染，后端则使用</w:t>
      </w:r>
      <w:r>
        <w:rPr>
          <w:rFonts w:hint="eastAsia"/>
          <w:sz w:val="24"/>
        </w:rPr>
        <w:t>Node.js</w:t>
      </w:r>
      <w:r>
        <w:rPr>
          <w:rFonts w:hint="eastAsia"/>
          <w:sz w:val="24"/>
        </w:rPr>
        <w:t>与</w:t>
      </w:r>
      <w:r>
        <w:rPr>
          <w:rFonts w:hint="eastAsia"/>
          <w:sz w:val="24"/>
        </w:rPr>
        <w:t>Python</w:t>
      </w:r>
      <w:r>
        <w:rPr>
          <w:rFonts w:hint="eastAsia"/>
          <w:sz w:val="24"/>
        </w:rPr>
        <w:t>进行数据处理和接口服务。通过这一设计，系统具备了良好的扩展性和高效的性能。</w:t>
      </w:r>
    </w:p>
    <w:p w14:paraId="16AD51ED" w14:textId="77777777" w:rsidR="008724BF" w:rsidRDefault="008A7C78">
      <w:pPr>
        <w:spacing w:line="400" w:lineRule="exact"/>
        <w:ind w:firstLineChars="200" w:firstLine="480"/>
        <w:rPr>
          <w:sz w:val="24"/>
        </w:rPr>
      </w:pPr>
      <w:r>
        <w:rPr>
          <w:rFonts w:hint="eastAsia"/>
          <w:sz w:val="24"/>
        </w:rPr>
        <w:t>其次，详细讨论了前端技术的升级优化。通过将原生</w:t>
      </w:r>
      <w:r>
        <w:rPr>
          <w:rFonts w:hint="eastAsia"/>
          <w:sz w:val="24"/>
        </w:rPr>
        <w:t>H5</w:t>
      </w:r>
      <w:r>
        <w:rPr>
          <w:rFonts w:hint="eastAsia"/>
          <w:sz w:val="24"/>
        </w:rPr>
        <w:t>开发升级为</w:t>
      </w:r>
      <w:r>
        <w:rPr>
          <w:rFonts w:hint="eastAsia"/>
          <w:sz w:val="24"/>
        </w:rPr>
        <w:t>Vue 3</w:t>
      </w:r>
      <w:r>
        <w:rPr>
          <w:rFonts w:hint="eastAsia"/>
          <w:sz w:val="24"/>
        </w:rPr>
        <w:t>框架，系统在组件化管理、性能优化以及用户交互体验方面得到了显著提升。</w:t>
      </w:r>
      <w:r>
        <w:rPr>
          <w:rFonts w:hint="eastAsia"/>
          <w:sz w:val="24"/>
        </w:rPr>
        <w:t>Vue 3</w:t>
      </w:r>
      <w:r>
        <w:rPr>
          <w:rFonts w:hint="eastAsia"/>
          <w:sz w:val="24"/>
        </w:rPr>
        <w:t>的响应式和组件化特性使得</w:t>
      </w:r>
      <w:r>
        <w:rPr>
          <w:rFonts w:hint="eastAsia"/>
          <w:sz w:val="24"/>
        </w:rPr>
        <w:t>UI</w:t>
      </w:r>
      <w:r>
        <w:rPr>
          <w:rFonts w:hint="eastAsia"/>
          <w:sz w:val="24"/>
        </w:rPr>
        <w:t>界面更易于维护和扩展，且提高了系统的渲染效率。此外，采用</w:t>
      </w:r>
      <w:r>
        <w:rPr>
          <w:rFonts w:hint="eastAsia"/>
          <w:sz w:val="24"/>
        </w:rPr>
        <w:t>Three.js</w:t>
      </w:r>
      <w:r>
        <w:rPr>
          <w:rFonts w:hint="eastAsia"/>
          <w:sz w:val="24"/>
        </w:rPr>
        <w:t>结合</w:t>
      </w:r>
      <w:r>
        <w:rPr>
          <w:rFonts w:hint="eastAsia"/>
          <w:sz w:val="24"/>
        </w:rPr>
        <w:t>WebGL</w:t>
      </w:r>
      <w:r>
        <w:rPr>
          <w:rFonts w:hint="eastAsia"/>
          <w:sz w:val="24"/>
        </w:rPr>
        <w:t>进行高效的三维地质可视化渲染，确保了复杂地质数据模型的流畅显示。</w:t>
      </w:r>
    </w:p>
    <w:p w14:paraId="594483F3" w14:textId="77777777" w:rsidR="008724BF" w:rsidRDefault="008A7C78">
      <w:pPr>
        <w:spacing w:line="400" w:lineRule="exact"/>
        <w:ind w:firstLineChars="200" w:firstLine="480"/>
        <w:rPr>
          <w:sz w:val="24"/>
        </w:rPr>
      </w:pPr>
      <w:r>
        <w:rPr>
          <w:rFonts w:hint="eastAsia"/>
          <w:sz w:val="24"/>
        </w:rPr>
        <w:t>在功能介绍部分，本章阐述了系统的主要功能模块，包括数据导入与处理、三维地质模型渲染、数据分析与展示，以及交互功能。这些功能模块通过数据流图进行协同运作，确保了数据处理、可视化呈现及用户交互之间的流畅衔接。</w:t>
      </w:r>
    </w:p>
    <w:p w14:paraId="3393EAF4" w14:textId="77777777" w:rsidR="008724BF" w:rsidRDefault="008A7C78">
      <w:pPr>
        <w:spacing w:line="400" w:lineRule="exact"/>
        <w:ind w:firstLineChars="200" w:firstLine="480"/>
        <w:rPr>
          <w:sz w:val="24"/>
        </w:rPr>
      </w:pPr>
      <w:r>
        <w:rPr>
          <w:rFonts w:hint="eastAsia"/>
          <w:sz w:val="24"/>
        </w:rPr>
        <w:t>最后，本章深入探讨了地层层间距计算的实现方法。通过射线与三角形面交点检测的方式，提出了一种高效、精确的计算方法。为提高计算效率和精度，结合了空间分区技术和并行化计算方法。此外，通过用户交互支持，动态调整源点位置或射线方向，使得层间距计算更加直观和灵活。通过在矿区三维地质模型中的应用，验证了本方法的准确性和实用性，误差控制在</w:t>
      </w:r>
      <w:r>
        <w:rPr>
          <w:rFonts w:hint="eastAsia"/>
          <w:sz w:val="24"/>
        </w:rPr>
        <w:t>5%</w:t>
      </w:r>
      <w:r>
        <w:rPr>
          <w:rFonts w:hint="eastAsia"/>
          <w:sz w:val="24"/>
        </w:rPr>
        <w:t>以内，为工程决策提供了可靠的技术支撑。</w:t>
      </w:r>
    </w:p>
    <w:p w14:paraId="2F76CCAE" w14:textId="77777777" w:rsidR="008724BF" w:rsidRDefault="008A7C78">
      <w:pPr>
        <w:spacing w:line="400" w:lineRule="exact"/>
        <w:ind w:firstLineChars="200" w:firstLine="480"/>
        <w:rPr>
          <w:sz w:val="24"/>
        </w:rPr>
      </w:pPr>
      <w:r>
        <w:rPr>
          <w:rFonts w:hint="eastAsia"/>
          <w:sz w:val="24"/>
        </w:rPr>
        <w:t>总体而言，本章对三维地质建模系统的架构设计、技术优化与核心功能进行了详细描述，并展示了如何通过现代化的技术手段提升系统的性能和可视化效果。系</w:t>
      </w:r>
      <w:r>
        <w:rPr>
          <w:rFonts w:hint="eastAsia"/>
          <w:sz w:val="24"/>
        </w:rPr>
        <w:lastRenderedPageBreak/>
        <w:t>统的优化与功能模块的完善，使得地质数据的可视化与分析更加高效、准确，为地质勘探和工程设计提供了强有力的支持。</w:t>
      </w:r>
    </w:p>
    <w:p w14:paraId="7B96FCC2" w14:textId="77777777" w:rsidR="008724BF" w:rsidRDefault="008A7C78">
      <w:pPr>
        <w:widowControl/>
        <w:adjustRightInd w:val="0"/>
        <w:snapToGrid w:val="0"/>
        <w:spacing w:before="240" w:after="120" w:line="360" w:lineRule="auto"/>
        <w:jc w:val="center"/>
        <w:outlineLvl w:val="0"/>
        <w:rPr>
          <w:rFonts w:eastAsia="黑体"/>
          <w:bCs/>
          <w:kern w:val="36"/>
          <w:sz w:val="32"/>
          <w:szCs w:val="36"/>
        </w:rPr>
      </w:pPr>
      <w:r>
        <w:rPr>
          <w:rFonts w:ascii="Arial" w:eastAsia="黑体" w:hAnsi="Arial" w:cs="Arial"/>
          <w:bCs/>
          <w:kern w:val="36"/>
          <w:sz w:val="32"/>
          <w:szCs w:val="36"/>
        </w:rPr>
        <w:br w:type="page"/>
      </w:r>
      <w:bookmarkStart w:id="243" w:name="_Toc191816713"/>
      <w:r>
        <w:rPr>
          <w:rFonts w:ascii="Arial" w:eastAsia="黑体" w:hAnsi="Arial" w:cs="Arial" w:hint="eastAsia"/>
          <w:bCs/>
          <w:kern w:val="36"/>
          <w:sz w:val="32"/>
          <w:szCs w:val="36"/>
        </w:rPr>
        <w:lastRenderedPageBreak/>
        <w:t>5</w:t>
      </w:r>
      <w:r>
        <w:rPr>
          <w:rFonts w:ascii="Arial" w:eastAsia="黑体" w:hAnsi="Arial" w:cs="Arial" w:hint="eastAsia"/>
          <w:b/>
          <w:bCs/>
          <w:kern w:val="36"/>
          <w:sz w:val="32"/>
          <w:szCs w:val="36"/>
        </w:rPr>
        <w:t>应用实例</w:t>
      </w:r>
      <w:bookmarkEnd w:id="243"/>
      <w:commentRangeStart w:id="244"/>
      <w:commentRangeEnd w:id="244"/>
      <w:r>
        <w:commentReference w:id="244"/>
      </w:r>
    </w:p>
    <w:p w14:paraId="6A6B9E9A" w14:textId="77777777" w:rsidR="008724BF" w:rsidRDefault="008A7C78">
      <w:pPr>
        <w:keepNext/>
        <w:keepLines/>
        <w:snapToGrid w:val="0"/>
        <w:spacing w:before="240" w:after="120" w:line="360" w:lineRule="auto"/>
        <w:outlineLvl w:val="1"/>
        <w:rPr>
          <w:rFonts w:eastAsia="黑体"/>
          <w:sz w:val="28"/>
          <w:szCs w:val="32"/>
        </w:rPr>
      </w:pPr>
      <w:bookmarkStart w:id="245" w:name="_Toc191816714"/>
      <w:r>
        <w:rPr>
          <w:rFonts w:eastAsia="黑体" w:hint="eastAsia"/>
          <w:sz w:val="28"/>
          <w:szCs w:val="32"/>
        </w:rPr>
        <w:t>5</w:t>
      </w:r>
      <w:r>
        <w:rPr>
          <w:rFonts w:eastAsia="黑体"/>
          <w:sz w:val="28"/>
          <w:szCs w:val="32"/>
        </w:rPr>
        <w:t>.</w:t>
      </w:r>
      <w:r>
        <w:rPr>
          <w:rFonts w:eastAsia="黑体" w:hint="eastAsia"/>
          <w:sz w:val="28"/>
          <w:szCs w:val="32"/>
        </w:rPr>
        <w:t xml:space="preserve">1 </w:t>
      </w:r>
      <w:r>
        <w:rPr>
          <w:rFonts w:eastAsia="黑体" w:hint="eastAsia"/>
          <w:sz w:val="28"/>
          <w:szCs w:val="32"/>
        </w:rPr>
        <w:t>研究区概况</w:t>
      </w:r>
      <w:bookmarkEnd w:id="245"/>
    </w:p>
    <w:p w14:paraId="5F0E94A5" w14:textId="77777777" w:rsidR="008724BF" w:rsidRDefault="008A7C78">
      <w:pPr>
        <w:spacing w:line="400" w:lineRule="exact"/>
        <w:ind w:firstLineChars="200" w:firstLine="480"/>
        <w:rPr>
          <w:sz w:val="24"/>
        </w:rPr>
      </w:pPr>
      <w:r>
        <w:rPr>
          <w:sz w:val="24"/>
        </w:rPr>
        <w:t>1</w:t>
      </w:r>
      <w:r>
        <w:rPr>
          <w:rFonts w:hint="eastAsia"/>
          <w:sz w:val="24"/>
        </w:rPr>
        <w:t>．</w:t>
      </w:r>
      <w:r>
        <w:rPr>
          <w:sz w:val="24"/>
        </w:rPr>
        <w:t>位置与交通</w:t>
      </w:r>
    </w:p>
    <w:p w14:paraId="495F6CBB" w14:textId="38659B01" w:rsidR="008724BF" w:rsidRDefault="008A7C78">
      <w:pPr>
        <w:spacing w:line="400" w:lineRule="exact"/>
        <w:ind w:firstLineChars="200" w:firstLine="480"/>
        <w:rPr>
          <w:sz w:val="24"/>
        </w:rPr>
      </w:pPr>
      <w:r w:rsidRPr="009F40B7">
        <w:rPr>
          <w:rFonts w:hint="eastAsia"/>
          <w:sz w:val="24"/>
          <w:highlight w:val="yellow"/>
          <w:rPrChange w:id="246" w:author="h" w:date="2025-03-03T11:20:00Z">
            <w:rPr>
              <w:rFonts w:hint="eastAsia"/>
              <w:sz w:val="24"/>
            </w:rPr>
          </w:rPrChange>
        </w:rPr>
        <w:t>邢台矿</w:t>
      </w:r>
      <w:ins w:id="247" w:author="h" w:date="2025-03-03T11:20:00Z">
        <w:r w:rsidR="009F40B7">
          <w:rPr>
            <w:rFonts w:hint="eastAsia"/>
            <w:sz w:val="24"/>
          </w:rPr>
          <w:t>?</w:t>
        </w:r>
        <w:r w:rsidR="009F40B7">
          <w:rPr>
            <w:sz w:val="24"/>
          </w:rPr>
          <w:t>?</w:t>
        </w:r>
        <w:r w:rsidR="009F40B7">
          <w:rPr>
            <w:rFonts w:hint="eastAsia"/>
            <w:sz w:val="24"/>
          </w:rPr>
          <w:t>泄密</w:t>
        </w:r>
      </w:ins>
      <w:r>
        <w:rPr>
          <w:sz w:val="24"/>
        </w:rPr>
        <w:t>坐落在河北省邢台市南方向。该矿区行政上隶属于邢台市。在矿区的东侧，京广铁路穿行而过，矿区东北部到邢台火车站大约有</w:t>
      </w:r>
      <w:r>
        <w:rPr>
          <w:sz w:val="24"/>
        </w:rPr>
        <w:t>7</w:t>
      </w:r>
      <w:r>
        <w:rPr>
          <w:sz w:val="24"/>
        </w:rPr>
        <w:t>公里的距离，东部到小康车站大约</w:t>
      </w:r>
      <w:r>
        <w:rPr>
          <w:sz w:val="24"/>
        </w:rPr>
        <w:t>4</w:t>
      </w:r>
      <w:r>
        <w:rPr>
          <w:sz w:val="24"/>
        </w:rPr>
        <w:t>公里。矿区设有与煤矿相关的铁路线，加之矿区内公路四通八达，因此交通十分便利。</w:t>
      </w:r>
    </w:p>
    <w:p w14:paraId="2C5251C7" w14:textId="77777777" w:rsidR="008724BF" w:rsidRDefault="008A7C78">
      <w:pPr>
        <w:spacing w:line="400" w:lineRule="exact"/>
        <w:ind w:firstLineChars="200" w:firstLine="480"/>
        <w:rPr>
          <w:sz w:val="24"/>
        </w:rPr>
      </w:pPr>
      <w:r>
        <w:rPr>
          <w:rFonts w:hint="eastAsia"/>
          <w:sz w:val="24"/>
        </w:rPr>
        <w:t>2</w:t>
      </w:r>
      <w:r>
        <w:rPr>
          <w:rFonts w:hint="eastAsia"/>
          <w:sz w:val="24"/>
        </w:rPr>
        <w:t>．地质概况</w:t>
      </w:r>
      <w:r>
        <w:rPr>
          <w:rFonts w:hint="eastAsia"/>
          <w:sz w:val="24"/>
        </w:rPr>
        <w:t xml:space="preserve"> </w:t>
      </w:r>
    </w:p>
    <w:p w14:paraId="4C6CEE5B" w14:textId="77777777" w:rsidR="008724BF" w:rsidRDefault="008A7C78">
      <w:pPr>
        <w:spacing w:line="400" w:lineRule="exact"/>
        <w:ind w:firstLineChars="200" w:firstLine="480"/>
        <w:rPr>
          <w:sz w:val="24"/>
        </w:rPr>
      </w:pPr>
      <w:r>
        <w:rPr>
          <w:rFonts w:hint="eastAsia"/>
          <w:sz w:val="24"/>
        </w:rPr>
        <w:t>本区域属于石炭二叠系煤田，根据已知的钻孔数据，该地区的地层年代由老至新分别是奥陶系、石炭系、二叠系以及第四系。</w:t>
      </w:r>
    </w:p>
    <w:p w14:paraId="63339F0D" w14:textId="77777777" w:rsidR="008724BF" w:rsidRDefault="008A7C78">
      <w:pPr>
        <w:spacing w:line="400" w:lineRule="exact"/>
        <w:ind w:firstLineChars="200" w:firstLine="480"/>
        <w:rPr>
          <w:sz w:val="24"/>
        </w:rPr>
      </w:pPr>
      <w:r>
        <w:rPr>
          <w:rFonts w:hint="eastAsia"/>
          <w:sz w:val="24"/>
        </w:rPr>
        <w:t>邢台矿区地处山西中台出起的东部。该区的断层类型主要为高角度正断层，方向主要为东西向、南北向及东北向，且以北东向断裂为主。此次调查共发现了</w:t>
      </w:r>
      <w:r>
        <w:rPr>
          <w:rFonts w:hint="eastAsia"/>
          <w:sz w:val="24"/>
        </w:rPr>
        <w:t>33</w:t>
      </w:r>
      <w:r>
        <w:rPr>
          <w:rFonts w:hint="eastAsia"/>
          <w:sz w:val="24"/>
        </w:rPr>
        <w:t>条落差超过</w:t>
      </w:r>
      <w:r>
        <w:rPr>
          <w:rFonts w:hint="eastAsia"/>
          <w:sz w:val="24"/>
        </w:rPr>
        <w:t>20</w:t>
      </w:r>
      <w:r>
        <w:rPr>
          <w:rFonts w:hint="eastAsia"/>
          <w:sz w:val="24"/>
        </w:rPr>
        <w:t>米的断层，平均</w:t>
      </w:r>
      <w:r>
        <w:rPr>
          <w:rFonts w:hint="eastAsia"/>
          <w:sz w:val="24"/>
        </w:rPr>
        <w:t>1.03</w:t>
      </w:r>
      <w:r>
        <w:rPr>
          <w:rFonts w:hint="eastAsia"/>
          <w:sz w:val="24"/>
        </w:rPr>
        <w:t>条</w:t>
      </w:r>
      <w:r>
        <w:rPr>
          <w:rFonts w:hint="eastAsia"/>
          <w:sz w:val="24"/>
        </w:rPr>
        <w:t>/</w:t>
      </w:r>
      <w:r>
        <w:rPr>
          <w:rFonts w:hint="eastAsia"/>
          <w:sz w:val="24"/>
        </w:rPr>
        <w:t>平方公里。大、中型断层是沿近乎平行走向分布的高角度正断层，形成狭长的地块，地质构造，其中</w:t>
      </w:r>
      <w:r>
        <w:rPr>
          <w:rFonts w:hint="eastAsia"/>
          <w:sz w:val="24"/>
        </w:rPr>
        <w:t>20</w:t>
      </w:r>
      <w:r>
        <w:rPr>
          <w:rFonts w:hint="eastAsia"/>
          <w:sz w:val="24"/>
        </w:rPr>
        <w:t>米以上的断层常作为采矿区的界线。</w:t>
      </w:r>
    </w:p>
    <w:p w14:paraId="4E699867" w14:textId="77777777" w:rsidR="008724BF" w:rsidRDefault="008A7C78">
      <w:pPr>
        <w:spacing w:line="400" w:lineRule="exact"/>
        <w:ind w:firstLineChars="200" w:firstLine="480"/>
        <w:rPr>
          <w:sz w:val="24"/>
        </w:rPr>
      </w:pPr>
      <w:r>
        <w:rPr>
          <w:rFonts w:hint="eastAsia"/>
          <w:sz w:val="24"/>
        </w:rPr>
        <w:t>区内构造特点可归纳如下：</w:t>
      </w:r>
    </w:p>
    <w:p w14:paraId="440889B9" w14:textId="77777777" w:rsidR="008724BF" w:rsidRDefault="008A7C78">
      <w:pPr>
        <w:spacing w:line="400" w:lineRule="exact"/>
        <w:ind w:firstLineChars="200" w:firstLine="480"/>
        <w:rPr>
          <w:sz w:val="24"/>
        </w:rPr>
      </w:pPr>
      <w:r>
        <w:rPr>
          <w:rFonts w:hint="eastAsia"/>
          <w:sz w:val="24"/>
        </w:rPr>
        <w:t>（</w:t>
      </w:r>
      <w:r>
        <w:rPr>
          <w:rFonts w:hint="eastAsia"/>
          <w:sz w:val="24"/>
        </w:rPr>
        <w:t>1</w:t>
      </w:r>
      <w:r>
        <w:rPr>
          <w:rFonts w:hint="eastAsia"/>
          <w:sz w:val="24"/>
        </w:rPr>
        <w:t>）构造线方向特征：地层走向主要沿着</w:t>
      </w:r>
      <w:r>
        <w:rPr>
          <w:rFonts w:hint="eastAsia"/>
          <w:sz w:val="24"/>
        </w:rPr>
        <w:t>N10</w:t>
      </w:r>
      <w:r>
        <w:rPr>
          <w:rFonts w:hint="eastAsia"/>
          <w:sz w:val="24"/>
        </w:rPr>
        <w:t>°至</w:t>
      </w:r>
      <w:r>
        <w:rPr>
          <w:rFonts w:hint="eastAsia"/>
          <w:sz w:val="24"/>
        </w:rPr>
        <w:t>25</w:t>
      </w:r>
      <w:r>
        <w:rPr>
          <w:rFonts w:hint="eastAsia"/>
          <w:sz w:val="24"/>
        </w:rPr>
        <w:t>°</w:t>
      </w:r>
      <w:r>
        <w:rPr>
          <w:rFonts w:hint="eastAsia"/>
          <w:sz w:val="24"/>
        </w:rPr>
        <w:t>E</w:t>
      </w:r>
      <w:r>
        <w:rPr>
          <w:rFonts w:hint="eastAsia"/>
          <w:sz w:val="24"/>
        </w:rPr>
        <w:t>的新华夏系方向延伸。</w:t>
      </w:r>
    </w:p>
    <w:p w14:paraId="1698640A" w14:textId="77777777" w:rsidR="008724BF" w:rsidRDefault="008A7C78">
      <w:pPr>
        <w:spacing w:line="400" w:lineRule="exact"/>
        <w:ind w:firstLineChars="200" w:firstLine="480"/>
        <w:rPr>
          <w:sz w:val="24"/>
        </w:rPr>
      </w:pPr>
      <w:r>
        <w:rPr>
          <w:rFonts w:hint="eastAsia"/>
          <w:sz w:val="24"/>
        </w:rPr>
        <w:t>（</w:t>
      </w:r>
      <w:r>
        <w:rPr>
          <w:rFonts w:hint="eastAsia"/>
          <w:sz w:val="24"/>
        </w:rPr>
        <w:t>2</w:t>
      </w:r>
      <w:r>
        <w:rPr>
          <w:rFonts w:hint="eastAsia"/>
          <w:sz w:val="24"/>
        </w:rPr>
        <w:t>）本区区域地层向东南方向倾斜，角度介于</w:t>
      </w:r>
      <w:r>
        <w:rPr>
          <w:rFonts w:hint="eastAsia"/>
          <w:sz w:val="24"/>
        </w:rPr>
        <w:t>5</w:t>
      </w:r>
      <w:r>
        <w:rPr>
          <w:rFonts w:hint="eastAsia"/>
          <w:sz w:val="24"/>
        </w:rPr>
        <w:t>°至</w:t>
      </w:r>
      <w:r>
        <w:rPr>
          <w:rFonts w:hint="eastAsia"/>
          <w:sz w:val="24"/>
        </w:rPr>
        <w:t>25</w:t>
      </w:r>
      <w:r>
        <w:rPr>
          <w:rFonts w:hint="eastAsia"/>
          <w:sz w:val="24"/>
        </w:rPr>
        <w:t>°之间。受到了本区区域断层的影响，区内有许多复杂地质构造产生，包括褶皱、大型断裂等。这些复杂地质情况的产生导致本区内产生很多小型正断层。这些正断层的落差在</w:t>
      </w:r>
      <w:r>
        <w:rPr>
          <w:rFonts w:hint="eastAsia"/>
          <w:sz w:val="24"/>
        </w:rPr>
        <w:t>8-12</w:t>
      </w:r>
      <w:r>
        <w:rPr>
          <w:rFonts w:hint="eastAsia"/>
          <w:sz w:val="24"/>
        </w:rPr>
        <w:t>米，对矿区的生产以及维持造影影响。</w:t>
      </w:r>
    </w:p>
    <w:p w14:paraId="6F428156" w14:textId="77777777" w:rsidR="008724BF" w:rsidRDefault="008A7C78">
      <w:pPr>
        <w:spacing w:line="400" w:lineRule="exact"/>
        <w:ind w:firstLineChars="200" w:firstLine="480"/>
        <w:rPr>
          <w:sz w:val="24"/>
        </w:rPr>
      </w:pPr>
      <w:r>
        <w:rPr>
          <w:rFonts w:hint="eastAsia"/>
          <w:sz w:val="24"/>
        </w:rPr>
        <w:t>（</w:t>
      </w:r>
      <w:r>
        <w:rPr>
          <w:rFonts w:hint="eastAsia"/>
          <w:sz w:val="24"/>
        </w:rPr>
        <w:t>3</w:t>
      </w:r>
      <w:r>
        <w:rPr>
          <w:rFonts w:hint="eastAsia"/>
          <w:sz w:val="24"/>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77777777" w:rsidR="008724BF" w:rsidRDefault="008A7C78">
      <w:pPr>
        <w:spacing w:line="400" w:lineRule="exact"/>
        <w:ind w:firstLineChars="200" w:firstLine="480"/>
        <w:rPr>
          <w:sz w:val="24"/>
        </w:rPr>
      </w:pPr>
      <w:r>
        <w:rPr>
          <w:rFonts w:hint="eastAsia"/>
          <w:sz w:val="24"/>
        </w:rPr>
        <w:t>（</w:t>
      </w:r>
      <w:r>
        <w:rPr>
          <w:rFonts w:hint="eastAsia"/>
          <w:sz w:val="24"/>
        </w:rPr>
        <w:t>4</w:t>
      </w:r>
      <w:r>
        <w:rPr>
          <w:rFonts w:hint="eastAsia"/>
          <w:sz w:val="24"/>
        </w:rPr>
        <w:t>）构造成因：本地区的地质构造形成于燕山期，喜马拉雅运动的产生与致本区地质构造演化密切相关。</w:t>
      </w:r>
    </w:p>
    <w:p w14:paraId="3B668309" w14:textId="77777777" w:rsidR="008724BF" w:rsidRDefault="008A7C78">
      <w:pPr>
        <w:spacing w:line="400" w:lineRule="exact"/>
        <w:ind w:firstLineChars="200" w:firstLine="480"/>
        <w:rPr>
          <w:sz w:val="24"/>
        </w:rPr>
      </w:pPr>
      <w:r>
        <w:rPr>
          <w:rFonts w:hint="eastAsia"/>
          <w:sz w:val="24"/>
        </w:rPr>
        <w:t>在本区域内，南北向和东西向的构造线占据了主导地位，这些构造线起源于燕山期。西部的</w:t>
      </w:r>
      <w:r>
        <w:rPr>
          <w:rFonts w:hint="eastAsia"/>
          <w:sz w:val="24"/>
        </w:rPr>
        <w:t>F1</w:t>
      </w:r>
      <w:r>
        <w:rPr>
          <w:rFonts w:hint="eastAsia"/>
          <w:sz w:val="24"/>
        </w:rPr>
        <w:t>、</w:t>
      </w:r>
      <w:r>
        <w:rPr>
          <w:rFonts w:hint="eastAsia"/>
          <w:sz w:val="24"/>
        </w:rPr>
        <w:t>F15</w:t>
      </w:r>
      <w:r>
        <w:rPr>
          <w:rFonts w:hint="eastAsia"/>
          <w:sz w:val="24"/>
        </w:rPr>
        <w:t>、</w:t>
      </w:r>
      <w:r>
        <w:rPr>
          <w:rFonts w:hint="eastAsia"/>
          <w:sz w:val="24"/>
        </w:rPr>
        <w:t>F27</w:t>
      </w:r>
      <w:r>
        <w:rPr>
          <w:rFonts w:hint="eastAsia"/>
          <w:sz w:val="24"/>
        </w:rPr>
        <w:t>、</w:t>
      </w:r>
      <w:r>
        <w:rPr>
          <w:rFonts w:hint="eastAsia"/>
          <w:sz w:val="24"/>
        </w:rPr>
        <w:t>F26</w:t>
      </w:r>
      <w:r>
        <w:rPr>
          <w:rFonts w:hint="eastAsia"/>
          <w:sz w:val="24"/>
        </w:rPr>
        <w:t>等断层以及东西部的</w:t>
      </w:r>
      <w:r>
        <w:rPr>
          <w:rFonts w:hint="eastAsia"/>
          <w:sz w:val="24"/>
        </w:rPr>
        <w:t>F2-1</w:t>
      </w:r>
      <w:r>
        <w:rPr>
          <w:rFonts w:hint="eastAsia"/>
          <w:sz w:val="24"/>
        </w:rPr>
        <w:t>、</w:t>
      </w:r>
      <w:r>
        <w:rPr>
          <w:rFonts w:hint="eastAsia"/>
          <w:sz w:val="24"/>
        </w:rPr>
        <w:t>F2</w:t>
      </w:r>
      <w:r>
        <w:rPr>
          <w:rFonts w:hint="eastAsia"/>
          <w:sz w:val="24"/>
        </w:rPr>
        <w:t>断层，分割构成了并且部和东西部的边界。</w:t>
      </w:r>
    </w:p>
    <w:p w14:paraId="0AC9F619" w14:textId="77777777" w:rsidR="008724BF" w:rsidRDefault="008A7C78">
      <w:pPr>
        <w:spacing w:line="400" w:lineRule="exact"/>
        <w:ind w:firstLineChars="200" w:firstLine="480"/>
        <w:rPr>
          <w:sz w:val="24"/>
        </w:rPr>
      </w:pPr>
      <w:r>
        <w:rPr>
          <w:rFonts w:hint="eastAsia"/>
          <w:sz w:val="24"/>
        </w:rPr>
        <w:t>邢台矿区的地质构造特征显著，其地层完全为第四系的松散沉积物所覆盖，形</w:t>
      </w:r>
      <w:r>
        <w:rPr>
          <w:rFonts w:hint="eastAsia"/>
          <w:sz w:val="24"/>
        </w:rPr>
        <w:lastRenderedPageBreak/>
        <w:t>成了典型的沉积覆盖地貌。本区域属于石炭二叠系煤田，根据已知的钻孔数据，该地区的地层年代由老至新分别是奥陶系、石炭系、二叠系以及第四系。</w:t>
      </w:r>
    </w:p>
    <w:p w14:paraId="00F2C76C" w14:textId="77777777" w:rsidR="008724BF" w:rsidRDefault="008A7C78">
      <w:pPr>
        <w:spacing w:line="400" w:lineRule="exact"/>
        <w:ind w:firstLineChars="200" w:firstLine="480"/>
        <w:rPr>
          <w:sz w:val="24"/>
        </w:rPr>
      </w:pPr>
      <w:r>
        <w:rPr>
          <w:rFonts w:hint="eastAsia"/>
          <w:sz w:val="24"/>
        </w:rPr>
        <w:t>邢台矿钻孔揭露的地层主要是中奥陶统以上地层。分述如下：</w:t>
      </w:r>
    </w:p>
    <w:p w14:paraId="7CD91F65"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GB3</w:instrText>
      </w:r>
      <w:r>
        <w:rPr>
          <w:sz w:val="24"/>
        </w:rPr>
        <w:instrText xml:space="preserve"> </w:instrText>
      </w:r>
      <w:r>
        <w:rPr>
          <w:sz w:val="24"/>
        </w:rPr>
        <w:fldChar w:fldCharType="separate"/>
      </w:r>
      <w:r>
        <w:rPr>
          <w:rFonts w:hint="eastAsia"/>
          <w:sz w:val="24"/>
        </w:rPr>
        <w:t>①</w:t>
      </w:r>
      <w:r>
        <w:rPr>
          <w:sz w:val="24"/>
        </w:rPr>
        <w:fldChar w:fldCharType="end"/>
      </w:r>
      <w:r>
        <w:rPr>
          <w:rFonts w:hint="eastAsia"/>
          <w:sz w:val="24"/>
        </w:rPr>
        <w:t>奥陶系</w:t>
      </w:r>
      <w:r>
        <w:rPr>
          <w:rFonts w:hint="eastAsia"/>
          <w:sz w:val="24"/>
        </w:rPr>
        <w:t xml:space="preserve"> (O)</w:t>
      </w:r>
    </w:p>
    <w:p w14:paraId="3096697E" w14:textId="77777777" w:rsidR="008724BF" w:rsidRDefault="008A7C78">
      <w:pPr>
        <w:spacing w:line="400" w:lineRule="exact"/>
        <w:ind w:firstLineChars="200" w:firstLine="480"/>
        <w:rPr>
          <w:sz w:val="24"/>
        </w:rPr>
      </w:pPr>
      <w:r>
        <w:rPr>
          <w:rFonts w:hint="eastAsia"/>
          <w:sz w:val="24"/>
        </w:rPr>
        <w:t>该区域主要岩石类型为黄灰色、深灰色和灰色厚层状的石灰岩，某些地层中包含白云质石灰岩，特征为鲕粒状。根据勘测资料显示，本区地层的厚度在</w:t>
      </w:r>
      <w:r>
        <w:rPr>
          <w:rFonts w:hint="eastAsia"/>
          <w:sz w:val="24"/>
        </w:rPr>
        <w:t>590</w:t>
      </w:r>
      <w:r>
        <w:rPr>
          <w:rFonts w:hint="eastAsia"/>
          <w:sz w:val="24"/>
        </w:rPr>
        <w:t>米至</w:t>
      </w:r>
      <w:r>
        <w:rPr>
          <w:rFonts w:hint="eastAsia"/>
          <w:sz w:val="24"/>
        </w:rPr>
        <w:t>810</w:t>
      </w:r>
      <w:r>
        <w:rPr>
          <w:rFonts w:hint="eastAsia"/>
          <w:sz w:val="24"/>
        </w:rPr>
        <w:t>米之间，本矿区通过对已揭露地层的深入研究，发现其揭露的岩层厚度在</w:t>
      </w:r>
      <w:r>
        <w:rPr>
          <w:rFonts w:hint="eastAsia"/>
          <w:sz w:val="24"/>
        </w:rPr>
        <w:t>0.15</w:t>
      </w:r>
      <w:r>
        <w:rPr>
          <w:rFonts w:hint="eastAsia"/>
          <w:sz w:val="24"/>
        </w:rPr>
        <w:t>米至</w:t>
      </w:r>
      <w:r>
        <w:rPr>
          <w:rFonts w:hint="eastAsia"/>
          <w:sz w:val="24"/>
        </w:rPr>
        <w:t>235</w:t>
      </w:r>
      <w:r>
        <w:rPr>
          <w:rFonts w:hint="eastAsia"/>
          <w:sz w:val="24"/>
        </w:rPr>
        <w:t>米之间。</w:t>
      </w:r>
    </w:p>
    <w:p w14:paraId="1559D91F"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GB3</w:instrText>
      </w:r>
      <w:r>
        <w:rPr>
          <w:sz w:val="24"/>
        </w:rPr>
        <w:instrText xml:space="preserve"> </w:instrText>
      </w:r>
      <w:r>
        <w:rPr>
          <w:sz w:val="24"/>
        </w:rPr>
        <w:fldChar w:fldCharType="separate"/>
      </w:r>
      <w:r>
        <w:rPr>
          <w:rFonts w:hint="eastAsia"/>
          <w:sz w:val="24"/>
        </w:rPr>
        <w:t>②</w:t>
      </w:r>
      <w:r>
        <w:rPr>
          <w:sz w:val="24"/>
        </w:rPr>
        <w:fldChar w:fldCharType="end"/>
      </w:r>
      <w:r>
        <w:rPr>
          <w:rFonts w:hint="eastAsia"/>
          <w:sz w:val="24"/>
        </w:rPr>
        <w:t>石炭系中统本溪组</w:t>
      </w:r>
      <w:r>
        <w:rPr>
          <w:rFonts w:hint="eastAsia"/>
          <w:sz w:val="24"/>
        </w:rPr>
        <w:t xml:space="preserve"> (C2b)</w:t>
      </w:r>
    </w:p>
    <w:p w14:paraId="32EB45A4" w14:textId="77777777" w:rsidR="008724BF" w:rsidRDefault="008A7C78">
      <w:pPr>
        <w:spacing w:line="400" w:lineRule="exact"/>
        <w:ind w:firstLineChars="200" w:firstLine="480"/>
        <w:rPr>
          <w:sz w:val="24"/>
        </w:rPr>
      </w:pPr>
      <w:r>
        <w:rPr>
          <w:rFonts w:hint="eastAsia"/>
          <w:sz w:val="24"/>
        </w:rPr>
        <w:t>该组地层底部由黑褐色的铝土岩组成，其中包括菱铁矿颗粒和结核。地层的上部是由黑灰色的泥岩所构成，此组地层在沉积时水力条件稳定，所以形成水平层理。根据勘测资料显示，整个区域厚度在</w:t>
      </w:r>
      <w:r>
        <w:rPr>
          <w:rFonts w:hint="eastAsia"/>
          <w:sz w:val="24"/>
        </w:rPr>
        <w:t>19</w:t>
      </w:r>
      <w:r>
        <w:rPr>
          <w:rFonts w:hint="eastAsia"/>
          <w:sz w:val="24"/>
        </w:rPr>
        <w:t>米至</w:t>
      </w:r>
      <w:r>
        <w:rPr>
          <w:rFonts w:hint="eastAsia"/>
          <w:sz w:val="24"/>
        </w:rPr>
        <w:t>26</w:t>
      </w:r>
      <w:r>
        <w:rPr>
          <w:rFonts w:hint="eastAsia"/>
          <w:sz w:val="24"/>
        </w:rPr>
        <w:t>米之间，通过钻孔揭露的地层厚度大致在</w:t>
      </w:r>
      <w:r>
        <w:rPr>
          <w:rFonts w:hint="eastAsia"/>
          <w:sz w:val="24"/>
        </w:rPr>
        <w:t>1.60</w:t>
      </w:r>
      <w:r>
        <w:rPr>
          <w:rFonts w:hint="eastAsia"/>
          <w:sz w:val="24"/>
        </w:rPr>
        <w:t>米至</w:t>
      </w:r>
      <w:r>
        <w:rPr>
          <w:rFonts w:hint="eastAsia"/>
          <w:sz w:val="24"/>
        </w:rPr>
        <w:t>25.70</w:t>
      </w:r>
      <w:r>
        <w:rPr>
          <w:rFonts w:hint="eastAsia"/>
          <w:sz w:val="24"/>
        </w:rPr>
        <w:t>米之间。该组地层与下方地层形成平行不整合接触。</w:t>
      </w:r>
    </w:p>
    <w:p w14:paraId="06DB7415"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3 \* GB3</w:instrText>
      </w:r>
      <w:r>
        <w:rPr>
          <w:sz w:val="24"/>
        </w:rPr>
        <w:instrText xml:space="preserve"> </w:instrText>
      </w:r>
      <w:r>
        <w:rPr>
          <w:sz w:val="24"/>
        </w:rPr>
        <w:fldChar w:fldCharType="separate"/>
      </w:r>
      <w:r>
        <w:rPr>
          <w:rFonts w:hint="eastAsia"/>
          <w:sz w:val="24"/>
        </w:rPr>
        <w:t>③</w:t>
      </w:r>
      <w:r>
        <w:rPr>
          <w:sz w:val="24"/>
        </w:rPr>
        <w:fldChar w:fldCharType="end"/>
      </w:r>
      <w:r>
        <w:rPr>
          <w:rFonts w:hint="eastAsia"/>
          <w:sz w:val="24"/>
        </w:rPr>
        <w:t>石炭系上统太原组</w:t>
      </w:r>
      <w:r>
        <w:rPr>
          <w:rFonts w:hint="eastAsia"/>
          <w:sz w:val="24"/>
        </w:rPr>
        <w:t xml:space="preserve"> (C3t)</w:t>
      </w:r>
    </w:p>
    <w:p w14:paraId="2C00F264" w14:textId="77777777" w:rsidR="008724BF" w:rsidRDefault="008A7C78">
      <w:pPr>
        <w:spacing w:line="400" w:lineRule="exact"/>
        <w:ind w:firstLineChars="200" w:firstLine="480"/>
        <w:rPr>
          <w:sz w:val="24"/>
        </w:rPr>
      </w:pPr>
      <w:r>
        <w:rPr>
          <w:rFonts w:hint="eastAsia"/>
          <w:sz w:val="24"/>
        </w:rPr>
        <w:t>该组地层由深灰色和灰色的泥岩、粉砂岩、灰色的砂岩、灰白色砂岩以及四层灰色至深灰色的石灰岩组成。以</w:t>
      </w:r>
      <w:r>
        <w:rPr>
          <w:rFonts w:hint="eastAsia"/>
          <w:sz w:val="24"/>
        </w:rPr>
        <w:t>9#</w:t>
      </w:r>
      <w:r>
        <w:rPr>
          <w:rFonts w:hint="eastAsia"/>
          <w:sz w:val="24"/>
        </w:rPr>
        <w:t>煤为主，该层为本组主要的可采煤层。整个区域的这一地层厚度大约为</w:t>
      </w:r>
      <w:r>
        <w:rPr>
          <w:rFonts w:hint="eastAsia"/>
          <w:sz w:val="24"/>
        </w:rPr>
        <w:t>150</w:t>
      </w:r>
      <w:r>
        <w:rPr>
          <w:rFonts w:hint="eastAsia"/>
          <w:sz w:val="24"/>
        </w:rPr>
        <w:t>米，通过钻孔揭露的厚度在</w:t>
      </w:r>
      <w:r>
        <w:rPr>
          <w:rFonts w:hint="eastAsia"/>
          <w:sz w:val="24"/>
        </w:rPr>
        <w:t>117</w:t>
      </w:r>
      <w:r>
        <w:rPr>
          <w:rFonts w:hint="eastAsia"/>
          <w:sz w:val="24"/>
        </w:rPr>
        <w:t>米至</w:t>
      </w:r>
      <w:r>
        <w:rPr>
          <w:rFonts w:hint="eastAsia"/>
          <w:sz w:val="24"/>
        </w:rPr>
        <w:t>160</w:t>
      </w:r>
      <w:r>
        <w:rPr>
          <w:rFonts w:hint="eastAsia"/>
          <w:sz w:val="24"/>
        </w:rPr>
        <w:t>米之间。与下方地层呈现整合接触。</w:t>
      </w:r>
    </w:p>
    <w:p w14:paraId="3B5FB8FA"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4 \* GB3</w:instrText>
      </w:r>
      <w:r>
        <w:rPr>
          <w:sz w:val="24"/>
        </w:rPr>
        <w:instrText xml:space="preserve"> </w:instrText>
      </w:r>
      <w:r>
        <w:rPr>
          <w:sz w:val="24"/>
        </w:rPr>
        <w:fldChar w:fldCharType="separate"/>
      </w:r>
      <w:r>
        <w:rPr>
          <w:rFonts w:hint="eastAsia"/>
          <w:sz w:val="24"/>
        </w:rPr>
        <w:t>④</w:t>
      </w:r>
      <w:r>
        <w:rPr>
          <w:sz w:val="24"/>
        </w:rPr>
        <w:fldChar w:fldCharType="end"/>
      </w:r>
      <w:r>
        <w:rPr>
          <w:rFonts w:hint="eastAsia"/>
          <w:sz w:val="24"/>
        </w:rPr>
        <w:t>二叠系下统</w:t>
      </w:r>
      <w:r>
        <w:rPr>
          <w:rFonts w:hint="eastAsia"/>
          <w:sz w:val="24"/>
        </w:rPr>
        <w:t xml:space="preserve"> (P1)</w:t>
      </w:r>
    </w:p>
    <w:p w14:paraId="62480FB5"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sz w:val="24"/>
        </w:rPr>
        <w:t>a</w:t>
      </w:r>
      <w:r>
        <w:rPr>
          <w:sz w:val="24"/>
        </w:rPr>
        <w:fldChar w:fldCharType="end"/>
      </w:r>
      <w:r>
        <w:rPr>
          <w:rFonts w:hint="eastAsia"/>
          <w:sz w:val="24"/>
        </w:rPr>
        <w:t>．山西组</w:t>
      </w:r>
      <w:r>
        <w:rPr>
          <w:rFonts w:hint="eastAsia"/>
          <w:sz w:val="24"/>
        </w:rPr>
        <w:t xml:space="preserve"> (P1s)</w:t>
      </w:r>
    </w:p>
    <w:p w14:paraId="018F7823" w14:textId="77777777" w:rsidR="008724BF" w:rsidRDefault="008A7C78">
      <w:pPr>
        <w:spacing w:line="400" w:lineRule="exact"/>
        <w:ind w:firstLineChars="200" w:firstLine="480"/>
        <w:rPr>
          <w:sz w:val="24"/>
        </w:rPr>
      </w:pPr>
      <w:r>
        <w:rPr>
          <w:rFonts w:hint="eastAsia"/>
          <w:sz w:val="24"/>
        </w:rPr>
        <w:t>本组地层主要由黑灰色粉砂岩，以及黑灰色至灰色的砂岩构成，本组地层含有几层煤层，其中</w:t>
      </w:r>
      <w:r>
        <w:rPr>
          <w:rFonts w:hint="eastAsia"/>
          <w:sz w:val="24"/>
        </w:rPr>
        <w:t>2#</w:t>
      </w:r>
      <w:r>
        <w:rPr>
          <w:rFonts w:hint="eastAsia"/>
          <w:sz w:val="24"/>
        </w:rPr>
        <w:t>煤是本组的主要可采煤层。通过详细的钻孔数据分析及对已揭露地层的深入研究，本组揭露的地层厚度在</w:t>
      </w:r>
      <w:r>
        <w:rPr>
          <w:rFonts w:hint="eastAsia"/>
          <w:sz w:val="24"/>
        </w:rPr>
        <w:t>39</w:t>
      </w:r>
      <w:r>
        <w:rPr>
          <w:rFonts w:hint="eastAsia"/>
          <w:sz w:val="24"/>
        </w:rPr>
        <w:t>米至</w:t>
      </w:r>
      <w:r>
        <w:rPr>
          <w:rFonts w:hint="eastAsia"/>
          <w:sz w:val="24"/>
        </w:rPr>
        <w:t>85</w:t>
      </w:r>
      <w:r>
        <w:rPr>
          <w:rFonts w:hint="eastAsia"/>
          <w:sz w:val="24"/>
        </w:rPr>
        <w:t>米之间，平均厚度为</w:t>
      </w:r>
      <w:r>
        <w:rPr>
          <w:rFonts w:hint="eastAsia"/>
          <w:sz w:val="24"/>
        </w:rPr>
        <w:t>60</w:t>
      </w:r>
      <w:r>
        <w:rPr>
          <w:rFonts w:hint="eastAsia"/>
          <w:sz w:val="24"/>
        </w:rPr>
        <w:t>米左右。</w:t>
      </w:r>
    </w:p>
    <w:p w14:paraId="780080F9"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sz w:val="24"/>
        </w:rPr>
        <w:t>b</w:t>
      </w:r>
      <w:r>
        <w:rPr>
          <w:sz w:val="24"/>
        </w:rPr>
        <w:fldChar w:fldCharType="end"/>
      </w:r>
      <w:r>
        <w:rPr>
          <w:rFonts w:hint="eastAsia"/>
          <w:sz w:val="24"/>
        </w:rPr>
        <w:t>．下石盒子组</w:t>
      </w:r>
      <w:r>
        <w:rPr>
          <w:rFonts w:hint="eastAsia"/>
          <w:sz w:val="24"/>
        </w:rPr>
        <w:t xml:space="preserve"> (P1x)</w:t>
      </w:r>
    </w:p>
    <w:p w14:paraId="4660BB61" w14:textId="77777777" w:rsidR="008724BF" w:rsidRDefault="008A7C78">
      <w:pPr>
        <w:spacing w:line="400" w:lineRule="exact"/>
        <w:ind w:firstLineChars="200" w:firstLine="480"/>
        <w:rPr>
          <w:sz w:val="24"/>
        </w:rPr>
      </w:pPr>
      <w:r>
        <w:rPr>
          <w:rFonts w:hint="eastAsia"/>
          <w:sz w:val="24"/>
        </w:rPr>
        <w:t>本组地层主要由灰黄色的细粒砂岩以及灰黑色的泥岩组成，其中含有少量的铝土质泥岩。这些泥岩含有为斑状结构。通过勘探资料可知，整个区域该组地层厚度大约在</w:t>
      </w:r>
      <w:r>
        <w:rPr>
          <w:rFonts w:hint="eastAsia"/>
          <w:sz w:val="24"/>
        </w:rPr>
        <w:t>170</w:t>
      </w:r>
      <w:r>
        <w:rPr>
          <w:rFonts w:hint="eastAsia"/>
          <w:sz w:val="24"/>
        </w:rPr>
        <w:t>米至</w:t>
      </w:r>
      <w:r>
        <w:rPr>
          <w:rFonts w:hint="eastAsia"/>
          <w:sz w:val="24"/>
        </w:rPr>
        <w:t>210</w:t>
      </w:r>
      <w:r>
        <w:rPr>
          <w:rFonts w:hint="eastAsia"/>
          <w:sz w:val="24"/>
        </w:rPr>
        <w:t>米之间，通过详细的钻孔数据分析及对已揭露地层的深入研究，本组揭露的地层厚度在</w:t>
      </w:r>
      <w:r>
        <w:rPr>
          <w:rFonts w:hint="eastAsia"/>
          <w:sz w:val="24"/>
        </w:rPr>
        <w:t>40</w:t>
      </w:r>
      <w:r>
        <w:rPr>
          <w:rFonts w:hint="eastAsia"/>
          <w:sz w:val="24"/>
        </w:rPr>
        <w:t>米至</w:t>
      </w:r>
      <w:r>
        <w:rPr>
          <w:rFonts w:hint="eastAsia"/>
          <w:sz w:val="24"/>
        </w:rPr>
        <w:t>120</w:t>
      </w:r>
      <w:r>
        <w:rPr>
          <w:rFonts w:hint="eastAsia"/>
          <w:sz w:val="24"/>
        </w:rPr>
        <w:t>米之间。该组地层与下方地层呈现整合接触。</w:t>
      </w:r>
    </w:p>
    <w:p w14:paraId="08016543"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5 \* GB3</w:instrText>
      </w:r>
      <w:r>
        <w:rPr>
          <w:sz w:val="24"/>
        </w:rPr>
        <w:instrText xml:space="preserve"> </w:instrText>
      </w:r>
      <w:r>
        <w:rPr>
          <w:sz w:val="24"/>
        </w:rPr>
        <w:fldChar w:fldCharType="separate"/>
      </w:r>
      <w:r>
        <w:rPr>
          <w:rFonts w:hint="eastAsia"/>
          <w:sz w:val="24"/>
        </w:rPr>
        <w:t>⑤</w:t>
      </w:r>
      <w:r>
        <w:rPr>
          <w:sz w:val="24"/>
        </w:rPr>
        <w:fldChar w:fldCharType="end"/>
      </w:r>
      <w:r>
        <w:rPr>
          <w:rFonts w:hint="eastAsia"/>
          <w:sz w:val="24"/>
        </w:rPr>
        <w:t>二叠系上统</w:t>
      </w:r>
      <w:r>
        <w:rPr>
          <w:rFonts w:hint="eastAsia"/>
          <w:sz w:val="24"/>
        </w:rPr>
        <w:t xml:space="preserve"> (P2)</w:t>
      </w:r>
    </w:p>
    <w:p w14:paraId="389679D5"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1 \* alphabetic</w:instrText>
      </w:r>
      <w:r>
        <w:rPr>
          <w:sz w:val="24"/>
        </w:rPr>
        <w:instrText xml:space="preserve"> </w:instrText>
      </w:r>
      <w:r>
        <w:rPr>
          <w:sz w:val="24"/>
        </w:rPr>
        <w:fldChar w:fldCharType="separate"/>
      </w:r>
      <w:r>
        <w:rPr>
          <w:sz w:val="24"/>
        </w:rPr>
        <w:t>a</w:t>
      </w:r>
      <w:r>
        <w:rPr>
          <w:sz w:val="24"/>
        </w:rPr>
        <w:fldChar w:fldCharType="end"/>
      </w:r>
      <w:r>
        <w:rPr>
          <w:rFonts w:hint="eastAsia"/>
          <w:sz w:val="24"/>
        </w:rPr>
        <w:t>．上石盒子组</w:t>
      </w:r>
      <w:r>
        <w:rPr>
          <w:rFonts w:hint="eastAsia"/>
          <w:sz w:val="24"/>
        </w:rPr>
        <w:t xml:space="preserve"> (P2s)</w:t>
      </w:r>
    </w:p>
    <w:p w14:paraId="7FCCA695" w14:textId="77777777" w:rsidR="008724BF" w:rsidRDefault="008A7C78">
      <w:pPr>
        <w:spacing w:line="400" w:lineRule="exact"/>
        <w:ind w:firstLineChars="200" w:firstLine="480"/>
        <w:rPr>
          <w:sz w:val="24"/>
        </w:rPr>
      </w:pPr>
      <w:r>
        <w:rPr>
          <w:rFonts w:hint="eastAsia"/>
          <w:sz w:val="24"/>
        </w:rPr>
        <w:t>该组地层主要由灰色以及黄绿色的中粒砂岩以及黑灰色的泥岩构成。在底部，</w:t>
      </w:r>
      <w:r>
        <w:rPr>
          <w:rFonts w:hint="eastAsia"/>
          <w:sz w:val="24"/>
        </w:rPr>
        <w:lastRenderedPageBreak/>
        <w:t>地层以灰黄色粗粒砂岩为标志，与下石盒子组形成分界面。而在顶部，地层以黑紫色的细粒砂岩为界线，与石千峰组进行区分。</w:t>
      </w:r>
    </w:p>
    <w:p w14:paraId="691FA9E6"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2 \* alphabetic</w:instrText>
      </w:r>
      <w:r>
        <w:rPr>
          <w:sz w:val="24"/>
        </w:rPr>
        <w:instrText xml:space="preserve"> </w:instrText>
      </w:r>
      <w:r>
        <w:rPr>
          <w:sz w:val="24"/>
        </w:rPr>
        <w:fldChar w:fldCharType="separate"/>
      </w:r>
      <w:r>
        <w:rPr>
          <w:sz w:val="24"/>
        </w:rPr>
        <w:t>b</w:t>
      </w:r>
      <w:r>
        <w:rPr>
          <w:sz w:val="24"/>
        </w:rPr>
        <w:fldChar w:fldCharType="end"/>
      </w:r>
      <w:r>
        <w:rPr>
          <w:rFonts w:hint="eastAsia"/>
          <w:sz w:val="24"/>
        </w:rPr>
        <w:t>．二叠系上统石千峰组</w:t>
      </w:r>
      <w:r>
        <w:rPr>
          <w:rFonts w:hint="eastAsia"/>
          <w:sz w:val="24"/>
        </w:rPr>
        <w:t xml:space="preserve"> (P2sh)</w:t>
      </w:r>
    </w:p>
    <w:p w14:paraId="7EC5BB7C" w14:textId="77777777" w:rsidR="008724BF" w:rsidRDefault="008A7C78">
      <w:pPr>
        <w:spacing w:line="400" w:lineRule="exact"/>
        <w:ind w:firstLineChars="200" w:firstLine="480"/>
        <w:rPr>
          <w:sz w:val="24"/>
        </w:rPr>
      </w:pPr>
      <w:r>
        <w:rPr>
          <w:rFonts w:hint="eastAsia"/>
          <w:sz w:val="24"/>
        </w:rPr>
        <w:t>本组地层主要由暗紫色砂岩以及黑灰色泥岩所构成。通过勘探资料可知，整个区域的这组地层厚度大致为</w:t>
      </w:r>
      <w:r>
        <w:rPr>
          <w:rFonts w:hint="eastAsia"/>
          <w:sz w:val="24"/>
        </w:rPr>
        <w:t>245</w:t>
      </w:r>
      <w:r>
        <w:rPr>
          <w:rFonts w:hint="eastAsia"/>
          <w:sz w:val="24"/>
        </w:rPr>
        <w:t>米左右。</w:t>
      </w:r>
    </w:p>
    <w:p w14:paraId="02B68993" w14:textId="77777777" w:rsidR="008724BF" w:rsidRDefault="008A7C78">
      <w:pPr>
        <w:spacing w:line="400" w:lineRule="exact"/>
        <w:ind w:firstLineChars="200" w:firstLine="480"/>
        <w:rPr>
          <w:sz w:val="24"/>
        </w:rPr>
      </w:pPr>
      <w:r>
        <w:rPr>
          <w:sz w:val="24"/>
        </w:rPr>
        <w:fldChar w:fldCharType="begin"/>
      </w:r>
      <w:r>
        <w:rPr>
          <w:sz w:val="24"/>
        </w:rPr>
        <w:instrText xml:space="preserve"> </w:instrText>
      </w:r>
      <w:r>
        <w:rPr>
          <w:rFonts w:hint="eastAsia"/>
          <w:sz w:val="24"/>
        </w:rPr>
        <w:instrText>= 6 \* GB3</w:instrText>
      </w:r>
      <w:r>
        <w:rPr>
          <w:sz w:val="24"/>
        </w:rPr>
        <w:instrText xml:space="preserve"> </w:instrText>
      </w:r>
      <w:r>
        <w:rPr>
          <w:sz w:val="24"/>
        </w:rPr>
        <w:fldChar w:fldCharType="separate"/>
      </w:r>
      <w:r>
        <w:rPr>
          <w:rFonts w:hint="eastAsia"/>
          <w:sz w:val="24"/>
        </w:rPr>
        <w:t>⑥</w:t>
      </w:r>
      <w:r>
        <w:rPr>
          <w:sz w:val="24"/>
        </w:rPr>
        <w:fldChar w:fldCharType="end"/>
      </w:r>
      <w:r>
        <w:rPr>
          <w:rFonts w:hint="eastAsia"/>
          <w:sz w:val="24"/>
        </w:rPr>
        <w:t>第四系</w:t>
      </w:r>
      <w:r>
        <w:rPr>
          <w:rFonts w:hint="eastAsia"/>
          <w:sz w:val="24"/>
        </w:rPr>
        <w:t xml:space="preserve"> (Q)</w:t>
      </w:r>
    </w:p>
    <w:p w14:paraId="2FC873BE" w14:textId="77777777" w:rsidR="008724BF" w:rsidRDefault="008A7C78">
      <w:pPr>
        <w:spacing w:line="400" w:lineRule="exact"/>
        <w:ind w:firstLineChars="200" w:firstLine="480"/>
        <w:rPr>
          <w:sz w:val="24"/>
        </w:rPr>
      </w:pPr>
      <w:r>
        <w:rPr>
          <w:rFonts w:hint="eastAsia"/>
          <w:sz w:val="24"/>
        </w:rPr>
        <w:t>该区域主要由松散沉积物所构成，其中卵砾石层发育良好，展现出独特的地貌和沉积特征。这些沉积物对于研究该地区的地质历史、地貌演变以及沉积环境具有重要意义。整个区域的这一地层厚度在</w:t>
      </w:r>
      <w:r>
        <w:rPr>
          <w:rFonts w:hint="eastAsia"/>
          <w:sz w:val="24"/>
        </w:rPr>
        <w:t>110</w:t>
      </w:r>
      <w:r>
        <w:rPr>
          <w:rFonts w:hint="eastAsia"/>
          <w:sz w:val="24"/>
        </w:rPr>
        <w:t>米至</w:t>
      </w:r>
      <w:r>
        <w:rPr>
          <w:rFonts w:hint="eastAsia"/>
          <w:sz w:val="24"/>
        </w:rPr>
        <w:t>195</w:t>
      </w:r>
      <w:r>
        <w:rPr>
          <w:rFonts w:hint="eastAsia"/>
          <w:sz w:val="24"/>
        </w:rPr>
        <w:t>米之间，通过钻孔揭露的厚度则在</w:t>
      </w:r>
      <w:r>
        <w:rPr>
          <w:rFonts w:hint="eastAsia"/>
          <w:sz w:val="24"/>
        </w:rPr>
        <w:t>12.80</w:t>
      </w:r>
      <w:r>
        <w:rPr>
          <w:rFonts w:hint="eastAsia"/>
          <w:sz w:val="24"/>
        </w:rPr>
        <w:t>米至</w:t>
      </w:r>
      <w:r>
        <w:rPr>
          <w:rFonts w:hint="eastAsia"/>
          <w:sz w:val="24"/>
        </w:rPr>
        <w:t>288.50</w:t>
      </w:r>
      <w:r>
        <w:rPr>
          <w:rFonts w:hint="eastAsia"/>
          <w:sz w:val="24"/>
        </w:rPr>
        <w:t>米之间，平均厚度为</w:t>
      </w:r>
      <w:r>
        <w:rPr>
          <w:rFonts w:hint="eastAsia"/>
          <w:sz w:val="24"/>
        </w:rPr>
        <w:t>189.74</w:t>
      </w:r>
      <w:r>
        <w:rPr>
          <w:rFonts w:hint="eastAsia"/>
          <w:sz w:val="24"/>
        </w:rPr>
        <w:t>米。与下方的各个地层呈现不整合接触。</w:t>
      </w:r>
    </w:p>
    <w:p w14:paraId="6F4203D9" w14:textId="77777777" w:rsidR="008724BF" w:rsidRDefault="008A7C78">
      <w:pPr>
        <w:keepNext/>
        <w:keepLines/>
        <w:snapToGrid w:val="0"/>
        <w:spacing w:before="240" w:after="120" w:line="360" w:lineRule="auto"/>
        <w:outlineLvl w:val="1"/>
        <w:rPr>
          <w:rFonts w:eastAsia="黑体"/>
          <w:sz w:val="28"/>
          <w:szCs w:val="32"/>
        </w:rPr>
      </w:pPr>
      <w:bookmarkStart w:id="248" w:name="_Toc191816715"/>
      <w:r>
        <w:rPr>
          <w:rFonts w:eastAsia="黑体" w:hint="eastAsia"/>
          <w:sz w:val="28"/>
          <w:szCs w:val="32"/>
        </w:rPr>
        <w:t>5</w:t>
      </w:r>
      <w:r>
        <w:rPr>
          <w:rFonts w:eastAsia="黑体"/>
          <w:sz w:val="28"/>
          <w:szCs w:val="32"/>
        </w:rPr>
        <w:t>.</w:t>
      </w:r>
      <w:r>
        <w:rPr>
          <w:rFonts w:eastAsia="黑体" w:hint="eastAsia"/>
          <w:sz w:val="28"/>
          <w:szCs w:val="32"/>
        </w:rPr>
        <w:t>2</w:t>
      </w:r>
      <w:r>
        <w:rPr>
          <w:rFonts w:eastAsia="黑体" w:hint="eastAsia"/>
          <w:sz w:val="28"/>
          <w:szCs w:val="32"/>
        </w:rPr>
        <w:t>三维地质模型</w:t>
      </w:r>
      <w:bookmarkEnd w:id="248"/>
    </w:p>
    <w:p w14:paraId="0F2A64FD" w14:textId="2633A00B" w:rsidR="008724BF" w:rsidRDefault="008A7C78">
      <w:pPr>
        <w:spacing w:line="400" w:lineRule="exact"/>
        <w:ind w:firstLineChars="200" w:firstLine="480"/>
        <w:rPr>
          <w:sz w:val="24"/>
        </w:rPr>
      </w:pPr>
      <w:r w:rsidRPr="00687D3B">
        <w:rPr>
          <w:sz w:val="24"/>
          <w:highlight w:val="yellow"/>
          <w:rPrChange w:id="249" w:author="h" w:date="2025-03-03T12:22:00Z">
            <w:rPr>
              <w:sz w:val="24"/>
            </w:rPr>
          </w:rPrChange>
        </w:rPr>
        <w:t>在三维地质建模过程中，我们首先通过程序处理和剖分技术生成网格数据，然后使用</w:t>
      </w:r>
      <w:r w:rsidRPr="00687D3B">
        <w:rPr>
          <w:sz w:val="24"/>
          <w:highlight w:val="yellow"/>
          <w:rPrChange w:id="250" w:author="h" w:date="2025-03-03T12:22:00Z">
            <w:rPr>
              <w:sz w:val="24"/>
            </w:rPr>
          </w:rPrChange>
        </w:rPr>
        <w:t xml:space="preserve"> MeshLab </w:t>
      </w:r>
      <w:r w:rsidRPr="00687D3B">
        <w:rPr>
          <w:sz w:val="24"/>
          <w:highlight w:val="yellow"/>
          <w:rPrChange w:id="251" w:author="h" w:date="2025-03-03T12:22:00Z">
            <w:rPr>
              <w:sz w:val="24"/>
            </w:rPr>
          </w:rPrChange>
        </w:rPr>
        <w:t>进行</w:t>
      </w:r>
      <w:r w:rsidRPr="00687D3B">
        <w:rPr>
          <w:rFonts w:hint="eastAsia"/>
          <w:sz w:val="24"/>
          <w:highlight w:val="yellow"/>
          <w:rPrChange w:id="252" w:author="h" w:date="2025-03-03T12:22:00Z">
            <w:rPr>
              <w:rFonts w:hint="eastAsia"/>
              <w:sz w:val="24"/>
            </w:rPr>
          </w:rPrChange>
        </w:rPr>
        <w:t>初步验证模型网格，</w:t>
      </w:r>
      <w:r w:rsidRPr="00687D3B">
        <w:rPr>
          <w:sz w:val="24"/>
          <w:highlight w:val="yellow"/>
          <w:rPrChange w:id="253" w:author="h" w:date="2025-03-03T12:22:00Z">
            <w:rPr>
              <w:sz w:val="24"/>
            </w:rPr>
          </w:rPrChange>
        </w:rPr>
        <w:t>MeshLab</w:t>
      </w:r>
      <w:r w:rsidRPr="00687D3B">
        <w:rPr>
          <w:sz w:val="24"/>
          <w:highlight w:val="yellow"/>
          <w:rPrChange w:id="254" w:author="h" w:date="2025-03-03T12:22:00Z">
            <w:rPr>
              <w:sz w:val="24"/>
            </w:rPr>
          </w:rPrChange>
        </w:rPr>
        <w:t>也被广泛应用于地质模型的网格和纹理可视化等方面</w:t>
      </w:r>
      <w:r w:rsidRPr="00687D3B">
        <w:rPr>
          <w:sz w:val="24"/>
          <w:highlight w:val="green"/>
          <w:rPrChange w:id="255" w:author="h" w:date="2025-03-03T12:22:00Z">
            <w:rPr>
              <w:sz w:val="24"/>
            </w:rPr>
          </w:rPrChange>
        </w:rPr>
        <w:fldChar w:fldCharType="begin"/>
      </w:r>
      <w:r w:rsidRPr="00687D3B">
        <w:rPr>
          <w:sz w:val="24"/>
          <w:highlight w:val="green"/>
          <w:rPrChange w:id="256" w:author="h" w:date="2025-03-03T12:22:00Z">
            <w:rPr>
              <w:sz w:val="24"/>
            </w:rPr>
          </w:rPrChange>
        </w:rPr>
        <w:instrText xml:space="preserve"> ADDIN ZOTERO_ITEM CSL_CITATION {"citationID":"erGp3Hke","properties":{"formattedCitation":"\\super [81-83]\\nosupersub{}","plainCitation":"[81-83]","noteIndex":0},"citationItems":[{"id":149,"uris":["http://zotero.org/users/local/8clMLtyf/items/Q4A2CL74"],"itemData":{"id":149,"type":"paper-conference","abstract":"In this paper, we present design principles for cutaway visualizations that emphasize shape and depth communication of the focus features and their relation to the context. First, to eliminate cutaway-flatness we argue that the cutaway axis should have an angular offset from the view direction. Second, we recommend creating a box-shaped cutaway. Such a simple cutaway shape allows for easier context extrapolation in the cutaway volume. Third, to improve the relationship between the focus features and the context, we propose to selectively align the cutaway shape to familiar structures in the context. Fourth, we emphasize that the illumination model should effectively communicate the shape and spatial ordering inside the cutaway, through shadowing as well as contouring and other stylized shading models. Finally, we recommend relaxing the view-dependency constraint of the cutaway to improve the depth perception through the motion parallax. We have identified these design principles while developing interactive cutaway visualizations of 3D geological models, inspired by geological illustrations and discussions with the domain illustrators and experts.","collection-title":"SCCG '12","container-title":"Proceedings of the 28th Spring Conference on Computer Graphics","DOI":"10.1145/2448531.2448537","event-place":"New York, NY, USA","ISBN":"978-1-4503-1977-5","page":"47–54","publisher":"Association for Computing Machinery","publisher-place":"New York, NY, USA","source":"ACM Digital Library","title":"Design principles for cutaway visualization of geological models","URL":"https://doi.org/10.1145/2448531.2448537","author":[{"family":"Lidal","given":"Endre M."},{"family":"Hauser","given":"Helwig"},{"family":"Viola","given":"Ivan"}],"accessed":{"date-parts":[["2025",2,25]]},"issued":{"date-parts":[["2012",5,2]]}}},{"id":148,"uris":["http://zotero.org/users/local/8clMLtyf/items/BZJDDSJC"],"itemData":{"id":148,"type":"webpage","title":"Remote Sensing and Geovisualization of Rock Slopes and Landslides","URL":"https://www.mdpi.com/2072-4292/15/15/3702","accessed":{"date-parts":[["2025",2,25]]}}},{"id":147,"uris":["http://zotero.org/users/local/8clMLtyf/items/3H96LE5G"],"itemData":{"id":147,"type":"article-journal","abstract":"Multiview three-dimensional (3D) reconstruction is a technology that allows the creation of 3D models of a given scenario from a series of overlapping pictures taken using consumer-grade digital cameras. This type of 3D reconstruction is facilitated by freely available software, which does not require expert-level skills. This technology provides a 3D working environment, which integrates sample/field data visualization and measurement tools. In this study, we test the potential of this method for 3D reconstruction of decimeter-scale objects of geological interest. We generated 3D models of three different outcrops exposed in a marble quarry and two solids: a volcanic bomb and a stalagmite. Comparison of the models obtained in this study using the presented method with those obtained using a precise laser scanner shows that multiview 3D reconstruction yields models that present a root mean square error/average linear dimensions between 0.11 and 0.68%. Thus this technology turns out to be an extremely promising tool, which can be fruitfully applied in geosciences.","container-title":"Computers &amp; Geosciences","DOI":"10.1016/j.cageo.2011.09.012","ISSN":"0098-3004","journalAbbreviation":"Computers &amp; Geosciences","page":"168-176","source":"ScienceDirect","title":"Multiview 3D reconstruction in geosciences","volume":"44","author":[{"family":"Favalli","given":"M."},{"family":"Fornaciai","given":"A."},{"family":"Isola","given":"I."},{"family":"Tarquini","given":"S."},{"family":"Nannipieri","given":"L."}],"issued":{"date-parts":[["2012",7,1]]}}}],"schema":"https://github.com/citation-style-language/schema/raw/master/csl-citation.json"} </w:instrText>
      </w:r>
      <w:r w:rsidRPr="00687D3B">
        <w:rPr>
          <w:sz w:val="24"/>
          <w:highlight w:val="green"/>
          <w:rPrChange w:id="257" w:author="h" w:date="2025-03-03T12:22:00Z">
            <w:rPr>
              <w:sz w:val="24"/>
            </w:rPr>
          </w:rPrChange>
        </w:rPr>
        <w:fldChar w:fldCharType="separate"/>
      </w:r>
      <w:r w:rsidRPr="00687D3B">
        <w:rPr>
          <w:rFonts w:eastAsiaTheme="minorEastAsia"/>
          <w:kern w:val="0"/>
          <w:sz w:val="24"/>
          <w:highlight w:val="green"/>
          <w:vertAlign w:val="superscript"/>
          <w14:ligatures w14:val="standardContextual"/>
          <w:rPrChange w:id="258" w:author="h" w:date="2025-03-03T12:22:00Z">
            <w:rPr>
              <w:rFonts w:eastAsiaTheme="minorEastAsia"/>
              <w:kern w:val="0"/>
              <w:sz w:val="24"/>
              <w:vertAlign w:val="superscript"/>
              <w14:ligatures w14:val="standardContextual"/>
            </w:rPr>
          </w:rPrChange>
        </w:rPr>
        <w:t>[81-83]</w:t>
      </w:r>
      <w:r w:rsidRPr="00687D3B">
        <w:rPr>
          <w:sz w:val="24"/>
          <w:highlight w:val="green"/>
          <w:rPrChange w:id="259" w:author="h" w:date="2025-03-03T12:22:00Z">
            <w:rPr>
              <w:sz w:val="24"/>
            </w:rPr>
          </w:rPrChange>
        </w:rPr>
        <w:fldChar w:fldCharType="end"/>
      </w:r>
      <w:ins w:id="260" w:author="h" w:date="2025-03-03T12:22:00Z">
        <w:r w:rsidR="00687D3B">
          <w:rPr>
            <w:sz w:val="24"/>
            <w:highlight w:val="green"/>
          </w:rPr>
          <w:t>??????</w:t>
        </w:r>
      </w:ins>
      <w:r w:rsidRPr="00687D3B">
        <w:rPr>
          <w:rFonts w:hint="eastAsia"/>
          <w:sz w:val="24"/>
          <w:highlight w:val="yellow"/>
          <w:rPrChange w:id="261" w:author="h" w:date="2025-03-03T12:22:00Z">
            <w:rPr>
              <w:rFonts w:hint="eastAsia"/>
              <w:sz w:val="24"/>
            </w:rPr>
          </w:rPrChange>
        </w:rPr>
        <w:t>。</w:t>
      </w:r>
    </w:p>
    <w:p w14:paraId="4E98E3C4" w14:textId="77777777" w:rsidR="008724BF" w:rsidRDefault="008A7C78">
      <w:pPr>
        <w:spacing w:line="400" w:lineRule="exact"/>
        <w:ind w:firstLineChars="200" w:firstLine="480"/>
        <w:rPr>
          <w:sz w:val="24"/>
        </w:rPr>
      </w:pPr>
      <w:r>
        <w:rPr>
          <w:sz w:val="24"/>
        </w:rPr>
        <w:t>1</w:t>
      </w:r>
      <w:r>
        <w:rPr>
          <w:rFonts w:hint="eastAsia"/>
          <w:sz w:val="24"/>
        </w:rPr>
        <w:t>．</w:t>
      </w:r>
      <w:r>
        <w:rPr>
          <w:sz w:val="24"/>
        </w:rPr>
        <w:t>地层模型</w:t>
      </w:r>
    </w:p>
    <w:p w14:paraId="5A66C565" w14:textId="77777777" w:rsidR="008724BF" w:rsidRDefault="008A7C78">
      <w:pPr>
        <w:spacing w:line="400" w:lineRule="exact"/>
        <w:ind w:firstLineChars="200" w:firstLine="480"/>
        <w:rPr>
          <w:sz w:val="24"/>
        </w:rPr>
      </w:pPr>
      <w:r>
        <w:rPr>
          <w:sz w:val="24"/>
        </w:rPr>
        <w:t>地层模型通常表示地下不同岩层的空间分布。</w:t>
      </w:r>
      <w:r>
        <w:rPr>
          <w:rFonts w:hint="eastAsia"/>
          <w:sz w:val="24"/>
        </w:rPr>
        <w:t>依托于钻孔数据</w:t>
      </w:r>
      <w:r>
        <w:rPr>
          <w:sz w:val="24"/>
        </w:rPr>
        <w:t>通过剖分</w:t>
      </w:r>
      <w:r>
        <w:rPr>
          <w:rFonts w:hint="eastAsia"/>
          <w:sz w:val="24"/>
        </w:rPr>
        <w:t>网格化方法</w:t>
      </w:r>
      <w:r>
        <w:rPr>
          <w:sz w:val="24"/>
        </w:rPr>
        <w:t>，将</w:t>
      </w:r>
      <w:r>
        <w:rPr>
          <w:rFonts w:hint="eastAsia"/>
          <w:sz w:val="24"/>
        </w:rPr>
        <w:t>钻孔</w:t>
      </w:r>
      <w:r>
        <w:rPr>
          <w:sz w:val="24"/>
        </w:rPr>
        <w:t>数据转换为网格数据，这些数据包含了地层的几何形态以及相关的物理特性。以下是地层模型在</w:t>
      </w:r>
      <w:r>
        <w:rPr>
          <w:sz w:val="24"/>
        </w:rPr>
        <w:t xml:space="preserve"> MeshLab </w:t>
      </w:r>
      <w:r>
        <w:rPr>
          <w:sz w:val="24"/>
        </w:rPr>
        <w:t>中的展示过程：</w:t>
      </w:r>
    </w:p>
    <w:p w14:paraId="33AFA2D0" w14:textId="77777777" w:rsidR="008724BF" w:rsidRDefault="008A7C78">
      <w:pPr>
        <w:spacing w:line="400" w:lineRule="exact"/>
        <w:ind w:firstLineChars="200" w:firstLine="480"/>
        <w:jc w:val="left"/>
        <w:rPr>
          <w:sz w:val="24"/>
        </w:rPr>
      </w:pPr>
      <w:r>
        <w:rPr>
          <w:rFonts w:hint="eastAsia"/>
          <w:sz w:val="24"/>
        </w:rPr>
        <w:t>（</w:t>
      </w:r>
      <w:r>
        <w:rPr>
          <w:rFonts w:hint="eastAsia"/>
          <w:sz w:val="24"/>
        </w:rPr>
        <w:t>1</w:t>
      </w:r>
      <w:r>
        <w:rPr>
          <w:rFonts w:hint="eastAsia"/>
          <w:sz w:val="24"/>
        </w:rPr>
        <w:t>）</w:t>
      </w:r>
      <w:r>
        <w:rPr>
          <w:sz w:val="24"/>
        </w:rPr>
        <w:t>数据处理：</w:t>
      </w:r>
    </w:p>
    <w:p w14:paraId="7405C759" w14:textId="77777777" w:rsidR="008724BF" w:rsidRDefault="008A7C78">
      <w:pPr>
        <w:spacing w:line="400" w:lineRule="exact"/>
        <w:ind w:firstLineChars="250" w:firstLine="600"/>
        <w:jc w:val="left"/>
        <w:rPr>
          <w:sz w:val="24"/>
        </w:rPr>
      </w:pPr>
      <w:r>
        <w:rPr>
          <w:sz w:val="24"/>
        </w:rPr>
        <w:t>在程序中，通过对原始勘探数据进行剖分和处理，生成地层的网格数据。这些数据可以是点云数据、三角网格或体积网格，具体取决于模型的复杂度和需要表示的地质特征。</w:t>
      </w:r>
    </w:p>
    <w:p w14:paraId="1CBD8D9B" w14:textId="77777777" w:rsidR="008724BF" w:rsidRDefault="008A7C78">
      <w:pPr>
        <w:spacing w:line="400" w:lineRule="exact"/>
        <w:ind w:firstLineChars="200" w:firstLine="480"/>
        <w:jc w:val="left"/>
        <w:rPr>
          <w:sz w:val="24"/>
        </w:rPr>
      </w:pPr>
      <w:r>
        <w:rPr>
          <w:rFonts w:hint="eastAsia"/>
          <w:sz w:val="24"/>
        </w:rPr>
        <w:t>（</w:t>
      </w:r>
      <w:r>
        <w:rPr>
          <w:rFonts w:hint="eastAsia"/>
          <w:sz w:val="24"/>
        </w:rPr>
        <w:t>2</w:t>
      </w:r>
      <w:r>
        <w:rPr>
          <w:rFonts w:hint="eastAsia"/>
          <w:sz w:val="24"/>
        </w:rPr>
        <w:t>）</w:t>
      </w:r>
      <w:r>
        <w:rPr>
          <w:sz w:val="24"/>
        </w:rPr>
        <w:t>可视化与展示：</w:t>
      </w:r>
    </w:p>
    <w:p w14:paraId="2EEE38EB" w14:textId="77777777" w:rsidR="008724BF" w:rsidRDefault="008A7C78">
      <w:pPr>
        <w:snapToGrid w:val="0"/>
        <w:spacing w:after="120" w:line="300" w:lineRule="auto"/>
        <w:ind w:firstLineChars="200" w:firstLine="480"/>
        <w:jc w:val="left"/>
        <w:rPr>
          <w:rFonts w:ascii="Cambria Math" w:hAnsi="Cambria Math"/>
          <w:sz w:val="24"/>
        </w:rPr>
      </w:pPr>
      <w:r>
        <w:rPr>
          <w:rFonts w:ascii="Cambria Math" w:hAnsi="Cambria Math"/>
          <w:sz w:val="24"/>
        </w:rPr>
        <w:t>将处理好的网格数据导入到</w:t>
      </w:r>
      <w:r>
        <w:rPr>
          <w:rFonts w:ascii="Cambria Math" w:hAnsi="Cambria Math"/>
          <w:sz w:val="24"/>
        </w:rPr>
        <w:t xml:space="preserve"> MeshLab </w:t>
      </w:r>
      <w:r>
        <w:rPr>
          <w:rFonts w:ascii="Cambria Math" w:hAnsi="Cambria Math"/>
          <w:sz w:val="24"/>
        </w:rPr>
        <w:t>中后，</w:t>
      </w:r>
      <w:r>
        <w:rPr>
          <w:rFonts w:ascii="Cambria Math" w:hAnsi="Cambria Math"/>
          <w:sz w:val="24"/>
        </w:rPr>
        <w:t xml:space="preserve">MeshLab </w:t>
      </w:r>
      <w:r>
        <w:rPr>
          <w:rFonts w:ascii="Cambria Math" w:hAnsi="Cambria Math"/>
          <w:sz w:val="24"/>
        </w:rPr>
        <w:t>提供了多种渲染技术来展示这些地层模型。例如，可以通过不同的着色方案来区分不同的地层，或者使用光照效果来强调地层的细节。</w:t>
      </w:r>
    </w:p>
    <w:p w14:paraId="1B24D76F" w14:textId="77777777" w:rsidR="008724BF" w:rsidRDefault="008724BF">
      <w:pPr>
        <w:snapToGrid w:val="0"/>
        <w:spacing w:after="120" w:line="300" w:lineRule="auto"/>
        <w:ind w:firstLineChars="200" w:firstLine="480"/>
        <w:jc w:val="center"/>
        <w:rPr>
          <w:rFonts w:ascii="Cambria Math" w:hAnsi="Cambria Math"/>
          <w:sz w:val="24"/>
        </w:rPr>
      </w:pPr>
    </w:p>
    <w:p w14:paraId="50EFD698" w14:textId="77777777" w:rsidR="008724BF" w:rsidRDefault="008A7C78">
      <w:pPr>
        <w:snapToGrid w:val="0"/>
        <w:spacing w:after="120" w:line="300" w:lineRule="auto"/>
        <w:ind w:firstLineChars="200" w:firstLine="420"/>
        <w:jc w:val="center"/>
        <w:rPr>
          <w:rFonts w:ascii="Cambria Math" w:hAnsi="Cambria Math"/>
          <w:sz w:val="24"/>
        </w:rPr>
      </w:pPr>
      <w:r>
        <w:rPr>
          <w:noProof/>
          <w14:ligatures w14:val="standardContextual"/>
        </w:rPr>
        <w:lastRenderedPageBreak/>
        <w:drawing>
          <wp:inline distT="0" distB="0" distL="0" distR="0" wp14:anchorId="75509A2F" wp14:editId="3037F39D">
            <wp:extent cx="5400040" cy="2293620"/>
            <wp:effectExtent l="0" t="0" r="0" b="0"/>
            <wp:docPr id="398562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62081" name="图片 1"/>
                    <pic:cNvPicPr>
                      <a:picLocks noChangeAspect="1"/>
                    </pic:cNvPicPr>
                  </pic:nvPicPr>
                  <pic:blipFill>
                    <a:blip r:embed="rId68"/>
                    <a:stretch>
                      <a:fillRect/>
                    </a:stretch>
                  </pic:blipFill>
                  <pic:spPr>
                    <a:xfrm>
                      <a:off x="0" y="0"/>
                      <a:ext cx="5400040" cy="2293620"/>
                    </a:xfrm>
                    <a:prstGeom prst="rect">
                      <a:avLst/>
                    </a:prstGeom>
                  </pic:spPr>
                </pic:pic>
              </a:graphicData>
            </a:graphic>
          </wp:inline>
        </w:drawing>
      </w:r>
    </w:p>
    <w:p w14:paraId="2C2B1FD5"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图</w:t>
      </w:r>
      <w:r>
        <w:rPr>
          <w:rFonts w:ascii="Cambria Math" w:hAnsi="Cambria Math"/>
          <w:sz w:val="24"/>
        </w:rPr>
        <w:t xml:space="preserve"> 5.1 </w:t>
      </w:r>
      <w:r>
        <w:rPr>
          <w:rFonts w:ascii="Cambria Math" w:hAnsi="Cambria Math"/>
          <w:sz w:val="24"/>
        </w:rPr>
        <w:t>地层模型展示</w:t>
      </w:r>
    </w:p>
    <w:p w14:paraId="1DD915EE"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Fig.5.1</w:t>
      </w:r>
      <w:r>
        <w:t xml:space="preserve"> </w:t>
      </w:r>
      <w:r>
        <w:rPr>
          <w:rFonts w:ascii="Cambria Math" w:hAnsi="Cambria Math"/>
          <w:sz w:val="24"/>
        </w:rPr>
        <w:t>Stratigraphic model display</w:t>
      </w:r>
    </w:p>
    <w:p w14:paraId="3EFDE329"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以下表</w:t>
      </w:r>
      <w:r>
        <w:rPr>
          <w:rFonts w:ascii="Cambria Math" w:hAnsi="Cambria Math" w:hint="eastAsia"/>
          <w:sz w:val="24"/>
        </w:rPr>
        <w:t>5.1</w:t>
      </w:r>
      <w:r>
        <w:rPr>
          <w:rFonts w:ascii="Cambria Math" w:hAnsi="Cambria Math" w:hint="eastAsia"/>
          <w:sz w:val="24"/>
        </w:rPr>
        <w:t>和</w:t>
      </w:r>
      <w:r>
        <w:rPr>
          <w:rFonts w:ascii="Cambria Math" w:hAnsi="Cambria Math" w:hint="eastAsia"/>
          <w:sz w:val="24"/>
        </w:rPr>
        <w:t>5.2</w:t>
      </w:r>
      <w:r>
        <w:rPr>
          <w:rFonts w:ascii="Cambria Math" w:hAnsi="Cambria Math" w:hint="eastAsia"/>
          <w:sz w:val="24"/>
        </w:rPr>
        <w:t>是某地层经可视化坐标转换后的部分网格拓扑结构数据。</w:t>
      </w:r>
    </w:p>
    <w:p w14:paraId="53CB941F"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1</w:t>
      </w:r>
      <w:r>
        <w:rPr>
          <w:szCs w:val="21"/>
        </w:rPr>
        <w:t xml:space="preserve"> </w:t>
      </w:r>
      <w:r>
        <w:rPr>
          <w:rFonts w:hint="eastAsia"/>
          <w:szCs w:val="21"/>
        </w:rPr>
        <w:t>地层模型网格点数据示例</w:t>
      </w:r>
    </w:p>
    <w:p w14:paraId="5925192B" w14:textId="77777777" w:rsidR="008724BF" w:rsidRDefault="008A7C78">
      <w:pPr>
        <w:pStyle w:val="affb"/>
      </w:pPr>
      <w:r>
        <w:rPr>
          <w:sz w:val="21"/>
          <w:szCs w:val="21"/>
        </w:rPr>
        <w:t xml:space="preserve">Table </w:t>
      </w:r>
      <w:r>
        <w:rPr>
          <w:rFonts w:hint="eastAsia"/>
          <w:sz w:val="21"/>
          <w:szCs w:val="21"/>
        </w:rPr>
        <w:t>5</w:t>
      </w:r>
      <w:r>
        <w:rPr>
          <w:sz w:val="21"/>
          <w:szCs w:val="21"/>
        </w:rPr>
        <w:t>.</w:t>
      </w:r>
      <w:r>
        <w:rPr>
          <w:rFonts w:hint="eastAsia"/>
          <w:sz w:val="21"/>
          <w:szCs w:val="21"/>
        </w:rPr>
        <w:t>1</w:t>
      </w:r>
      <w:r>
        <w:rPr>
          <w:sz w:val="21"/>
          <w:szCs w:val="21"/>
        </w:rPr>
        <w:t xml:space="preserve"> Example of Grid Point Data for Stratigraphic Model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8724BF" w14:paraId="0FE0FB27" w14:textId="77777777">
        <w:trPr>
          <w:trHeight w:val="716"/>
        </w:trPr>
        <w:tc>
          <w:tcPr>
            <w:tcW w:w="1942" w:type="dxa"/>
            <w:tcBorders>
              <w:top w:val="single" w:sz="12" w:space="0" w:color="auto"/>
              <w:left w:val="nil"/>
              <w:right w:val="single" w:sz="4" w:space="0" w:color="FFFFFF"/>
            </w:tcBorders>
            <w:vAlign w:val="center"/>
          </w:tcPr>
          <w:p w14:paraId="7F436254" w14:textId="77777777" w:rsidR="008724BF" w:rsidRDefault="008A7C78">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724BF" w:rsidRDefault="008A7C78">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724BF" w14:paraId="62632319"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77777777" w:rsidR="008724BF" w:rsidRDefault="008A7C78">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77777777" w:rsidR="008724BF" w:rsidRDefault="008A7C78">
            <w:pPr>
              <w:spacing w:line="264" w:lineRule="auto"/>
              <w:ind w:firstLine="240"/>
              <w:jc w:val="center"/>
              <w:rPr>
                <w:szCs w:val="21"/>
              </w:rPr>
            </w:pPr>
            <w:r>
              <w:rPr>
                <w:szCs w:val="21"/>
              </w:rPr>
              <w:t>39.858</w:t>
            </w:r>
          </w:p>
        </w:tc>
        <w:tc>
          <w:tcPr>
            <w:tcW w:w="2197" w:type="dxa"/>
            <w:tcBorders>
              <w:top w:val="single" w:sz="8" w:space="0" w:color="auto"/>
              <w:left w:val="single" w:sz="4" w:space="0" w:color="FFFFFF"/>
              <w:bottom w:val="single" w:sz="4" w:space="0" w:color="FFFFFF"/>
              <w:right w:val="nil"/>
            </w:tcBorders>
          </w:tcPr>
          <w:p w14:paraId="5329A712" w14:textId="77777777" w:rsidR="008724BF" w:rsidRDefault="008A7C78">
            <w:pPr>
              <w:spacing w:line="264" w:lineRule="auto"/>
              <w:ind w:firstLine="240"/>
              <w:jc w:val="center"/>
              <w:rPr>
                <w:szCs w:val="21"/>
              </w:rPr>
            </w:pPr>
            <w:r>
              <w:rPr>
                <w:szCs w:val="21"/>
              </w:rPr>
              <w:t>60.176</w:t>
            </w:r>
          </w:p>
        </w:tc>
        <w:tc>
          <w:tcPr>
            <w:tcW w:w="1989" w:type="dxa"/>
            <w:tcBorders>
              <w:top w:val="single" w:sz="8" w:space="0" w:color="auto"/>
              <w:left w:val="single" w:sz="4" w:space="0" w:color="FFFFFF"/>
              <w:bottom w:val="single" w:sz="4" w:space="0" w:color="FFFFFF"/>
              <w:right w:val="nil"/>
            </w:tcBorders>
          </w:tcPr>
          <w:p w14:paraId="7FFB2FBB" w14:textId="77777777" w:rsidR="008724BF" w:rsidRDefault="008A7C78">
            <w:pPr>
              <w:spacing w:line="264" w:lineRule="auto"/>
              <w:ind w:firstLine="240"/>
              <w:jc w:val="center"/>
              <w:rPr>
                <w:szCs w:val="21"/>
              </w:rPr>
            </w:pPr>
            <w:r>
              <w:rPr>
                <w:szCs w:val="21"/>
              </w:rPr>
              <w:t>2.557</w:t>
            </w:r>
          </w:p>
        </w:tc>
      </w:tr>
      <w:tr w:rsidR="008724BF" w14:paraId="4F7D90D5"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77777777" w:rsidR="008724BF" w:rsidRDefault="008A7C78">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77777777" w:rsidR="008724BF" w:rsidRDefault="008A7C78">
            <w:pPr>
              <w:spacing w:line="264" w:lineRule="auto"/>
              <w:ind w:firstLine="240"/>
              <w:jc w:val="center"/>
              <w:rPr>
                <w:szCs w:val="21"/>
              </w:rPr>
            </w:pPr>
            <w:r>
              <w:rPr>
                <w:szCs w:val="21"/>
              </w:rPr>
              <w:t>38.988</w:t>
            </w:r>
          </w:p>
        </w:tc>
        <w:tc>
          <w:tcPr>
            <w:tcW w:w="2197" w:type="dxa"/>
            <w:tcBorders>
              <w:top w:val="single" w:sz="4" w:space="0" w:color="FFFFFF"/>
              <w:left w:val="single" w:sz="4" w:space="0" w:color="FFFFFF"/>
              <w:bottom w:val="single" w:sz="4" w:space="0" w:color="FFFFFF"/>
              <w:right w:val="nil"/>
            </w:tcBorders>
          </w:tcPr>
          <w:p w14:paraId="403EBC41" w14:textId="77777777" w:rsidR="008724BF" w:rsidRDefault="008A7C78">
            <w:pPr>
              <w:spacing w:line="264" w:lineRule="auto"/>
              <w:ind w:firstLine="240"/>
              <w:jc w:val="center"/>
              <w:rPr>
                <w:szCs w:val="21"/>
              </w:rPr>
            </w:pPr>
            <w:r>
              <w:rPr>
                <w:szCs w:val="21"/>
              </w:rPr>
              <w:t>60.851</w:t>
            </w:r>
          </w:p>
        </w:tc>
        <w:tc>
          <w:tcPr>
            <w:tcW w:w="1989" w:type="dxa"/>
            <w:tcBorders>
              <w:top w:val="single" w:sz="4" w:space="0" w:color="FFFFFF"/>
              <w:left w:val="single" w:sz="4" w:space="0" w:color="FFFFFF"/>
              <w:bottom w:val="single" w:sz="4" w:space="0" w:color="FFFFFF"/>
              <w:right w:val="nil"/>
            </w:tcBorders>
          </w:tcPr>
          <w:p w14:paraId="41C8CD6C" w14:textId="77777777" w:rsidR="008724BF" w:rsidRDefault="008A7C78">
            <w:pPr>
              <w:spacing w:line="264" w:lineRule="auto"/>
              <w:ind w:firstLine="240"/>
              <w:jc w:val="center"/>
              <w:rPr>
                <w:szCs w:val="21"/>
              </w:rPr>
            </w:pPr>
            <w:r>
              <w:rPr>
                <w:szCs w:val="21"/>
              </w:rPr>
              <w:t>2.387</w:t>
            </w:r>
          </w:p>
        </w:tc>
      </w:tr>
      <w:tr w:rsidR="008724BF" w14:paraId="12AED12B"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77777777" w:rsidR="008724BF" w:rsidRDefault="008A7C78">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7777777" w:rsidR="008724BF" w:rsidRDefault="008A7C78">
            <w:pPr>
              <w:spacing w:line="264" w:lineRule="auto"/>
              <w:ind w:firstLine="240"/>
              <w:jc w:val="center"/>
              <w:rPr>
                <w:szCs w:val="21"/>
              </w:rPr>
            </w:pPr>
            <w:r>
              <w:rPr>
                <w:szCs w:val="21"/>
              </w:rPr>
              <w:t>40.0</w:t>
            </w:r>
          </w:p>
        </w:tc>
        <w:tc>
          <w:tcPr>
            <w:tcW w:w="2197" w:type="dxa"/>
            <w:tcBorders>
              <w:top w:val="single" w:sz="4" w:space="0" w:color="FFFFFF"/>
              <w:left w:val="single" w:sz="4" w:space="0" w:color="FFFFFF"/>
              <w:bottom w:val="single" w:sz="4" w:space="0" w:color="FFFFFF"/>
              <w:right w:val="nil"/>
            </w:tcBorders>
          </w:tcPr>
          <w:p w14:paraId="14A255EB" w14:textId="77777777" w:rsidR="008724BF" w:rsidRDefault="008A7C78">
            <w:pPr>
              <w:spacing w:line="264" w:lineRule="auto"/>
              <w:ind w:firstLine="240"/>
              <w:jc w:val="center"/>
              <w:rPr>
                <w:szCs w:val="21"/>
              </w:rPr>
            </w:pPr>
            <w:r>
              <w:rPr>
                <w:szCs w:val="21"/>
              </w:rPr>
              <w:t>61.0</w:t>
            </w:r>
          </w:p>
        </w:tc>
        <w:tc>
          <w:tcPr>
            <w:tcW w:w="1989" w:type="dxa"/>
            <w:tcBorders>
              <w:top w:val="single" w:sz="4" w:space="0" w:color="FFFFFF"/>
              <w:left w:val="single" w:sz="4" w:space="0" w:color="FFFFFF"/>
              <w:bottom w:val="single" w:sz="4" w:space="0" w:color="FFFFFF"/>
              <w:right w:val="nil"/>
            </w:tcBorders>
          </w:tcPr>
          <w:p w14:paraId="32C6E0E7" w14:textId="77777777" w:rsidR="008724BF" w:rsidRDefault="008A7C78">
            <w:pPr>
              <w:spacing w:line="264" w:lineRule="auto"/>
              <w:ind w:firstLine="240"/>
              <w:jc w:val="center"/>
              <w:rPr>
                <w:szCs w:val="21"/>
              </w:rPr>
            </w:pPr>
            <w:r>
              <w:rPr>
                <w:szCs w:val="21"/>
              </w:rPr>
              <w:t>2.407</w:t>
            </w:r>
          </w:p>
        </w:tc>
      </w:tr>
      <w:tr w:rsidR="008724BF" w14:paraId="14612BD8"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77777777" w:rsidR="008724BF" w:rsidRDefault="008A7C78">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77777777" w:rsidR="008724BF" w:rsidRDefault="008A7C78">
            <w:pPr>
              <w:spacing w:line="264" w:lineRule="auto"/>
              <w:ind w:firstLine="240"/>
              <w:jc w:val="center"/>
              <w:rPr>
                <w:szCs w:val="21"/>
              </w:rPr>
            </w:pPr>
            <w:r>
              <w:rPr>
                <w:szCs w:val="21"/>
              </w:rPr>
              <w:t>40.0</w:t>
            </w:r>
          </w:p>
        </w:tc>
        <w:tc>
          <w:tcPr>
            <w:tcW w:w="2197" w:type="dxa"/>
            <w:tcBorders>
              <w:top w:val="single" w:sz="4" w:space="0" w:color="FFFFFF"/>
              <w:left w:val="single" w:sz="4" w:space="0" w:color="FFFFFF"/>
              <w:bottom w:val="single" w:sz="4" w:space="0" w:color="FFFFFF"/>
              <w:right w:val="nil"/>
            </w:tcBorders>
          </w:tcPr>
          <w:p w14:paraId="16D1708C" w14:textId="77777777" w:rsidR="008724BF" w:rsidRDefault="008A7C78">
            <w:pPr>
              <w:spacing w:line="264" w:lineRule="auto"/>
              <w:ind w:firstLine="240"/>
              <w:jc w:val="center"/>
              <w:rPr>
                <w:szCs w:val="21"/>
              </w:rPr>
            </w:pPr>
            <w:r>
              <w:rPr>
                <w:szCs w:val="21"/>
              </w:rPr>
              <w:t>62.0</w:t>
            </w:r>
          </w:p>
        </w:tc>
        <w:tc>
          <w:tcPr>
            <w:tcW w:w="1989" w:type="dxa"/>
            <w:tcBorders>
              <w:top w:val="single" w:sz="4" w:space="0" w:color="FFFFFF"/>
              <w:left w:val="single" w:sz="4" w:space="0" w:color="FFFFFF"/>
              <w:bottom w:val="single" w:sz="4" w:space="0" w:color="FFFFFF"/>
              <w:right w:val="nil"/>
            </w:tcBorders>
          </w:tcPr>
          <w:p w14:paraId="7BD7799B" w14:textId="77777777" w:rsidR="008724BF" w:rsidRDefault="008A7C78">
            <w:pPr>
              <w:spacing w:line="264" w:lineRule="auto"/>
              <w:ind w:firstLine="240"/>
              <w:jc w:val="center"/>
              <w:rPr>
                <w:szCs w:val="21"/>
              </w:rPr>
            </w:pPr>
            <w:r>
              <w:rPr>
                <w:szCs w:val="21"/>
              </w:rPr>
              <w:t>1.867</w:t>
            </w:r>
          </w:p>
        </w:tc>
      </w:tr>
      <w:tr w:rsidR="008724BF" w14:paraId="3681B942"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77777777" w:rsidR="008724BF" w:rsidRDefault="008A7C78">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77777777" w:rsidR="008724BF" w:rsidRDefault="008A7C78">
            <w:pPr>
              <w:spacing w:line="264" w:lineRule="auto"/>
              <w:ind w:firstLine="240"/>
              <w:jc w:val="center"/>
              <w:rPr>
                <w:szCs w:val="21"/>
              </w:rPr>
            </w:pPr>
            <w:r>
              <w:rPr>
                <w:szCs w:val="21"/>
              </w:rPr>
              <w:t>39.1937</w:t>
            </w:r>
          </w:p>
        </w:tc>
        <w:tc>
          <w:tcPr>
            <w:tcW w:w="2197" w:type="dxa"/>
            <w:tcBorders>
              <w:top w:val="single" w:sz="4" w:space="0" w:color="FFFFFF"/>
              <w:left w:val="single" w:sz="4" w:space="0" w:color="FFFFFF"/>
              <w:bottom w:val="single" w:sz="4" w:space="0" w:color="FFFFFF"/>
              <w:right w:val="nil"/>
            </w:tcBorders>
          </w:tcPr>
          <w:p w14:paraId="311BFB28" w14:textId="77777777" w:rsidR="008724BF" w:rsidRDefault="008A7C78">
            <w:pPr>
              <w:spacing w:line="264" w:lineRule="auto"/>
              <w:ind w:firstLine="240"/>
              <w:jc w:val="center"/>
              <w:rPr>
                <w:szCs w:val="21"/>
              </w:rPr>
            </w:pPr>
            <w:r>
              <w:rPr>
                <w:szCs w:val="21"/>
              </w:rPr>
              <w:t>63.734</w:t>
            </w:r>
          </w:p>
        </w:tc>
        <w:tc>
          <w:tcPr>
            <w:tcW w:w="1989" w:type="dxa"/>
            <w:tcBorders>
              <w:top w:val="single" w:sz="4" w:space="0" w:color="FFFFFF"/>
              <w:left w:val="single" w:sz="4" w:space="0" w:color="FFFFFF"/>
              <w:bottom w:val="single" w:sz="4" w:space="0" w:color="FFFFFF"/>
              <w:right w:val="nil"/>
            </w:tcBorders>
          </w:tcPr>
          <w:p w14:paraId="197EF4CA" w14:textId="77777777" w:rsidR="008724BF" w:rsidRDefault="008A7C78">
            <w:pPr>
              <w:spacing w:line="264" w:lineRule="auto"/>
              <w:ind w:firstLine="240"/>
              <w:jc w:val="center"/>
              <w:rPr>
                <w:szCs w:val="21"/>
              </w:rPr>
            </w:pPr>
            <w:r>
              <w:rPr>
                <w:szCs w:val="21"/>
              </w:rPr>
              <w:t>1.272</w:t>
            </w:r>
          </w:p>
        </w:tc>
      </w:tr>
      <w:tr w:rsidR="008724BF" w14:paraId="2B78CA38"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724BF" w:rsidRDefault="008A7C78">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724BF" w:rsidRDefault="008A7C78">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724BF" w:rsidRDefault="008A7C78">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724BF" w:rsidRDefault="008A7C78">
            <w:pPr>
              <w:spacing w:line="264" w:lineRule="auto"/>
              <w:ind w:firstLine="240"/>
              <w:jc w:val="center"/>
              <w:rPr>
                <w:szCs w:val="21"/>
              </w:rPr>
            </w:pPr>
            <w:r>
              <w:rPr>
                <w:szCs w:val="21"/>
              </w:rPr>
              <w:t>…</w:t>
            </w:r>
          </w:p>
        </w:tc>
      </w:tr>
    </w:tbl>
    <w:p w14:paraId="07AE4EC9" w14:textId="77777777" w:rsidR="008724BF" w:rsidRDefault="008724BF">
      <w:pPr>
        <w:snapToGrid w:val="0"/>
        <w:spacing w:after="120" w:line="300" w:lineRule="auto"/>
        <w:ind w:firstLineChars="200" w:firstLine="420"/>
        <w:jc w:val="center"/>
        <w:rPr>
          <w:szCs w:val="21"/>
        </w:rPr>
      </w:pPr>
    </w:p>
    <w:p w14:paraId="4C4A3588"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2</w:t>
      </w:r>
      <w:r>
        <w:rPr>
          <w:szCs w:val="21"/>
        </w:rPr>
        <w:t xml:space="preserve"> </w:t>
      </w:r>
      <w:r>
        <w:rPr>
          <w:rFonts w:hint="eastAsia"/>
          <w:szCs w:val="21"/>
        </w:rPr>
        <w:t>地层模型网格三角面索引数据示例</w:t>
      </w:r>
    </w:p>
    <w:p w14:paraId="55F48709" w14:textId="77777777" w:rsidR="008724BF" w:rsidRDefault="008A7C78">
      <w:pPr>
        <w:pStyle w:val="affb"/>
      </w:pPr>
      <w:r>
        <w:rPr>
          <w:sz w:val="21"/>
          <w:szCs w:val="21"/>
        </w:rPr>
        <w:t xml:space="preserve">Table </w:t>
      </w:r>
      <w:r>
        <w:rPr>
          <w:rFonts w:hint="eastAsia"/>
          <w:sz w:val="21"/>
          <w:szCs w:val="21"/>
        </w:rPr>
        <w:t>5</w:t>
      </w:r>
      <w:r>
        <w:rPr>
          <w:sz w:val="21"/>
          <w:szCs w:val="21"/>
        </w:rPr>
        <w:t>.</w:t>
      </w:r>
      <w:r>
        <w:rPr>
          <w:rFonts w:hint="eastAsia"/>
          <w:sz w:val="21"/>
          <w:szCs w:val="21"/>
        </w:rPr>
        <w:t>2</w:t>
      </w:r>
      <w:r>
        <w:rPr>
          <w:sz w:val="21"/>
          <w:szCs w:val="21"/>
        </w:rPr>
        <w:t xml:space="preserve"> Example of Triangular Index Data for Stratigraphic Model Grid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8724BF" w14:paraId="2748E1DC" w14:textId="77777777">
        <w:trPr>
          <w:trHeight w:val="716"/>
        </w:trPr>
        <w:tc>
          <w:tcPr>
            <w:tcW w:w="1942" w:type="dxa"/>
            <w:tcBorders>
              <w:top w:val="single" w:sz="12" w:space="0" w:color="auto"/>
              <w:left w:val="nil"/>
              <w:right w:val="single" w:sz="4" w:space="0" w:color="FFFFFF"/>
            </w:tcBorders>
            <w:vAlign w:val="center"/>
          </w:tcPr>
          <w:p w14:paraId="20ED3BF0" w14:textId="77777777" w:rsidR="008724BF" w:rsidRDefault="008A7C78">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77777777" w:rsidR="008724BF" w:rsidRDefault="008A7C78">
            <w:pPr>
              <w:spacing w:line="264" w:lineRule="auto"/>
              <w:ind w:firstLine="240"/>
              <w:jc w:val="center"/>
              <w:rPr>
                <w:szCs w:val="21"/>
              </w:rPr>
            </w:pPr>
            <w:r>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3</w:t>
            </w:r>
          </w:p>
        </w:tc>
      </w:tr>
      <w:tr w:rsidR="008724BF" w14:paraId="1865CD4D"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724BF" w:rsidRDefault="008A7C78">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77777777" w:rsidR="008724BF" w:rsidRDefault="008A7C78">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77777777" w:rsidR="008724BF" w:rsidRDefault="008A7C78">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77777777" w:rsidR="008724BF" w:rsidRDefault="008A7C78">
            <w:pPr>
              <w:spacing w:line="264" w:lineRule="auto"/>
              <w:ind w:firstLine="240"/>
              <w:jc w:val="center"/>
              <w:rPr>
                <w:szCs w:val="21"/>
              </w:rPr>
            </w:pPr>
            <w:r>
              <w:rPr>
                <w:rFonts w:hint="eastAsia"/>
                <w:szCs w:val="21"/>
              </w:rPr>
              <w:t>1241</w:t>
            </w:r>
          </w:p>
        </w:tc>
      </w:tr>
      <w:tr w:rsidR="008724BF" w14:paraId="43B253C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724BF" w:rsidRDefault="008A7C78">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77777777" w:rsidR="008724BF" w:rsidRDefault="008A7C78">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77777777" w:rsidR="008724BF" w:rsidRDefault="008A7C78">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777777" w:rsidR="008724BF" w:rsidRDefault="008A7C78">
            <w:pPr>
              <w:spacing w:line="264" w:lineRule="auto"/>
              <w:ind w:firstLine="240"/>
              <w:jc w:val="center"/>
              <w:rPr>
                <w:szCs w:val="21"/>
              </w:rPr>
            </w:pPr>
            <w:r>
              <w:rPr>
                <w:rFonts w:hint="eastAsia"/>
                <w:szCs w:val="21"/>
              </w:rPr>
              <w:t>1266</w:t>
            </w:r>
          </w:p>
        </w:tc>
      </w:tr>
      <w:tr w:rsidR="008724BF" w14:paraId="5F723F29"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724BF" w:rsidRDefault="008A7C78">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77777777" w:rsidR="008724BF" w:rsidRDefault="008A7C78">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77777777" w:rsidR="008724BF" w:rsidRDefault="008A7C78">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77777777" w:rsidR="008724BF" w:rsidRDefault="008A7C78">
            <w:pPr>
              <w:spacing w:line="264" w:lineRule="auto"/>
              <w:ind w:firstLine="240"/>
              <w:jc w:val="center"/>
              <w:rPr>
                <w:szCs w:val="21"/>
              </w:rPr>
            </w:pPr>
            <w:r>
              <w:rPr>
                <w:rFonts w:hint="eastAsia"/>
                <w:szCs w:val="21"/>
              </w:rPr>
              <w:t>1265</w:t>
            </w:r>
          </w:p>
        </w:tc>
      </w:tr>
      <w:tr w:rsidR="008724BF" w14:paraId="08756A4D"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724BF" w:rsidRDefault="008A7C78">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77777777" w:rsidR="008724BF" w:rsidRDefault="008A7C78">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77777777" w:rsidR="008724BF" w:rsidRDefault="008A7C78">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77777777" w:rsidR="008724BF" w:rsidRDefault="008A7C78">
            <w:pPr>
              <w:spacing w:line="264" w:lineRule="auto"/>
              <w:ind w:firstLine="240"/>
              <w:jc w:val="center"/>
              <w:rPr>
                <w:szCs w:val="21"/>
              </w:rPr>
            </w:pPr>
            <w:r>
              <w:rPr>
                <w:rFonts w:hint="eastAsia"/>
                <w:szCs w:val="21"/>
              </w:rPr>
              <w:t>1235</w:t>
            </w:r>
          </w:p>
        </w:tc>
      </w:tr>
      <w:tr w:rsidR="008724BF" w14:paraId="6169979B"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724BF" w:rsidRDefault="008A7C78">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77777777" w:rsidR="008724BF" w:rsidRDefault="008A7C78">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77777777" w:rsidR="008724BF" w:rsidRDefault="008A7C78">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77777777" w:rsidR="008724BF" w:rsidRDefault="008A7C78">
            <w:pPr>
              <w:spacing w:line="264" w:lineRule="auto"/>
              <w:ind w:firstLine="240"/>
              <w:jc w:val="center"/>
              <w:rPr>
                <w:szCs w:val="21"/>
              </w:rPr>
            </w:pPr>
            <w:r>
              <w:rPr>
                <w:rFonts w:hint="eastAsia"/>
                <w:szCs w:val="21"/>
              </w:rPr>
              <w:t>1271</w:t>
            </w:r>
          </w:p>
        </w:tc>
      </w:tr>
      <w:tr w:rsidR="008724BF" w14:paraId="4DEEDC38"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724BF" w:rsidRDefault="008A7C78">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724BF" w:rsidRDefault="008A7C78">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724BF" w:rsidRDefault="008A7C78">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724BF" w:rsidRDefault="008A7C78">
            <w:pPr>
              <w:spacing w:line="264" w:lineRule="auto"/>
              <w:ind w:firstLine="240"/>
              <w:jc w:val="center"/>
              <w:rPr>
                <w:szCs w:val="21"/>
              </w:rPr>
            </w:pPr>
            <w:r>
              <w:rPr>
                <w:szCs w:val="21"/>
              </w:rPr>
              <w:t>…</w:t>
            </w:r>
          </w:p>
        </w:tc>
      </w:tr>
    </w:tbl>
    <w:p w14:paraId="50667951" w14:textId="77777777" w:rsidR="008724BF" w:rsidRDefault="008724BF">
      <w:pPr>
        <w:snapToGrid w:val="0"/>
        <w:spacing w:after="120" w:line="300" w:lineRule="auto"/>
        <w:ind w:firstLineChars="200" w:firstLine="480"/>
        <w:jc w:val="left"/>
        <w:rPr>
          <w:rFonts w:ascii="Cambria Math" w:hAnsi="Cambria Math"/>
          <w:sz w:val="24"/>
        </w:rPr>
      </w:pPr>
    </w:p>
    <w:p w14:paraId="0A9AB873" w14:textId="77777777" w:rsidR="008724BF" w:rsidRDefault="008A7C78">
      <w:pPr>
        <w:snapToGrid w:val="0"/>
        <w:spacing w:after="120" w:line="300" w:lineRule="auto"/>
        <w:ind w:firstLineChars="200" w:firstLine="480"/>
        <w:jc w:val="left"/>
        <w:rPr>
          <w:rFonts w:ascii="Cambria Math" w:hAnsi="Cambria Math"/>
          <w:sz w:val="24"/>
        </w:rPr>
      </w:pPr>
      <w:r>
        <w:rPr>
          <w:rFonts w:ascii="Cambria Math" w:hAnsi="Cambria Math" w:hint="eastAsia"/>
          <w:sz w:val="24"/>
        </w:rPr>
        <w:lastRenderedPageBreak/>
        <w:t>2</w:t>
      </w:r>
      <w:r>
        <w:rPr>
          <w:rFonts w:ascii="Cambria Math" w:hAnsi="Cambria Math" w:hint="eastAsia"/>
          <w:sz w:val="24"/>
        </w:rPr>
        <w:t>．</w:t>
      </w:r>
      <w:r>
        <w:rPr>
          <w:rFonts w:ascii="Cambria Math" w:hAnsi="Cambria Math"/>
          <w:sz w:val="24"/>
        </w:rPr>
        <w:t>断层模型</w:t>
      </w:r>
    </w:p>
    <w:p w14:paraId="6CA2C740" w14:textId="77777777" w:rsidR="008724BF" w:rsidRDefault="008A7C78">
      <w:pPr>
        <w:snapToGrid w:val="0"/>
        <w:spacing w:after="120" w:line="300" w:lineRule="auto"/>
        <w:ind w:firstLineChars="200" w:firstLine="480"/>
        <w:jc w:val="left"/>
        <w:rPr>
          <w:rFonts w:ascii="Cambria Math" w:hAnsi="Cambria Math"/>
          <w:sz w:val="24"/>
        </w:rPr>
      </w:pPr>
      <w:r>
        <w:rPr>
          <w:rFonts w:ascii="Cambria Math" w:hAnsi="Cambria Math"/>
          <w:sz w:val="24"/>
        </w:rPr>
        <w:t>断层模型表示地下岩层的断裂情况，通常用于分析地震活动、矿产资源分布等。通过剖分技术，我们也能生成断层模型的网格数据，这些数据可以进一步可视化在</w:t>
      </w:r>
      <w:r>
        <w:rPr>
          <w:rFonts w:ascii="Cambria Math" w:hAnsi="Cambria Math"/>
          <w:sz w:val="24"/>
        </w:rPr>
        <w:t xml:space="preserve"> MeshLab </w:t>
      </w:r>
      <w:r>
        <w:rPr>
          <w:rFonts w:ascii="Cambria Math" w:hAnsi="Cambria Math"/>
          <w:sz w:val="24"/>
        </w:rPr>
        <w:t>中。</w:t>
      </w:r>
    </w:p>
    <w:p w14:paraId="3BC2DA49" w14:textId="77777777" w:rsidR="008724BF" w:rsidRDefault="008A7C78">
      <w:pPr>
        <w:snapToGrid w:val="0"/>
        <w:spacing w:after="120" w:line="300" w:lineRule="auto"/>
        <w:ind w:firstLineChars="200" w:firstLine="480"/>
        <w:jc w:val="left"/>
        <w:rPr>
          <w:rFonts w:ascii="Cambria Math" w:hAnsi="Cambria Math"/>
          <w:sz w:val="24"/>
        </w:rPr>
      </w:pPr>
      <w:r>
        <w:rPr>
          <w:rFonts w:ascii="Cambria Math" w:hAnsi="Cambria Math" w:hint="eastAsia"/>
          <w:sz w:val="24"/>
        </w:rPr>
        <w:t>（</w:t>
      </w:r>
      <w:r>
        <w:rPr>
          <w:rFonts w:ascii="Cambria Math" w:hAnsi="Cambria Math" w:hint="eastAsia"/>
          <w:sz w:val="24"/>
        </w:rPr>
        <w:t>1</w:t>
      </w:r>
      <w:r>
        <w:rPr>
          <w:rFonts w:ascii="Cambria Math" w:hAnsi="Cambria Math" w:hint="eastAsia"/>
          <w:sz w:val="24"/>
        </w:rPr>
        <w:t>）</w:t>
      </w:r>
      <w:r>
        <w:rPr>
          <w:rFonts w:ascii="Cambria Math" w:hAnsi="Cambria Math"/>
          <w:sz w:val="24"/>
        </w:rPr>
        <w:t>数据处理：</w:t>
      </w:r>
    </w:p>
    <w:p w14:paraId="3D3CFBE9" w14:textId="77777777" w:rsidR="008724BF" w:rsidRDefault="008A7C78">
      <w:pPr>
        <w:snapToGrid w:val="0"/>
        <w:spacing w:after="120" w:line="300" w:lineRule="auto"/>
        <w:ind w:firstLineChars="200" w:firstLine="480"/>
        <w:jc w:val="left"/>
        <w:rPr>
          <w:rFonts w:ascii="Cambria Math" w:hAnsi="Cambria Math"/>
          <w:sz w:val="24"/>
        </w:rPr>
      </w:pPr>
      <w:r>
        <w:rPr>
          <w:rFonts w:ascii="Cambria Math" w:hAnsi="Cambria Math"/>
          <w:sz w:val="24"/>
        </w:rPr>
        <w:t>断层模型的数据处理过程包括断面切割、网格剖分和断层错动等操作。通过程序算法将这些数据转化为三维网格模型。</w:t>
      </w:r>
    </w:p>
    <w:p w14:paraId="6798E7DE" w14:textId="77777777" w:rsidR="008724BF" w:rsidRDefault="008A7C78">
      <w:pPr>
        <w:snapToGrid w:val="0"/>
        <w:spacing w:after="120" w:line="300" w:lineRule="auto"/>
        <w:ind w:firstLineChars="200" w:firstLine="480"/>
        <w:jc w:val="left"/>
        <w:rPr>
          <w:rFonts w:ascii="Cambria Math" w:hAnsi="Cambria Math"/>
          <w:sz w:val="24"/>
        </w:rPr>
      </w:pPr>
      <w:r>
        <w:rPr>
          <w:rFonts w:ascii="Cambria Math" w:hAnsi="Cambria Math" w:hint="eastAsia"/>
          <w:sz w:val="24"/>
        </w:rPr>
        <w:t>（</w:t>
      </w:r>
      <w:r>
        <w:rPr>
          <w:rFonts w:ascii="Cambria Math" w:hAnsi="Cambria Math" w:hint="eastAsia"/>
          <w:sz w:val="24"/>
        </w:rPr>
        <w:t>2</w:t>
      </w:r>
      <w:r>
        <w:rPr>
          <w:rFonts w:ascii="Cambria Math" w:hAnsi="Cambria Math" w:hint="eastAsia"/>
          <w:sz w:val="24"/>
        </w:rPr>
        <w:t>）</w:t>
      </w:r>
      <w:r>
        <w:rPr>
          <w:rFonts w:ascii="Cambria Math" w:hAnsi="Cambria Math"/>
          <w:sz w:val="24"/>
        </w:rPr>
        <w:t>可视化与展示：</w:t>
      </w:r>
    </w:p>
    <w:p w14:paraId="16B86DB3" w14:textId="77777777" w:rsidR="008724BF" w:rsidRDefault="008A7C78">
      <w:pPr>
        <w:snapToGrid w:val="0"/>
        <w:spacing w:after="120" w:line="300" w:lineRule="auto"/>
        <w:ind w:firstLineChars="200" w:firstLine="480"/>
        <w:jc w:val="left"/>
        <w:rPr>
          <w:rFonts w:ascii="Cambria Math" w:hAnsi="Cambria Math"/>
          <w:sz w:val="24"/>
        </w:rPr>
      </w:pPr>
      <w:r>
        <w:rPr>
          <w:rFonts w:ascii="Cambria Math" w:hAnsi="Cambria Math"/>
          <w:sz w:val="24"/>
        </w:rPr>
        <w:t>断层模型在</w:t>
      </w:r>
      <w:r>
        <w:rPr>
          <w:rFonts w:ascii="Cambria Math" w:hAnsi="Cambria Math"/>
          <w:sz w:val="24"/>
        </w:rPr>
        <w:t xml:space="preserve"> MeshLab </w:t>
      </w:r>
      <w:r>
        <w:rPr>
          <w:rFonts w:ascii="Cambria Math" w:hAnsi="Cambria Math"/>
          <w:sz w:val="24"/>
        </w:rPr>
        <w:t>中展示时，通常采用透明效果，使得用户能够直观地看到断层面的位置和形态。通过不同的颜色来表示不同的断层区域，有助于分析断层的特征和影响范围。</w:t>
      </w:r>
    </w:p>
    <w:p w14:paraId="2BDDA3A3" w14:textId="77777777" w:rsidR="008724BF" w:rsidRDefault="008A7C78">
      <w:pPr>
        <w:snapToGrid w:val="0"/>
        <w:spacing w:after="120" w:line="300" w:lineRule="auto"/>
        <w:ind w:firstLineChars="200" w:firstLine="420"/>
        <w:jc w:val="center"/>
        <w:rPr>
          <w:rFonts w:ascii="Cambria Math" w:hAnsi="Cambria Math"/>
          <w:sz w:val="24"/>
        </w:rPr>
      </w:pPr>
      <w:r>
        <w:rPr>
          <w:noProof/>
          <w14:ligatures w14:val="standardContextual"/>
        </w:rPr>
        <w:drawing>
          <wp:inline distT="0" distB="0" distL="0" distR="0" wp14:anchorId="6D898F4C" wp14:editId="514B3877">
            <wp:extent cx="3076575" cy="2491105"/>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图片 1"/>
                    <pic:cNvPicPr>
                      <a:picLocks noChangeAspect="1"/>
                    </pic:cNvPicPr>
                  </pic:nvPicPr>
                  <pic:blipFill>
                    <a:blip r:embed="rId69"/>
                    <a:stretch>
                      <a:fillRect/>
                    </a:stretch>
                  </pic:blipFill>
                  <pic:spPr>
                    <a:xfrm>
                      <a:off x="0" y="0"/>
                      <a:ext cx="3086933" cy="2499965"/>
                    </a:xfrm>
                    <a:prstGeom prst="rect">
                      <a:avLst/>
                    </a:prstGeom>
                  </pic:spPr>
                </pic:pic>
              </a:graphicData>
            </a:graphic>
          </wp:inline>
        </w:drawing>
      </w:r>
    </w:p>
    <w:p w14:paraId="6990282E"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图</w:t>
      </w:r>
      <w:r>
        <w:rPr>
          <w:rFonts w:ascii="Cambria Math" w:hAnsi="Cambria Math"/>
          <w:sz w:val="24"/>
        </w:rPr>
        <w:t xml:space="preserve"> 5.2 </w:t>
      </w:r>
      <w:r>
        <w:rPr>
          <w:rFonts w:ascii="Cambria Math" w:hAnsi="Cambria Math" w:hint="eastAsia"/>
          <w:sz w:val="24"/>
        </w:rPr>
        <w:t>局部</w:t>
      </w:r>
      <w:r>
        <w:rPr>
          <w:rFonts w:ascii="Cambria Math" w:hAnsi="Cambria Math"/>
          <w:sz w:val="24"/>
        </w:rPr>
        <w:t>断层模型展示</w:t>
      </w:r>
    </w:p>
    <w:p w14:paraId="15E5FD11"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以下表</w:t>
      </w:r>
      <w:r>
        <w:rPr>
          <w:rFonts w:ascii="Cambria Math" w:hAnsi="Cambria Math" w:hint="eastAsia"/>
          <w:sz w:val="24"/>
        </w:rPr>
        <w:t>5.3</w:t>
      </w:r>
      <w:r>
        <w:rPr>
          <w:rFonts w:ascii="Cambria Math" w:hAnsi="Cambria Math" w:hint="eastAsia"/>
          <w:sz w:val="24"/>
        </w:rPr>
        <w:t>和</w:t>
      </w:r>
      <w:r>
        <w:rPr>
          <w:rFonts w:ascii="Cambria Math" w:hAnsi="Cambria Math" w:hint="eastAsia"/>
          <w:sz w:val="24"/>
        </w:rPr>
        <w:t>5.4</w:t>
      </w:r>
      <w:r>
        <w:rPr>
          <w:rFonts w:ascii="Cambria Math" w:hAnsi="Cambria Math" w:hint="eastAsia"/>
          <w:sz w:val="24"/>
        </w:rPr>
        <w:t>是某一个断层经可视化坐标转换后的部分网格拓扑结构数据。</w:t>
      </w:r>
    </w:p>
    <w:p w14:paraId="332A3B8E"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3</w:t>
      </w:r>
      <w:r>
        <w:rPr>
          <w:szCs w:val="21"/>
        </w:rPr>
        <w:t xml:space="preserve"> </w:t>
      </w:r>
      <w:r>
        <w:rPr>
          <w:rFonts w:hint="eastAsia"/>
          <w:szCs w:val="21"/>
        </w:rPr>
        <w:t>断层模型网格点数据示例</w:t>
      </w:r>
    </w:p>
    <w:p w14:paraId="763B77B7" w14:textId="77777777" w:rsidR="008724BF" w:rsidRDefault="008A7C78">
      <w:pPr>
        <w:pStyle w:val="affb"/>
      </w:pPr>
      <w:r>
        <w:rPr>
          <w:sz w:val="21"/>
          <w:szCs w:val="21"/>
        </w:rPr>
        <w:t xml:space="preserve">Table </w:t>
      </w:r>
      <w:r>
        <w:rPr>
          <w:rFonts w:hint="eastAsia"/>
          <w:sz w:val="21"/>
          <w:szCs w:val="21"/>
        </w:rPr>
        <w:t>5</w:t>
      </w:r>
      <w:r>
        <w:rPr>
          <w:sz w:val="21"/>
          <w:szCs w:val="21"/>
        </w:rPr>
        <w:t>.</w:t>
      </w:r>
      <w:r>
        <w:rPr>
          <w:rFonts w:hint="eastAsia"/>
          <w:sz w:val="21"/>
          <w:szCs w:val="21"/>
        </w:rPr>
        <w:t>3</w:t>
      </w:r>
      <w:r>
        <w:rPr>
          <w:sz w:val="21"/>
          <w:szCs w:val="21"/>
        </w:rPr>
        <w:t xml:space="preserve"> Example of Index Data for Stratigraphic Model Grid Triangular Grid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8724BF" w14:paraId="2797E19F" w14:textId="77777777">
        <w:trPr>
          <w:trHeight w:val="716"/>
        </w:trPr>
        <w:tc>
          <w:tcPr>
            <w:tcW w:w="1942" w:type="dxa"/>
            <w:tcBorders>
              <w:top w:val="single" w:sz="12" w:space="0" w:color="auto"/>
              <w:left w:val="nil"/>
              <w:right w:val="single" w:sz="4" w:space="0" w:color="FFFFFF"/>
            </w:tcBorders>
            <w:vAlign w:val="center"/>
          </w:tcPr>
          <w:p w14:paraId="626C99E5" w14:textId="77777777" w:rsidR="008724BF" w:rsidRDefault="008A7C78">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724BF" w:rsidRDefault="008A7C78">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724BF" w14:paraId="780F6BA0"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724BF" w:rsidRDefault="008A7C78">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77777777" w:rsidR="008724BF" w:rsidRDefault="008A7C78">
            <w:pPr>
              <w:spacing w:line="264" w:lineRule="auto"/>
              <w:ind w:firstLine="240"/>
              <w:jc w:val="center"/>
              <w:rPr>
                <w:szCs w:val="21"/>
              </w:rPr>
            </w:pPr>
            <w:r>
              <w:rPr>
                <w:szCs w:val="21"/>
              </w:rPr>
              <w:t>99.371</w:t>
            </w:r>
          </w:p>
        </w:tc>
        <w:tc>
          <w:tcPr>
            <w:tcW w:w="2197" w:type="dxa"/>
            <w:tcBorders>
              <w:top w:val="single" w:sz="8" w:space="0" w:color="auto"/>
              <w:left w:val="single" w:sz="4" w:space="0" w:color="FFFFFF"/>
              <w:bottom w:val="single" w:sz="4" w:space="0" w:color="FFFFFF"/>
              <w:right w:val="nil"/>
            </w:tcBorders>
          </w:tcPr>
          <w:p w14:paraId="682B14CD" w14:textId="77777777" w:rsidR="008724BF" w:rsidRDefault="008A7C78">
            <w:pPr>
              <w:spacing w:line="264" w:lineRule="auto"/>
              <w:ind w:firstLine="240"/>
              <w:jc w:val="center"/>
              <w:rPr>
                <w:szCs w:val="21"/>
              </w:rPr>
            </w:pPr>
            <w:r>
              <w:rPr>
                <w:szCs w:val="21"/>
              </w:rPr>
              <w:t>22.591</w:t>
            </w:r>
          </w:p>
        </w:tc>
        <w:tc>
          <w:tcPr>
            <w:tcW w:w="1989" w:type="dxa"/>
            <w:tcBorders>
              <w:top w:val="single" w:sz="8" w:space="0" w:color="auto"/>
              <w:left w:val="single" w:sz="4" w:space="0" w:color="FFFFFF"/>
              <w:bottom w:val="single" w:sz="4" w:space="0" w:color="FFFFFF"/>
              <w:right w:val="nil"/>
            </w:tcBorders>
          </w:tcPr>
          <w:p w14:paraId="57C9E97E" w14:textId="77777777" w:rsidR="008724BF" w:rsidRDefault="008A7C78">
            <w:pPr>
              <w:spacing w:line="264" w:lineRule="auto"/>
              <w:ind w:firstLine="240"/>
              <w:jc w:val="center"/>
              <w:rPr>
                <w:szCs w:val="21"/>
              </w:rPr>
            </w:pPr>
            <w:r>
              <w:rPr>
                <w:szCs w:val="21"/>
              </w:rPr>
              <w:t>-0.509</w:t>
            </w:r>
          </w:p>
        </w:tc>
      </w:tr>
      <w:tr w:rsidR="008724BF" w14:paraId="6FBBC5F8"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724BF" w:rsidRDefault="008A7C78">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77777777" w:rsidR="008724BF" w:rsidRDefault="008A7C78">
            <w:pPr>
              <w:spacing w:line="264" w:lineRule="auto"/>
              <w:ind w:firstLine="240"/>
              <w:jc w:val="center"/>
              <w:rPr>
                <w:szCs w:val="21"/>
              </w:rPr>
            </w:pPr>
            <w:r>
              <w:rPr>
                <w:szCs w:val="21"/>
              </w:rPr>
              <w:t>99.056</w:t>
            </w:r>
          </w:p>
        </w:tc>
        <w:tc>
          <w:tcPr>
            <w:tcW w:w="2197" w:type="dxa"/>
            <w:tcBorders>
              <w:top w:val="single" w:sz="4" w:space="0" w:color="FFFFFF"/>
              <w:left w:val="single" w:sz="4" w:space="0" w:color="FFFFFF"/>
              <w:bottom w:val="single" w:sz="4" w:space="0" w:color="FFFFFF"/>
              <w:right w:val="nil"/>
            </w:tcBorders>
          </w:tcPr>
          <w:p w14:paraId="1430B459" w14:textId="77777777" w:rsidR="008724BF" w:rsidRDefault="008A7C78">
            <w:pPr>
              <w:spacing w:line="264" w:lineRule="auto"/>
              <w:ind w:firstLine="240"/>
              <w:jc w:val="center"/>
              <w:rPr>
                <w:szCs w:val="21"/>
              </w:rPr>
            </w:pPr>
            <w:r>
              <w:rPr>
                <w:szCs w:val="21"/>
              </w:rPr>
              <w:t>22.822</w:t>
            </w:r>
          </w:p>
        </w:tc>
        <w:tc>
          <w:tcPr>
            <w:tcW w:w="1989" w:type="dxa"/>
            <w:tcBorders>
              <w:top w:val="single" w:sz="4" w:space="0" w:color="FFFFFF"/>
              <w:left w:val="single" w:sz="4" w:space="0" w:color="FFFFFF"/>
              <w:bottom w:val="single" w:sz="4" w:space="0" w:color="FFFFFF"/>
              <w:right w:val="nil"/>
            </w:tcBorders>
          </w:tcPr>
          <w:p w14:paraId="2B838616" w14:textId="77777777" w:rsidR="008724BF" w:rsidRDefault="008A7C78">
            <w:pPr>
              <w:spacing w:line="264" w:lineRule="auto"/>
              <w:ind w:firstLine="240"/>
              <w:jc w:val="center"/>
              <w:rPr>
                <w:szCs w:val="21"/>
              </w:rPr>
            </w:pPr>
            <w:r>
              <w:rPr>
                <w:szCs w:val="21"/>
              </w:rPr>
              <w:t>-1.234</w:t>
            </w:r>
          </w:p>
        </w:tc>
      </w:tr>
      <w:tr w:rsidR="008724BF" w14:paraId="7EFB73C7"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724BF" w:rsidRDefault="008A7C78">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77777777" w:rsidR="008724BF" w:rsidRDefault="008A7C78">
            <w:pPr>
              <w:spacing w:line="264" w:lineRule="auto"/>
              <w:ind w:firstLine="240"/>
              <w:jc w:val="center"/>
              <w:rPr>
                <w:szCs w:val="21"/>
              </w:rPr>
            </w:pPr>
            <w:r>
              <w:rPr>
                <w:szCs w:val="21"/>
              </w:rPr>
              <w:t>100.339</w:t>
            </w:r>
          </w:p>
        </w:tc>
        <w:tc>
          <w:tcPr>
            <w:tcW w:w="2197" w:type="dxa"/>
            <w:tcBorders>
              <w:top w:val="single" w:sz="4" w:space="0" w:color="FFFFFF"/>
              <w:left w:val="single" w:sz="4" w:space="0" w:color="FFFFFF"/>
              <w:bottom w:val="single" w:sz="4" w:space="0" w:color="FFFFFF"/>
              <w:right w:val="nil"/>
            </w:tcBorders>
          </w:tcPr>
          <w:p w14:paraId="74C2B11E" w14:textId="77777777" w:rsidR="008724BF" w:rsidRDefault="008A7C78">
            <w:pPr>
              <w:spacing w:line="264" w:lineRule="auto"/>
              <w:ind w:firstLine="240"/>
              <w:jc w:val="center"/>
              <w:rPr>
                <w:szCs w:val="21"/>
              </w:rPr>
            </w:pPr>
            <w:r>
              <w:rPr>
                <w:szCs w:val="21"/>
              </w:rPr>
              <w:t>24.804</w:t>
            </w:r>
          </w:p>
        </w:tc>
        <w:tc>
          <w:tcPr>
            <w:tcW w:w="1989" w:type="dxa"/>
            <w:tcBorders>
              <w:top w:val="single" w:sz="4" w:space="0" w:color="FFFFFF"/>
              <w:left w:val="single" w:sz="4" w:space="0" w:color="FFFFFF"/>
              <w:bottom w:val="single" w:sz="4" w:space="0" w:color="FFFFFF"/>
              <w:right w:val="nil"/>
            </w:tcBorders>
          </w:tcPr>
          <w:p w14:paraId="6C11B937" w14:textId="77777777" w:rsidR="008724BF" w:rsidRDefault="008A7C78">
            <w:pPr>
              <w:spacing w:line="264" w:lineRule="auto"/>
              <w:ind w:firstLine="240"/>
              <w:jc w:val="center"/>
              <w:rPr>
                <w:szCs w:val="21"/>
              </w:rPr>
            </w:pPr>
            <w:r>
              <w:rPr>
                <w:szCs w:val="21"/>
              </w:rPr>
              <w:t>-1.055</w:t>
            </w:r>
          </w:p>
        </w:tc>
      </w:tr>
      <w:tr w:rsidR="008724BF" w14:paraId="1AD31A29"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724BF" w:rsidRDefault="008A7C78">
            <w:pPr>
              <w:spacing w:line="264" w:lineRule="auto"/>
              <w:ind w:firstLine="240"/>
              <w:jc w:val="center"/>
              <w:rPr>
                <w:szCs w:val="21"/>
              </w:rPr>
            </w:pPr>
            <w:r>
              <w:rPr>
                <w:rFonts w:hint="eastAsia"/>
                <w:szCs w:val="21"/>
              </w:rPr>
              <w:lastRenderedPageBreak/>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77777777" w:rsidR="008724BF" w:rsidRDefault="008A7C78">
            <w:pPr>
              <w:spacing w:line="264" w:lineRule="auto"/>
              <w:ind w:firstLine="240"/>
              <w:jc w:val="center"/>
              <w:rPr>
                <w:szCs w:val="21"/>
              </w:rPr>
            </w:pPr>
            <w:r>
              <w:rPr>
                <w:szCs w:val="21"/>
              </w:rPr>
              <w:t>100.297</w:t>
            </w:r>
          </w:p>
        </w:tc>
        <w:tc>
          <w:tcPr>
            <w:tcW w:w="2197" w:type="dxa"/>
            <w:tcBorders>
              <w:top w:val="single" w:sz="4" w:space="0" w:color="FFFFFF"/>
              <w:left w:val="single" w:sz="4" w:space="0" w:color="FFFFFF"/>
              <w:bottom w:val="single" w:sz="4" w:space="0" w:color="FFFFFF"/>
              <w:right w:val="nil"/>
            </w:tcBorders>
          </w:tcPr>
          <w:p w14:paraId="6F7BFEE6" w14:textId="77777777" w:rsidR="008724BF" w:rsidRDefault="008A7C78">
            <w:pPr>
              <w:spacing w:line="264" w:lineRule="auto"/>
              <w:ind w:firstLine="240"/>
              <w:jc w:val="center"/>
              <w:rPr>
                <w:szCs w:val="21"/>
              </w:rPr>
            </w:pPr>
            <w:r>
              <w:rPr>
                <w:szCs w:val="21"/>
              </w:rPr>
              <w:t>24.802</w:t>
            </w:r>
          </w:p>
        </w:tc>
        <w:tc>
          <w:tcPr>
            <w:tcW w:w="1989" w:type="dxa"/>
            <w:tcBorders>
              <w:top w:val="single" w:sz="4" w:space="0" w:color="FFFFFF"/>
              <w:left w:val="single" w:sz="4" w:space="0" w:color="FFFFFF"/>
              <w:bottom w:val="single" w:sz="4" w:space="0" w:color="FFFFFF"/>
              <w:right w:val="nil"/>
            </w:tcBorders>
          </w:tcPr>
          <w:p w14:paraId="02EEB645" w14:textId="77777777" w:rsidR="008724BF" w:rsidRDefault="008A7C78">
            <w:pPr>
              <w:spacing w:line="264" w:lineRule="auto"/>
              <w:ind w:firstLine="240"/>
              <w:jc w:val="center"/>
              <w:rPr>
                <w:szCs w:val="21"/>
              </w:rPr>
            </w:pPr>
            <w:r>
              <w:rPr>
                <w:szCs w:val="21"/>
              </w:rPr>
              <w:t>-0.980</w:t>
            </w:r>
          </w:p>
        </w:tc>
      </w:tr>
      <w:tr w:rsidR="008724BF" w14:paraId="45EA91E7"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724BF" w:rsidRDefault="008A7C78">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77777777" w:rsidR="008724BF" w:rsidRDefault="008A7C78">
            <w:pPr>
              <w:spacing w:line="264" w:lineRule="auto"/>
              <w:ind w:firstLine="240"/>
              <w:jc w:val="center"/>
              <w:rPr>
                <w:szCs w:val="21"/>
              </w:rPr>
            </w:pPr>
            <w:r>
              <w:rPr>
                <w:szCs w:val="21"/>
              </w:rPr>
              <w:t>99.096</w:t>
            </w:r>
          </w:p>
        </w:tc>
        <w:tc>
          <w:tcPr>
            <w:tcW w:w="2197" w:type="dxa"/>
            <w:tcBorders>
              <w:top w:val="single" w:sz="4" w:space="0" w:color="FFFFFF"/>
              <w:left w:val="single" w:sz="4" w:space="0" w:color="FFFFFF"/>
              <w:bottom w:val="single" w:sz="4" w:space="0" w:color="FFFFFF"/>
              <w:right w:val="nil"/>
            </w:tcBorders>
          </w:tcPr>
          <w:p w14:paraId="4CC0EFAE" w14:textId="77777777" w:rsidR="008724BF" w:rsidRDefault="008A7C78">
            <w:pPr>
              <w:spacing w:line="264" w:lineRule="auto"/>
              <w:ind w:firstLine="240"/>
              <w:jc w:val="center"/>
              <w:rPr>
                <w:szCs w:val="21"/>
              </w:rPr>
            </w:pPr>
            <w:r>
              <w:rPr>
                <w:szCs w:val="21"/>
              </w:rPr>
              <w:t>22.792</w:t>
            </w:r>
          </w:p>
        </w:tc>
        <w:tc>
          <w:tcPr>
            <w:tcW w:w="1989" w:type="dxa"/>
            <w:tcBorders>
              <w:top w:val="single" w:sz="4" w:space="0" w:color="FFFFFF"/>
              <w:left w:val="single" w:sz="4" w:space="0" w:color="FFFFFF"/>
              <w:bottom w:val="single" w:sz="4" w:space="0" w:color="FFFFFF"/>
              <w:right w:val="nil"/>
            </w:tcBorders>
          </w:tcPr>
          <w:p w14:paraId="20B7CAC4" w14:textId="77777777" w:rsidR="008724BF" w:rsidRDefault="008A7C78">
            <w:pPr>
              <w:spacing w:line="264" w:lineRule="auto"/>
              <w:ind w:firstLine="240"/>
              <w:jc w:val="center"/>
              <w:rPr>
                <w:szCs w:val="21"/>
              </w:rPr>
            </w:pPr>
            <w:r>
              <w:rPr>
                <w:szCs w:val="21"/>
              </w:rPr>
              <w:t>-1.141</w:t>
            </w:r>
          </w:p>
        </w:tc>
      </w:tr>
      <w:tr w:rsidR="008724BF" w14:paraId="0D27AF9B"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724BF" w:rsidRDefault="008A7C78">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724BF" w:rsidRDefault="008A7C78">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724BF" w:rsidRDefault="008A7C78">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724BF" w:rsidRDefault="008A7C78">
            <w:pPr>
              <w:spacing w:line="264" w:lineRule="auto"/>
              <w:ind w:firstLine="240"/>
              <w:jc w:val="center"/>
              <w:rPr>
                <w:szCs w:val="21"/>
              </w:rPr>
            </w:pPr>
            <w:r>
              <w:rPr>
                <w:szCs w:val="21"/>
              </w:rPr>
              <w:t>…</w:t>
            </w:r>
          </w:p>
        </w:tc>
      </w:tr>
    </w:tbl>
    <w:p w14:paraId="4688897A" w14:textId="77777777" w:rsidR="008724BF" w:rsidRDefault="008724BF">
      <w:pPr>
        <w:snapToGrid w:val="0"/>
        <w:spacing w:after="120" w:line="300" w:lineRule="auto"/>
        <w:ind w:firstLineChars="200" w:firstLine="420"/>
        <w:jc w:val="center"/>
        <w:rPr>
          <w:szCs w:val="21"/>
        </w:rPr>
      </w:pPr>
    </w:p>
    <w:p w14:paraId="7F0EE1B0"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4</w:t>
      </w:r>
      <w:r>
        <w:rPr>
          <w:szCs w:val="21"/>
        </w:rPr>
        <w:t xml:space="preserve"> </w:t>
      </w:r>
      <w:r>
        <w:rPr>
          <w:rFonts w:hint="eastAsia"/>
          <w:szCs w:val="21"/>
        </w:rPr>
        <w:t>断层模型网格三角面索引数据示例</w:t>
      </w:r>
    </w:p>
    <w:p w14:paraId="78F50B01" w14:textId="77777777" w:rsidR="008724BF" w:rsidRDefault="008A7C78">
      <w:pPr>
        <w:pStyle w:val="affb"/>
      </w:pPr>
      <w:r>
        <w:rPr>
          <w:sz w:val="21"/>
          <w:szCs w:val="21"/>
        </w:rPr>
        <w:t xml:space="preserve">Table </w:t>
      </w:r>
      <w:r>
        <w:rPr>
          <w:rFonts w:hint="eastAsia"/>
          <w:sz w:val="21"/>
          <w:szCs w:val="21"/>
        </w:rPr>
        <w:t>5</w:t>
      </w:r>
      <w:r>
        <w:rPr>
          <w:sz w:val="21"/>
          <w:szCs w:val="21"/>
        </w:rPr>
        <w:t>.</w:t>
      </w:r>
      <w:r>
        <w:rPr>
          <w:rFonts w:hint="eastAsia"/>
          <w:sz w:val="21"/>
          <w:szCs w:val="21"/>
        </w:rPr>
        <w:t>4</w:t>
      </w:r>
      <w:r>
        <w:rPr>
          <w:sz w:val="21"/>
          <w:szCs w:val="21"/>
        </w:rPr>
        <w:t xml:space="preserve"> Example of Triangular Index Data for Fault Model Grid </w:t>
      </w:r>
      <w: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42"/>
        <w:gridCol w:w="38"/>
        <w:gridCol w:w="1905"/>
        <w:gridCol w:w="2197"/>
        <w:gridCol w:w="1989"/>
      </w:tblGrid>
      <w:tr w:rsidR="008724BF" w14:paraId="53B1914E" w14:textId="77777777">
        <w:trPr>
          <w:trHeight w:val="716"/>
        </w:trPr>
        <w:tc>
          <w:tcPr>
            <w:tcW w:w="1942" w:type="dxa"/>
            <w:tcBorders>
              <w:top w:val="single" w:sz="12" w:space="0" w:color="auto"/>
              <w:left w:val="nil"/>
              <w:right w:val="single" w:sz="4" w:space="0" w:color="FFFFFF"/>
            </w:tcBorders>
            <w:vAlign w:val="center"/>
          </w:tcPr>
          <w:p w14:paraId="6BB41F1F" w14:textId="77777777" w:rsidR="008724BF" w:rsidRDefault="008A7C78">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724BF" w:rsidRDefault="008A7C78">
            <w:pPr>
              <w:spacing w:line="264" w:lineRule="auto"/>
              <w:ind w:firstLine="240"/>
              <w:jc w:val="center"/>
              <w:rPr>
                <w:szCs w:val="21"/>
              </w:rPr>
            </w:pPr>
            <w:r>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Face Index</w:t>
            </w:r>
            <w:r>
              <w:rPr>
                <w:rFonts w:hint="eastAsia"/>
                <w:sz w:val="21"/>
                <w:szCs w:val="21"/>
              </w:rPr>
              <w:t>3</w:t>
            </w:r>
          </w:p>
        </w:tc>
      </w:tr>
      <w:tr w:rsidR="008724BF" w14:paraId="21086678" w14:textId="7777777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724BF" w:rsidRDefault="008A7C78">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77777777" w:rsidR="008724BF" w:rsidRDefault="008A7C78">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77777777" w:rsidR="008724BF" w:rsidRDefault="008A7C78">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77777777" w:rsidR="008724BF" w:rsidRDefault="008A7C78">
            <w:pPr>
              <w:spacing w:line="264" w:lineRule="auto"/>
              <w:ind w:firstLine="240"/>
              <w:jc w:val="center"/>
              <w:rPr>
                <w:szCs w:val="21"/>
              </w:rPr>
            </w:pPr>
            <w:r>
              <w:rPr>
                <w:rFonts w:hint="eastAsia"/>
                <w:szCs w:val="21"/>
              </w:rPr>
              <w:t>1</w:t>
            </w:r>
          </w:p>
        </w:tc>
      </w:tr>
      <w:tr w:rsidR="008724BF" w14:paraId="7BE8F9A8"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724BF" w:rsidRDefault="008A7C78">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77777777" w:rsidR="008724BF" w:rsidRDefault="008A7C78">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77777777" w:rsidR="008724BF" w:rsidRDefault="008A7C78">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7777777" w:rsidR="008724BF" w:rsidRDefault="008A7C78">
            <w:pPr>
              <w:spacing w:line="264" w:lineRule="auto"/>
              <w:ind w:firstLine="240"/>
              <w:jc w:val="center"/>
              <w:rPr>
                <w:szCs w:val="21"/>
              </w:rPr>
            </w:pPr>
            <w:r>
              <w:rPr>
                <w:rFonts w:hint="eastAsia"/>
                <w:szCs w:val="21"/>
              </w:rPr>
              <w:t>0</w:t>
            </w:r>
          </w:p>
        </w:tc>
      </w:tr>
      <w:tr w:rsidR="008724BF" w14:paraId="57C91F66"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724BF" w:rsidRDefault="008A7C78">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77777777" w:rsidR="008724BF" w:rsidRDefault="008A7C78">
            <w:pPr>
              <w:spacing w:line="264" w:lineRule="auto"/>
              <w:ind w:firstLine="240"/>
              <w:jc w:val="center"/>
              <w:rPr>
                <w:szCs w:val="21"/>
              </w:rPr>
            </w:pPr>
            <w:r>
              <w:rPr>
                <w:rFonts w:hint="eastAsia"/>
                <w:szCs w:val="21"/>
              </w:rPr>
              <w:t>18</w:t>
            </w:r>
          </w:p>
        </w:tc>
        <w:tc>
          <w:tcPr>
            <w:tcW w:w="2197" w:type="dxa"/>
            <w:tcBorders>
              <w:top w:val="single" w:sz="4" w:space="0" w:color="FFFFFF"/>
              <w:left w:val="single" w:sz="4" w:space="0" w:color="FFFFFF"/>
              <w:bottom w:val="single" w:sz="4" w:space="0" w:color="FFFFFF"/>
              <w:right w:val="nil"/>
            </w:tcBorders>
          </w:tcPr>
          <w:p w14:paraId="5FC7BE72" w14:textId="77777777" w:rsidR="008724BF" w:rsidRDefault="008A7C78">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77777777" w:rsidR="008724BF" w:rsidRDefault="008A7C78">
            <w:pPr>
              <w:spacing w:line="264" w:lineRule="auto"/>
              <w:ind w:firstLine="240"/>
              <w:jc w:val="center"/>
              <w:rPr>
                <w:szCs w:val="21"/>
              </w:rPr>
            </w:pPr>
            <w:r>
              <w:rPr>
                <w:rFonts w:hint="eastAsia"/>
                <w:szCs w:val="21"/>
              </w:rPr>
              <w:t>5</w:t>
            </w:r>
          </w:p>
        </w:tc>
      </w:tr>
      <w:tr w:rsidR="008724BF" w14:paraId="789185FA"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724BF" w:rsidRDefault="008A7C78">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7777777" w:rsidR="008724BF" w:rsidRDefault="008A7C78">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7777777" w:rsidR="008724BF" w:rsidRDefault="008A7C78">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77777777" w:rsidR="008724BF" w:rsidRDefault="008A7C78">
            <w:pPr>
              <w:spacing w:line="264" w:lineRule="auto"/>
              <w:ind w:firstLine="240"/>
              <w:jc w:val="center"/>
              <w:rPr>
                <w:szCs w:val="21"/>
              </w:rPr>
            </w:pPr>
            <w:r>
              <w:rPr>
                <w:rFonts w:hint="eastAsia"/>
                <w:szCs w:val="21"/>
              </w:rPr>
              <w:t>4</w:t>
            </w:r>
          </w:p>
        </w:tc>
      </w:tr>
      <w:tr w:rsidR="008724BF" w14:paraId="1868B361" w14:textId="7777777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724BF" w:rsidRDefault="008A7C78">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77777777" w:rsidR="008724BF" w:rsidRDefault="008A7C78">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7777777" w:rsidR="008724BF" w:rsidRDefault="008A7C78">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77777777" w:rsidR="008724BF" w:rsidRDefault="008A7C78">
            <w:pPr>
              <w:spacing w:line="264" w:lineRule="auto"/>
              <w:ind w:firstLine="240"/>
              <w:jc w:val="center"/>
              <w:rPr>
                <w:szCs w:val="21"/>
              </w:rPr>
            </w:pPr>
            <w:r>
              <w:rPr>
                <w:rFonts w:hint="eastAsia"/>
                <w:szCs w:val="21"/>
              </w:rPr>
              <w:t>6</w:t>
            </w:r>
          </w:p>
        </w:tc>
      </w:tr>
      <w:tr w:rsidR="008724BF" w14:paraId="7C512278" w14:textId="7777777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724BF" w:rsidRDefault="008A7C78">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724BF" w:rsidRDefault="008A7C78">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724BF" w:rsidRDefault="008A7C78">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724BF" w:rsidRDefault="008A7C78">
            <w:pPr>
              <w:spacing w:line="264" w:lineRule="auto"/>
              <w:ind w:firstLine="240"/>
              <w:jc w:val="center"/>
              <w:rPr>
                <w:szCs w:val="21"/>
              </w:rPr>
            </w:pPr>
            <w:r>
              <w:rPr>
                <w:szCs w:val="21"/>
              </w:rPr>
              <w:t>…</w:t>
            </w:r>
          </w:p>
        </w:tc>
      </w:tr>
    </w:tbl>
    <w:p w14:paraId="00099B9C" w14:textId="77777777" w:rsidR="008724BF" w:rsidRDefault="008724BF">
      <w:pPr>
        <w:snapToGrid w:val="0"/>
        <w:spacing w:after="120" w:line="300" w:lineRule="auto"/>
        <w:rPr>
          <w:rFonts w:ascii="Cambria Math" w:hAnsi="Cambria Math"/>
          <w:sz w:val="24"/>
        </w:rPr>
      </w:pPr>
    </w:p>
    <w:p w14:paraId="5973376A" w14:textId="77777777" w:rsidR="008724BF" w:rsidRDefault="008A7C78">
      <w:pPr>
        <w:snapToGrid w:val="0"/>
        <w:spacing w:after="120" w:line="300" w:lineRule="auto"/>
        <w:ind w:firstLineChars="200" w:firstLine="480"/>
        <w:jc w:val="left"/>
        <w:rPr>
          <w:rFonts w:ascii="Cambria Math" w:hAnsi="Cambria Math"/>
          <w:sz w:val="24"/>
        </w:rPr>
      </w:pPr>
      <w:r>
        <w:rPr>
          <w:rFonts w:ascii="Cambria Math" w:hAnsi="Cambria Math" w:hint="eastAsia"/>
          <w:sz w:val="24"/>
        </w:rPr>
        <w:t>3</w:t>
      </w:r>
      <w:r>
        <w:rPr>
          <w:rFonts w:ascii="Cambria Math" w:hAnsi="Cambria Math" w:hint="eastAsia"/>
          <w:sz w:val="24"/>
        </w:rPr>
        <w:t>．</w:t>
      </w:r>
      <w:r>
        <w:rPr>
          <w:rFonts w:ascii="Cambria Math" w:hAnsi="Cambria Math"/>
          <w:sz w:val="24"/>
        </w:rPr>
        <w:t>巷道数据展示</w:t>
      </w:r>
    </w:p>
    <w:p w14:paraId="3421B77F" w14:textId="77777777" w:rsidR="008724BF" w:rsidRDefault="008A7C78">
      <w:pPr>
        <w:snapToGrid w:val="0"/>
        <w:spacing w:after="120" w:line="300" w:lineRule="auto"/>
        <w:ind w:firstLineChars="200" w:firstLine="480"/>
        <w:jc w:val="left"/>
        <w:rPr>
          <w:sz w:val="24"/>
        </w:rPr>
      </w:pPr>
      <w:r>
        <w:rPr>
          <w:rFonts w:ascii="Cambria Math" w:hAnsi="Cambria Math"/>
          <w:sz w:val="24"/>
        </w:rPr>
        <w:t>巷道数据展示是地下开采、隧道施工等领域的重要应用。通过程序处理和剖分技术，我们可以生成巷道的网格模型，并在</w:t>
      </w:r>
      <w:r>
        <w:rPr>
          <w:rFonts w:ascii="Cambria Math" w:hAnsi="Cambria Math"/>
          <w:sz w:val="24"/>
        </w:rPr>
        <w:t xml:space="preserve"> MeshLab </w:t>
      </w:r>
      <w:r>
        <w:rPr>
          <w:rFonts w:ascii="Cambria Math" w:hAnsi="Cambria Math"/>
          <w:sz w:val="24"/>
        </w:rPr>
        <w:t>中进行可视化。这些模型有</w:t>
      </w:r>
      <w:r>
        <w:rPr>
          <w:sz w:val="24"/>
        </w:rPr>
        <w:t>助于更好地理解巷道的几何形状、空间关系和潜在的风险。</w:t>
      </w:r>
    </w:p>
    <w:p w14:paraId="0C8962C0" w14:textId="77777777" w:rsidR="008724BF" w:rsidRDefault="008A7C78">
      <w:pPr>
        <w:spacing w:line="400" w:lineRule="exact"/>
        <w:ind w:firstLineChars="200" w:firstLine="480"/>
        <w:rPr>
          <w:sz w:val="24"/>
        </w:rPr>
      </w:pPr>
      <w:r>
        <w:rPr>
          <w:rFonts w:hint="eastAsia"/>
          <w:sz w:val="24"/>
        </w:rPr>
        <w:t>（</w:t>
      </w:r>
      <w:r>
        <w:rPr>
          <w:rFonts w:hint="eastAsia"/>
          <w:sz w:val="24"/>
        </w:rPr>
        <w:t>1</w:t>
      </w:r>
      <w:r>
        <w:rPr>
          <w:rFonts w:hint="eastAsia"/>
          <w:sz w:val="24"/>
        </w:rPr>
        <w:t>）</w:t>
      </w:r>
      <w:r>
        <w:rPr>
          <w:sz w:val="24"/>
        </w:rPr>
        <w:t>数据处理：</w:t>
      </w:r>
    </w:p>
    <w:p w14:paraId="0D9E0A8A" w14:textId="77777777" w:rsidR="008724BF" w:rsidRDefault="008A7C78">
      <w:pPr>
        <w:spacing w:line="400" w:lineRule="exact"/>
        <w:ind w:firstLineChars="200" w:firstLine="480"/>
        <w:rPr>
          <w:sz w:val="24"/>
        </w:rPr>
      </w:pPr>
      <w:r>
        <w:rPr>
          <w:sz w:val="24"/>
        </w:rPr>
        <w:t>巷道的网格数据通过剖分和处理技术获取，这些数据通常包括巷道的几何结构（如通道、交叉口、支撑结构等）。通过计算机程序的辅助，巷道模型的空间关系和细节能够被精确地表现。</w:t>
      </w:r>
    </w:p>
    <w:p w14:paraId="0306F8BF" w14:textId="77777777" w:rsidR="008724BF" w:rsidRDefault="008A7C78">
      <w:pPr>
        <w:spacing w:line="400" w:lineRule="exact"/>
        <w:ind w:firstLineChars="200" w:firstLine="480"/>
        <w:rPr>
          <w:sz w:val="24"/>
        </w:rPr>
      </w:pPr>
      <w:r>
        <w:rPr>
          <w:rFonts w:hint="eastAsia"/>
          <w:sz w:val="24"/>
        </w:rPr>
        <w:t>（</w:t>
      </w:r>
      <w:r>
        <w:rPr>
          <w:rFonts w:hint="eastAsia"/>
          <w:sz w:val="24"/>
        </w:rPr>
        <w:t>2</w:t>
      </w:r>
      <w:r>
        <w:rPr>
          <w:rFonts w:hint="eastAsia"/>
          <w:sz w:val="24"/>
        </w:rPr>
        <w:t>）</w:t>
      </w:r>
      <w:r>
        <w:rPr>
          <w:sz w:val="24"/>
        </w:rPr>
        <w:t>可视化与展示：</w:t>
      </w:r>
    </w:p>
    <w:p w14:paraId="3D817C19"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sz w:val="24"/>
        </w:rPr>
        <w:t>在</w:t>
      </w:r>
      <w:r>
        <w:rPr>
          <w:rFonts w:ascii="Cambria Math" w:hAnsi="Cambria Math"/>
          <w:sz w:val="24"/>
        </w:rPr>
        <w:t xml:space="preserve"> MeshLab </w:t>
      </w:r>
      <w:r>
        <w:rPr>
          <w:rFonts w:ascii="Cambria Math" w:hAnsi="Cambria Math"/>
          <w:sz w:val="24"/>
        </w:rPr>
        <w:t>中，巷道模型可以使用不同的视角、光照和纹理映射进行展示，以便清晰地展示巷道的内外结构。在展示时，可以通过透明度调整来表现巷道的内部结构，或者使用不同颜色的材质来区分不同类型的结构和区域。</w:t>
      </w:r>
    </w:p>
    <w:p w14:paraId="690FED9B" w14:textId="77777777" w:rsidR="008724BF" w:rsidRDefault="008A7C78">
      <w:pPr>
        <w:snapToGrid w:val="0"/>
        <w:spacing w:after="120" w:line="300" w:lineRule="auto"/>
        <w:ind w:firstLineChars="200" w:firstLine="420"/>
        <w:rPr>
          <w:rFonts w:ascii="Cambria Math" w:hAnsi="Cambria Math"/>
          <w:sz w:val="24"/>
        </w:rPr>
      </w:pPr>
      <w:r>
        <w:rPr>
          <w:noProof/>
          <w14:ligatures w14:val="standardContextual"/>
        </w:rPr>
        <w:lastRenderedPageBreak/>
        <w:drawing>
          <wp:inline distT="0" distB="0" distL="0" distR="0" wp14:anchorId="4DC20FC3" wp14:editId="28E3803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图片 1"/>
                    <pic:cNvPicPr>
                      <a:picLocks noChangeAspect="1"/>
                    </pic:cNvPicPr>
                  </pic:nvPicPr>
                  <pic:blipFill>
                    <a:blip r:embed="rId70"/>
                    <a:stretch>
                      <a:fillRect/>
                    </a:stretch>
                  </pic:blipFill>
                  <pic:spPr>
                    <a:xfrm>
                      <a:off x="0" y="0"/>
                      <a:ext cx="5400040" cy="2917190"/>
                    </a:xfrm>
                    <a:prstGeom prst="rect">
                      <a:avLst/>
                    </a:prstGeom>
                  </pic:spPr>
                </pic:pic>
              </a:graphicData>
            </a:graphic>
          </wp:inline>
        </w:drawing>
      </w:r>
    </w:p>
    <w:p w14:paraId="2B829437"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图</w:t>
      </w:r>
      <w:r>
        <w:rPr>
          <w:rFonts w:ascii="Cambria Math" w:hAnsi="Cambria Math"/>
          <w:sz w:val="24"/>
        </w:rPr>
        <w:t xml:space="preserve"> 5.3 </w:t>
      </w:r>
      <w:r>
        <w:rPr>
          <w:rFonts w:ascii="Cambria Math" w:hAnsi="Cambria Math"/>
          <w:sz w:val="24"/>
        </w:rPr>
        <w:t>巷道</w:t>
      </w:r>
      <w:r>
        <w:rPr>
          <w:rFonts w:ascii="Cambria Math" w:hAnsi="Cambria Math" w:hint="eastAsia"/>
          <w:sz w:val="24"/>
        </w:rPr>
        <w:t>模型</w:t>
      </w:r>
      <w:r>
        <w:rPr>
          <w:rFonts w:ascii="Cambria Math" w:hAnsi="Cambria Math"/>
          <w:sz w:val="24"/>
        </w:rPr>
        <w:t>展示</w:t>
      </w:r>
    </w:p>
    <w:p w14:paraId="0F5A80DA"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t xml:space="preserve"> </w:t>
      </w:r>
      <w:r>
        <w:rPr>
          <w:rFonts w:ascii="Cambria Math" w:hAnsi="Cambria Math"/>
          <w:sz w:val="24"/>
        </w:rPr>
        <w:t>Tunnel model display</w:t>
      </w:r>
    </w:p>
    <w:p w14:paraId="1BD238A3"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以下表</w:t>
      </w:r>
      <w:r>
        <w:rPr>
          <w:rFonts w:ascii="Cambria Math" w:hAnsi="Cambria Math" w:hint="eastAsia"/>
          <w:sz w:val="24"/>
        </w:rPr>
        <w:t>5.5</w:t>
      </w:r>
      <w:r>
        <w:rPr>
          <w:rFonts w:ascii="Cambria Math" w:hAnsi="Cambria Math" w:hint="eastAsia"/>
          <w:sz w:val="24"/>
        </w:rPr>
        <w:t>和</w:t>
      </w:r>
      <w:r>
        <w:rPr>
          <w:rFonts w:ascii="Cambria Math" w:hAnsi="Cambria Math" w:hint="eastAsia"/>
          <w:sz w:val="24"/>
        </w:rPr>
        <w:t>5.6</w:t>
      </w:r>
      <w:r>
        <w:rPr>
          <w:rFonts w:ascii="Cambria Math" w:hAnsi="Cambria Math" w:hint="eastAsia"/>
          <w:sz w:val="24"/>
        </w:rPr>
        <w:t>是</w:t>
      </w:r>
      <w:r>
        <w:rPr>
          <w:rFonts w:ascii="Cambria Math" w:hAnsi="Cambria Math" w:hint="eastAsia"/>
          <w:sz w:val="24"/>
        </w:rPr>
        <w:t>obj</w:t>
      </w:r>
      <w:r>
        <w:rPr>
          <w:rFonts w:ascii="Cambria Math" w:hAnsi="Cambria Math" w:hint="eastAsia"/>
          <w:sz w:val="24"/>
        </w:rPr>
        <w:t>模型文件中巷道模型部分网格拓扑结构数据，其中面索引结构略有不同，每一个索引为</w:t>
      </w:r>
      <w:r>
        <w:rPr>
          <w:rFonts w:ascii="Cambria Math" w:hAnsi="Cambria Math"/>
          <w:sz w:val="24"/>
        </w:rPr>
        <w:t>Vertices</w:t>
      </w:r>
      <w:r>
        <w:rPr>
          <w:rFonts w:ascii="Cambria Math" w:hAnsi="Cambria Math" w:hint="eastAsia"/>
          <w:sz w:val="24"/>
        </w:rPr>
        <w:t>(V)/</w:t>
      </w:r>
      <w:r>
        <w:t xml:space="preserve"> </w:t>
      </w:r>
      <w:r>
        <w:rPr>
          <w:rFonts w:ascii="Cambria Math" w:hAnsi="Cambria Math"/>
          <w:sz w:val="24"/>
        </w:rPr>
        <w:t>Texture Coordinates</w:t>
      </w:r>
      <w:r>
        <w:rPr>
          <w:rFonts w:ascii="Cambria Math" w:hAnsi="Cambria Math" w:hint="eastAsia"/>
          <w:sz w:val="24"/>
        </w:rPr>
        <w:t>(T)</w:t>
      </w:r>
      <w:r>
        <w:rPr>
          <w:rFonts w:hint="eastAsia"/>
        </w:rPr>
        <w:t>/</w:t>
      </w:r>
      <w:r>
        <w:rPr>
          <w:rFonts w:ascii="Cambria Math" w:hAnsi="Cambria Math"/>
          <w:sz w:val="24"/>
        </w:rPr>
        <w:t>Normals</w:t>
      </w:r>
      <w:r>
        <w:rPr>
          <w:rFonts w:ascii="Cambria Math" w:hAnsi="Cambria Math" w:hint="eastAsia"/>
          <w:sz w:val="24"/>
        </w:rPr>
        <w:t>(N)</w:t>
      </w:r>
      <w:r>
        <w:rPr>
          <w:rFonts w:ascii="Cambria Math" w:hAnsi="Cambria Math" w:hint="eastAsia"/>
          <w:sz w:val="24"/>
        </w:rPr>
        <w:t>混合坐标索引，即顶点索引、纹理坐标索引、法向量索引。</w:t>
      </w:r>
    </w:p>
    <w:p w14:paraId="44427E63"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5</w:t>
      </w:r>
      <w:r>
        <w:rPr>
          <w:szCs w:val="21"/>
        </w:rPr>
        <w:t xml:space="preserve"> </w:t>
      </w:r>
      <w:r>
        <w:rPr>
          <w:rFonts w:hint="eastAsia"/>
          <w:szCs w:val="21"/>
        </w:rPr>
        <w:t>巷道模型网格点数据示例</w:t>
      </w:r>
    </w:p>
    <w:p w14:paraId="45F77D4C" w14:textId="77777777" w:rsidR="008724BF" w:rsidRDefault="008A7C78">
      <w:pPr>
        <w:pStyle w:val="affb"/>
      </w:pPr>
      <w:r>
        <w:rPr>
          <w:sz w:val="21"/>
          <w:szCs w:val="21"/>
        </w:rPr>
        <w:t xml:space="preserve">Table </w:t>
      </w:r>
      <w:r>
        <w:rPr>
          <w:rFonts w:hint="eastAsia"/>
          <w:sz w:val="21"/>
          <w:szCs w:val="21"/>
        </w:rPr>
        <w:t>5</w:t>
      </w:r>
      <w:r>
        <w:rPr>
          <w:sz w:val="21"/>
          <w:szCs w:val="21"/>
        </w:rPr>
        <w:t>.</w:t>
      </w:r>
      <w:r>
        <w:rPr>
          <w:rFonts w:hint="eastAsia"/>
          <w:sz w:val="21"/>
          <w:szCs w:val="21"/>
        </w:rPr>
        <w:t>5</w:t>
      </w:r>
      <w:r>
        <w:rPr>
          <w:sz w:val="21"/>
          <w:szCs w:val="21"/>
        </w:rPr>
        <w:t xml:space="preserve">Example of Grid Point Data for Tunnel Model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05"/>
        <w:gridCol w:w="38"/>
        <w:gridCol w:w="2159"/>
        <w:gridCol w:w="38"/>
        <w:gridCol w:w="1951"/>
        <w:gridCol w:w="38"/>
      </w:tblGrid>
      <w:tr w:rsidR="008724BF" w14:paraId="05ED6F5D" w14:textId="77777777">
        <w:trPr>
          <w:trHeight w:val="716"/>
        </w:trPr>
        <w:tc>
          <w:tcPr>
            <w:tcW w:w="1943" w:type="dxa"/>
            <w:gridSpan w:val="2"/>
            <w:tcBorders>
              <w:top w:val="single" w:sz="12" w:space="0" w:color="auto"/>
              <w:left w:val="nil"/>
              <w:right w:val="single" w:sz="4" w:space="0" w:color="FFFFFF"/>
            </w:tcBorders>
            <w:vAlign w:val="center"/>
          </w:tcPr>
          <w:p w14:paraId="754C7EAE" w14:textId="77777777" w:rsidR="008724BF" w:rsidRDefault="008A7C78">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724BF" w14:paraId="7A0D2717" w14:textId="7777777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7777777" w:rsidR="008724BF" w:rsidRDefault="008A7C78">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77777777" w:rsidR="008724BF" w:rsidRDefault="008A7C78">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7777777" w:rsidR="008724BF" w:rsidRDefault="008A7C78">
            <w:pPr>
              <w:spacing w:line="264" w:lineRule="auto"/>
              <w:ind w:firstLine="240"/>
              <w:jc w:val="center"/>
              <w:rPr>
                <w:szCs w:val="21"/>
              </w:rPr>
            </w:pPr>
            <w:r>
              <w:rPr>
                <w:rFonts w:hint="eastAsia"/>
                <w:szCs w:val="21"/>
              </w:rPr>
              <w:t>7.397465</w:t>
            </w:r>
          </w:p>
        </w:tc>
      </w:tr>
      <w:tr w:rsidR="008724BF" w14:paraId="24B8EED5"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77777777" w:rsidR="008724BF" w:rsidRDefault="008A7C78">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77777777" w:rsidR="008724BF" w:rsidRDefault="008A7C78">
            <w:pPr>
              <w:spacing w:line="264" w:lineRule="auto"/>
              <w:ind w:firstLine="240"/>
              <w:jc w:val="center"/>
              <w:rPr>
                <w:szCs w:val="21"/>
              </w:rPr>
            </w:pPr>
            <w:r>
              <w:rPr>
                <w:rFonts w:hint="eastAsia"/>
                <w:szCs w:val="21"/>
              </w:rPr>
              <w:t>-1</w:t>
            </w:r>
            <w:r>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77777777" w:rsidR="008724BF" w:rsidRDefault="008A7C78">
            <w:pPr>
              <w:spacing w:line="264" w:lineRule="auto"/>
              <w:ind w:firstLine="240"/>
              <w:jc w:val="center"/>
              <w:rPr>
                <w:szCs w:val="21"/>
              </w:rPr>
            </w:pPr>
            <w:r>
              <w:rPr>
                <w:rFonts w:hint="eastAsia"/>
                <w:szCs w:val="21"/>
              </w:rPr>
              <w:t>10.618473</w:t>
            </w:r>
          </w:p>
        </w:tc>
      </w:tr>
      <w:tr w:rsidR="008724BF" w14:paraId="329BB40B"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77777777" w:rsidR="008724BF" w:rsidRDefault="008A7C78">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7777777" w:rsidR="008724BF" w:rsidRDefault="008A7C78">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77777777" w:rsidR="008724BF" w:rsidRDefault="008A7C78">
            <w:pPr>
              <w:spacing w:line="264" w:lineRule="auto"/>
              <w:ind w:firstLine="240"/>
              <w:jc w:val="center"/>
              <w:rPr>
                <w:szCs w:val="21"/>
              </w:rPr>
            </w:pPr>
            <w:r>
              <w:rPr>
                <w:rFonts w:hint="eastAsia"/>
                <w:szCs w:val="21"/>
              </w:rPr>
              <w:t>10.623569</w:t>
            </w:r>
          </w:p>
        </w:tc>
      </w:tr>
      <w:tr w:rsidR="008724BF" w14:paraId="4646F8BE"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77777777" w:rsidR="008724BF" w:rsidRDefault="008A7C78">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7777777" w:rsidR="008724BF" w:rsidRDefault="008A7C78">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7777777" w:rsidR="008724BF" w:rsidRDefault="008A7C78">
            <w:pPr>
              <w:spacing w:line="264" w:lineRule="auto"/>
              <w:ind w:firstLine="240"/>
              <w:jc w:val="center"/>
              <w:rPr>
                <w:szCs w:val="21"/>
              </w:rPr>
            </w:pPr>
            <w:r>
              <w:rPr>
                <w:rFonts w:hint="eastAsia"/>
                <w:szCs w:val="21"/>
              </w:rPr>
              <w:t>7.833256</w:t>
            </w:r>
          </w:p>
        </w:tc>
      </w:tr>
      <w:tr w:rsidR="008724BF" w14:paraId="5E8F017A"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7777777" w:rsidR="008724BF" w:rsidRDefault="008A7C78">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77777777" w:rsidR="008724BF" w:rsidRDefault="008A7C78">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77777777" w:rsidR="008724BF" w:rsidRDefault="008A7C78">
            <w:pPr>
              <w:spacing w:line="264" w:lineRule="auto"/>
              <w:ind w:firstLine="240"/>
              <w:jc w:val="center"/>
              <w:rPr>
                <w:szCs w:val="21"/>
              </w:rPr>
            </w:pPr>
            <w:r>
              <w:rPr>
                <w:rFonts w:hint="eastAsia"/>
                <w:szCs w:val="21"/>
              </w:rPr>
              <w:t>8.258884</w:t>
            </w:r>
          </w:p>
        </w:tc>
      </w:tr>
      <w:tr w:rsidR="008724BF" w14:paraId="1E3EFD21" w14:textId="7777777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724BF" w:rsidRDefault="008A7C78">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724BF" w:rsidRDefault="008A7C78">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724BF" w:rsidRDefault="008A7C78">
            <w:pPr>
              <w:spacing w:line="264" w:lineRule="auto"/>
              <w:ind w:firstLine="240"/>
              <w:jc w:val="center"/>
              <w:rPr>
                <w:szCs w:val="21"/>
              </w:rPr>
            </w:pPr>
            <w:r>
              <w:rPr>
                <w:szCs w:val="21"/>
              </w:rPr>
              <w:t>…</w:t>
            </w:r>
          </w:p>
        </w:tc>
      </w:tr>
    </w:tbl>
    <w:p w14:paraId="7181A038" w14:textId="77777777" w:rsidR="008724BF" w:rsidRDefault="008724BF">
      <w:pPr>
        <w:snapToGrid w:val="0"/>
        <w:spacing w:after="120" w:line="300" w:lineRule="auto"/>
        <w:ind w:firstLineChars="200" w:firstLine="420"/>
        <w:jc w:val="center"/>
        <w:rPr>
          <w:szCs w:val="21"/>
        </w:rPr>
      </w:pPr>
    </w:p>
    <w:p w14:paraId="14EC7E41" w14:textId="77777777" w:rsidR="008724BF" w:rsidRDefault="008A7C78">
      <w:pPr>
        <w:snapToGrid w:val="0"/>
        <w:spacing w:after="120" w:line="300" w:lineRule="auto"/>
        <w:ind w:firstLineChars="200" w:firstLine="420"/>
        <w:jc w:val="center"/>
        <w:rPr>
          <w:szCs w:val="21"/>
        </w:rPr>
      </w:pPr>
      <w:r>
        <w:rPr>
          <w:szCs w:val="21"/>
        </w:rPr>
        <w:t>表</w:t>
      </w:r>
      <w:r>
        <w:rPr>
          <w:rFonts w:hint="eastAsia"/>
          <w:szCs w:val="21"/>
        </w:rPr>
        <w:t>5</w:t>
      </w:r>
      <w:r>
        <w:rPr>
          <w:szCs w:val="21"/>
        </w:rPr>
        <w:t>.</w:t>
      </w:r>
      <w:r>
        <w:rPr>
          <w:rFonts w:hint="eastAsia"/>
          <w:szCs w:val="21"/>
        </w:rPr>
        <w:t>6</w:t>
      </w:r>
      <w:r>
        <w:rPr>
          <w:szCs w:val="21"/>
        </w:rPr>
        <w:t xml:space="preserve"> </w:t>
      </w:r>
      <w:r>
        <w:rPr>
          <w:rFonts w:hint="eastAsia"/>
          <w:szCs w:val="21"/>
        </w:rPr>
        <w:t>巷道模型网格三角面索引数据示例</w:t>
      </w:r>
    </w:p>
    <w:p w14:paraId="4FB44B78" w14:textId="77777777" w:rsidR="008724BF" w:rsidRDefault="008A7C78">
      <w:pPr>
        <w:pStyle w:val="affb"/>
      </w:pPr>
      <w:r>
        <w:rPr>
          <w:sz w:val="21"/>
          <w:szCs w:val="21"/>
        </w:rPr>
        <w:t xml:space="preserve">Table </w:t>
      </w:r>
      <w:r>
        <w:rPr>
          <w:rFonts w:hint="eastAsia"/>
          <w:sz w:val="21"/>
          <w:szCs w:val="21"/>
        </w:rPr>
        <w:t>5</w:t>
      </w:r>
      <w:r>
        <w:rPr>
          <w:sz w:val="21"/>
          <w:szCs w:val="21"/>
        </w:rPr>
        <w:t>.</w:t>
      </w:r>
      <w:r>
        <w:rPr>
          <w:rFonts w:hint="eastAsia"/>
          <w:sz w:val="21"/>
          <w:szCs w:val="21"/>
        </w:rPr>
        <w:t>6</w:t>
      </w:r>
      <w:r>
        <w:rPr>
          <w:sz w:val="21"/>
          <w:szCs w:val="21"/>
        </w:rPr>
        <w:t xml:space="preserve">Example of Triangle Index Data for Tunnel Model Grid </w:t>
      </w:r>
      <w:r>
        <w:t xml:space="preserve">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4A0" w:firstRow="1" w:lastRow="0" w:firstColumn="1" w:lastColumn="0" w:noHBand="0" w:noVBand="1"/>
      </w:tblPr>
      <w:tblGrid>
        <w:gridCol w:w="1905"/>
        <w:gridCol w:w="38"/>
        <w:gridCol w:w="2159"/>
        <w:gridCol w:w="38"/>
        <w:gridCol w:w="1951"/>
        <w:gridCol w:w="38"/>
      </w:tblGrid>
      <w:tr w:rsidR="008724BF" w14:paraId="34F0EFDA" w14:textId="77777777">
        <w:trPr>
          <w:trHeight w:val="716"/>
        </w:trPr>
        <w:tc>
          <w:tcPr>
            <w:tcW w:w="1943" w:type="dxa"/>
            <w:gridSpan w:val="2"/>
            <w:tcBorders>
              <w:top w:val="single" w:sz="12" w:space="0" w:color="auto"/>
              <w:left w:val="nil"/>
              <w:right w:val="single" w:sz="4" w:space="0" w:color="FFFFFF"/>
            </w:tcBorders>
            <w:vAlign w:val="center"/>
          </w:tcPr>
          <w:p w14:paraId="2EF94B32" w14:textId="77777777" w:rsidR="008724BF" w:rsidRDefault="008A7C78">
            <w:pPr>
              <w:spacing w:line="264" w:lineRule="auto"/>
              <w:ind w:firstLine="240"/>
              <w:jc w:val="center"/>
              <w:rPr>
                <w:szCs w:val="21"/>
              </w:rPr>
            </w:pPr>
            <w:r>
              <w:rPr>
                <w:rFonts w:hint="eastAsia"/>
                <w:szCs w:val="21"/>
              </w:rPr>
              <w:t>complex</w:t>
            </w:r>
            <w:r>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complex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77777777" w:rsidR="008724BF" w:rsidRDefault="008A7C78">
            <w:pPr>
              <w:pStyle w:val="af4"/>
              <w:pBdr>
                <w:bottom w:val="none" w:sz="0" w:space="0" w:color="auto"/>
              </w:pBdr>
              <w:tabs>
                <w:tab w:val="clear" w:pos="4153"/>
                <w:tab w:val="clear" w:pos="8306"/>
              </w:tabs>
              <w:snapToGrid/>
              <w:spacing w:line="264" w:lineRule="auto"/>
              <w:ind w:firstLine="210"/>
              <w:rPr>
                <w:sz w:val="21"/>
                <w:szCs w:val="21"/>
              </w:rPr>
            </w:pPr>
            <w:r>
              <w:rPr>
                <w:sz w:val="21"/>
                <w:szCs w:val="21"/>
              </w:rPr>
              <w:t>complex Index</w:t>
            </w:r>
            <w:r>
              <w:rPr>
                <w:rFonts w:hint="eastAsia"/>
                <w:sz w:val="21"/>
                <w:szCs w:val="21"/>
              </w:rPr>
              <w:t>3</w:t>
            </w:r>
          </w:p>
        </w:tc>
      </w:tr>
      <w:tr w:rsidR="008724BF" w14:paraId="6B1229E2" w14:textId="7777777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7BE08660" w14:textId="77777777" w:rsidR="008724BF" w:rsidRDefault="008A7C78">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77777777" w:rsidR="008724BF" w:rsidRDefault="008A7C78">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7777777" w:rsidR="008724BF" w:rsidRDefault="008A7C78">
            <w:pPr>
              <w:spacing w:line="264" w:lineRule="auto"/>
              <w:ind w:firstLine="240"/>
              <w:jc w:val="center"/>
              <w:rPr>
                <w:szCs w:val="21"/>
              </w:rPr>
            </w:pPr>
            <w:r>
              <w:rPr>
                <w:rFonts w:hint="eastAsia"/>
                <w:szCs w:val="21"/>
              </w:rPr>
              <w:t>775/2209/1494</w:t>
            </w:r>
          </w:p>
        </w:tc>
      </w:tr>
      <w:tr w:rsidR="008724BF" w14:paraId="294FD0EA"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7FEB0C6F" w14:textId="77777777" w:rsidR="008724BF" w:rsidRDefault="008A7C78">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77777777" w:rsidR="008724BF" w:rsidRDefault="008A7C78">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77777777" w:rsidR="008724BF" w:rsidRDefault="008A7C78">
            <w:pPr>
              <w:spacing w:line="264" w:lineRule="auto"/>
              <w:ind w:firstLine="240"/>
              <w:jc w:val="center"/>
              <w:rPr>
                <w:szCs w:val="21"/>
              </w:rPr>
            </w:pPr>
            <w:r>
              <w:rPr>
                <w:rFonts w:hint="eastAsia"/>
                <w:szCs w:val="21"/>
              </w:rPr>
              <w:t>756/2156/1497</w:t>
            </w:r>
          </w:p>
        </w:tc>
      </w:tr>
      <w:tr w:rsidR="008724BF" w14:paraId="368FB2BC"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021FB55" w14:textId="77777777" w:rsidR="008724BF" w:rsidRDefault="008A7C78">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77777777" w:rsidR="008724BF" w:rsidRDefault="008A7C78">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77777777" w:rsidR="008724BF" w:rsidRDefault="008A7C78">
            <w:pPr>
              <w:spacing w:line="264" w:lineRule="auto"/>
              <w:ind w:firstLine="240"/>
              <w:jc w:val="center"/>
              <w:rPr>
                <w:szCs w:val="21"/>
              </w:rPr>
            </w:pPr>
            <w:r>
              <w:rPr>
                <w:rFonts w:hint="eastAsia"/>
                <w:szCs w:val="21"/>
              </w:rPr>
              <w:t>777/2217/1499</w:t>
            </w:r>
          </w:p>
        </w:tc>
      </w:tr>
      <w:tr w:rsidR="008724BF" w14:paraId="65D6EEB8"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4990321B" w14:textId="77777777" w:rsidR="008724BF" w:rsidRDefault="008A7C78">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77777777" w:rsidR="008724BF" w:rsidRDefault="008A7C78">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77777777" w:rsidR="008724BF" w:rsidRDefault="008A7C78">
            <w:pPr>
              <w:spacing w:line="264" w:lineRule="auto"/>
              <w:ind w:firstLine="240"/>
              <w:jc w:val="center"/>
              <w:rPr>
                <w:szCs w:val="21"/>
              </w:rPr>
            </w:pPr>
            <w:r>
              <w:rPr>
                <w:rFonts w:hint="eastAsia"/>
                <w:szCs w:val="21"/>
              </w:rPr>
              <w:t>758/2164/1426</w:t>
            </w:r>
          </w:p>
        </w:tc>
      </w:tr>
      <w:tr w:rsidR="008724BF" w14:paraId="4ACC9B85" w14:textId="7777777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2FA2963F" w14:textId="77777777" w:rsidR="008724BF" w:rsidRDefault="008A7C78">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77777777" w:rsidR="008724BF" w:rsidRDefault="008A7C78">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77777777" w:rsidR="008724BF" w:rsidRDefault="008A7C78">
            <w:pPr>
              <w:spacing w:line="264" w:lineRule="auto"/>
              <w:ind w:firstLine="240"/>
              <w:jc w:val="center"/>
              <w:rPr>
                <w:szCs w:val="21"/>
              </w:rPr>
            </w:pPr>
            <w:r>
              <w:rPr>
                <w:rFonts w:hint="eastAsia"/>
                <w:szCs w:val="21"/>
              </w:rPr>
              <w:t>778/2221/1500</w:t>
            </w:r>
          </w:p>
        </w:tc>
      </w:tr>
      <w:tr w:rsidR="008724BF" w14:paraId="7B1DA2E1" w14:textId="7777777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43BB8457" w14:textId="77777777" w:rsidR="008724BF" w:rsidRDefault="008A7C78">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724BF" w:rsidRDefault="008A7C78">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724BF" w:rsidRDefault="008A7C78">
            <w:pPr>
              <w:spacing w:line="264" w:lineRule="auto"/>
              <w:ind w:firstLine="240"/>
              <w:jc w:val="center"/>
              <w:rPr>
                <w:szCs w:val="21"/>
              </w:rPr>
            </w:pPr>
            <w:r>
              <w:rPr>
                <w:szCs w:val="21"/>
              </w:rPr>
              <w:t>…</w:t>
            </w:r>
          </w:p>
        </w:tc>
      </w:tr>
    </w:tbl>
    <w:p w14:paraId="77AD0916" w14:textId="77777777" w:rsidR="008724BF" w:rsidRDefault="008724BF">
      <w:pPr>
        <w:snapToGrid w:val="0"/>
        <w:spacing w:after="120" w:line="300" w:lineRule="auto"/>
        <w:rPr>
          <w:rFonts w:ascii="Cambria Math" w:hAnsi="Cambria Math"/>
          <w:sz w:val="24"/>
        </w:rPr>
      </w:pPr>
    </w:p>
    <w:p w14:paraId="11CA14A9" w14:textId="77777777" w:rsidR="008724BF" w:rsidRDefault="008A7C78">
      <w:pPr>
        <w:spacing w:line="400" w:lineRule="exact"/>
        <w:ind w:firstLineChars="200" w:firstLine="480"/>
        <w:rPr>
          <w:sz w:val="24"/>
        </w:rPr>
      </w:pPr>
      <w:r>
        <w:rPr>
          <w:rFonts w:hint="eastAsia"/>
          <w:sz w:val="24"/>
        </w:rPr>
        <w:t>通过</w:t>
      </w:r>
      <w:r>
        <w:rPr>
          <w:rFonts w:hint="eastAsia"/>
          <w:sz w:val="24"/>
        </w:rPr>
        <w:t xml:space="preserve"> MeshLab </w:t>
      </w:r>
      <w:r>
        <w:rPr>
          <w:rFonts w:hint="eastAsia"/>
          <w:sz w:val="24"/>
        </w:rPr>
        <w:t>软件展示网格模型，能够帮助我们直观地验证网格的生成质量，并进一步优化网格结构，确保后续分析和应用的准确性。</w:t>
      </w:r>
    </w:p>
    <w:p w14:paraId="7F2DE3F7" w14:textId="1AFEB8DB" w:rsidR="008724BF" w:rsidRDefault="008A7C78">
      <w:pPr>
        <w:keepNext/>
        <w:keepLines/>
        <w:snapToGrid w:val="0"/>
        <w:spacing w:before="240" w:after="120" w:line="360" w:lineRule="auto"/>
        <w:outlineLvl w:val="1"/>
        <w:rPr>
          <w:rFonts w:eastAsia="黑体"/>
          <w:sz w:val="28"/>
          <w:szCs w:val="32"/>
        </w:rPr>
      </w:pPr>
      <w:bookmarkStart w:id="262" w:name="_Toc191816716"/>
      <w:r>
        <w:rPr>
          <w:rFonts w:eastAsia="黑体" w:hint="eastAsia"/>
          <w:sz w:val="28"/>
          <w:szCs w:val="32"/>
        </w:rPr>
        <w:t>5</w:t>
      </w:r>
      <w:r>
        <w:rPr>
          <w:rFonts w:eastAsia="黑体"/>
          <w:sz w:val="28"/>
          <w:szCs w:val="32"/>
        </w:rPr>
        <w:t>.</w:t>
      </w:r>
      <w:r>
        <w:rPr>
          <w:rFonts w:eastAsia="黑体" w:hint="eastAsia"/>
          <w:sz w:val="28"/>
          <w:szCs w:val="32"/>
        </w:rPr>
        <w:t xml:space="preserve">3 </w:t>
      </w:r>
      <w:r>
        <w:rPr>
          <w:rFonts w:eastAsia="黑体" w:hint="eastAsia"/>
          <w:sz w:val="28"/>
          <w:szCs w:val="32"/>
        </w:rPr>
        <w:t>应用实例</w:t>
      </w:r>
      <w:bookmarkEnd w:id="262"/>
      <w:ins w:id="263" w:author="h" w:date="2025-03-03T11:21:00Z">
        <w:r w:rsidR="00187846">
          <w:rPr>
            <w:rFonts w:eastAsia="黑体" w:hint="eastAsia"/>
            <w:sz w:val="28"/>
            <w:szCs w:val="32"/>
          </w:rPr>
          <w:t>分析（？）</w:t>
        </w:r>
      </w:ins>
    </w:p>
    <w:p w14:paraId="7EA5F470" w14:textId="77777777" w:rsidR="008724BF" w:rsidRDefault="008A7C78">
      <w:pPr>
        <w:spacing w:line="400" w:lineRule="exact"/>
        <w:ind w:firstLineChars="200" w:firstLine="480"/>
        <w:rPr>
          <w:sz w:val="24"/>
        </w:rPr>
      </w:pPr>
      <w:r>
        <w:rPr>
          <w:rFonts w:hint="eastAsia"/>
          <w:sz w:val="24"/>
        </w:rPr>
        <w:t>在本节中，我们将介绍如何在</w:t>
      </w:r>
      <w:r>
        <w:rPr>
          <w:rFonts w:hint="eastAsia"/>
          <w:sz w:val="24"/>
        </w:rPr>
        <w:t xml:space="preserve">Web </w:t>
      </w:r>
      <w:r>
        <w:rPr>
          <w:rFonts w:hint="eastAsia"/>
          <w:sz w:val="24"/>
        </w:rPr>
        <w:t>端中的地质模型可视化实例。用户可以直观地查看地层、断层、巷道等地质模型，进行交互式操作。</w:t>
      </w:r>
    </w:p>
    <w:p w14:paraId="533D305C" w14:textId="77777777" w:rsidR="008724BF" w:rsidRDefault="008A7C78">
      <w:pPr>
        <w:spacing w:line="400" w:lineRule="exact"/>
        <w:ind w:firstLineChars="200" w:firstLine="480"/>
        <w:rPr>
          <w:sz w:val="24"/>
        </w:rPr>
      </w:pPr>
      <w:r>
        <w:rPr>
          <w:rFonts w:hint="eastAsia"/>
          <w:sz w:val="24"/>
        </w:rPr>
        <w:t xml:space="preserve">1 </w:t>
      </w:r>
      <w:r>
        <w:rPr>
          <w:rFonts w:hint="eastAsia"/>
          <w:sz w:val="24"/>
        </w:rPr>
        <w:t>地层模型可视化实例</w:t>
      </w:r>
    </w:p>
    <w:p w14:paraId="6D750971" w14:textId="77777777" w:rsidR="008724BF" w:rsidRDefault="008A7C78">
      <w:pPr>
        <w:spacing w:line="400" w:lineRule="exact"/>
        <w:ind w:firstLineChars="200" w:firstLine="480"/>
        <w:rPr>
          <w:sz w:val="24"/>
        </w:rPr>
      </w:pPr>
      <w:r>
        <w:rPr>
          <w:rFonts w:hint="eastAsia"/>
          <w:sz w:val="24"/>
        </w:rPr>
        <w:t>在实际应用中，</w:t>
      </w:r>
      <w:r>
        <w:rPr>
          <w:rFonts w:hint="eastAsia"/>
          <w:sz w:val="24"/>
        </w:rPr>
        <w:t xml:space="preserve">Web </w:t>
      </w:r>
      <w:r>
        <w:rPr>
          <w:rFonts w:hint="eastAsia"/>
          <w:sz w:val="24"/>
        </w:rPr>
        <w:t>端的可视化分析被广泛应用于地下勘探、矿产资源评估、灾害预警等领域。用户通过交互式操作，能够快速获取地下结构信息，为决策提供支持。</w:t>
      </w:r>
    </w:p>
    <w:p w14:paraId="5C0936AC" w14:textId="77777777" w:rsidR="008724BF" w:rsidRDefault="008A7C78">
      <w:pPr>
        <w:snapToGrid w:val="0"/>
        <w:spacing w:after="120" w:line="300" w:lineRule="auto"/>
        <w:jc w:val="distribute"/>
        <w:rPr>
          <w:rFonts w:ascii="Cambria Math" w:hAnsi="Cambria Math"/>
          <w:sz w:val="24"/>
        </w:rPr>
      </w:pPr>
      <w:r>
        <w:rPr>
          <w:rFonts w:ascii="Cambria Math" w:hAnsi="Cambria Math"/>
          <w:noProof/>
          <w:sz w:val="24"/>
          <w14:ligatures w14:val="standardContextual"/>
        </w:rPr>
        <w:drawing>
          <wp:inline distT="0" distB="0" distL="0" distR="0" wp14:anchorId="3ABA5F53" wp14:editId="1AE7C67A">
            <wp:extent cx="2592070" cy="1539240"/>
            <wp:effectExtent l="0" t="0" r="0" b="0"/>
            <wp:docPr id="250831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1978" name="图片 1"/>
                    <pic:cNvPicPr>
                      <a:picLocks noChangeAspect="1"/>
                    </pic:cNvPicPr>
                  </pic:nvPicPr>
                  <pic:blipFill>
                    <a:blip r:embed="rId71" cstate="print">
                      <a:extLst>
                        <a:ext uri="{28A0092B-C50C-407E-A947-70E740481C1C}">
                          <a14:useLocalDpi xmlns:a14="http://schemas.microsoft.com/office/drawing/2010/main" val="0"/>
                        </a:ext>
                      </a:extLst>
                    </a:blip>
                    <a:srcRect l="13137"/>
                    <a:stretch>
                      <a:fillRect/>
                    </a:stretch>
                  </pic:blipFill>
                  <pic:spPr>
                    <a:xfrm>
                      <a:off x="0" y="0"/>
                      <a:ext cx="2592474" cy="1539299"/>
                    </a:xfrm>
                    <a:prstGeom prst="rect">
                      <a:avLst/>
                    </a:prstGeom>
                    <a:ln>
                      <a:noFill/>
                    </a:ln>
                  </pic:spPr>
                </pic:pic>
              </a:graphicData>
            </a:graphic>
          </wp:inline>
        </w:drawing>
      </w:r>
      <w:r>
        <w:rPr>
          <w:rFonts w:ascii="Cambria Math" w:hAnsi="Cambria Math"/>
          <w:sz w:val="24"/>
        </w:rPr>
        <w:t xml:space="preserve">   </w:t>
      </w:r>
      <w:r>
        <w:rPr>
          <w:rFonts w:ascii="Cambria Math" w:hAnsi="Cambria Math"/>
          <w:noProof/>
          <w:sz w:val="24"/>
          <w14:ligatures w14:val="standardContextual"/>
        </w:rPr>
        <w:drawing>
          <wp:inline distT="0" distB="0" distL="0" distR="0" wp14:anchorId="48B5E932" wp14:editId="05C009D2">
            <wp:extent cx="2471420" cy="1558290"/>
            <wp:effectExtent l="0" t="0" r="5080" b="3810"/>
            <wp:docPr id="11081284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28412" name="图片 2"/>
                    <pic:cNvPicPr>
                      <a:picLocks noChangeAspect="1"/>
                    </pic:cNvPicPr>
                  </pic:nvPicPr>
                  <pic:blipFill>
                    <a:blip r:embed="rId72" cstate="print">
                      <a:extLst>
                        <a:ext uri="{28A0092B-C50C-407E-A947-70E740481C1C}">
                          <a14:useLocalDpi xmlns:a14="http://schemas.microsoft.com/office/drawing/2010/main" val="0"/>
                        </a:ext>
                      </a:extLst>
                    </a:blip>
                    <a:srcRect l="41712" t="31457"/>
                    <a:stretch>
                      <a:fillRect/>
                    </a:stretch>
                  </pic:blipFill>
                  <pic:spPr>
                    <a:xfrm>
                      <a:off x="0" y="0"/>
                      <a:ext cx="2563631" cy="1616863"/>
                    </a:xfrm>
                    <a:prstGeom prst="rect">
                      <a:avLst/>
                    </a:prstGeom>
                    <a:ln>
                      <a:noFill/>
                    </a:ln>
                  </pic:spPr>
                </pic:pic>
              </a:graphicData>
            </a:graphic>
          </wp:inline>
        </w:drawing>
      </w:r>
    </w:p>
    <w:p w14:paraId="68835E3E"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图</w:t>
      </w:r>
      <w:r>
        <w:rPr>
          <w:rFonts w:ascii="Cambria Math" w:hAnsi="Cambria Math"/>
          <w:sz w:val="24"/>
        </w:rPr>
        <w:t xml:space="preserve"> 5.1 </w:t>
      </w:r>
      <w:r>
        <w:rPr>
          <w:rFonts w:ascii="Cambria Math" w:hAnsi="Cambria Math"/>
          <w:sz w:val="24"/>
        </w:rPr>
        <w:t>地层模型展示</w:t>
      </w:r>
      <w:r>
        <w:rPr>
          <w:rFonts w:ascii="Cambria Math" w:hAnsi="Cambria Math" w:hint="eastAsia"/>
          <w:sz w:val="24"/>
        </w:rPr>
        <w:t>图</w:t>
      </w:r>
    </w:p>
    <w:p w14:paraId="12C350BC"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Fig.5.1</w:t>
      </w:r>
      <w:r>
        <w:t xml:space="preserve"> </w:t>
      </w:r>
      <w:r>
        <w:rPr>
          <w:rFonts w:ascii="Cambria Math" w:hAnsi="Cambria Math"/>
          <w:sz w:val="24"/>
        </w:rPr>
        <w:t>Stratigraphic model display</w:t>
      </w:r>
    </w:p>
    <w:p w14:paraId="46833308" w14:textId="77777777" w:rsidR="008724BF" w:rsidRDefault="008A7C78">
      <w:pPr>
        <w:snapToGrid w:val="0"/>
        <w:spacing w:after="120" w:line="300" w:lineRule="auto"/>
        <w:ind w:firstLineChars="400" w:firstLine="960"/>
        <w:jc w:val="left"/>
        <w:rPr>
          <w:rFonts w:ascii="Cambria Math" w:hAnsi="Cambria Math"/>
          <w:sz w:val="24"/>
        </w:rPr>
      </w:pPr>
      <w:r>
        <w:rPr>
          <w:rFonts w:ascii="Cambria Math" w:hAnsi="Cambria Math" w:hint="eastAsia"/>
          <w:sz w:val="24"/>
        </w:rPr>
        <w:t xml:space="preserve">2 </w:t>
      </w:r>
      <w:r>
        <w:rPr>
          <w:rFonts w:ascii="Cambria Math" w:hAnsi="Cambria Math" w:hint="eastAsia"/>
          <w:sz w:val="24"/>
        </w:rPr>
        <w:t>断层模型可视化</w:t>
      </w:r>
    </w:p>
    <w:p w14:paraId="734B88BF"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lastRenderedPageBreak/>
        <w:drawing>
          <wp:inline distT="0" distB="0" distL="0" distR="0" wp14:anchorId="33456AEC" wp14:editId="0923AAF7">
            <wp:extent cx="5400040" cy="1959610"/>
            <wp:effectExtent l="0" t="0" r="0" b="0"/>
            <wp:docPr id="1611205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05582" name="图片 1"/>
                    <pic:cNvPicPr>
                      <a:picLocks noChangeAspect="1"/>
                    </pic:cNvPicPr>
                  </pic:nvPicPr>
                  <pic:blipFill>
                    <a:blip r:embed="rId73"/>
                    <a:stretch>
                      <a:fillRect/>
                    </a:stretch>
                  </pic:blipFill>
                  <pic:spPr>
                    <a:xfrm>
                      <a:off x="0" y="0"/>
                      <a:ext cx="5400040" cy="1959610"/>
                    </a:xfrm>
                    <a:prstGeom prst="rect">
                      <a:avLst/>
                    </a:prstGeom>
                  </pic:spPr>
                </pic:pic>
              </a:graphicData>
            </a:graphic>
          </wp:inline>
        </w:drawing>
      </w:r>
    </w:p>
    <w:p w14:paraId="33C9F289"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图</w:t>
      </w:r>
      <w:r>
        <w:rPr>
          <w:rFonts w:ascii="Cambria Math" w:hAnsi="Cambria Math"/>
          <w:sz w:val="24"/>
        </w:rPr>
        <w:t xml:space="preserve"> 5.2 </w:t>
      </w:r>
      <w:r>
        <w:rPr>
          <w:rFonts w:ascii="Cambria Math" w:hAnsi="Cambria Math"/>
          <w:sz w:val="24"/>
        </w:rPr>
        <w:t>断层模型展示</w:t>
      </w:r>
    </w:p>
    <w:p w14:paraId="656A41DE"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Fig.5.2</w:t>
      </w:r>
      <w:r>
        <w:t xml:space="preserve"> </w:t>
      </w:r>
      <w:r>
        <w:rPr>
          <w:rFonts w:ascii="Cambria Math" w:hAnsi="Cambria Math"/>
          <w:sz w:val="24"/>
        </w:rPr>
        <w:t>Fault model display</w:t>
      </w:r>
    </w:p>
    <w:p w14:paraId="0985D69B" w14:textId="77777777" w:rsidR="008724BF" w:rsidRDefault="008A7C78">
      <w:pPr>
        <w:snapToGrid w:val="0"/>
        <w:spacing w:after="120" w:line="300" w:lineRule="auto"/>
        <w:ind w:firstLineChars="400" w:firstLine="960"/>
        <w:jc w:val="left"/>
        <w:rPr>
          <w:rFonts w:ascii="Cambria Math" w:hAnsi="Cambria Math"/>
          <w:sz w:val="24"/>
        </w:rPr>
      </w:pPr>
      <w:r>
        <w:rPr>
          <w:rFonts w:ascii="Cambria Math" w:hAnsi="Cambria Math" w:hint="eastAsia"/>
          <w:sz w:val="24"/>
        </w:rPr>
        <w:t>3</w:t>
      </w:r>
      <w:r>
        <w:rPr>
          <w:rFonts w:ascii="Cambria Math" w:hAnsi="Cambria Math" w:hint="eastAsia"/>
          <w:sz w:val="24"/>
        </w:rPr>
        <w:t>巷道模型可视化。巷道模型在本文中是通过</w:t>
      </w:r>
      <w:r>
        <w:rPr>
          <w:rFonts w:ascii="Cambria Math" w:hAnsi="Cambria Math" w:hint="eastAsia"/>
          <w:sz w:val="24"/>
        </w:rPr>
        <w:t>OBJ</w:t>
      </w:r>
      <w:r>
        <w:rPr>
          <w:rFonts w:ascii="Cambria Math" w:hAnsi="Cambria Math" w:hint="eastAsia"/>
          <w:sz w:val="24"/>
        </w:rPr>
        <w:t>文件通过相应加载器加载到场景当中的。</w:t>
      </w:r>
    </w:p>
    <w:p w14:paraId="5ADC5DA9"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noProof/>
          <w:sz w:val="24"/>
        </w:rPr>
        <w:drawing>
          <wp:inline distT="0" distB="0" distL="0" distR="0" wp14:anchorId="3862874B" wp14:editId="36ED1F9D">
            <wp:extent cx="5400040" cy="2948940"/>
            <wp:effectExtent l="0" t="0" r="0" b="0"/>
            <wp:docPr id="75563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3477" name="图片 1"/>
                    <pic:cNvPicPr>
                      <a:picLocks noChangeAspect="1"/>
                    </pic:cNvPicPr>
                  </pic:nvPicPr>
                  <pic:blipFill>
                    <a:blip r:embed="rId74"/>
                    <a:stretch>
                      <a:fillRect/>
                    </a:stretch>
                  </pic:blipFill>
                  <pic:spPr>
                    <a:xfrm>
                      <a:off x="0" y="0"/>
                      <a:ext cx="5400040" cy="2948940"/>
                    </a:xfrm>
                    <a:prstGeom prst="rect">
                      <a:avLst/>
                    </a:prstGeom>
                  </pic:spPr>
                </pic:pic>
              </a:graphicData>
            </a:graphic>
          </wp:inline>
        </w:drawing>
      </w:r>
    </w:p>
    <w:p w14:paraId="5302084A"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图</w:t>
      </w:r>
      <w:r>
        <w:rPr>
          <w:rFonts w:ascii="Cambria Math" w:hAnsi="Cambria Math"/>
          <w:sz w:val="24"/>
        </w:rPr>
        <w:t xml:space="preserve"> 5.3 </w:t>
      </w:r>
      <w:r>
        <w:rPr>
          <w:rFonts w:ascii="Cambria Math" w:hAnsi="Cambria Math"/>
          <w:sz w:val="24"/>
        </w:rPr>
        <w:t>巷道数据展示</w:t>
      </w:r>
    </w:p>
    <w:p w14:paraId="1004EE4E"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.5.3</w:t>
      </w:r>
      <w:r>
        <w:t xml:space="preserve"> </w:t>
      </w:r>
      <w:r>
        <w:rPr>
          <w:rFonts w:ascii="Cambria Math" w:hAnsi="Cambria Math"/>
          <w:sz w:val="24"/>
        </w:rPr>
        <w:t>Tunnel data display</w:t>
      </w:r>
    </w:p>
    <w:p w14:paraId="43B4FDF3" w14:textId="77777777" w:rsidR="008724BF" w:rsidRDefault="008A7C78">
      <w:pPr>
        <w:snapToGrid w:val="0"/>
        <w:spacing w:after="120" w:line="300" w:lineRule="auto"/>
        <w:ind w:leftChars="200" w:left="420" w:firstLineChars="200" w:firstLine="480"/>
        <w:rPr>
          <w:rFonts w:ascii="Cambria Math" w:hAnsi="Cambria Math"/>
          <w:sz w:val="24"/>
        </w:rPr>
      </w:pPr>
      <w:r>
        <w:rPr>
          <w:rFonts w:ascii="Cambria Math" w:hAnsi="Cambria Math" w:hint="eastAsia"/>
          <w:sz w:val="24"/>
        </w:rPr>
        <w:t xml:space="preserve">4 </w:t>
      </w:r>
      <w:r>
        <w:rPr>
          <w:rFonts w:ascii="Cambria Math" w:hAnsi="Cambria Math" w:hint="eastAsia"/>
          <w:sz w:val="24"/>
        </w:rPr>
        <w:t>钻孔模型可视化。</w:t>
      </w:r>
      <w:r>
        <w:rPr>
          <w:rFonts w:ascii="Cambria Math" w:hAnsi="Cambria Math"/>
          <w:sz w:val="24"/>
        </w:rPr>
        <w:t>钻孔模型</w:t>
      </w:r>
      <w:r>
        <w:rPr>
          <w:rFonts w:ascii="Cambria Math" w:hAnsi="Cambria Math" w:hint="eastAsia"/>
          <w:sz w:val="24"/>
        </w:rPr>
        <w:t>的构建以圆柱几何体为主，</w:t>
      </w:r>
      <w:r>
        <w:rPr>
          <w:rFonts w:ascii="Cambria Math" w:hAnsi="Cambria Math"/>
          <w:sz w:val="24"/>
        </w:rPr>
        <w:t>根据不同地层</w:t>
      </w:r>
      <w:r>
        <w:rPr>
          <w:rFonts w:ascii="Cambria Math" w:hAnsi="Cambria Math" w:hint="eastAsia"/>
          <w:sz w:val="24"/>
        </w:rPr>
        <w:t>的顶底厚度</w:t>
      </w:r>
      <w:r>
        <w:rPr>
          <w:rFonts w:ascii="Cambria Math" w:hAnsi="Cambria Math"/>
          <w:sz w:val="24"/>
        </w:rPr>
        <w:t>计算</w:t>
      </w:r>
      <w:r>
        <w:rPr>
          <w:rFonts w:ascii="Cambria Math" w:hAnsi="Cambria Math" w:hint="eastAsia"/>
          <w:sz w:val="24"/>
        </w:rPr>
        <w:t>进行分</w:t>
      </w:r>
      <w:r>
        <w:rPr>
          <w:rFonts w:ascii="Cambria Math" w:hAnsi="Cambria Math"/>
          <w:sz w:val="24"/>
        </w:rPr>
        <w:t>层显示</w:t>
      </w:r>
      <w:r>
        <w:rPr>
          <w:rFonts w:ascii="Cambria Math" w:hAnsi="Cambria Math" w:hint="eastAsia"/>
          <w:sz w:val="24"/>
        </w:rPr>
        <w:t>，如图</w:t>
      </w:r>
      <w:r>
        <w:rPr>
          <w:rFonts w:ascii="Cambria Math" w:hAnsi="Cambria Math" w:hint="eastAsia"/>
          <w:sz w:val="24"/>
        </w:rPr>
        <w:t>5.4</w:t>
      </w:r>
      <w:r>
        <w:rPr>
          <w:rFonts w:ascii="Cambria Math" w:hAnsi="Cambria Math" w:hint="eastAsia"/>
          <w:sz w:val="24"/>
        </w:rPr>
        <w:t>为部分钻孔可视化数据实例展示。</w:t>
      </w:r>
    </w:p>
    <w:p w14:paraId="25D55CAF"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noProof/>
          <w:sz w:val="24"/>
        </w:rPr>
        <w:lastRenderedPageBreak/>
        <w:drawing>
          <wp:inline distT="0" distB="0" distL="0" distR="0" wp14:anchorId="41E29BEF" wp14:editId="2D84E7C2">
            <wp:extent cx="5400040" cy="2225675"/>
            <wp:effectExtent l="0" t="0" r="0" b="0"/>
            <wp:docPr id="26433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66" name="图片 1"/>
                    <pic:cNvPicPr>
                      <a:picLocks noChangeAspect="1"/>
                    </pic:cNvPicPr>
                  </pic:nvPicPr>
                  <pic:blipFill>
                    <a:blip r:embed="rId75"/>
                    <a:stretch>
                      <a:fillRect/>
                    </a:stretch>
                  </pic:blipFill>
                  <pic:spPr>
                    <a:xfrm>
                      <a:off x="0" y="0"/>
                      <a:ext cx="5400040" cy="2225675"/>
                    </a:xfrm>
                    <a:prstGeom prst="rect">
                      <a:avLst/>
                    </a:prstGeom>
                  </pic:spPr>
                </pic:pic>
              </a:graphicData>
            </a:graphic>
          </wp:inline>
        </w:drawing>
      </w:r>
    </w:p>
    <w:p w14:paraId="055160C5"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图</w:t>
      </w:r>
      <w:r>
        <w:rPr>
          <w:rFonts w:ascii="Cambria Math" w:hAnsi="Cambria Math"/>
          <w:sz w:val="24"/>
        </w:rPr>
        <w:t xml:space="preserve"> 5.</w:t>
      </w:r>
      <w:r>
        <w:rPr>
          <w:rFonts w:ascii="Cambria Math" w:hAnsi="Cambria Math" w:hint="eastAsia"/>
          <w:sz w:val="24"/>
        </w:rPr>
        <w:t>4</w:t>
      </w:r>
      <w:r>
        <w:rPr>
          <w:rFonts w:ascii="Cambria Math" w:hAnsi="Cambria Math"/>
          <w:sz w:val="24"/>
        </w:rPr>
        <w:t xml:space="preserve"> </w:t>
      </w:r>
      <w:r>
        <w:rPr>
          <w:rFonts w:ascii="Cambria Math" w:hAnsi="Cambria Math" w:hint="eastAsia"/>
          <w:sz w:val="24"/>
        </w:rPr>
        <w:t>钻孔可视化</w:t>
      </w:r>
      <w:r>
        <w:rPr>
          <w:rFonts w:ascii="Cambria Math" w:hAnsi="Cambria Math"/>
          <w:sz w:val="24"/>
        </w:rPr>
        <w:t>数据展示</w:t>
      </w:r>
    </w:p>
    <w:p w14:paraId="6134B186"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4</w:t>
      </w:r>
      <w:r>
        <w:t xml:space="preserve"> </w:t>
      </w:r>
      <w:r>
        <w:rPr>
          <w:rFonts w:ascii="Cambria Math" w:hAnsi="Cambria Math"/>
          <w:sz w:val="24"/>
        </w:rPr>
        <w:t>Visualization of drilling data display</w:t>
      </w:r>
    </w:p>
    <w:p w14:paraId="42F3D9B9"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hint="eastAsia"/>
          <w:sz w:val="24"/>
        </w:rPr>
        <w:t xml:space="preserve">5 </w:t>
      </w:r>
      <w:r>
        <w:rPr>
          <w:rFonts w:ascii="Cambria Math" w:hAnsi="Cambria Math" w:hint="eastAsia"/>
          <w:sz w:val="24"/>
        </w:rPr>
        <w:t>层间距计算功能及可视化，以某隔水层和含水层为例进行层间距计算，并按计算数据进行层间距分类，对源地层进行渲染。</w:t>
      </w:r>
    </w:p>
    <w:p w14:paraId="3DEB8C5E" w14:textId="77777777" w:rsidR="008724BF" w:rsidRDefault="008A7C78">
      <w:pPr>
        <w:snapToGrid w:val="0"/>
        <w:spacing w:after="120" w:line="300" w:lineRule="auto"/>
        <w:ind w:firstLineChars="200" w:firstLine="480"/>
        <w:rPr>
          <w:rFonts w:ascii="Cambria Math" w:hAnsi="Cambria Math"/>
          <w:sz w:val="24"/>
        </w:rPr>
      </w:pPr>
      <w:r>
        <w:rPr>
          <w:rFonts w:ascii="Cambria Math" w:hAnsi="Cambria Math"/>
          <w:noProof/>
          <w:sz w:val="24"/>
        </w:rPr>
        <w:drawing>
          <wp:inline distT="0" distB="0" distL="0" distR="0" wp14:anchorId="5EBBBF56" wp14:editId="63A8397B">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图片 1"/>
                    <pic:cNvPicPr>
                      <a:picLocks noChangeAspect="1"/>
                    </pic:cNvPicPr>
                  </pic:nvPicPr>
                  <pic:blipFill>
                    <a:blip r:embed="rId76"/>
                    <a:stretch>
                      <a:fillRect/>
                    </a:stretch>
                  </pic:blipFill>
                  <pic:spPr>
                    <a:xfrm>
                      <a:off x="0" y="0"/>
                      <a:ext cx="5400040" cy="2992755"/>
                    </a:xfrm>
                    <a:prstGeom prst="rect">
                      <a:avLst/>
                    </a:prstGeom>
                  </pic:spPr>
                </pic:pic>
              </a:graphicData>
            </a:graphic>
          </wp:inline>
        </w:drawing>
      </w:r>
    </w:p>
    <w:p w14:paraId="1D6D666C"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sz w:val="24"/>
        </w:rPr>
        <w:t>图</w:t>
      </w:r>
      <w:r>
        <w:rPr>
          <w:rFonts w:ascii="Cambria Math" w:hAnsi="Cambria Math"/>
          <w:sz w:val="24"/>
        </w:rPr>
        <w:t xml:space="preserve"> 5.</w:t>
      </w:r>
      <w:r>
        <w:rPr>
          <w:rFonts w:ascii="Cambria Math" w:hAnsi="Cambria Math" w:hint="eastAsia"/>
          <w:sz w:val="24"/>
        </w:rPr>
        <w:t>5</w:t>
      </w:r>
      <w:r>
        <w:rPr>
          <w:rFonts w:ascii="Cambria Math" w:hAnsi="Cambria Math"/>
          <w:sz w:val="24"/>
        </w:rPr>
        <w:t xml:space="preserve"> </w:t>
      </w:r>
      <w:r>
        <w:rPr>
          <w:rFonts w:ascii="Cambria Math" w:hAnsi="Cambria Math" w:hint="eastAsia"/>
          <w:sz w:val="24"/>
        </w:rPr>
        <w:t>层间距数据可视化</w:t>
      </w:r>
      <w:r>
        <w:rPr>
          <w:rFonts w:ascii="Cambria Math" w:hAnsi="Cambria Math"/>
          <w:sz w:val="24"/>
        </w:rPr>
        <w:t>展示</w:t>
      </w:r>
    </w:p>
    <w:p w14:paraId="1B8D7926" w14:textId="77777777" w:rsidR="008724BF" w:rsidRDefault="008A7C78">
      <w:pPr>
        <w:snapToGrid w:val="0"/>
        <w:spacing w:after="120" w:line="300" w:lineRule="auto"/>
        <w:ind w:firstLineChars="200" w:firstLine="480"/>
        <w:jc w:val="center"/>
        <w:rPr>
          <w:rFonts w:ascii="Cambria Math" w:hAnsi="Cambria Math"/>
          <w:sz w:val="24"/>
        </w:rPr>
      </w:pPr>
      <w:r>
        <w:rPr>
          <w:rFonts w:ascii="Cambria Math" w:hAnsi="Cambria Math" w:hint="eastAsia"/>
          <w:sz w:val="24"/>
        </w:rPr>
        <w:t>Fig</w:t>
      </w:r>
      <w:r>
        <w:rPr>
          <w:rFonts w:ascii="Cambria Math" w:hAnsi="Cambria Math"/>
          <w:sz w:val="24"/>
        </w:rPr>
        <w:t>.5.</w:t>
      </w:r>
      <w:r>
        <w:rPr>
          <w:rFonts w:ascii="Cambria Math" w:hAnsi="Cambria Math" w:hint="eastAsia"/>
          <w:sz w:val="24"/>
        </w:rPr>
        <w:t>5</w:t>
      </w:r>
      <w:r>
        <w:t xml:space="preserve"> </w:t>
      </w:r>
      <w:r>
        <w:rPr>
          <w:rFonts w:ascii="Cambria Math" w:hAnsi="Cambria Math"/>
          <w:sz w:val="24"/>
        </w:rPr>
        <w:t>Visualization display of interlayer spacing data</w:t>
      </w:r>
    </w:p>
    <w:p w14:paraId="6B96DD4B" w14:textId="77777777" w:rsidR="008724BF" w:rsidRDefault="008A7C78">
      <w:pPr>
        <w:keepNext/>
        <w:keepLines/>
        <w:snapToGrid w:val="0"/>
        <w:spacing w:before="240" w:after="120" w:line="360" w:lineRule="auto"/>
        <w:outlineLvl w:val="1"/>
        <w:rPr>
          <w:rFonts w:eastAsia="黑体"/>
          <w:sz w:val="28"/>
          <w:szCs w:val="32"/>
        </w:rPr>
      </w:pPr>
      <w:bookmarkStart w:id="264" w:name="_Toc191816717"/>
      <w:r>
        <w:rPr>
          <w:rFonts w:eastAsia="黑体" w:hint="eastAsia"/>
          <w:sz w:val="28"/>
          <w:szCs w:val="32"/>
        </w:rPr>
        <w:t>5</w:t>
      </w:r>
      <w:r>
        <w:rPr>
          <w:rFonts w:eastAsia="黑体"/>
          <w:sz w:val="28"/>
          <w:szCs w:val="32"/>
        </w:rPr>
        <w:t>.</w:t>
      </w:r>
      <w:r>
        <w:rPr>
          <w:rFonts w:eastAsia="黑体" w:hint="eastAsia"/>
          <w:sz w:val="28"/>
          <w:szCs w:val="32"/>
        </w:rPr>
        <w:t>4</w:t>
      </w:r>
      <w:r>
        <w:rPr>
          <w:rFonts w:eastAsia="黑体" w:hint="eastAsia"/>
          <w:sz w:val="28"/>
          <w:szCs w:val="32"/>
        </w:rPr>
        <w:t>本章小结</w:t>
      </w:r>
      <w:bookmarkEnd w:id="264"/>
    </w:p>
    <w:p w14:paraId="45623BD8" w14:textId="77777777" w:rsidR="008724BF" w:rsidRDefault="008A7C78">
      <w:pPr>
        <w:spacing w:line="400" w:lineRule="exact"/>
        <w:ind w:firstLineChars="200" w:firstLine="480"/>
        <w:rPr>
          <w:sz w:val="24"/>
        </w:rPr>
      </w:pPr>
      <w:r>
        <w:rPr>
          <w:rFonts w:hint="eastAsia"/>
          <w:sz w:val="24"/>
        </w:rPr>
        <w:t>本章主要介绍了在</w:t>
      </w:r>
      <w:r>
        <w:rPr>
          <w:rFonts w:hint="eastAsia"/>
          <w:sz w:val="24"/>
        </w:rPr>
        <w:t xml:space="preserve"> Web </w:t>
      </w:r>
      <w:r>
        <w:rPr>
          <w:rFonts w:hint="eastAsia"/>
          <w:sz w:val="24"/>
        </w:rPr>
        <w:t>端实现三维地质模型的可视化分析。首先，通过</w:t>
      </w:r>
      <w:r>
        <w:rPr>
          <w:rFonts w:hint="eastAsia"/>
          <w:sz w:val="24"/>
        </w:rPr>
        <w:t xml:space="preserve"> Vue 3 </w:t>
      </w:r>
      <w:r>
        <w:rPr>
          <w:rFonts w:hint="eastAsia"/>
          <w:sz w:val="24"/>
        </w:rPr>
        <w:t>和</w:t>
      </w:r>
      <w:r>
        <w:rPr>
          <w:rFonts w:hint="eastAsia"/>
          <w:sz w:val="24"/>
        </w:rPr>
        <w:t>web</w:t>
      </w:r>
      <w:r>
        <w:rPr>
          <w:rFonts w:hint="eastAsia"/>
          <w:sz w:val="24"/>
        </w:rPr>
        <w:t>异步加载实现了模型的动态加载与展示，并通过</w:t>
      </w:r>
      <w:r>
        <w:rPr>
          <w:rFonts w:hint="eastAsia"/>
          <w:sz w:val="24"/>
        </w:rPr>
        <w:t xml:space="preserve"> Three.js </w:t>
      </w:r>
      <w:r>
        <w:rPr>
          <w:rFonts w:hint="eastAsia"/>
          <w:sz w:val="24"/>
        </w:rPr>
        <w:t>渲染复杂的地</w:t>
      </w:r>
      <w:r>
        <w:rPr>
          <w:rFonts w:hint="eastAsia"/>
          <w:sz w:val="24"/>
        </w:rPr>
        <w:lastRenderedPageBreak/>
        <w:t>质数据，包括地层模型、断层模型和巷道数据。通过这一框架，用户可以在交互式界面上对模型进行旋转、缩放、选择和切割等操作，帮助深入分析地下结构的细节。</w:t>
      </w:r>
    </w:p>
    <w:p w14:paraId="36402AF7" w14:textId="77777777" w:rsidR="008724BF" w:rsidRDefault="008A7C78">
      <w:pPr>
        <w:spacing w:line="400" w:lineRule="exact"/>
        <w:ind w:firstLineChars="200" w:firstLine="480"/>
        <w:rPr>
          <w:sz w:val="24"/>
        </w:rPr>
      </w:pPr>
      <w:r>
        <w:rPr>
          <w:rFonts w:hint="eastAsia"/>
          <w:sz w:val="24"/>
        </w:rPr>
        <w:t>此外，我们还介绍了如何使用技术栈优化渲染效果和性能，确保大规模地质数据能够在</w:t>
      </w:r>
      <w:r>
        <w:rPr>
          <w:rFonts w:hint="eastAsia"/>
          <w:sz w:val="24"/>
        </w:rPr>
        <w:t xml:space="preserve"> Web </w:t>
      </w:r>
      <w:r>
        <w:rPr>
          <w:rFonts w:hint="eastAsia"/>
          <w:sz w:val="24"/>
        </w:rPr>
        <w:t>环境中高效展示。最后，结合实际应用场景，如地下勘探和矿产资源评估等，展示了该技术在地质领域的广泛应用前景。</w:t>
      </w:r>
    </w:p>
    <w:p w14:paraId="45280562" w14:textId="77777777" w:rsidR="008724BF" w:rsidRDefault="008A7C78">
      <w:pPr>
        <w:spacing w:line="400" w:lineRule="exact"/>
        <w:ind w:firstLineChars="200" w:firstLine="480"/>
        <w:rPr>
          <w:sz w:val="24"/>
        </w:rPr>
        <w:sectPr w:rsidR="008724BF">
          <w:headerReference w:type="default" r:id="rId77"/>
          <w:pgSz w:w="11906" w:h="16838"/>
          <w:pgMar w:top="1701" w:right="1701" w:bottom="1701" w:left="1701" w:header="1134" w:footer="1134" w:gutter="0"/>
          <w:pgNumType w:chapStyle="1"/>
          <w:cols w:space="720"/>
          <w:docGrid w:type="linesAndChars" w:linePitch="312"/>
        </w:sectPr>
      </w:pPr>
      <w:r>
        <w:rPr>
          <w:rFonts w:hint="eastAsia"/>
          <w:sz w:val="24"/>
        </w:rPr>
        <w:t>通过本章的介绍，我们展示了三维地质建模与可视化分析在</w:t>
      </w:r>
      <w:r>
        <w:rPr>
          <w:rFonts w:hint="eastAsia"/>
          <w:sz w:val="24"/>
        </w:rPr>
        <w:t xml:space="preserve"> Web </w:t>
      </w:r>
      <w:r>
        <w:rPr>
          <w:rFonts w:hint="eastAsia"/>
          <w:sz w:val="24"/>
        </w:rPr>
        <w:t>端的实现过程，并为后续的深入研究和开发提供了技术参考和实践依据。</w:t>
      </w:r>
    </w:p>
    <w:p w14:paraId="2631092C" w14:textId="77777777" w:rsidR="008724BF" w:rsidRDefault="008A7C78">
      <w:pPr>
        <w:widowControl/>
        <w:adjustRightInd w:val="0"/>
        <w:snapToGrid w:val="0"/>
        <w:spacing w:before="240" w:after="120" w:line="360" w:lineRule="auto"/>
        <w:jc w:val="center"/>
        <w:outlineLvl w:val="0"/>
        <w:rPr>
          <w:rFonts w:eastAsia="黑体"/>
          <w:bCs/>
          <w:kern w:val="36"/>
          <w:sz w:val="32"/>
          <w:szCs w:val="36"/>
        </w:rPr>
      </w:pPr>
      <w:bookmarkStart w:id="265" w:name="_Toc191816718"/>
      <w:r>
        <w:rPr>
          <w:rFonts w:ascii="Arial" w:eastAsia="黑体" w:hAnsi="Arial" w:cs="Arial"/>
          <w:bCs/>
          <w:kern w:val="36"/>
          <w:sz w:val="32"/>
          <w:szCs w:val="36"/>
        </w:rPr>
        <w:lastRenderedPageBreak/>
        <w:t xml:space="preserve">6 </w:t>
      </w:r>
      <w:r>
        <w:rPr>
          <w:rFonts w:ascii="Arial" w:eastAsia="黑体" w:hAnsi="Arial" w:cs="Arial"/>
          <w:bCs/>
          <w:kern w:val="36"/>
          <w:sz w:val="32"/>
          <w:szCs w:val="36"/>
        </w:rPr>
        <w:t>结论与展望</w:t>
      </w:r>
      <w:bookmarkEnd w:id="265"/>
    </w:p>
    <w:p w14:paraId="35848F3F" w14:textId="77777777" w:rsidR="008724BF" w:rsidRDefault="008A7C78">
      <w:pPr>
        <w:snapToGrid w:val="0"/>
        <w:spacing w:line="300" w:lineRule="auto"/>
        <w:ind w:firstLineChars="200" w:firstLine="480"/>
        <w:rPr>
          <w:sz w:val="24"/>
        </w:rPr>
      </w:pPr>
      <w:r>
        <w:rPr>
          <w:rFonts w:hint="eastAsia"/>
          <w:sz w:val="24"/>
        </w:rPr>
        <w:t>本研究围绕三维地质建模与可视化技术展开，基于</w:t>
      </w:r>
      <w:r>
        <w:rPr>
          <w:rFonts w:hint="eastAsia"/>
          <w:sz w:val="24"/>
        </w:rPr>
        <w:t xml:space="preserve"> WebGL </w:t>
      </w:r>
      <w:r>
        <w:rPr>
          <w:rFonts w:hint="eastAsia"/>
          <w:sz w:val="24"/>
        </w:rPr>
        <w:t>和</w:t>
      </w:r>
      <w:r>
        <w:rPr>
          <w:rFonts w:hint="eastAsia"/>
          <w:sz w:val="24"/>
        </w:rPr>
        <w:t xml:space="preserve"> Three.js </w:t>
      </w:r>
      <w:r>
        <w:rPr>
          <w:rFonts w:hint="eastAsia"/>
          <w:sz w:val="24"/>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7777777" w:rsidR="008724BF" w:rsidRDefault="008A7C78">
      <w:pPr>
        <w:snapToGrid w:val="0"/>
        <w:spacing w:line="300" w:lineRule="auto"/>
        <w:ind w:firstLineChars="200" w:firstLine="480"/>
        <w:rPr>
          <w:sz w:val="24"/>
        </w:rPr>
      </w:pPr>
      <w:r>
        <w:rPr>
          <w:rFonts w:hint="eastAsia"/>
          <w:sz w:val="24"/>
        </w:rPr>
        <w:t>本研究在模型构建方面，通过约束</w:t>
      </w:r>
      <w:r>
        <w:rPr>
          <w:rFonts w:hint="eastAsia"/>
          <w:sz w:val="24"/>
        </w:rPr>
        <w:t xml:space="preserve"> Delaunay </w:t>
      </w:r>
      <w:r>
        <w:rPr>
          <w:rFonts w:hint="eastAsia"/>
          <w:sz w:val="24"/>
        </w:rPr>
        <w:t>三角剖分方法实现了地层与断层的高效网格划分，保证了地质模型的几何完整性。在断层建模中，采用上盘与下盘边界点剖分的方法，实现了三维断层体的精确构建，并通过边界点连接使断层模型保持闭合性。在钻孔建模中，提出了基于圆柱体分段渲染的可视化方法，使得钻孔地层信息能够直观展现，并结合颜色映射增强了不同地层属性的区分度。此外，模型的可视化采用</w:t>
      </w:r>
      <w:r>
        <w:rPr>
          <w:rFonts w:hint="eastAsia"/>
          <w:sz w:val="24"/>
        </w:rPr>
        <w:t xml:space="preserve"> GPU </w:t>
      </w:r>
      <w:r>
        <w:rPr>
          <w:rFonts w:hint="eastAsia"/>
          <w:sz w:val="24"/>
        </w:rPr>
        <w:t>加速渲染，并结合光照与材质优化，使三维地质模型具备更高的表现力和交互体验。</w:t>
      </w:r>
    </w:p>
    <w:p w14:paraId="6CEFF74F" w14:textId="77777777" w:rsidR="008724BF" w:rsidRDefault="008A7C78">
      <w:pPr>
        <w:snapToGrid w:val="0"/>
        <w:spacing w:line="300" w:lineRule="auto"/>
        <w:ind w:firstLineChars="200" w:firstLine="480"/>
        <w:rPr>
          <w:sz w:val="24"/>
        </w:rPr>
      </w:pPr>
      <w:r>
        <w:rPr>
          <w:rFonts w:hint="eastAsia"/>
          <w:sz w:val="24"/>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77777777" w:rsidR="008724BF" w:rsidRDefault="008A7C78">
      <w:pPr>
        <w:snapToGrid w:val="0"/>
        <w:spacing w:line="300" w:lineRule="auto"/>
        <w:ind w:firstLineChars="200" w:firstLine="480"/>
        <w:rPr>
          <w:sz w:val="24"/>
        </w:rPr>
      </w:pPr>
      <w:r>
        <w:rPr>
          <w:rFonts w:hint="eastAsia"/>
          <w:sz w:val="24"/>
        </w:rPr>
        <w:t>本研究还对性能优化进行了深入探讨。通过异步数据加载与动态渲染技术，解决了大规模地质数据加载的性能瓶颈，确保在</w:t>
      </w:r>
      <w:r>
        <w:rPr>
          <w:rFonts w:hint="eastAsia"/>
          <w:sz w:val="24"/>
        </w:rPr>
        <w:t xml:space="preserve"> Web </w:t>
      </w:r>
      <w:r>
        <w:rPr>
          <w:rFonts w:hint="eastAsia"/>
          <w:sz w:val="24"/>
        </w:rPr>
        <w:t>端能够流畅运行三维地质可视化应用。同时，针对模型渲染的内存管理问题，采用类管理与垃圾回收机制优化了</w:t>
      </w:r>
      <w:r>
        <w:rPr>
          <w:rFonts w:hint="eastAsia"/>
          <w:sz w:val="24"/>
        </w:rPr>
        <w:t xml:space="preserve"> Three.js </w:t>
      </w:r>
      <w:r>
        <w:rPr>
          <w:rFonts w:hint="eastAsia"/>
          <w:sz w:val="24"/>
        </w:rPr>
        <w:t>场景的资源回收，减少了</w:t>
      </w:r>
      <w:r>
        <w:rPr>
          <w:rFonts w:hint="eastAsia"/>
          <w:sz w:val="24"/>
        </w:rPr>
        <w:t xml:space="preserve"> GPU </w:t>
      </w:r>
      <w:r>
        <w:rPr>
          <w:rFonts w:hint="eastAsia"/>
          <w:sz w:val="24"/>
        </w:rPr>
        <w:t>负载，提高了系统的整体运行效率。最终，系统在真实地质数据环境中进行了测试，验证了其可行性与稳定性，并在多种地质应用场景中展现出良好的适用性。</w:t>
      </w:r>
    </w:p>
    <w:p w14:paraId="32092273" w14:textId="77777777" w:rsidR="008724BF" w:rsidRDefault="008A7C78">
      <w:pPr>
        <w:snapToGrid w:val="0"/>
        <w:spacing w:after="120" w:line="300" w:lineRule="auto"/>
        <w:ind w:firstLineChars="200" w:firstLine="480"/>
        <w:rPr>
          <w:sz w:val="24"/>
        </w:rPr>
      </w:pPr>
      <w:r>
        <w:rPr>
          <w:rFonts w:hint="eastAsia"/>
          <w:sz w:val="24"/>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Pr>
          <w:rFonts w:hint="eastAsia"/>
          <w:sz w:val="24"/>
        </w:rPr>
        <w:t xml:space="preserve"> GPU </w:t>
      </w:r>
      <w:r>
        <w:rPr>
          <w:rFonts w:hint="eastAsia"/>
          <w:sz w:val="24"/>
        </w:rPr>
        <w:t>加速在一定程度上提升了性能，但对于超大规模数据集的实时渲染仍然存在一定的局限性。未来可以结合</w:t>
      </w:r>
      <w:r>
        <w:rPr>
          <w:rFonts w:hint="eastAsia"/>
          <w:sz w:val="24"/>
        </w:rPr>
        <w:t xml:space="preserve"> WebGPU </w:t>
      </w:r>
      <w:r>
        <w:rPr>
          <w:rFonts w:hint="eastAsia"/>
          <w:sz w:val="24"/>
        </w:rPr>
        <w:t>等新技术，进一步提升</w:t>
      </w:r>
      <w:r>
        <w:rPr>
          <w:rFonts w:hint="eastAsia"/>
          <w:sz w:val="24"/>
        </w:rPr>
        <w:t xml:space="preserve"> Web </w:t>
      </w:r>
      <w:r>
        <w:rPr>
          <w:rFonts w:hint="eastAsia"/>
          <w:sz w:val="24"/>
        </w:rPr>
        <w:t>端的三维可视化能力。</w:t>
      </w:r>
    </w:p>
    <w:p w14:paraId="5A6E54F0" w14:textId="77777777" w:rsidR="008724BF" w:rsidRDefault="008A7C78">
      <w:pPr>
        <w:snapToGrid w:val="0"/>
        <w:spacing w:after="120" w:line="300" w:lineRule="auto"/>
        <w:ind w:firstLineChars="200" w:firstLine="480"/>
        <w:rPr>
          <w:sz w:val="24"/>
        </w:rPr>
      </w:pPr>
      <w:r>
        <w:rPr>
          <w:rFonts w:hint="eastAsia"/>
          <w:sz w:val="24"/>
        </w:rPr>
        <w:lastRenderedPageBreak/>
        <w:t>随着</w:t>
      </w:r>
      <w:r>
        <w:rPr>
          <w:rFonts w:hint="eastAsia"/>
          <w:sz w:val="24"/>
        </w:rPr>
        <w:t xml:space="preserve"> Web </w:t>
      </w:r>
      <w:r>
        <w:rPr>
          <w:rFonts w:hint="eastAsia"/>
          <w:sz w:val="24"/>
        </w:rPr>
        <w:t>技术的进一步发展，基于</w:t>
      </w:r>
      <w:r>
        <w:rPr>
          <w:rFonts w:hint="eastAsia"/>
          <w:sz w:val="24"/>
        </w:rPr>
        <w:t xml:space="preserve"> WebGL </w:t>
      </w:r>
      <w:r>
        <w:rPr>
          <w:rFonts w:hint="eastAsia"/>
          <w:sz w:val="24"/>
        </w:rPr>
        <w:t>的三维地质建模平台有望进一步扩展其功能和应用场景。例如，可以将虚拟现实（</w:t>
      </w:r>
      <w:r>
        <w:rPr>
          <w:rFonts w:hint="eastAsia"/>
          <w:sz w:val="24"/>
        </w:rPr>
        <w:t>VR</w:t>
      </w:r>
      <w:r>
        <w:rPr>
          <w:rFonts w:hint="eastAsia"/>
          <w:sz w:val="24"/>
        </w:rPr>
        <w:t>）与增强现实（</w:t>
      </w:r>
      <w:r>
        <w:rPr>
          <w:rFonts w:hint="eastAsia"/>
          <w:sz w:val="24"/>
        </w:rPr>
        <w:t>AR</w:t>
      </w:r>
      <w:r>
        <w:rPr>
          <w:rFonts w:hint="eastAsia"/>
          <w:sz w:val="24"/>
        </w:rPr>
        <w:t>）技术结合，提供更加沉浸式的地质模型展示与交互功能。此外，在纹理映射上，</w:t>
      </w:r>
      <w:r>
        <w:rPr>
          <w:rFonts w:ascii="Cambria Math" w:hAnsi="Cambria Math" w:hint="eastAsia"/>
          <w:sz w:val="24"/>
        </w:rPr>
        <w:t>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77777777" w:rsidR="008724BF" w:rsidRDefault="008A7C78">
      <w:pPr>
        <w:snapToGrid w:val="0"/>
        <w:spacing w:line="300" w:lineRule="auto"/>
        <w:ind w:firstLineChars="200" w:firstLine="480"/>
        <w:rPr>
          <w:sz w:val="24"/>
        </w:rPr>
      </w:pPr>
      <w:r>
        <w:rPr>
          <w:rFonts w:hint="eastAsia"/>
          <w:sz w:val="24"/>
        </w:rPr>
        <w:t>综上所述，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与教育培训等领域的应用价值。</w:t>
      </w:r>
    </w:p>
    <w:p w14:paraId="7D5D4F3C" w14:textId="77777777" w:rsidR="008724BF" w:rsidRDefault="008724BF">
      <w:pPr>
        <w:snapToGrid w:val="0"/>
        <w:spacing w:before="158" w:line="300" w:lineRule="auto"/>
        <w:rPr>
          <w:sz w:val="24"/>
        </w:rPr>
        <w:sectPr w:rsidR="008724BF">
          <w:headerReference w:type="default" r:id="rId78"/>
          <w:type w:val="oddPage"/>
          <w:pgSz w:w="11906" w:h="16838"/>
          <w:pgMar w:top="1701" w:right="1701" w:bottom="1701" w:left="1701" w:header="1134" w:footer="1134" w:gutter="0"/>
          <w:cols w:space="720"/>
          <w:docGrid w:type="linesAndChars" w:linePitch="316"/>
        </w:sectPr>
      </w:pPr>
    </w:p>
    <w:p w14:paraId="7FB5A30F" w14:textId="77777777" w:rsidR="008724BF" w:rsidRDefault="008A7C78">
      <w:pPr>
        <w:widowControl/>
        <w:adjustRightInd w:val="0"/>
        <w:snapToGrid w:val="0"/>
        <w:spacing w:before="240" w:after="120" w:line="360" w:lineRule="auto"/>
        <w:jc w:val="center"/>
        <w:outlineLvl w:val="0"/>
        <w:rPr>
          <w:rFonts w:eastAsia="黑体"/>
          <w:bCs/>
          <w:kern w:val="36"/>
          <w:sz w:val="32"/>
          <w:szCs w:val="36"/>
        </w:rPr>
      </w:pPr>
      <w:bookmarkStart w:id="266" w:name="_Toc191816719"/>
      <w:commentRangeStart w:id="267"/>
      <w:r>
        <w:rPr>
          <w:rFonts w:eastAsia="黑体"/>
          <w:bCs/>
          <w:kern w:val="36"/>
          <w:sz w:val="32"/>
          <w:szCs w:val="36"/>
        </w:rPr>
        <w:lastRenderedPageBreak/>
        <w:t>参考文献</w:t>
      </w:r>
      <w:commentRangeEnd w:id="267"/>
      <w:r>
        <w:rPr>
          <w:rFonts w:eastAsia="黑体"/>
          <w:bCs/>
          <w:kern w:val="36"/>
          <w:sz w:val="32"/>
          <w:szCs w:val="36"/>
        </w:rPr>
        <w:commentReference w:id="267"/>
      </w:r>
      <w:bookmarkEnd w:id="266"/>
    </w:p>
    <w:p w14:paraId="4B649473" w14:textId="77777777" w:rsidR="008724BF" w:rsidRDefault="008A7C78">
      <w:pPr>
        <w:pStyle w:val="15"/>
      </w:pPr>
      <w:r>
        <w:fldChar w:fldCharType="begin"/>
      </w:r>
      <w:r>
        <w:instrText xml:space="preserve"> ADDIN ZOTERO_BIBL {"uncited":[],"omitted":[],"custom":[]} CSL_BIBLIOGRAPHY </w:instrText>
      </w:r>
      <w:r>
        <w:fldChar w:fldCharType="separate"/>
      </w:r>
      <w:r>
        <w:t>[1]</w:t>
      </w:r>
      <w:r>
        <w:tab/>
      </w:r>
      <w:r>
        <w:t>李青元</w:t>
      </w:r>
      <w:r>
        <w:t xml:space="preserve">, </w:t>
      </w:r>
      <w:r>
        <w:t>张洛宜</w:t>
      </w:r>
      <w:r>
        <w:t xml:space="preserve">, </w:t>
      </w:r>
      <w:r>
        <w:t>曹代勇</w:t>
      </w:r>
      <w:r>
        <w:t xml:space="preserve">, </w:t>
      </w:r>
      <w:r>
        <w:t>等</w:t>
      </w:r>
      <w:r>
        <w:t xml:space="preserve">. </w:t>
      </w:r>
      <w:r>
        <w:t>三维地质建模的用途、现状、问题、趋势与建议</w:t>
      </w:r>
      <w:r>
        <w:t xml:space="preserve">[J/OL]. </w:t>
      </w:r>
      <w:r>
        <w:t>地质与勘探</w:t>
      </w:r>
      <w:r>
        <w:t>, 2016, 52(4): 759-767. DOI:10.13712/j.cnki.dzykt.2016.04.018.</w:t>
      </w:r>
    </w:p>
    <w:p w14:paraId="6C9FE3F4" w14:textId="77777777" w:rsidR="008724BF" w:rsidRDefault="008A7C78">
      <w:pPr>
        <w:pStyle w:val="15"/>
      </w:pPr>
      <w:r>
        <w:t>[2]</w:t>
      </w:r>
      <w:r>
        <w:tab/>
      </w:r>
      <w:r>
        <w:t>熊祖强</w:t>
      </w:r>
      <w:r>
        <w:t xml:space="preserve">. </w:t>
      </w:r>
      <w:r>
        <w:t>工程地质三维建模及可视化技术研究</w:t>
      </w:r>
      <w:r>
        <w:t xml:space="preserve">[D/OL]. </w:t>
      </w:r>
      <w:r>
        <w:t>中国科学院研究生院（武汉岩土力学研究所）</w:t>
      </w:r>
      <w:r>
        <w:t>, 2007[2025-02-25]. https://kns.cnki.net/KCMS/detail/detail.aspx?dbcode=CDFD&amp;dbname=CDFD9908&amp;filename=2007128248.nh.</w:t>
      </w:r>
    </w:p>
    <w:p w14:paraId="4CF90239" w14:textId="77777777" w:rsidR="008724BF" w:rsidRDefault="008A7C78">
      <w:pPr>
        <w:pStyle w:val="15"/>
      </w:pPr>
      <w:r>
        <w:t>[3]</w:t>
      </w:r>
      <w:r>
        <w:tab/>
      </w:r>
      <w:r>
        <w:t>张洋洋</w:t>
      </w:r>
      <w:r>
        <w:t xml:space="preserve">, </w:t>
      </w:r>
      <w:r>
        <w:t>周万蓬</w:t>
      </w:r>
      <w:r>
        <w:t xml:space="preserve">, </w:t>
      </w:r>
      <w:r>
        <w:t>吴志春</w:t>
      </w:r>
      <w:r>
        <w:t xml:space="preserve">, </w:t>
      </w:r>
      <w:r>
        <w:t>等</w:t>
      </w:r>
      <w:r>
        <w:t xml:space="preserve">. </w:t>
      </w:r>
      <w:r>
        <w:t>三维地质建模技术发展现状及建模实例</w:t>
      </w:r>
      <w:r>
        <w:t xml:space="preserve">[J]. </w:t>
      </w:r>
      <w:r>
        <w:t>东华理工大学学报（社会科学版）</w:t>
      </w:r>
      <w:r>
        <w:t>, 2013, 32(3): 403-409.</w:t>
      </w:r>
    </w:p>
    <w:p w14:paraId="07D724D8" w14:textId="77777777" w:rsidR="008724BF" w:rsidRDefault="008A7C78">
      <w:pPr>
        <w:pStyle w:val="15"/>
      </w:pPr>
      <w:r>
        <w:t>[4]</w:t>
      </w:r>
      <w:r>
        <w:tab/>
      </w:r>
      <w:r>
        <w:t>武强</w:t>
      </w:r>
      <w:r>
        <w:t xml:space="preserve">, </w:t>
      </w:r>
      <w:r>
        <w:t>徐华</w:t>
      </w:r>
      <w:r>
        <w:t xml:space="preserve">. </w:t>
      </w:r>
      <w:r>
        <w:t>数字矿山中三维地质建模方法与应用</w:t>
      </w:r>
      <w:r>
        <w:t xml:space="preserve">[J]. </w:t>
      </w:r>
      <w:r>
        <w:t>中国科学</w:t>
      </w:r>
      <w:r>
        <w:t>:</w:t>
      </w:r>
      <w:r>
        <w:t>地球科学</w:t>
      </w:r>
      <w:r>
        <w:t>, 2013, 43(12): 1996-2006.</w:t>
      </w:r>
    </w:p>
    <w:p w14:paraId="63AD27AA" w14:textId="77777777" w:rsidR="008724BF" w:rsidRDefault="008A7C78">
      <w:pPr>
        <w:pStyle w:val="15"/>
      </w:pPr>
      <w:r>
        <w:t>[5]</w:t>
      </w:r>
      <w:r>
        <w:tab/>
        <w:t xml:space="preserve">YAN-LIN S, AI-LING Z, YOU-BIN H, </w:t>
      </w:r>
      <w:r>
        <w:t>等</w:t>
      </w:r>
      <w:r>
        <w:t>. 3D Geological Modeling and Its Application under Complex Geological Conditions[J/OL]. Procedia Engineering, 2011, 12: 41-46. DOI:10.1016/j.proeng.2011.05.008.</w:t>
      </w:r>
    </w:p>
    <w:p w14:paraId="04D7A39E" w14:textId="77777777" w:rsidR="008724BF" w:rsidRDefault="008A7C78">
      <w:pPr>
        <w:pStyle w:val="15"/>
      </w:pPr>
      <w:r>
        <w:t>[6]</w:t>
      </w:r>
      <w:r>
        <w:tab/>
        <w:t>Research Status of and Trends in 3D Geological Property Modeling Methods: A Review[EB/OL]. [2025-02-25]. https://www.mdpi.com/2076-3417/12/11/5648.</w:t>
      </w:r>
    </w:p>
    <w:p w14:paraId="5FAC855E" w14:textId="77777777" w:rsidR="008724BF" w:rsidRDefault="008A7C78">
      <w:pPr>
        <w:pStyle w:val="15"/>
      </w:pPr>
      <w:r>
        <w:t>[7]</w:t>
      </w:r>
      <w:r>
        <w:tab/>
      </w:r>
      <w:r>
        <w:t>李响</w:t>
      </w:r>
      <w:r>
        <w:t xml:space="preserve">. </w:t>
      </w:r>
      <w:r>
        <w:t>三维地质建模技术的研究</w:t>
      </w:r>
      <w:r>
        <w:t xml:space="preserve">[D/OL]. </w:t>
      </w:r>
      <w:r>
        <w:t>合肥工业大学</w:t>
      </w:r>
      <w:r>
        <w:t>, 2008[2025-02-25]. https://kns.cnki.net/KCMS/detail/detail.aspx?dbcode=CMFD&amp;dbname=CMFD2008&amp;filename=2008143119.nh.</w:t>
      </w:r>
    </w:p>
    <w:p w14:paraId="78853DFD" w14:textId="77777777" w:rsidR="008724BF" w:rsidRDefault="008A7C78">
      <w:pPr>
        <w:pStyle w:val="15"/>
      </w:pPr>
      <w:r>
        <w:t>[8]</w:t>
      </w:r>
      <w:r>
        <w:tab/>
      </w:r>
      <w:r>
        <w:t>熊祖强</w:t>
      </w:r>
      <w:r>
        <w:t xml:space="preserve">. </w:t>
      </w:r>
      <w:r>
        <w:t>工程地质三维建模及可视化技术研究</w:t>
      </w:r>
      <w:r>
        <w:t xml:space="preserve">[D/OL]. </w:t>
      </w:r>
      <w:r>
        <w:t>中国科学院研究生院（武汉岩土力学研究所）</w:t>
      </w:r>
      <w:r>
        <w:t>, 2007[2025-02-25]. https://kns.cnki.net/KCMS/detail/detail.aspx?dbcode=CDFD&amp;dbname=CDFD9908&amp;filename=2007128248.nh.</w:t>
      </w:r>
    </w:p>
    <w:p w14:paraId="2AA800C2" w14:textId="77777777" w:rsidR="008724BF" w:rsidRDefault="008A7C78">
      <w:pPr>
        <w:pStyle w:val="15"/>
      </w:pPr>
      <w:r>
        <w:t>[9]</w:t>
      </w:r>
      <w:r>
        <w:tab/>
      </w:r>
      <w:r>
        <w:t>王洋</w:t>
      </w:r>
      <w:r>
        <w:t xml:space="preserve">, </w:t>
      </w:r>
      <w:r>
        <w:t>赵雅诗</w:t>
      </w:r>
      <w:r>
        <w:t xml:space="preserve">, </w:t>
      </w:r>
      <w:r>
        <w:t>王锐柯</w:t>
      </w:r>
      <w:r>
        <w:t xml:space="preserve">, </w:t>
      </w:r>
      <w:r>
        <w:t>等</w:t>
      </w:r>
      <w:r>
        <w:t xml:space="preserve">. </w:t>
      </w:r>
      <w:r>
        <w:t>三维地质建模技术的发展现状</w:t>
      </w:r>
      <w:r>
        <w:t xml:space="preserve">[J]. </w:t>
      </w:r>
      <w:r>
        <w:t>化工设计通讯</w:t>
      </w:r>
      <w:r>
        <w:t>, 2019, 45(8): 243-244.</w:t>
      </w:r>
    </w:p>
    <w:p w14:paraId="0A31D0E5" w14:textId="77777777" w:rsidR="008724BF" w:rsidRDefault="008A7C78">
      <w:pPr>
        <w:pStyle w:val="15"/>
      </w:pPr>
      <w:r>
        <w:t>[10]</w:t>
      </w:r>
      <w:r>
        <w:tab/>
        <w:t>3D geological modelling for the design of complex underground works |[EB/OL]. [2025-02-25]. https://www.taylorfrancis.com/chapters/edit/10.1201/9781003029748-31/3d-geological-modelling-design-complex-underground-works-giovacchini-vendramini-soldo-merlo-marchisio-ricci-eusebio.</w:t>
      </w:r>
    </w:p>
    <w:p w14:paraId="3427A06F" w14:textId="77777777" w:rsidR="008724BF" w:rsidRDefault="008A7C78">
      <w:pPr>
        <w:pStyle w:val="15"/>
      </w:pPr>
      <w:r>
        <w:t>[11]</w:t>
      </w:r>
      <w:r>
        <w:tab/>
        <w:t>AL-BALDAWI B A. Building A 3D Geological model Using Petrel Software for Asmari Reservoir, South Eastern Iraq[J]. 2015, 56.</w:t>
      </w:r>
    </w:p>
    <w:p w14:paraId="6F42817C" w14:textId="77777777" w:rsidR="008724BF" w:rsidRDefault="008A7C78">
      <w:pPr>
        <w:pStyle w:val="15"/>
      </w:pPr>
      <w:r>
        <w:t>[12]</w:t>
      </w:r>
      <w:r>
        <w:tab/>
        <w:t>MAJEED Y N A, RAMADHAN Dr A A, MAHMOOD Dr A J. Constructing 3D Geological Model for Tertiary Reservoir in Khabaz Oil Field by using Petrel software.[J/OL]. Journal of Petroleum Research and Studies, 2020, 10(2): 54-75. DOI:10.52716/jprs.v10i2.350.</w:t>
      </w:r>
    </w:p>
    <w:p w14:paraId="656E76F8" w14:textId="77777777" w:rsidR="008724BF" w:rsidRDefault="008A7C78">
      <w:pPr>
        <w:pStyle w:val="15"/>
      </w:pPr>
      <w:r>
        <w:t>[13]</w:t>
      </w:r>
      <w:r>
        <w:tab/>
        <w:t>Research on 3D Geological Modeling by Using GOCAD Software | IEEE Conference Publication | IEEE Xplore[EB/OL]. [2025-02-25]. https://ieeexplore.ieee.org/abstract/document/5718309/.</w:t>
      </w:r>
    </w:p>
    <w:p w14:paraId="59D6EAC6" w14:textId="77777777" w:rsidR="008724BF" w:rsidRDefault="008A7C78">
      <w:pPr>
        <w:pStyle w:val="15"/>
      </w:pPr>
      <w:r>
        <w:t>[14]</w:t>
      </w:r>
      <w:r>
        <w:tab/>
      </w:r>
      <w:r>
        <w:t>赫毅勃</w:t>
      </w:r>
      <w:r>
        <w:t xml:space="preserve">. </w:t>
      </w:r>
      <w:r>
        <w:t>基于</w:t>
      </w:r>
      <w:r>
        <w:t>Web</w:t>
      </w:r>
      <w:r>
        <w:t>的三维地质模型可视化系统设计与实现</w:t>
      </w:r>
      <w:r>
        <w:t xml:space="preserve">[D/OL]. </w:t>
      </w:r>
      <w:r>
        <w:t>中国地质大学（北京）</w:t>
      </w:r>
      <w:r>
        <w:t>, 2022[2025-02-25]. https://doi.org/10.27493/d.cnki.gzdzy.2021.000747. DOI:10.27493/d.cnki.gzdzy.2021.000747.</w:t>
      </w:r>
    </w:p>
    <w:p w14:paraId="24F9903D" w14:textId="77777777" w:rsidR="008724BF" w:rsidRDefault="008A7C78">
      <w:pPr>
        <w:pStyle w:val="15"/>
      </w:pPr>
      <w:r>
        <w:t>[15]</w:t>
      </w:r>
      <w:r>
        <w:tab/>
      </w:r>
      <w:r>
        <w:t>程泽华</w:t>
      </w:r>
      <w:r>
        <w:t xml:space="preserve">. </w:t>
      </w:r>
      <w:r>
        <w:t>基于</w:t>
      </w:r>
      <w:r>
        <w:t>WebGL</w:t>
      </w:r>
      <w:r>
        <w:t>的地质三维模型构建及可视化方法研究</w:t>
      </w:r>
      <w:r>
        <w:t xml:space="preserve">[D/OL]. </w:t>
      </w:r>
      <w:r>
        <w:t>中国地质大学（北</w:t>
      </w:r>
      <w:r>
        <w:lastRenderedPageBreak/>
        <w:t>京）</w:t>
      </w:r>
      <w:r>
        <w:t>, 2021[2025-02-25]. https://doi.org/10.27493/d.cnki.gzdzy.2020.001656. DOI:10.27493/d.cnki.gzdzy.2020.001656.</w:t>
      </w:r>
    </w:p>
    <w:p w14:paraId="151F33A1" w14:textId="77777777" w:rsidR="008724BF" w:rsidRDefault="008A7C78">
      <w:pPr>
        <w:pStyle w:val="15"/>
      </w:pPr>
      <w:r>
        <w:t>[16]</w:t>
      </w:r>
      <w:r>
        <w:tab/>
      </w:r>
      <w:r>
        <w:t>张杰</w:t>
      </w:r>
      <w:r>
        <w:t xml:space="preserve">. </w:t>
      </w:r>
      <w:r>
        <w:t>基于</w:t>
      </w:r>
      <w:r>
        <w:t>GeoModeller</w:t>
      </w:r>
      <w:r>
        <w:t>软件的山西省某工业区三维地质建模</w:t>
      </w:r>
      <w:r>
        <w:t xml:space="preserve">[D/OL]. </w:t>
      </w:r>
      <w:r>
        <w:t>中国地质大学（北京）</w:t>
      </w:r>
      <w:r>
        <w:t>, 2022[2025-02-25]. https://doi.org/10.27493/d.cnki.gzdzy.2021.000477. DOI:10.27493/d.cnki.gzdzy.2021.000477.</w:t>
      </w:r>
    </w:p>
    <w:p w14:paraId="690C5531" w14:textId="77777777" w:rsidR="008724BF" w:rsidRDefault="008A7C78">
      <w:pPr>
        <w:pStyle w:val="15"/>
      </w:pPr>
      <w:r>
        <w:t>[17]</w:t>
      </w:r>
      <w:r>
        <w:tab/>
      </w:r>
      <w:r>
        <w:t>李梅</w:t>
      </w:r>
      <w:r>
        <w:t xml:space="preserve">, </w:t>
      </w:r>
      <w:r>
        <w:t>姜展</w:t>
      </w:r>
      <w:r>
        <w:t xml:space="preserve">, </w:t>
      </w:r>
      <w:r>
        <w:t>姜龙飞</w:t>
      </w:r>
      <w:r>
        <w:t xml:space="preserve">, </w:t>
      </w:r>
      <w:r>
        <w:t>等</w:t>
      </w:r>
      <w:r>
        <w:t xml:space="preserve">. </w:t>
      </w:r>
      <w:r>
        <w:t>三维可视化技术在智慧矿山领域的研究进展</w:t>
      </w:r>
      <w:r>
        <w:t xml:space="preserve">[J/OL]. </w:t>
      </w:r>
      <w:r>
        <w:t>煤炭科学技术</w:t>
      </w:r>
      <w:r>
        <w:t>, 2021, 49(2): 153-162. DOI:10.13199/j.cnki.cst.2021.02.019.</w:t>
      </w:r>
    </w:p>
    <w:p w14:paraId="192D315D" w14:textId="77777777" w:rsidR="008724BF" w:rsidRDefault="008A7C78">
      <w:pPr>
        <w:pStyle w:val="15"/>
      </w:pPr>
      <w:r>
        <w:t>[18]</w:t>
      </w:r>
      <w:r>
        <w:tab/>
      </w:r>
      <w:r>
        <w:t>易永杰</w:t>
      </w:r>
      <w:r>
        <w:t xml:space="preserve">. </w:t>
      </w:r>
      <w:r>
        <w:t>基于</w:t>
      </w:r>
      <w:r>
        <w:t>WebGL</w:t>
      </w:r>
      <w:r>
        <w:t>技术的高密度电阻率法虚拟仿真测量系统设计</w:t>
      </w:r>
      <w:r>
        <w:t xml:space="preserve">[D/OL]. </w:t>
      </w:r>
      <w:r>
        <w:t>成都理工大学</w:t>
      </w:r>
      <w:r>
        <w:t>, 2024[2025-02-25]. https://doi.org/10.26986/d.cnki.gcdlc.2022.000259. DOI:10.26986/d.cnki.gcdlc.2022.000259.</w:t>
      </w:r>
    </w:p>
    <w:p w14:paraId="75CB7A39" w14:textId="77777777" w:rsidR="008724BF" w:rsidRDefault="008A7C78">
      <w:pPr>
        <w:pStyle w:val="15"/>
      </w:pPr>
      <w:r>
        <w:t>[19]</w:t>
      </w:r>
      <w:r>
        <w:tab/>
      </w:r>
      <w:r>
        <w:t>高云成</w:t>
      </w:r>
      <w:r>
        <w:t xml:space="preserve">. </w:t>
      </w:r>
      <w:r>
        <w:t>基于</w:t>
      </w:r>
      <w:r>
        <w:t>Cesium</w:t>
      </w:r>
      <w:r>
        <w:t>的</w:t>
      </w:r>
      <w:r>
        <w:t>WebGIS</w:t>
      </w:r>
      <w:r>
        <w:t>三维客户端实现技术研究</w:t>
      </w:r>
      <w:r>
        <w:t xml:space="preserve">[D/OL]. </w:t>
      </w:r>
      <w:r>
        <w:t>西安电子科技大学</w:t>
      </w:r>
      <w:r>
        <w:t>, 2016[2025-02-25]. https://kns.cnki.net/KCMS/detail/detail.aspx?dbcode=CMFD&amp;dbname=CMFD201601&amp;filename=1015429236.nh.</w:t>
      </w:r>
    </w:p>
    <w:p w14:paraId="1A1CDAD0" w14:textId="77777777" w:rsidR="008724BF" w:rsidRDefault="008A7C78">
      <w:pPr>
        <w:pStyle w:val="15"/>
      </w:pPr>
      <w:r>
        <w:t>[20]</w:t>
      </w:r>
      <w:r>
        <w:tab/>
      </w:r>
      <w:r>
        <w:t>杨菁</w:t>
      </w:r>
      <w:r>
        <w:t xml:space="preserve">, </w:t>
      </w:r>
      <w:r>
        <w:t>陈冰凌</w:t>
      </w:r>
      <w:r>
        <w:t xml:space="preserve">, </w:t>
      </w:r>
      <w:r>
        <w:t>王文鹏</w:t>
      </w:r>
      <w:r>
        <w:t xml:space="preserve">, </w:t>
      </w:r>
      <w:r>
        <w:t>等</w:t>
      </w:r>
      <w:r>
        <w:t xml:space="preserve">. </w:t>
      </w:r>
      <w:r>
        <w:t>基于</w:t>
      </w:r>
      <w:r>
        <w:t>Cesium</w:t>
      </w:r>
      <w:r>
        <w:t>的三维可视化场景建设及发布技术的研究</w:t>
      </w:r>
      <w:r>
        <w:t xml:space="preserve">[J/OL]. </w:t>
      </w:r>
      <w:r>
        <w:t>测绘通报</w:t>
      </w:r>
      <w:r>
        <w:t>, 2021(S1): 50-53. DOI:10.13474/j.cnki.11-2246.2021.0511.</w:t>
      </w:r>
    </w:p>
    <w:p w14:paraId="60032C03" w14:textId="77777777" w:rsidR="008724BF" w:rsidRDefault="008A7C78">
      <w:pPr>
        <w:pStyle w:val="15"/>
      </w:pPr>
      <w:r>
        <w:t>[21]</w:t>
      </w:r>
      <w:r>
        <w:tab/>
      </w:r>
      <w:r>
        <w:t>何朝阳</w:t>
      </w:r>
      <w:r>
        <w:t xml:space="preserve">. </w:t>
      </w:r>
      <w:r>
        <w:t>滑坡实时监测预警系统关键技术及其应用研究</w:t>
      </w:r>
      <w:r>
        <w:t xml:space="preserve">[D/OL]. </w:t>
      </w:r>
      <w:r>
        <w:t>成都理工大学</w:t>
      </w:r>
      <w:r>
        <w:t>, 2021[2025-02-25]. https://doi.org/10.26986/d.cnki.gcdlc.2020.000159. DOI:10.26986/d.cnki.gcdlc.2020.000159.</w:t>
      </w:r>
    </w:p>
    <w:p w14:paraId="74BC4FBF" w14:textId="77777777" w:rsidR="008724BF" w:rsidRDefault="008A7C78">
      <w:pPr>
        <w:pStyle w:val="15"/>
      </w:pPr>
      <w:r>
        <w:t>[22]</w:t>
      </w:r>
      <w:r>
        <w:tab/>
        <w:t>From digital to mathematical models: a new look at geological and hydrodynamic modeling of oil and gas fields by means of artificial intelligence (Russian) | Oil Industry Journal | OnePetro[EB/OL]. [2025-02-25]. https://onepetro.org/OIJ/article-abstract/2019/12/144/16364/From-digital-to-mathematical-models-a-new-look-at.</w:t>
      </w:r>
    </w:p>
    <w:p w14:paraId="774C385C" w14:textId="77777777" w:rsidR="008724BF" w:rsidRDefault="008A7C78">
      <w:pPr>
        <w:pStyle w:val="15"/>
      </w:pPr>
      <w:r>
        <w:t>[23]</w:t>
      </w:r>
      <w:r>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421B29DE" w14:textId="77777777" w:rsidR="008724BF" w:rsidRDefault="008A7C78">
      <w:pPr>
        <w:pStyle w:val="15"/>
      </w:pPr>
      <w:r>
        <w:t>[24]</w:t>
      </w:r>
      <w:r>
        <w:tab/>
      </w:r>
      <w:r>
        <w:t>刘翔宇</w:t>
      </w:r>
      <w:r>
        <w:t xml:space="preserve">. </w:t>
      </w:r>
      <w:r>
        <w:t>基于</w:t>
      </w:r>
      <w:r>
        <w:t>WebGL</w:t>
      </w:r>
      <w:r>
        <w:t>的地下工程三维基础信息平台研制与应用</w:t>
      </w:r>
      <w:r>
        <w:t xml:space="preserve">[D/OL]. </w:t>
      </w:r>
      <w:r>
        <w:t>中国矿业大学</w:t>
      </w:r>
      <w:r>
        <w:t>, 2024[2025-02-25]. https://doi.org/10.27623/d.cnki.gzkyu.2023.002459. DOI:10.27623/d.cnki.gzkyu.2023.002459.</w:t>
      </w:r>
    </w:p>
    <w:p w14:paraId="2721FAA6" w14:textId="77777777" w:rsidR="008724BF" w:rsidRDefault="008A7C78">
      <w:pPr>
        <w:pStyle w:val="15"/>
      </w:pPr>
      <w:r>
        <w:t>[25]</w:t>
      </w:r>
      <w:r>
        <w:tab/>
      </w:r>
      <w:r>
        <w:t>吴莉莉</w:t>
      </w:r>
      <w:r>
        <w:t>. Delaunay</w:t>
      </w:r>
      <w:r>
        <w:t>三角剖分的几种算法综述</w:t>
      </w:r>
      <w:r>
        <w:t xml:space="preserve">[J]. </w:t>
      </w:r>
      <w:r>
        <w:t>科技信息</w:t>
      </w:r>
      <w:r>
        <w:t>, 2011(28): 119-120.</w:t>
      </w:r>
    </w:p>
    <w:p w14:paraId="5D997357" w14:textId="77777777" w:rsidR="008724BF" w:rsidRDefault="008A7C78">
      <w:pPr>
        <w:pStyle w:val="15"/>
      </w:pPr>
      <w:r>
        <w:t>[26]</w:t>
      </w:r>
      <w:r>
        <w:tab/>
      </w:r>
      <w:r>
        <w:t>刘兴华</w:t>
      </w:r>
      <w:r>
        <w:t xml:space="preserve">. </w:t>
      </w:r>
      <w:r>
        <w:t>带约束三角剖分算法的研究与实现</w:t>
      </w:r>
      <w:r>
        <w:t xml:space="preserve">[D/OL]. </w:t>
      </w:r>
      <w:r>
        <w:t>沈阳工业大学</w:t>
      </w:r>
      <w:r>
        <w:t>, 2010[2025-02-25]. https://kns.cnki.net/KCMS/detail/detail.aspx?dbcode=CMFD&amp;dbname=CMFD2010&amp;filename=2010063833.nh.</w:t>
      </w:r>
    </w:p>
    <w:p w14:paraId="62EAC3EB" w14:textId="77777777" w:rsidR="008724BF" w:rsidRDefault="008A7C78">
      <w:pPr>
        <w:pStyle w:val="15"/>
      </w:pPr>
      <w:r>
        <w:t>[27]</w:t>
      </w:r>
      <w:r>
        <w:tab/>
      </w:r>
      <w:r>
        <w:t>杨辉</w:t>
      </w:r>
      <w:r>
        <w:t xml:space="preserve">. </w:t>
      </w:r>
      <w:r>
        <w:t>基于激光点云的隧道开挖面岩体结构识别</w:t>
      </w:r>
      <w:r>
        <w:t xml:space="preserve">[J]. </w:t>
      </w:r>
      <w:r>
        <w:t>科技和产业</w:t>
      </w:r>
      <w:r>
        <w:t>, 2022, 22(5): 362-367.</w:t>
      </w:r>
    </w:p>
    <w:p w14:paraId="636AFD1D" w14:textId="77777777" w:rsidR="008724BF" w:rsidRDefault="008A7C78">
      <w:pPr>
        <w:pStyle w:val="15"/>
      </w:pPr>
      <w:r>
        <w:t>[28]</w:t>
      </w:r>
      <w:r>
        <w:tab/>
      </w:r>
      <w:r>
        <w:t>李涛</w:t>
      </w:r>
      <w:r>
        <w:t>. Delaunay</w:t>
      </w:r>
      <w:r>
        <w:t>三角网构建及可视化方法与实现</w:t>
      </w:r>
      <w:r>
        <w:t xml:space="preserve">[D/OL]. </w:t>
      </w:r>
      <w:r>
        <w:t>东华理工大学</w:t>
      </w:r>
      <w:r>
        <w:t>, 2012[2025-02-25]. https://kns.cnki.net/KCMS/detail/detail.aspx?dbcode=CMFD&amp;dbname=CMFD2012&amp;filename=1012030505.nh.</w:t>
      </w:r>
    </w:p>
    <w:p w14:paraId="1A7D2D36" w14:textId="77777777" w:rsidR="008724BF" w:rsidRDefault="008A7C78">
      <w:pPr>
        <w:pStyle w:val="15"/>
      </w:pPr>
      <w:r>
        <w:t>[29]</w:t>
      </w:r>
      <w:r>
        <w:tab/>
      </w:r>
      <w:r>
        <w:t>蔡强</w:t>
      </w:r>
      <w:r>
        <w:t xml:space="preserve">, </w:t>
      </w:r>
      <w:r>
        <w:t>李海生</w:t>
      </w:r>
      <w:r>
        <w:t xml:space="preserve">, </w:t>
      </w:r>
      <w:r>
        <w:t>左敏</w:t>
      </w:r>
      <w:r>
        <w:t xml:space="preserve">, </w:t>
      </w:r>
      <w:r>
        <w:t>等</w:t>
      </w:r>
      <w:r>
        <w:t xml:space="preserve">. </w:t>
      </w:r>
      <w:r>
        <w:t>基于</w:t>
      </w:r>
      <w:r>
        <w:t>Delaunay</w:t>
      </w:r>
      <w:r>
        <w:t>三角剖分的复杂地质结构建模</w:t>
      </w:r>
      <w:r>
        <w:t xml:space="preserve">[J]. </w:t>
      </w:r>
      <w:r>
        <w:t>金属矿山</w:t>
      </w:r>
      <w:r>
        <w:t>, 2010(4): 126-130.</w:t>
      </w:r>
    </w:p>
    <w:p w14:paraId="4F3C24C4" w14:textId="77777777" w:rsidR="008724BF" w:rsidRDefault="008A7C78">
      <w:pPr>
        <w:pStyle w:val="15"/>
      </w:pPr>
      <w:r>
        <w:t>[30]</w:t>
      </w:r>
      <w:r>
        <w:tab/>
      </w:r>
      <w:r>
        <w:t>何俊</w:t>
      </w:r>
      <w:r>
        <w:t xml:space="preserve">, </w:t>
      </w:r>
      <w:r>
        <w:t>戴浩</w:t>
      </w:r>
      <w:r>
        <w:t xml:space="preserve">, </w:t>
      </w:r>
      <w:r>
        <w:t>谢永强</w:t>
      </w:r>
      <w:r>
        <w:t xml:space="preserve">, </w:t>
      </w:r>
      <w:r>
        <w:t>等</w:t>
      </w:r>
      <w:r>
        <w:t xml:space="preserve">. </w:t>
      </w:r>
      <w:r>
        <w:t>一种改进的快速</w:t>
      </w:r>
      <w:r>
        <w:t>Delaunay</w:t>
      </w:r>
      <w:r>
        <w:t>三角剖分算法</w:t>
      </w:r>
      <w:r>
        <w:t xml:space="preserve">[J]. </w:t>
      </w:r>
      <w:r>
        <w:t>系统仿真学报</w:t>
      </w:r>
      <w:r>
        <w:t>, 2006(11): 3055-3057.</w:t>
      </w:r>
    </w:p>
    <w:p w14:paraId="515B5D3A" w14:textId="77777777" w:rsidR="008724BF" w:rsidRDefault="008A7C78">
      <w:pPr>
        <w:pStyle w:val="15"/>
      </w:pPr>
      <w:r>
        <w:lastRenderedPageBreak/>
        <w:t>[31]</w:t>
      </w:r>
      <w:r>
        <w:tab/>
      </w:r>
      <w:r>
        <w:t>高莉</w:t>
      </w:r>
      <w:r>
        <w:t xml:space="preserve">. </w:t>
      </w:r>
      <w:r>
        <w:t>改进的</w:t>
      </w:r>
      <w:r>
        <w:t>Delaunay</w:t>
      </w:r>
      <w:r>
        <w:t>三角剖分算法研究</w:t>
      </w:r>
      <w:r>
        <w:t xml:space="preserve">[D/OL]. </w:t>
      </w:r>
      <w:r>
        <w:t>兰州交通大学</w:t>
      </w:r>
      <w:r>
        <w:t>, 2016[2025-02-25]. https://kns.cnki.net/KCMS/detail/detail.aspx?dbcode=CMFD&amp;dbname=CMFD201601&amp;filename=1015449171.nh.</w:t>
      </w:r>
    </w:p>
    <w:p w14:paraId="391454BC" w14:textId="77777777" w:rsidR="008724BF" w:rsidRDefault="008A7C78">
      <w:pPr>
        <w:pStyle w:val="15"/>
      </w:pPr>
      <w:r>
        <w:t>[32]</w:t>
      </w:r>
      <w:r>
        <w:tab/>
        <w:t xml:space="preserve">ROGNANT L, CHASSERY J M, GOZE S, </w:t>
      </w:r>
      <w:r>
        <w:t>等</w:t>
      </w:r>
      <w:r>
        <w:t>. The Delaunay constrained triangulation: the Delaunay stable algorithms[C/OL]//1999 IEEE International Conference on Information Visualization (Cat. No. PR00210). 1999: 147-152[2025-02-25]. https://ieeexplore.ieee.org/abstract/document/781551. DOI:10.1109/IV.1999.781551.</w:t>
      </w:r>
    </w:p>
    <w:p w14:paraId="5C0381E4" w14:textId="77777777" w:rsidR="008724BF" w:rsidRDefault="008A7C78">
      <w:pPr>
        <w:pStyle w:val="15"/>
      </w:pPr>
      <w:r>
        <w:t>[33]</w:t>
      </w:r>
      <w:r>
        <w:tab/>
      </w:r>
      <w:r>
        <w:t>顾泽元</w:t>
      </w:r>
      <w:r>
        <w:t xml:space="preserve">, </w:t>
      </w:r>
      <w:r>
        <w:t>周波</w:t>
      </w:r>
      <w:r>
        <w:t xml:space="preserve">, </w:t>
      </w:r>
      <w:r>
        <w:t>王洋</w:t>
      </w:r>
      <w:r>
        <w:t xml:space="preserve">. </w:t>
      </w:r>
      <w:r>
        <w:t>基于增量算法的三角剖分算法</w:t>
      </w:r>
      <w:r>
        <w:t xml:space="preserve">[J]. </w:t>
      </w:r>
      <w:r>
        <w:t>黑龙江科技学院学报</w:t>
      </w:r>
      <w:r>
        <w:t>, 2007(3): 238-242.</w:t>
      </w:r>
    </w:p>
    <w:p w14:paraId="0D9B009E" w14:textId="77777777" w:rsidR="008724BF" w:rsidRDefault="008A7C78">
      <w:pPr>
        <w:pStyle w:val="15"/>
      </w:pPr>
      <w:r>
        <w:t>[34]</w:t>
      </w:r>
      <w:r>
        <w:tab/>
      </w:r>
      <w:r>
        <w:t>徐道柱</w:t>
      </w:r>
      <w:r>
        <w:t xml:space="preserve">, </w:t>
      </w:r>
      <w:r>
        <w:t>刘海砚</w:t>
      </w:r>
      <w:r>
        <w:t xml:space="preserve">. </w:t>
      </w:r>
      <w:r>
        <w:t>大量约束边条件下</w:t>
      </w:r>
      <w:r>
        <w:t>Delaunay</w:t>
      </w:r>
      <w:r>
        <w:t>三角网的快速生成</w:t>
      </w:r>
      <w:r>
        <w:t xml:space="preserve">[J/OL]. </w:t>
      </w:r>
      <w:r>
        <w:t>测绘工程</w:t>
      </w:r>
      <w:r>
        <w:t>, 2007(3): 6-10. DOI:10.19349/j.cnki.issn1006-7949.2007.03.002.</w:t>
      </w:r>
    </w:p>
    <w:p w14:paraId="0E735962" w14:textId="77777777" w:rsidR="008724BF" w:rsidRDefault="008A7C78">
      <w:pPr>
        <w:pStyle w:val="15"/>
      </w:pPr>
      <w:r>
        <w:t>[35]</w:t>
      </w:r>
      <w:r>
        <w:tab/>
      </w:r>
      <w:r>
        <w:t>李丽</w:t>
      </w:r>
      <w:r>
        <w:t xml:space="preserve">. </w:t>
      </w:r>
      <w:r>
        <w:t>三维空间</w:t>
      </w:r>
      <w:r>
        <w:t>Delaunay</w:t>
      </w:r>
      <w:r>
        <w:t>三角剖分算法的研究及应用</w:t>
      </w:r>
      <w:r>
        <w:t xml:space="preserve">[D/OL]. </w:t>
      </w:r>
      <w:r>
        <w:t>大连海事大学</w:t>
      </w:r>
      <w:r>
        <w:t>, 2011[2025-02-25]. https://kns.cnki.net/KCMS/detail/detail.aspx?dbcode=CMFD&amp;dbname=CMFD2011&amp;filename=2010098465.nh.</w:t>
      </w:r>
    </w:p>
    <w:p w14:paraId="7A38CFFA" w14:textId="77777777" w:rsidR="008724BF" w:rsidRDefault="008A7C78">
      <w:pPr>
        <w:pStyle w:val="15"/>
      </w:pPr>
      <w:r>
        <w:t>[36]</w:t>
      </w:r>
      <w:r>
        <w:tab/>
      </w:r>
      <w:r>
        <w:t>徐永安</w:t>
      </w:r>
      <w:r>
        <w:t>,</w:t>
      </w:r>
      <w:r>
        <w:t>杨钦</w:t>
      </w:r>
      <w:r>
        <w:t>,</w:t>
      </w:r>
      <w:r>
        <w:t>吴壮志</w:t>
      </w:r>
      <w:r>
        <w:t>,</w:t>
      </w:r>
      <w:r>
        <w:t>陈其明</w:t>
      </w:r>
      <w:r>
        <w:t>,</w:t>
      </w:r>
      <w:r>
        <w:t>谭建荣</w:t>
      </w:r>
      <w:r>
        <w:t xml:space="preserve">. </w:t>
      </w:r>
      <w:r>
        <w:t>三维约束</w:t>
      </w:r>
      <w:r>
        <w:t>Delaunay</w:t>
      </w:r>
      <w:r>
        <w:t>三角化的实现</w:t>
      </w:r>
      <w:r>
        <w:t xml:space="preserve">[J/OL]. </w:t>
      </w:r>
      <w:r>
        <w:t>软件学报</w:t>
      </w:r>
      <w:r>
        <w:t>, 2001(1): 103-110. DOI:10.13328/j.cnki.jos.2001.01.013.</w:t>
      </w:r>
    </w:p>
    <w:p w14:paraId="708F9FAE" w14:textId="77777777" w:rsidR="008724BF" w:rsidRDefault="008A7C78">
      <w:pPr>
        <w:pStyle w:val="15"/>
      </w:pPr>
      <w:r>
        <w:t>[37]</w:t>
      </w:r>
      <w:r>
        <w:tab/>
      </w:r>
      <w:r>
        <w:t>陈学工</w:t>
      </w:r>
      <w:r>
        <w:t xml:space="preserve">, </w:t>
      </w:r>
      <w:r>
        <w:t>黄晶晶</w:t>
      </w:r>
      <w:r>
        <w:t>. Delaunay</w:t>
      </w:r>
      <w:r>
        <w:t>三角网剖分中的约束边嵌入算法</w:t>
      </w:r>
      <w:r>
        <w:t xml:space="preserve">[J]. </w:t>
      </w:r>
      <w:r>
        <w:t>计算机工程</w:t>
      </w:r>
      <w:r>
        <w:t>, 2007(16): 56-58.</w:t>
      </w:r>
    </w:p>
    <w:p w14:paraId="50EDCBC6" w14:textId="77777777" w:rsidR="008724BF" w:rsidRDefault="008A7C78">
      <w:pPr>
        <w:pStyle w:val="15"/>
      </w:pPr>
      <w:r>
        <w:t>[38]</w:t>
      </w:r>
      <w:r>
        <w:tab/>
      </w:r>
      <w:r>
        <w:t>武强</w:t>
      </w:r>
      <w:r>
        <w:t>,</w:t>
      </w:r>
      <w:r>
        <w:t>徐华</w:t>
      </w:r>
      <w:r>
        <w:t xml:space="preserve">. </w:t>
      </w:r>
      <w:r>
        <w:t>三维地质建模与可视化方法研究</w:t>
      </w:r>
      <w:r>
        <w:t xml:space="preserve">[J]. </w:t>
      </w:r>
      <w:r>
        <w:t>中国科学</w:t>
      </w:r>
      <w:r>
        <w:t>(D</w:t>
      </w:r>
      <w:r>
        <w:t>辑</w:t>
      </w:r>
      <w:r>
        <w:t>:</w:t>
      </w:r>
      <w:r>
        <w:t>地球科学</w:t>
      </w:r>
      <w:r>
        <w:t>), 2004(1): 54-60.</w:t>
      </w:r>
    </w:p>
    <w:p w14:paraId="4DAF449E" w14:textId="77777777" w:rsidR="008724BF" w:rsidRDefault="008A7C78">
      <w:pPr>
        <w:pStyle w:val="15"/>
      </w:pPr>
      <w:r>
        <w:t>[39]</w:t>
      </w:r>
      <w:r>
        <w:tab/>
      </w:r>
      <w:r>
        <w:t>潘懋</w:t>
      </w:r>
      <w:r>
        <w:t xml:space="preserve">, </w:t>
      </w:r>
      <w:r>
        <w:t>方裕</w:t>
      </w:r>
      <w:r>
        <w:t xml:space="preserve">, </w:t>
      </w:r>
      <w:r>
        <w:t>屈红刚</w:t>
      </w:r>
      <w:r>
        <w:t xml:space="preserve">. </w:t>
      </w:r>
      <w:r>
        <w:t>三维地质建模若干基本问题探讨</w:t>
      </w:r>
      <w:r>
        <w:t xml:space="preserve">[J]. </w:t>
      </w:r>
      <w:r>
        <w:t>地理与地理信息科学</w:t>
      </w:r>
      <w:r>
        <w:t>, 2007(3): 1-5.</w:t>
      </w:r>
    </w:p>
    <w:p w14:paraId="57E84B7F" w14:textId="77777777" w:rsidR="008724BF" w:rsidRDefault="008A7C78">
      <w:pPr>
        <w:pStyle w:val="15"/>
      </w:pPr>
      <w:r>
        <w:t>[40]</w:t>
      </w:r>
      <w:r>
        <w:tab/>
      </w:r>
      <w:r>
        <w:t>刘振平</w:t>
      </w:r>
      <w:r>
        <w:t xml:space="preserve">. </w:t>
      </w:r>
      <w:r>
        <w:t>工程地质三维建模与计算的可视化方法研究</w:t>
      </w:r>
      <w:r>
        <w:t xml:space="preserve">[D/OL]. </w:t>
      </w:r>
      <w:r>
        <w:t>中国科学院研究生院（武汉岩土力学研究所）</w:t>
      </w:r>
      <w:r>
        <w:t>, 2010[2025-02-25]. https://kns.cnki.net/KCMS/detail/detail.aspx?dbcode=CDFD&amp;dbname=CDFD0911&amp;filename=2010238553.nh.</w:t>
      </w:r>
    </w:p>
    <w:p w14:paraId="05A528C6" w14:textId="77777777" w:rsidR="008724BF" w:rsidRDefault="008A7C78">
      <w:pPr>
        <w:pStyle w:val="15"/>
      </w:pPr>
      <w:r>
        <w:t>[41]</w:t>
      </w:r>
      <w:r>
        <w:tab/>
      </w:r>
      <w:r>
        <w:t>吴慧欣</w:t>
      </w:r>
      <w:r>
        <w:t xml:space="preserve">. </w:t>
      </w:r>
      <w:r>
        <w:t>三维</w:t>
      </w:r>
      <w:r>
        <w:t>GIS</w:t>
      </w:r>
      <w:r>
        <w:t>空间数据模型及可视化技术研究</w:t>
      </w:r>
      <w:r>
        <w:t xml:space="preserve">[D/OL]. </w:t>
      </w:r>
      <w:r>
        <w:t>西北工业大学</w:t>
      </w:r>
      <w:r>
        <w:t>, 2008[2025-02-25]. https://kns.cnki.net/KCMS/detail/detail.aspx?dbcode=CDFD&amp;dbname=CDFD9908&amp;filename=2007214255.nh.</w:t>
      </w:r>
    </w:p>
    <w:p w14:paraId="2C19DB0B" w14:textId="77777777" w:rsidR="008724BF" w:rsidRDefault="008A7C78">
      <w:pPr>
        <w:pStyle w:val="15"/>
      </w:pPr>
      <w:r>
        <w:t>[42]</w:t>
      </w:r>
      <w:r>
        <w:tab/>
        <w:t>WU Q, XU H, ZOU X. An effective method for 3D geological modeling with multi-source data integration[J/OL]. Computers &amp; Geosciences, 2005, 31(1): 35-43. DOI:10.1016/j.cageo.2004.09.005.</w:t>
      </w:r>
    </w:p>
    <w:p w14:paraId="76F507CA" w14:textId="77777777" w:rsidR="008724BF" w:rsidRDefault="008A7C78">
      <w:pPr>
        <w:pStyle w:val="15"/>
      </w:pPr>
      <w:r>
        <w:t>[43]</w:t>
      </w:r>
      <w:r>
        <w:tab/>
        <w:t>LIU S, FENG Y, WANG X, et al. Cross-Platform Drilling 3D Visualization System Based on WebGL[J/OL]. Mathematical Problems in Engineering, 2021, 2021(1): 5516278. DOI:10.1155/2021/5516278.</w:t>
      </w:r>
    </w:p>
    <w:p w14:paraId="3138C592" w14:textId="77777777" w:rsidR="008724BF" w:rsidRDefault="008A7C78">
      <w:pPr>
        <w:pStyle w:val="15"/>
      </w:pPr>
      <w:r>
        <w:t>[44]</w:t>
      </w:r>
      <w:r>
        <w:tab/>
      </w:r>
      <w:r>
        <w:t>基于钻孔的三维地质模型快速构建及更新</w:t>
      </w:r>
      <w:r>
        <w:t xml:space="preserve"> - </w:t>
      </w:r>
      <w:r>
        <w:t>中国知网</w:t>
      </w:r>
      <w:r>
        <w:t>[EB/OL].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6A004F2C" w14:textId="77777777" w:rsidR="008724BF" w:rsidRDefault="008A7C78">
      <w:pPr>
        <w:pStyle w:val="15"/>
      </w:pPr>
      <w:r>
        <w:lastRenderedPageBreak/>
        <w:t>[45]</w:t>
      </w:r>
      <w:r>
        <w:tab/>
      </w:r>
      <w:r>
        <w:t>张渭军</w:t>
      </w:r>
      <w:r>
        <w:t xml:space="preserve">, </w:t>
      </w:r>
      <w:r>
        <w:t>王文科</w:t>
      </w:r>
      <w:r>
        <w:t xml:space="preserve">. </w:t>
      </w:r>
      <w:r>
        <w:t>基于钻孔数据的地层三维建模与可视化研究</w:t>
      </w:r>
      <w:r>
        <w:t xml:space="preserve">[J/OL]. </w:t>
      </w:r>
      <w:r>
        <w:t>大地构造与成矿学</w:t>
      </w:r>
      <w:r>
        <w:t>, 2006(1): 108-113. DOI:10.16539/j.ddgzyckx.2006.01.013.</w:t>
      </w:r>
    </w:p>
    <w:p w14:paraId="28EA42B9" w14:textId="77777777" w:rsidR="008724BF" w:rsidRDefault="008A7C78">
      <w:pPr>
        <w:pStyle w:val="15"/>
      </w:pPr>
      <w:r>
        <w:t>[46]</w:t>
      </w:r>
      <w:r>
        <w:tab/>
      </w:r>
      <w:r>
        <w:t>向中林</w:t>
      </w:r>
      <w:r>
        <w:t xml:space="preserve">, </w:t>
      </w:r>
      <w:r>
        <w:t>王妍</w:t>
      </w:r>
      <w:r>
        <w:t xml:space="preserve">, </w:t>
      </w:r>
      <w:r>
        <w:t>王润怀</w:t>
      </w:r>
      <w:r>
        <w:t xml:space="preserve">, </w:t>
      </w:r>
      <w:r>
        <w:t>等</w:t>
      </w:r>
      <w:r>
        <w:t xml:space="preserve">. </w:t>
      </w:r>
      <w:r>
        <w:t>基于钻孔数据的矿山三维地质建模及可视化过程研究</w:t>
      </w:r>
      <w:r>
        <w:t xml:space="preserve">[J]. </w:t>
      </w:r>
      <w:r>
        <w:t>地质与勘探</w:t>
      </w:r>
      <w:r>
        <w:t>, 2009, 45(1): 75-81.</w:t>
      </w:r>
    </w:p>
    <w:p w14:paraId="3E0E70B9" w14:textId="77777777" w:rsidR="008724BF" w:rsidRDefault="008A7C78">
      <w:pPr>
        <w:pStyle w:val="15"/>
      </w:pPr>
      <w:r>
        <w:t>[47]</w:t>
      </w:r>
      <w:r>
        <w:tab/>
      </w:r>
      <w:r>
        <w:t>刘振平</w:t>
      </w:r>
      <w:r>
        <w:t xml:space="preserve">, </w:t>
      </w:r>
      <w:r>
        <w:t>贺怀建</w:t>
      </w:r>
      <w:r>
        <w:t xml:space="preserve">, </w:t>
      </w:r>
      <w:r>
        <w:t>朱发华</w:t>
      </w:r>
      <w:r>
        <w:t xml:space="preserve">. </w:t>
      </w:r>
      <w:r>
        <w:t>基于钻孔数据的三维可视化快速建模技术的研究</w:t>
      </w:r>
      <w:r>
        <w:t xml:space="preserve">[J/OL]. </w:t>
      </w:r>
      <w:r>
        <w:t>岩土力学</w:t>
      </w:r>
      <w:r>
        <w:t>, 2009, 30(S1): 260-266. DOI:10.16285/j.rsm.2009.s1.059.</w:t>
      </w:r>
    </w:p>
    <w:p w14:paraId="4B0747EB" w14:textId="77777777" w:rsidR="008724BF" w:rsidRDefault="008A7C78">
      <w:pPr>
        <w:pStyle w:val="15"/>
      </w:pPr>
      <w:r>
        <w:t>[48]</w:t>
      </w:r>
      <w:r>
        <w:tab/>
        <w:t>DE CARVALHO MATOSINHOS I. Intégration de la 3D sur un site Web grâce à WebGL[J/OL]. 2019[2025-02-25]. https://folia.unifr.ch/global/documents/314791.</w:t>
      </w:r>
    </w:p>
    <w:p w14:paraId="715ECC9F" w14:textId="77777777" w:rsidR="008724BF" w:rsidRDefault="008A7C78">
      <w:pPr>
        <w:pStyle w:val="15"/>
      </w:pPr>
      <w:r>
        <w:t>[49]</w:t>
      </w:r>
      <w:r>
        <w:tab/>
        <w:t>DELILLO B P. WebGLU development library for WebGL[C/OL]//ACM SIGGRAPH 2010 Posters. New York, NY, USA: Association for Computing Machinery, 2010: 1[2025-02-24]. https://doi.org/10.1145/1836845.1836989. DOI:10.1145/1836845.1836989.</w:t>
      </w:r>
    </w:p>
    <w:p w14:paraId="5CDCF030" w14:textId="77777777" w:rsidR="008724BF" w:rsidRDefault="008A7C78">
      <w:pPr>
        <w:pStyle w:val="15"/>
      </w:pPr>
      <w:r>
        <w:t>[50]</w:t>
      </w:r>
      <w:r>
        <w:tab/>
        <w:t>Flexible and Accessible 4D Subsurface Visualization Using a Web-Based Platform | U.S. Rock Mechanics/Geomechanics Symposium | OnePetro[EB/OL]. [2025-02-25]. https://onepetro.org/ARMAUSRMS/proceedings-abstract/ARMA22/All-ARMA22/510580.</w:t>
      </w:r>
    </w:p>
    <w:p w14:paraId="22F74804" w14:textId="77777777" w:rsidR="008724BF" w:rsidRDefault="008A7C78">
      <w:pPr>
        <w:pStyle w:val="15"/>
      </w:pPr>
      <w:r>
        <w:t>[51]</w:t>
      </w:r>
      <w:r>
        <w:tab/>
      </w:r>
      <w:r>
        <w:t>田宜平</w:t>
      </w:r>
      <w:r>
        <w:t xml:space="preserve">, </w:t>
      </w:r>
      <w:r>
        <w:t>吴冲龙</w:t>
      </w:r>
      <w:r>
        <w:t xml:space="preserve">, </w:t>
      </w:r>
      <w:r>
        <w:t>翁正平</w:t>
      </w:r>
      <w:r>
        <w:t xml:space="preserve">, </w:t>
      </w:r>
      <w:r>
        <w:t>等</w:t>
      </w:r>
      <w:r>
        <w:t xml:space="preserve">. </w:t>
      </w:r>
      <w:r>
        <w:t>地质大数据可视化关键技术探讨</w:t>
      </w:r>
      <w:r>
        <w:t xml:space="preserve">[J/OL]. </w:t>
      </w:r>
      <w:r>
        <w:t>地质科技通报</w:t>
      </w:r>
      <w:r>
        <w:t>, 2020, 39(4): 29-36. DOI:10.19509/j.cnki.dzkq.2020.0404.</w:t>
      </w:r>
    </w:p>
    <w:p w14:paraId="03928E7C" w14:textId="77777777" w:rsidR="008724BF" w:rsidRDefault="008A7C78">
      <w:pPr>
        <w:pStyle w:val="15"/>
      </w:pPr>
      <w:r>
        <w:t>[52]</w:t>
      </w:r>
      <w:r>
        <w:tab/>
      </w:r>
      <w:r>
        <w:t>张华</w:t>
      </w:r>
      <w:r>
        <w:t xml:space="preserve">. </w:t>
      </w:r>
      <w:r>
        <w:t>基于</w:t>
      </w:r>
      <w:r>
        <w:t>Android</w:t>
      </w:r>
      <w:r>
        <w:t>和</w:t>
      </w:r>
      <w:r>
        <w:t>Web</w:t>
      </w:r>
      <w:r>
        <w:t>的野外地质数据共享及可视化系统的设计与实现</w:t>
      </w:r>
      <w:r>
        <w:t xml:space="preserve">[D/OL]. </w:t>
      </w:r>
      <w:r>
        <w:t>浙江大学</w:t>
      </w:r>
      <w:r>
        <w:t>, 2020[2025-02-25]. https://doi.org/10.27461/d.cnki.gzjdx.2019.000625. DOI:10.27461/d.cnki.gzjdx.2019.000625.</w:t>
      </w:r>
    </w:p>
    <w:p w14:paraId="2870D409" w14:textId="77777777" w:rsidR="008724BF" w:rsidRDefault="008A7C78">
      <w:pPr>
        <w:pStyle w:val="15"/>
      </w:pPr>
      <w:r>
        <w:t>[53]</w:t>
      </w:r>
      <w:r>
        <w:tab/>
      </w:r>
      <w:r>
        <w:t>文娇</w:t>
      </w:r>
      <w:r>
        <w:t xml:space="preserve">, </w:t>
      </w:r>
      <w:r>
        <w:t>易桃民</w:t>
      </w:r>
      <w:r>
        <w:t xml:space="preserve">, </w:t>
      </w:r>
      <w:r>
        <w:t>张琪</w:t>
      </w:r>
      <w:r>
        <w:t xml:space="preserve">. </w:t>
      </w:r>
      <w:r>
        <w:t>基于</w:t>
      </w:r>
      <w:r>
        <w:t>ThreeJS</w:t>
      </w:r>
      <w:r>
        <w:t>的</w:t>
      </w:r>
      <w:r>
        <w:t>3D</w:t>
      </w:r>
      <w:r>
        <w:t>技术在</w:t>
      </w:r>
      <w:r>
        <w:t>H5</w:t>
      </w:r>
      <w:r>
        <w:t>应用中的实践</w:t>
      </w:r>
      <w:r>
        <w:t>[C/OL]//</w:t>
      </w:r>
      <w:r>
        <w:t>中国新闻技术工作者联合会</w:t>
      </w:r>
      <w:r>
        <w:t>2023</w:t>
      </w:r>
      <w:r>
        <w:t>年学术年会论文集</w:t>
      </w:r>
      <w:r>
        <w:t xml:space="preserve">. </w:t>
      </w:r>
      <w:r>
        <w:t>中国海南海口</w:t>
      </w:r>
      <w:r>
        <w:t>, 2023: 97-99[2025-02-25]. https://doi.org/10.26914/c.cnkihy.2023.105750. DOI:10.26914/c.cnkihy.2023.105750.</w:t>
      </w:r>
    </w:p>
    <w:p w14:paraId="0B831E76" w14:textId="77777777" w:rsidR="008724BF" w:rsidRDefault="008A7C78">
      <w:pPr>
        <w:pStyle w:val="15"/>
      </w:pPr>
      <w:r>
        <w:t>[54]</w:t>
      </w:r>
      <w:r>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0344964" w14:textId="77777777" w:rsidR="008724BF" w:rsidRDefault="008A7C78">
      <w:pPr>
        <w:pStyle w:val="15"/>
      </w:pPr>
      <w:r>
        <w:t>[55]</w:t>
      </w:r>
      <w:r>
        <w:tab/>
        <w:t>ZHANG C, JIANG P, CHEN Y, et al. Design and Development of 3D Visualization Platform for Data Fusion in Mining Process[J/OL]. Highlights in Science, Engineering and Technology, 2025, 127: 92-101. DOI:10.54097/8fwgb359.</w:t>
      </w:r>
    </w:p>
    <w:p w14:paraId="30F067D5" w14:textId="77777777" w:rsidR="008724BF" w:rsidRDefault="008A7C78">
      <w:pPr>
        <w:pStyle w:val="15"/>
      </w:pPr>
      <w:r>
        <w:t>[56]</w:t>
      </w:r>
      <w:r>
        <w:tab/>
      </w:r>
      <w:r>
        <w:t>刘安安</w:t>
      </w:r>
      <w:r>
        <w:t xml:space="preserve">. </w:t>
      </w:r>
      <w:r>
        <w:t>地质实验测试技术在地质找矿中的应用分析</w:t>
      </w:r>
      <w:r>
        <w:t xml:space="preserve">[J]. </w:t>
      </w:r>
      <w:r>
        <w:t>世界有色金属</w:t>
      </w:r>
      <w:r>
        <w:t>, 2024(11): 109-111.</w:t>
      </w:r>
    </w:p>
    <w:p w14:paraId="11CC1C71" w14:textId="77777777" w:rsidR="008724BF" w:rsidRDefault="008A7C78">
      <w:pPr>
        <w:pStyle w:val="15"/>
      </w:pPr>
      <w:r>
        <w:t>[57]</w:t>
      </w:r>
      <w:r>
        <w:tab/>
      </w:r>
      <w:r>
        <w:t>李玺</w:t>
      </w:r>
      <w:r>
        <w:t xml:space="preserve">, </w:t>
      </w:r>
      <w:r>
        <w:t>王文豪</w:t>
      </w:r>
      <w:r>
        <w:t xml:space="preserve">, </w:t>
      </w:r>
      <w:r>
        <w:t>刘森</w:t>
      </w:r>
      <w:r>
        <w:t xml:space="preserve">, </w:t>
      </w:r>
      <w:r>
        <w:t>等</w:t>
      </w:r>
      <w:r>
        <w:t xml:space="preserve">. </w:t>
      </w:r>
      <w:r>
        <w:t>基于数字地球的装备保障系统研究与设计</w:t>
      </w:r>
      <w:r>
        <w:t xml:space="preserve">[J/OL]. </w:t>
      </w:r>
      <w:r>
        <w:t>河北省科学院学报</w:t>
      </w:r>
      <w:r>
        <w:t>, 2012, 29(1): 10-14. DOI:10.16191/j.cnki.hbkx.2012.01.002.</w:t>
      </w:r>
    </w:p>
    <w:p w14:paraId="5E6BC828" w14:textId="77777777" w:rsidR="008724BF" w:rsidRDefault="008A7C78">
      <w:pPr>
        <w:pStyle w:val="15"/>
      </w:pPr>
      <w:r>
        <w:t>[58]</w:t>
      </w:r>
      <w:r>
        <w:tab/>
        <w:t xml:space="preserve">AKENINE-MO¨LLER T, HAINES E, HOFFMAN N. Real-Time Rendering, Fourth Edition[M/OL]. 4 </w:t>
      </w:r>
      <w:r>
        <w:t>版</w:t>
      </w:r>
      <w:r>
        <w:t>. New York: A K Peters/CRC Press, 2018. DOI:10.1201/b22086.</w:t>
      </w:r>
    </w:p>
    <w:p w14:paraId="67EA8DB5" w14:textId="77777777" w:rsidR="008724BF" w:rsidRDefault="008A7C78">
      <w:pPr>
        <w:pStyle w:val="15"/>
      </w:pPr>
      <w:r>
        <w:t>[59]</w:t>
      </w:r>
      <w:r>
        <w:tab/>
        <w:t>FOLEY J D. Computer Graphics: Principles and Practice[M]. Addison-Wesley Professional, 1996.</w:t>
      </w:r>
    </w:p>
    <w:p w14:paraId="2C4B372A" w14:textId="77777777" w:rsidR="008724BF" w:rsidRDefault="008A7C78">
      <w:pPr>
        <w:pStyle w:val="15"/>
      </w:pPr>
      <w:r>
        <w:t>[60]</w:t>
      </w:r>
      <w:r>
        <w:tab/>
        <w:t>SHAO Y, ZHENG A, HE Y, et al. 3D Geological Modeling under Extremely Complex Geological Conditions[J/OL]. Journal of Computers, 2012, 7(3): 699-705. DOI:10.4304/jcp.7.3.699-705.</w:t>
      </w:r>
    </w:p>
    <w:p w14:paraId="5C901B00" w14:textId="77777777" w:rsidR="008724BF" w:rsidRDefault="008A7C78">
      <w:pPr>
        <w:pStyle w:val="15"/>
      </w:pPr>
      <w:r>
        <w:t>[61]</w:t>
      </w:r>
      <w:r>
        <w:tab/>
        <w:t>Surface-Based 3D Modeling of Geological Structures | Mathematical Geosciences[EB/OL]. [2025-02-25]. https://link.springer.com/article/10.1007/s11004-009-9244-2.</w:t>
      </w:r>
    </w:p>
    <w:p w14:paraId="1F68B98D" w14:textId="77777777" w:rsidR="008724BF" w:rsidRDefault="008A7C78">
      <w:pPr>
        <w:pStyle w:val="15"/>
      </w:pPr>
      <w:r>
        <w:t>[62]</w:t>
      </w:r>
      <w:r>
        <w:tab/>
        <w:t>A methodology for 3D modeling and visualization of geological objects | Science China Earth Sciences[EB/OL]. [2025-02-25]. https://link.springer.com/article/10.1007/s11430-009-0105-0.</w:t>
      </w:r>
    </w:p>
    <w:p w14:paraId="0FA314F1" w14:textId="77777777" w:rsidR="008724BF" w:rsidRDefault="008A7C78">
      <w:pPr>
        <w:pStyle w:val="15"/>
      </w:pPr>
      <w:r>
        <w:t>[63]</w:t>
      </w:r>
      <w:r>
        <w:tab/>
      </w:r>
      <w:r>
        <w:t>肖于</w:t>
      </w:r>
      <w:r>
        <w:t xml:space="preserve">, </w:t>
      </w:r>
      <w:r>
        <w:t>白润才</w:t>
      </w:r>
      <w:r>
        <w:t xml:space="preserve">. </w:t>
      </w:r>
      <w:r>
        <w:t>基于包围盒与空间分解互辅的三角网相交检测方法</w:t>
      </w:r>
      <w:r>
        <w:t xml:space="preserve">[C/OL]//Proceedings of </w:t>
      </w:r>
      <w:r>
        <w:lastRenderedPageBreak/>
        <w:t xml:space="preserve">the 2011 International Conference on Information ,Services and Management Engineering(ISME 2011)(Volume 3). </w:t>
      </w:r>
      <w:r>
        <w:t>中国北京</w:t>
      </w:r>
      <w:r>
        <w:t>, 2011: 442-445[2025-02-25]. https://kns.cnki.net/KCMS/detail/detail.aspx?dbcode=IPFD&amp;dbname=IPFD9914&amp;filename=BJDF201112003102.</w:t>
      </w:r>
    </w:p>
    <w:p w14:paraId="7E67164C" w14:textId="77777777" w:rsidR="008724BF" w:rsidRDefault="008A7C78">
      <w:pPr>
        <w:pStyle w:val="15"/>
      </w:pPr>
      <w:r>
        <w:t>[64]</w:t>
      </w:r>
      <w:r>
        <w:tab/>
      </w:r>
      <w:r>
        <w:t>李伟</w:t>
      </w:r>
      <w:r>
        <w:t xml:space="preserve">. </w:t>
      </w:r>
      <w:r>
        <w:t>集成多源数据的三维地质建模及应用研究</w:t>
      </w:r>
      <w:r>
        <w:t xml:space="preserve">[D/OL]. </w:t>
      </w:r>
      <w:r>
        <w:t>江西理工大学</w:t>
      </w:r>
      <w:r>
        <w:t>, [2025][2025-02-25]. https://doi.org/10.27176/d.cnki.gnfyc.2024.000672. DOI:10.27176/d.cnki.gnfyc.2024.000672.</w:t>
      </w:r>
    </w:p>
    <w:p w14:paraId="53CF5D04" w14:textId="77777777" w:rsidR="008724BF" w:rsidRDefault="008A7C78">
      <w:pPr>
        <w:pStyle w:val="15"/>
      </w:pPr>
      <w:r>
        <w:t>[65]</w:t>
      </w:r>
      <w:r>
        <w:tab/>
      </w:r>
      <w:r>
        <w:t>邓浩</w:t>
      </w:r>
      <w:r>
        <w:t xml:space="preserve">. </w:t>
      </w:r>
      <w:r>
        <w:t>面向隐伏矿体预测的三维地质建模与空间分析若干技术研究</w:t>
      </w:r>
      <w:r>
        <w:t xml:space="preserve">[D/OL]. </w:t>
      </w:r>
      <w:r>
        <w:t>中南大学</w:t>
      </w:r>
      <w:r>
        <w:t>, 2009[2025-02-25]. https://kns.cnki.net/KCMS/detail/detail.aspx?dbcode=CMFD&amp;dbname=CMFD2009&amp;filename=2008165201.nh.</w:t>
      </w:r>
    </w:p>
    <w:p w14:paraId="55304296" w14:textId="77777777" w:rsidR="008724BF" w:rsidRDefault="008A7C78">
      <w:pPr>
        <w:pStyle w:val="15"/>
      </w:pPr>
      <w:r>
        <w:t>[66]</w:t>
      </w:r>
      <w:r>
        <w:tab/>
      </w:r>
      <w:r>
        <w:t>汤东阳</w:t>
      </w:r>
      <w:r>
        <w:t xml:space="preserve">. </w:t>
      </w:r>
      <w:r>
        <w:t>三维地质建模中几何形体分析技术的几个算法研究</w:t>
      </w:r>
      <w:r>
        <w:t xml:space="preserve">[D/OL]. </w:t>
      </w:r>
      <w:r>
        <w:t>中国地质大学（北京）</w:t>
      </w:r>
      <w:r>
        <w:t>, 2011[2025-02-25]. https://kns.cnki.net/KCMS/detail/detail.aspx?dbcode=CMFD&amp;dbname=CMFD2011&amp;filename=1011077993.nh.</w:t>
      </w:r>
    </w:p>
    <w:p w14:paraId="3777500E" w14:textId="77777777" w:rsidR="008724BF" w:rsidRDefault="008A7C78">
      <w:pPr>
        <w:pStyle w:val="15"/>
      </w:pPr>
      <w:r>
        <w:t>[67]</w:t>
      </w:r>
      <w:r>
        <w:tab/>
      </w:r>
      <w:r>
        <w:t>三维地质建模中几何形体碰撞检测的图形分析技术</w:t>
      </w:r>
      <w:r>
        <w:t xml:space="preserve"> - </w:t>
      </w:r>
      <w:r>
        <w:t>中国知网</w:t>
      </w:r>
      <w:r>
        <w:t>[EB/OL].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77470193" w14:textId="77777777" w:rsidR="008724BF" w:rsidRDefault="008A7C78">
      <w:pPr>
        <w:pStyle w:val="15"/>
      </w:pPr>
      <w:r>
        <w:t>[68]</w:t>
      </w:r>
      <w:r>
        <w:tab/>
        <w:t>LIU L, HE J, WANG H, et al. Texture mapping of geological modeling based on parameterization[J/OL]. Earth Science Informatics, 2021, 14(4): 2101-2112. DOI:10.1007/s12145-021-00677-4.</w:t>
      </w:r>
    </w:p>
    <w:p w14:paraId="7A145218" w14:textId="77777777" w:rsidR="008724BF" w:rsidRDefault="008A7C78">
      <w:pPr>
        <w:pStyle w:val="15"/>
      </w:pPr>
      <w:r>
        <w:t>[69]</w:t>
      </w:r>
      <w:r>
        <w:tab/>
      </w:r>
      <w:r>
        <w:t>谭继鑫</w:t>
      </w:r>
      <w:r>
        <w:t xml:space="preserve">. </w:t>
      </w:r>
      <w:r>
        <w:t>地质体建模中模型修复和纹理映射关键技术研究与实践</w:t>
      </w:r>
      <w:r>
        <w:t xml:space="preserve">[D/OL]. </w:t>
      </w:r>
      <w:r>
        <w:t>武汉科技大学</w:t>
      </w:r>
      <w:r>
        <w:t>, 2021[2025-02-25]. https://doi.org/10.27380/d.cnki.gwkju.2017.000104. DOI:10.27380/d.cnki.gwkju.2017.000104.</w:t>
      </w:r>
    </w:p>
    <w:p w14:paraId="789E5FEC" w14:textId="77777777" w:rsidR="008724BF" w:rsidRDefault="008A7C78">
      <w:pPr>
        <w:pStyle w:val="15"/>
      </w:pPr>
      <w:r>
        <w:t>[70]</w:t>
      </w:r>
      <w:r>
        <w:tab/>
      </w:r>
      <w:r>
        <w:t>段毅</w:t>
      </w:r>
      <w:r>
        <w:t xml:space="preserve">, </w:t>
      </w:r>
      <w:r>
        <w:t>李仕雄</w:t>
      </w:r>
      <w:r>
        <w:t xml:space="preserve">, </w:t>
      </w:r>
      <w:r>
        <w:t>杨明明</w:t>
      </w:r>
      <w:r>
        <w:t xml:space="preserve">. </w:t>
      </w:r>
      <w:r>
        <w:t>基于</w:t>
      </w:r>
      <w:r>
        <w:t>OpenGL</w:t>
      </w:r>
      <w:r>
        <w:t>的煤矿三维模型可视化</w:t>
      </w:r>
      <w:r>
        <w:t xml:space="preserve">[J]. </w:t>
      </w:r>
      <w:r>
        <w:t>现代矿业</w:t>
      </w:r>
      <w:r>
        <w:t>, 2009, 25(3): 28-30.</w:t>
      </w:r>
    </w:p>
    <w:p w14:paraId="6ED2CEA7" w14:textId="77777777" w:rsidR="008724BF" w:rsidRDefault="008A7C78">
      <w:pPr>
        <w:pStyle w:val="15"/>
      </w:pPr>
      <w:r>
        <w:t>[71]</w:t>
      </w:r>
      <w:r>
        <w:tab/>
        <w:t>3D Interactive Visualization System for Complex Geologically Related Data | IEEE Conference Publication | IEEE Xplore[EB/OL]. [2025-02-25]. https://ieeexplore.ieee.org/abstract/document/4683278.</w:t>
      </w:r>
    </w:p>
    <w:p w14:paraId="284EC87E" w14:textId="77777777" w:rsidR="008724BF" w:rsidRDefault="008A7C78">
      <w:pPr>
        <w:pStyle w:val="15"/>
      </w:pPr>
      <w:r>
        <w:t>[72]</w:t>
      </w:r>
      <w:r>
        <w:tab/>
        <w:t>Interactive Geological Data Visualization in an Immersive Environment[EB/OL]. [2025-02-25]. https://www.mdpi.com/2220-9964/11/3/176.</w:t>
      </w:r>
    </w:p>
    <w:p w14:paraId="716E4BEF" w14:textId="77777777" w:rsidR="008724BF" w:rsidRDefault="008A7C78">
      <w:pPr>
        <w:pStyle w:val="15"/>
      </w:pPr>
      <w:r>
        <w:t>[73]</w:t>
      </w:r>
      <w:r>
        <w:tab/>
        <w:t>WHITELEY R J. Shallow seismic refraction interpretation with visual interactive ray trace (VIRT) modelling[J/OL]. Exploration Geophysics, 2004, 35(2): 116-123. DOI:10.1071/eg04116.</w:t>
      </w:r>
    </w:p>
    <w:p w14:paraId="2F63F893" w14:textId="77777777" w:rsidR="008724BF" w:rsidRDefault="008A7C78">
      <w:pPr>
        <w:pStyle w:val="15"/>
      </w:pPr>
      <w:r>
        <w:t>[74]</w:t>
      </w:r>
      <w:r>
        <w:tab/>
      </w:r>
      <w:r>
        <w:t>石奉华</w:t>
      </w:r>
      <w:r>
        <w:t xml:space="preserve">. </w:t>
      </w:r>
      <w:r>
        <w:t>巷道三维可视化建模技术</w:t>
      </w:r>
      <w:r>
        <w:t xml:space="preserve">            ——</w:t>
      </w:r>
      <w:r>
        <w:t>以东滩煤矿为例</w:t>
      </w:r>
      <w:r>
        <w:t xml:space="preserve">[D/OL]. </w:t>
      </w:r>
      <w:r>
        <w:t>山东科技大学</w:t>
      </w:r>
      <w:r>
        <w:t>, 2008[2025-02-25]. https://kns.cnki.net/KCMS/detail/detail.aspx?dbcode=CMFD&amp;dbname=CMFD2008&amp;filename=2008013785.nh.</w:t>
      </w:r>
    </w:p>
    <w:p w14:paraId="2943F6B2" w14:textId="77777777" w:rsidR="008724BF" w:rsidRDefault="008A7C78">
      <w:pPr>
        <w:pStyle w:val="15"/>
      </w:pPr>
      <w:r>
        <w:t>[75]</w:t>
      </w:r>
      <w:r>
        <w:tab/>
      </w:r>
      <w:r>
        <w:t>张羽西</w:t>
      </w:r>
      <w:r>
        <w:t xml:space="preserve">. </w:t>
      </w:r>
      <w:r>
        <w:t>基于</w:t>
      </w:r>
      <w:r>
        <w:t>Web</w:t>
      </w:r>
      <w:r>
        <w:t>的隧道实时可视化管理系统设计与实现</w:t>
      </w:r>
      <w:r>
        <w:t xml:space="preserve">[D/OL]. </w:t>
      </w:r>
      <w:r>
        <w:t>电子科技大学</w:t>
      </w:r>
      <w:r>
        <w:t xml:space="preserve">, </w:t>
      </w:r>
      <w:r>
        <w:lastRenderedPageBreak/>
        <w:t>2022[2025-02-25]. https://doi.org/10.27005/d.cnki.gdzku.2021.003741. DOI:10.27005/d.cnki.gdzku.2021.003741.</w:t>
      </w:r>
    </w:p>
    <w:p w14:paraId="2F5BD598" w14:textId="77777777" w:rsidR="008724BF" w:rsidRDefault="008A7C78">
      <w:pPr>
        <w:pStyle w:val="15"/>
      </w:pPr>
      <w:r>
        <w:t>[76]</w:t>
      </w:r>
      <w:r>
        <w:tab/>
      </w:r>
      <w:r>
        <w:t>代进雄</w:t>
      </w:r>
      <w:r>
        <w:t xml:space="preserve">, </w:t>
      </w:r>
      <w:r>
        <w:t>蒋奇</w:t>
      </w:r>
      <w:r>
        <w:t xml:space="preserve">, </w:t>
      </w:r>
      <w:r>
        <w:t>俞锋</w:t>
      </w:r>
      <w:r>
        <w:t xml:space="preserve">, </w:t>
      </w:r>
      <w:r>
        <w:t>等</w:t>
      </w:r>
      <w:r>
        <w:t xml:space="preserve">. </w:t>
      </w:r>
      <w:r>
        <w:t>基于</w:t>
      </w:r>
      <w:r>
        <w:t>BIM</w:t>
      </w:r>
      <w:r>
        <w:t>的水利工程建设管理平台研究及应用</w:t>
      </w:r>
      <w:r>
        <w:t xml:space="preserve">[J/OL]. </w:t>
      </w:r>
      <w:r>
        <w:t>水利水电技术（中英文）</w:t>
      </w:r>
      <w:r>
        <w:t>, 2022, 53(11): 37-49. DOI:10.13928/j.cnki.wrahe.2022.11.004.</w:t>
      </w:r>
    </w:p>
    <w:p w14:paraId="711DF445" w14:textId="77777777" w:rsidR="008724BF" w:rsidRDefault="008A7C78">
      <w:pPr>
        <w:pStyle w:val="15"/>
      </w:pPr>
      <w:r>
        <w:t>[77]</w:t>
      </w:r>
      <w:r>
        <w:tab/>
      </w:r>
      <w:r>
        <w:t>金国梁</w:t>
      </w:r>
      <w:r>
        <w:t xml:space="preserve">. </w:t>
      </w:r>
      <w:r>
        <w:t>基于云平台的车间数字孪生系统的设计与实现</w:t>
      </w:r>
      <w:r>
        <w:t xml:space="preserve">[D/OL]. </w:t>
      </w:r>
      <w:r>
        <w:t>中国科学院大学（中国科学院沈阳计算技术研究所）</w:t>
      </w:r>
      <w:r>
        <w:t>, 2022[2025-02-25]. https://doi.org/10.27587/d.cnki.gksjs.2022.000022. DOI:10.27587/d.cnki.gksjs.2022.000022.</w:t>
      </w:r>
    </w:p>
    <w:p w14:paraId="2530E2EB" w14:textId="77777777" w:rsidR="008724BF" w:rsidRDefault="008A7C78">
      <w:pPr>
        <w:pStyle w:val="15"/>
      </w:pPr>
      <w:r>
        <w:t>[78]</w:t>
      </w:r>
      <w:r>
        <w:tab/>
      </w:r>
      <w:r>
        <w:t>彭诗杰</w:t>
      </w:r>
      <w:r>
        <w:t xml:space="preserve">. </w:t>
      </w:r>
      <w:r>
        <w:t>基于微服务体系结构和面向多地质主题的数据云服务关键技术研究</w:t>
      </w:r>
      <w:r>
        <w:t xml:space="preserve">[D/OL]. </w:t>
      </w:r>
      <w:r>
        <w:t>中国地质大学</w:t>
      </w:r>
      <w:r>
        <w:t>, 2019[2025-02-25]. https://kns.cnki.net/KCMS/detail/detail.aspx?dbcode=CDFD&amp;dbname=CDFDLAST2019&amp;filename=1018714801.nh.</w:t>
      </w:r>
    </w:p>
    <w:p w14:paraId="5F7E21C4" w14:textId="77777777" w:rsidR="008724BF" w:rsidRDefault="008A7C78">
      <w:pPr>
        <w:pStyle w:val="15"/>
      </w:pPr>
      <w:r>
        <w:t>[79]</w:t>
      </w:r>
      <w:r>
        <w:tab/>
      </w:r>
      <w:r>
        <w:t>郇凯</w:t>
      </w:r>
      <w:r>
        <w:t xml:space="preserve">, </w:t>
      </w:r>
      <w:r>
        <w:t>黄佳为</w:t>
      </w:r>
      <w:r>
        <w:t xml:space="preserve">, </w:t>
      </w:r>
      <w:r>
        <w:t>王鑫</w:t>
      </w:r>
      <w:r>
        <w:t xml:space="preserve">, </w:t>
      </w:r>
      <w:r>
        <w:t>等</w:t>
      </w:r>
      <w:r>
        <w:t xml:space="preserve">. </w:t>
      </w:r>
      <w:r>
        <w:t>基于微服务架构的管道地质灾害监测预警系统</w:t>
      </w:r>
      <w:r>
        <w:t xml:space="preserve">[J/OL]. </w:t>
      </w:r>
      <w:r>
        <w:t>计算机系统应用</w:t>
      </w:r>
      <w:r>
        <w:t>, 2022, 31(3): 65-74. DOI:10.15888/j.cnki.csa.008399.</w:t>
      </w:r>
    </w:p>
    <w:p w14:paraId="04E25897" w14:textId="77777777" w:rsidR="008724BF" w:rsidRDefault="008A7C78">
      <w:pPr>
        <w:pStyle w:val="15"/>
      </w:pPr>
      <w:r>
        <w:t>[80]</w:t>
      </w:r>
      <w:r>
        <w:tab/>
      </w:r>
      <w:r>
        <w:t>田峰</w:t>
      </w:r>
      <w:r>
        <w:t xml:space="preserve">. </w:t>
      </w:r>
      <w:r>
        <w:t>基于</w:t>
      </w:r>
      <w:r>
        <w:t>WebGIS</w:t>
      </w:r>
      <w:r>
        <w:t>的地质遗迹公园管理系统研发</w:t>
      </w:r>
      <w:r>
        <w:t xml:space="preserve">[D/OL]. </w:t>
      </w:r>
      <w:r>
        <w:t>中国地质大学（北京）</w:t>
      </w:r>
      <w:r>
        <w:t>, 2020[2025-02-25]. https://doi.org/10.27493/d.cnki.gzdzy.2020.000735. DOI:10.27493/d.cnki.gzdzy.2020.000735.</w:t>
      </w:r>
    </w:p>
    <w:p w14:paraId="7A6D3A0C" w14:textId="77777777" w:rsidR="008724BF" w:rsidRDefault="008A7C78">
      <w:pPr>
        <w:pStyle w:val="15"/>
      </w:pPr>
      <w:r>
        <w:t>[81]</w:t>
      </w:r>
      <w:r>
        <w:tab/>
        <w:t>LIDAL E M, HAUSER H, VIOLA I. Design principles for cutaway visualization of geological models[C/OL]//Proceedings of the 28th Spring Conference on Computer Graphics. New York, NY, USA: Association for Computing Machinery, 2012: 47-54[2025-02-25]. https://doi.org/10.1145/2448531.2448537. DOI:10.1145/2448531.2448537.</w:t>
      </w:r>
    </w:p>
    <w:p w14:paraId="4B58CA1B" w14:textId="77777777" w:rsidR="008724BF" w:rsidRDefault="008A7C78">
      <w:pPr>
        <w:pStyle w:val="15"/>
      </w:pPr>
      <w:r>
        <w:t>[82]</w:t>
      </w:r>
      <w:r>
        <w:tab/>
        <w:t>Remote Sensing and Geovisualization of Rock Slopes and Landslides[EB/OL]. [2025-02-25]. https://www.mdpi.com/2072-4292/15/15/3702.</w:t>
      </w:r>
    </w:p>
    <w:p w14:paraId="284E4F4B" w14:textId="0741240A" w:rsidR="008724BF" w:rsidRDefault="008A7C78">
      <w:pPr>
        <w:pStyle w:val="15"/>
        <w:rPr>
          <w:ins w:id="268" w:author="h" w:date="2025-03-03T11:23:00Z"/>
        </w:rPr>
      </w:pPr>
      <w:r>
        <w:t>[83]</w:t>
      </w:r>
      <w:r>
        <w:tab/>
        <w:t xml:space="preserve">FAVALLI M, FORNACIAI A, ISOLA I, </w:t>
      </w:r>
      <w:r>
        <w:t>等</w:t>
      </w:r>
      <w:r>
        <w:t>. Multiview 3D reconstruction in geosciences[J/OL]. Computers &amp; Geosciences, 2012, 44: 168-176. DOI:10.1016/j.cageo.2011.09.012.</w:t>
      </w:r>
    </w:p>
    <w:p w14:paraId="6910514C" w14:textId="1CD339B7" w:rsidR="000D7D44" w:rsidRDefault="000D7D44" w:rsidP="000D7D44">
      <w:pPr>
        <w:rPr>
          <w:ins w:id="269" w:author="h" w:date="2025-03-03T11:23:00Z"/>
        </w:rPr>
      </w:pPr>
      <w:ins w:id="270" w:author="h" w:date="2025-03-03T11:23:00Z">
        <w:r>
          <w:rPr>
            <w:rFonts w:hint="eastAsia"/>
          </w:rPr>
          <w:t>参考文献：</w:t>
        </w:r>
      </w:ins>
    </w:p>
    <w:p w14:paraId="6E59ED61" w14:textId="5DFD8707" w:rsidR="000D7D44" w:rsidRDefault="000D7D44" w:rsidP="000D7D44">
      <w:pPr>
        <w:rPr>
          <w:ins w:id="271" w:author="h" w:date="2025-03-03T11:24:00Z"/>
        </w:rPr>
      </w:pPr>
      <w:ins w:id="272" w:author="h" w:date="2025-03-03T11:23:00Z">
        <w:r>
          <w:rPr>
            <w:rFonts w:hint="eastAsia"/>
          </w:rPr>
          <w:t>1</w:t>
        </w:r>
        <w:r>
          <w:rPr>
            <w:rFonts w:hint="eastAsia"/>
          </w:rPr>
          <w:t>、有足够的英文</w:t>
        </w:r>
      </w:ins>
      <w:ins w:id="273" w:author="h" w:date="2025-03-03T11:24:00Z">
        <w:r>
          <w:rPr>
            <w:rFonts w:hint="eastAsia"/>
          </w:rPr>
          <w:t>文献；</w:t>
        </w:r>
      </w:ins>
    </w:p>
    <w:p w14:paraId="6231F188" w14:textId="18CDACCF" w:rsidR="000D7D44" w:rsidRPr="000D7D44" w:rsidRDefault="000D7D44" w:rsidP="000D7D44">
      <w:pPr>
        <w:rPr>
          <w:rFonts w:hint="eastAsia"/>
        </w:rPr>
        <w:pPrChange w:id="274" w:author="h" w:date="2025-03-03T11:23:00Z">
          <w:pPr>
            <w:pStyle w:val="15"/>
          </w:pPr>
        </w:pPrChange>
      </w:pPr>
      <w:ins w:id="275" w:author="h" w:date="2025-03-03T11:24:00Z">
        <w:r>
          <w:rPr>
            <w:rFonts w:hint="eastAsia"/>
          </w:rPr>
          <w:t>2</w:t>
        </w:r>
        <w:r>
          <w:rPr>
            <w:rFonts w:hint="eastAsia"/>
          </w:rPr>
          <w:t>、有足够的近</w:t>
        </w:r>
        <w:r>
          <w:rPr>
            <w:rFonts w:hint="eastAsia"/>
          </w:rPr>
          <w:t>3</w:t>
        </w:r>
        <w:r>
          <w:rPr>
            <w:rFonts w:hint="eastAsia"/>
          </w:rPr>
          <w:t>年文献</w:t>
        </w:r>
      </w:ins>
    </w:p>
    <w:p w14:paraId="1A9F6952" w14:textId="77777777" w:rsidR="008724BF" w:rsidRDefault="008A7C78">
      <w:pPr>
        <w:pStyle w:val="15"/>
        <w:rPr>
          <w:sz w:val="24"/>
        </w:rPr>
        <w:sectPr w:rsidR="008724BF">
          <w:headerReference w:type="default" r:id="rId79"/>
          <w:type w:val="oddPage"/>
          <w:pgSz w:w="11906" w:h="16838"/>
          <w:pgMar w:top="1701" w:right="1701" w:bottom="1701" w:left="1701" w:header="1134" w:footer="1134" w:gutter="0"/>
          <w:cols w:space="720"/>
          <w:docGrid w:type="linesAndChars" w:linePitch="316"/>
        </w:sectPr>
      </w:pPr>
      <w:r>
        <w:rPr>
          <w:sz w:val="24"/>
        </w:rPr>
        <w:fldChar w:fldCharType="end"/>
      </w:r>
    </w:p>
    <w:p w14:paraId="6D531399" w14:textId="77777777" w:rsidR="008724BF" w:rsidRDefault="008724BF">
      <w:pPr>
        <w:spacing w:before="158" w:line="264" w:lineRule="auto"/>
        <w:rPr>
          <w:sz w:val="18"/>
        </w:rPr>
        <w:sectPr w:rsidR="008724BF">
          <w:headerReference w:type="default" r:id="rId80"/>
          <w:type w:val="oddPage"/>
          <w:pgSz w:w="11906" w:h="16838"/>
          <w:pgMar w:top="1701" w:right="1701" w:bottom="1701" w:left="1701" w:header="1134" w:footer="1134" w:gutter="0"/>
          <w:cols w:space="720"/>
          <w:docGrid w:type="linesAndChars" w:linePitch="316"/>
        </w:sectPr>
      </w:pPr>
    </w:p>
    <w:p w14:paraId="2723C6B3" w14:textId="77777777" w:rsidR="008724BF" w:rsidRDefault="008A7C78">
      <w:pPr>
        <w:widowControl/>
        <w:adjustRightInd w:val="0"/>
        <w:snapToGrid w:val="0"/>
        <w:spacing w:before="240" w:after="120" w:line="360" w:lineRule="auto"/>
        <w:jc w:val="center"/>
        <w:outlineLvl w:val="0"/>
        <w:rPr>
          <w:rFonts w:eastAsia="黑体"/>
          <w:bCs/>
          <w:kern w:val="36"/>
          <w:sz w:val="32"/>
          <w:szCs w:val="36"/>
        </w:rPr>
      </w:pPr>
      <w:bookmarkStart w:id="276" w:name="_Toc191816720"/>
      <w:commentRangeStart w:id="277"/>
      <w:r>
        <w:rPr>
          <w:rFonts w:eastAsia="黑体"/>
          <w:bCs/>
          <w:kern w:val="36"/>
          <w:sz w:val="32"/>
          <w:szCs w:val="36"/>
        </w:rPr>
        <w:lastRenderedPageBreak/>
        <w:t>致</w:t>
      </w:r>
      <w:r>
        <w:rPr>
          <w:rFonts w:eastAsia="黑体"/>
          <w:bCs/>
          <w:kern w:val="36"/>
          <w:sz w:val="32"/>
          <w:szCs w:val="36"/>
        </w:rPr>
        <w:t xml:space="preserve">  </w:t>
      </w:r>
      <w:r>
        <w:rPr>
          <w:rFonts w:eastAsia="黑体"/>
          <w:bCs/>
          <w:kern w:val="36"/>
          <w:sz w:val="32"/>
          <w:szCs w:val="36"/>
        </w:rPr>
        <w:t>谢</w:t>
      </w:r>
      <w:commentRangeEnd w:id="277"/>
      <w:r>
        <w:rPr>
          <w:rFonts w:ascii="黑体" w:eastAsia="黑体" w:hAnsi="宋体"/>
          <w:bCs/>
          <w:kern w:val="36"/>
          <w:sz w:val="32"/>
          <w:szCs w:val="36"/>
        </w:rPr>
        <w:commentReference w:id="277"/>
      </w:r>
      <w:bookmarkEnd w:id="276"/>
    </w:p>
    <w:p w14:paraId="582082A5" w14:textId="77777777" w:rsidR="008724BF" w:rsidRDefault="008A7C78">
      <w:pPr>
        <w:spacing w:line="300" w:lineRule="auto"/>
        <w:ind w:firstLineChars="200" w:firstLine="480"/>
        <w:rPr>
          <w:sz w:val="24"/>
        </w:rPr>
      </w:pPr>
      <w:r>
        <w:rPr>
          <w:rFonts w:hint="eastAsia"/>
          <w:sz w:val="24"/>
        </w:rPr>
        <w:t>时光荏苒，岁月如梭，回首这段攻读硕士学位的旅程，充满了挑战、思考与成长。如今，终于完成了这篇论文，在敲下最后一个字符的这一刻，内心充满了感慨与感激。</w:t>
      </w:r>
    </w:p>
    <w:p w14:paraId="3C9BD263" w14:textId="77777777" w:rsidR="008724BF" w:rsidRDefault="008A7C78">
      <w:pPr>
        <w:spacing w:line="300" w:lineRule="auto"/>
        <w:ind w:firstLineChars="200" w:firstLine="480"/>
        <w:rPr>
          <w:sz w:val="24"/>
        </w:rPr>
      </w:pPr>
      <w:r>
        <w:rPr>
          <w:rFonts w:hint="eastAsia"/>
          <w:sz w:val="24"/>
        </w:rPr>
        <w:t>首先，衷心感谢我的导师郝多虎教授以及徐老师和杜老师。在整个研究过程中，老师们不仅为我指引了方向，还在选题、实验、论文撰写等多个环节给予了悉心的指导和无私的帮助。无论是数据处理的细节，还是方法论的改进，老师总能以严谨的治学态度和丰富的科研经验给予我启发和鼓励。导师的谆谆教诲不仅让我在学术上不断进步，也让我学会了如何面对问题、如何坚持探索、如何在科研的道路上不忘初心。</w:t>
      </w:r>
    </w:p>
    <w:p w14:paraId="5E1D6AF0" w14:textId="77777777" w:rsidR="008724BF" w:rsidRDefault="008A7C78">
      <w:pPr>
        <w:spacing w:line="300" w:lineRule="auto"/>
        <w:ind w:firstLineChars="200" w:firstLine="480"/>
        <w:rPr>
          <w:sz w:val="24"/>
        </w:rPr>
      </w:pPr>
      <w:r>
        <w:rPr>
          <w:rFonts w:hint="eastAsia"/>
          <w:sz w:val="24"/>
        </w:rPr>
        <w:t>其次，感谢实验室的各位老师和同学们，特别是孟金洪、李雨宸、蒲耿萌等同学，在研究的不同阶段，他们给予了我许多学术上的经验分享。从系统设计到开发，从优化到调试，从数据分析到实验验证，每一次讨论都让我受益匪浅。正是这种相互学习、相互鼓励的团队氛围，使得这段科研经历充满了温暖和收获。</w:t>
      </w:r>
    </w:p>
    <w:p w14:paraId="7009E41B" w14:textId="77777777" w:rsidR="008724BF" w:rsidRDefault="008A7C78">
      <w:pPr>
        <w:spacing w:line="300" w:lineRule="auto"/>
        <w:ind w:firstLineChars="200" w:firstLine="480"/>
        <w:rPr>
          <w:sz w:val="24"/>
        </w:rPr>
      </w:pPr>
      <w:r>
        <w:rPr>
          <w:rFonts w:hint="eastAsia"/>
          <w:sz w:val="24"/>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77777777" w:rsidR="008724BF" w:rsidRDefault="008A7C78">
      <w:pPr>
        <w:spacing w:line="300" w:lineRule="auto"/>
        <w:ind w:firstLineChars="200" w:firstLine="480"/>
        <w:rPr>
          <w:sz w:val="24"/>
        </w:rPr>
      </w:pPr>
      <w:r>
        <w:rPr>
          <w:rFonts w:hint="eastAsia"/>
          <w:sz w:val="24"/>
        </w:rPr>
        <w:t>此外，感谢我的母校中国矿业大学，感谢这里优越的学术环境和丰富的科研资源，让我能够沉浸于学习和研究之中。这里不仅仅是我求知的地方，更是塑造我成长的摇篮。</w:t>
      </w:r>
    </w:p>
    <w:p w14:paraId="3A59486D" w14:textId="77777777" w:rsidR="008724BF" w:rsidRDefault="008A7C78">
      <w:pPr>
        <w:spacing w:line="300" w:lineRule="auto"/>
        <w:ind w:firstLineChars="200" w:firstLine="480"/>
        <w:rPr>
          <w:sz w:val="24"/>
        </w:rPr>
      </w:pPr>
      <w:r>
        <w:rPr>
          <w:rFonts w:hint="eastAsia"/>
          <w:sz w:val="24"/>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3A2FE9AA" w14:textId="77777777" w:rsidR="008724BF" w:rsidRDefault="008A7C78">
      <w:pPr>
        <w:spacing w:line="300" w:lineRule="auto"/>
        <w:ind w:firstLineChars="200" w:firstLine="480"/>
        <w:rPr>
          <w:sz w:val="24"/>
        </w:rPr>
      </w:pPr>
      <w:r>
        <w:rPr>
          <w:rFonts w:hint="eastAsia"/>
          <w:sz w:val="24"/>
        </w:rPr>
        <w:t>愿未来的日子里，我能带着这份感恩与坚持，继续探索、继续成长。</w:t>
      </w:r>
    </w:p>
    <w:p w14:paraId="1EF10B3C" w14:textId="77777777" w:rsidR="008724BF" w:rsidRDefault="008A7C78">
      <w:pPr>
        <w:spacing w:line="300" w:lineRule="auto"/>
        <w:ind w:firstLineChars="200" w:firstLine="480"/>
      </w:pPr>
      <w:r>
        <w:rPr>
          <w:rFonts w:hint="eastAsia"/>
          <w:sz w:val="24"/>
        </w:rPr>
        <w:t>谢谢！</w:t>
      </w:r>
    </w:p>
    <w:p w14:paraId="2048AC9A" w14:textId="77777777" w:rsidR="008724BF" w:rsidRDefault="008724BF">
      <w:pPr>
        <w:spacing w:before="158" w:line="264" w:lineRule="auto"/>
        <w:ind w:firstLine="240"/>
      </w:pPr>
    </w:p>
    <w:p w14:paraId="1F126571" w14:textId="77777777" w:rsidR="008724BF" w:rsidRDefault="008724BF">
      <w:pPr>
        <w:spacing w:before="158" w:line="264" w:lineRule="auto"/>
        <w:ind w:firstLine="240"/>
      </w:pPr>
    </w:p>
    <w:p w14:paraId="1FCA5D32" w14:textId="77777777" w:rsidR="008724BF" w:rsidRDefault="008724BF">
      <w:pPr>
        <w:spacing w:before="158" w:line="264" w:lineRule="auto"/>
        <w:ind w:firstLine="240"/>
      </w:pPr>
    </w:p>
    <w:p w14:paraId="31660308" w14:textId="77777777" w:rsidR="008724BF" w:rsidRDefault="008724BF">
      <w:pPr>
        <w:spacing w:before="158" w:line="264" w:lineRule="auto"/>
        <w:ind w:firstLine="240"/>
      </w:pPr>
    </w:p>
    <w:p w14:paraId="318F28C4" w14:textId="77777777" w:rsidR="008724BF" w:rsidRDefault="008724BF">
      <w:pPr>
        <w:spacing w:before="158" w:line="264" w:lineRule="auto"/>
        <w:ind w:firstLine="240"/>
      </w:pPr>
    </w:p>
    <w:p w14:paraId="4DCC2B5E" w14:textId="77777777" w:rsidR="008724BF" w:rsidRDefault="008724BF">
      <w:pPr>
        <w:spacing w:before="158" w:line="264" w:lineRule="auto"/>
        <w:sectPr w:rsidR="008724BF">
          <w:headerReference w:type="default" r:id="rId81"/>
          <w:type w:val="oddPage"/>
          <w:pgSz w:w="11906" w:h="16838"/>
          <w:pgMar w:top="1701" w:right="1701" w:bottom="1701" w:left="1701" w:header="1134" w:footer="1134" w:gutter="0"/>
          <w:cols w:space="720"/>
          <w:docGrid w:type="linesAndChars" w:linePitch="316"/>
        </w:sectPr>
      </w:pPr>
    </w:p>
    <w:p w14:paraId="2CA88F70" w14:textId="77777777" w:rsidR="008724BF" w:rsidRDefault="008A7C78">
      <w:pPr>
        <w:widowControl/>
        <w:adjustRightInd w:val="0"/>
        <w:snapToGrid w:val="0"/>
        <w:spacing w:before="240" w:after="120" w:line="360" w:lineRule="auto"/>
        <w:jc w:val="center"/>
        <w:outlineLvl w:val="0"/>
        <w:rPr>
          <w:rFonts w:eastAsia="楷体_GB2312"/>
          <w:bCs/>
          <w:kern w:val="36"/>
          <w:sz w:val="32"/>
          <w:szCs w:val="36"/>
        </w:rPr>
      </w:pPr>
      <w:bookmarkStart w:id="278" w:name="_Toc191816721"/>
      <w:commentRangeStart w:id="279"/>
      <w:r>
        <w:rPr>
          <w:rFonts w:eastAsia="黑体"/>
          <w:bCs/>
          <w:kern w:val="36"/>
          <w:sz w:val="32"/>
          <w:szCs w:val="36"/>
        </w:rPr>
        <w:lastRenderedPageBreak/>
        <w:t>作者简介</w:t>
      </w:r>
      <w:commentRangeEnd w:id="279"/>
      <w:r>
        <w:rPr>
          <w:rFonts w:ascii="黑体" w:eastAsia="黑体" w:hAnsi="宋体"/>
          <w:bCs/>
          <w:kern w:val="36"/>
          <w:sz w:val="32"/>
          <w:szCs w:val="36"/>
        </w:rPr>
        <w:commentReference w:id="279"/>
      </w:r>
      <w:bookmarkEnd w:id="278"/>
    </w:p>
    <w:p w14:paraId="549FDCD2" w14:textId="77777777" w:rsidR="008724BF" w:rsidRDefault="008A7C78">
      <w:pPr>
        <w:adjustRightInd w:val="0"/>
        <w:snapToGrid w:val="0"/>
        <w:spacing w:line="300" w:lineRule="auto"/>
        <w:ind w:firstLineChars="200" w:firstLine="482"/>
        <w:rPr>
          <w:sz w:val="24"/>
        </w:rPr>
      </w:pPr>
      <w:r>
        <w:rPr>
          <w:rFonts w:ascii="楷体_GB2312" w:eastAsia="楷体_GB2312" w:hint="eastAsia"/>
          <w:b/>
          <w:bCs/>
          <w:sz w:val="24"/>
        </w:rPr>
        <w:t>柯峻伟</w:t>
      </w:r>
      <w:r>
        <w:rPr>
          <w:rFonts w:hint="eastAsia"/>
          <w:sz w:val="24"/>
        </w:rPr>
        <w:t>，</w:t>
      </w:r>
      <w:r>
        <w:rPr>
          <w:sz w:val="24"/>
        </w:rPr>
        <w:t>男（</w:t>
      </w:r>
      <w:r>
        <w:rPr>
          <w:rFonts w:hint="eastAsia"/>
          <w:sz w:val="24"/>
        </w:rPr>
        <w:t>20000</w:t>
      </w:r>
      <w:r>
        <w:rPr>
          <w:sz w:val="24"/>
        </w:rPr>
        <w:t>－），</w:t>
      </w:r>
      <w:r>
        <w:rPr>
          <w:rFonts w:hint="eastAsia"/>
          <w:sz w:val="24"/>
        </w:rPr>
        <w:t>2018</w:t>
      </w:r>
      <w:r>
        <w:rPr>
          <w:sz w:val="24"/>
        </w:rPr>
        <w:t>年毕业于</w:t>
      </w:r>
      <w:r>
        <w:rPr>
          <w:rFonts w:hint="eastAsia"/>
          <w:sz w:val="24"/>
        </w:rPr>
        <w:t>安徽建筑大学</w:t>
      </w:r>
      <w:r>
        <w:rPr>
          <w:sz w:val="24"/>
        </w:rPr>
        <w:t>，获学士学位</w:t>
      </w:r>
      <w:r>
        <w:rPr>
          <w:rFonts w:hint="eastAsia"/>
          <w:sz w:val="24"/>
        </w:rPr>
        <w:t>；</w:t>
      </w:r>
      <w:r>
        <w:rPr>
          <w:rFonts w:hint="eastAsia"/>
          <w:sz w:val="24"/>
        </w:rPr>
        <w:t>2022</w:t>
      </w:r>
      <w:r>
        <w:rPr>
          <w:rFonts w:hint="eastAsia"/>
          <w:sz w:val="24"/>
        </w:rPr>
        <w:t>年</w:t>
      </w:r>
      <w:r>
        <w:rPr>
          <w:rFonts w:hint="eastAsia"/>
          <w:sz w:val="24"/>
        </w:rPr>
        <w:t>9</w:t>
      </w:r>
      <w:r>
        <w:rPr>
          <w:rFonts w:hint="eastAsia"/>
          <w:sz w:val="24"/>
        </w:rPr>
        <w:t>月</w:t>
      </w:r>
      <w:r>
        <w:rPr>
          <w:rFonts w:hint="eastAsia"/>
          <w:sz w:val="24"/>
        </w:rPr>
        <w:t>-2025</w:t>
      </w:r>
      <w:r>
        <w:rPr>
          <w:rFonts w:hint="eastAsia"/>
          <w:sz w:val="24"/>
        </w:rPr>
        <w:t>年</w:t>
      </w:r>
      <w:r>
        <w:rPr>
          <w:rFonts w:hint="eastAsia"/>
          <w:sz w:val="24"/>
        </w:rPr>
        <w:t>6</w:t>
      </w:r>
      <w:r>
        <w:rPr>
          <w:rFonts w:hint="eastAsia"/>
          <w:sz w:val="24"/>
        </w:rPr>
        <w:t>月在中国矿业大学（北京）攻读硕士专业</w:t>
      </w:r>
      <w:r>
        <w:rPr>
          <w:sz w:val="24"/>
        </w:rPr>
        <w:t>学位，</w:t>
      </w:r>
      <w:r>
        <w:rPr>
          <w:rFonts w:hint="eastAsia"/>
          <w:sz w:val="24"/>
        </w:rPr>
        <w:t>攻读领域为地质工程</w:t>
      </w:r>
      <w:r>
        <w:rPr>
          <w:sz w:val="24"/>
        </w:rPr>
        <w:t>。</w:t>
      </w:r>
    </w:p>
    <w:p w14:paraId="13E741E1" w14:textId="77777777" w:rsidR="008724BF" w:rsidRDefault="008A7C78">
      <w:pPr>
        <w:adjustRightInd w:val="0"/>
        <w:snapToGrid w:val="0"/>
        <w:spacing w:after="240" w:line="360" w:lineRule="auto"/>
        <w:jc w:val="center"/>
        <w:rPr>
          <w:rFonts w:eastAsia="楷体_GB2312"/>
          <w:sz w:val="28"/>
        </w:rPr>
      </w:pPr>
      <w:commentRangeStart w:id="280"/>
      <w:r>
        <w:rPr>
          <w:rFonts w:eastAsia="楷体_GB2312"/>
          <w:sz w:val="28"/>
        </w:rPr>
        <w:t>在学期间</w:t>
      </w:r>
      <w:r>
        <w:rPr>
          <w:rFonts w:eastAsia="楷体_GB2312" w:hint="eastAsia"/>
          <w:sz w:val="28"/>
        </w:rPr>
        <w:t>授权专利</w:t>
      </w:r>
      <w:commentRangeEnd w:id="280"/>
      <w:r>
        <w:commentReference w:id="280"/>
      </w:r>
    </w:p>
    <w:p w14:paraId="29D70332" w14:textId="77777777" w:rsidR="008724BF" w:rsidRDefault="008A7C78">
      <w:pPr>
        <w:tabs>
          <w:tab w:val="left" w:pos="426"/>
        </w:tabs>
        <w:adjustRightInd w:val="0"/>
        <w:snapToGrid w:val="0"/>
        <w:spacing w:line="300" w:lineRule="auto"/>
        <w:ind w:left="240" w:hanging="240"/>
        <w:rPr>
          <w:sz w:val="24"/>
        </w:rPr>
      </w:pPr>
      <w:r>
        <w:rPr>
          <w:rFonts w:hint="eastAsia"/>
          <w:sz w:val="24"/>
        </w:rPr>
        <w:t>1.</w:t>
      </w:r>
      <w:r>
        <w:rPr>
          <w:b/>
          <w:bCs/>
          <w:sz w:val="24"/>
        </w:rPr>
        <w:t>XXX</w:t>
      </w:r>
      <w:r>
        <w:rPr>
          <w:rFonts w:hint="eastAsia"/>
          <w:sz w:val="24"/>
        </w:rPr>
        <w:t>．全智能节电器：</w:t>
      </w:r>
      <w:r>
        <w:rPr>
          <w:rFonts w:hint="eastAsia"/>
          <w:sz w:val="24"/>
        </w:rPr>
        <w:t>200610171314.3[P]</w:t>
      </w:r>
      <w:r>
        <w:rPr>
          <w:rFonts w:hint="eastAsia"/>
          <w:sz w:val="24"/>
        </w:rPr>
        <w:t>．</w:t>
      </w:r>
      <w:r>
        <w:rPr>
          <w:rFonts w:hint="eastAsia"/>
          <w:sz w:val="24"/>
        </w:rPr>
        <w:t>2006-12-13</w:t>
      </w:r>
      <w:r>
        <w:rPr>
          <w:rFonts w:hint="eastAsia"/>
          <w:sz w:val="24"/>
        </w:rPr>
        <w:t>．</w:t>
      </w:r>
    </w:p>
    <w:p w14:paraId="38A26051" w14:textId="77777777" w:rsidR="008724BF" w:rsidRDefault="008724BF">
      <w:pPr>
        <w:adjustRightInd w:val="0"/>
        <w:snapToGrid w:val="0"/>
        <w:spacing w:after="220" w:line="360" w:lineRule="auto"/>
        <w:jc w:val="center"/>
        <w:rPr>
          <w:rFonts w:eastAsia="楷体_GB2312"/>
          <w:sz w:val="28"/>
        </w:rPr>
      </w:pPr>
    </w:p>
    <w:p w14:paraId="4855E462" w14:textId="77777777" w:rsidR="008724BF" w:rsidRDefault="008A7C78">
      <w:pPr>
        <w:adjustRightInd w:val="0"/>
        <w:snapToGrid w:val="0"/>
        <w:spacing w:after="240" w:line="360" w:lineRule="auto"/>
        <w:jc w:val="center"/>
        <w:rPr>
          <w:rFonts w:eastAsia="楷体_GB2312"/>
          <w:sz w:val="28"/>
        </w:rPr>
      </w:pPr>
      <w:r>
        <w:rPr>
          <w:rFonts w:eastAsia="楷体_GB2312" w:hint="eastAsia"/>
          <w:sz w:val="28"/>
        </w:rPr>
        <w:t>在学期间</w:t>
      </w:r>
      <w:r>
        <w:rPr>
          <w:rFonts w:eastAsia="楷体_GB2312"/>
          <w:sz w:val="28"/>
        </w:rPr>
        <w:t>主要获奖</w:t>
      </w:r>
    </w:p>
    <w:p w14:paraId="22275F17" w14:textId="77777777" w:rsidR="008724BF" w:rsidRDefault="008A7C78">
      <w:pPr>
        <w:tabs>
          <w:tab w:val="left" w:pos="426"/>
        </w:tabs>
        <w:adjustRightInd w:val="0"/>
        <w:snapToGrid w:val="0"/>
        <w:spacing w:line="300" w:lineRule="auto"/>
        <w:ind w:left="240" w:hanging="240"/>
        <w:rPr>
          <w:sz w:val="24"/>
        </w:rPr>
      </w:pPr>
      <w:r>
        <w:rPr>
          <w:sz w:val="24"/>
        </w:rPr>
        <w:t xml:space="preserve">1. </w:t>
      </w:r>
      <w:r>
        <w:rPr>
          <w:rFonts w:hint="eastAsia"/>
          <w:sz w:val="24"/>
        </w:rPr>
        <w:t>2022</w:t>
      </w:r>
      <w:r>
        <w:rPr>
          <w:rFonts w:hint="eastAsia"/>
          <w:sz w:val="24"/>
        </w:rPr>
        <w:t>年获得校二等奖学金</w:t>
      </w:r>
      <w:r>
        <w:rPr>
          <w:sz w:val="24"/>
        </w:rPr>
        <w:t>。</w:t>
      </w:r>
    </w:p>
    <w:p w14:paraId="0636B3AD" w14:textId="77777777" w:rsidR="008724BF" w:rsidRDefault="008A7C78">
      <w:pPr>
        <w:tabs>
          <w:tab w:val="left" w:pos="426"/>
        </w:tabs>
        <w:adjustRightInd w:val="0"/>
        <w:snapToGrid w:val="0"/>
        <w:spacing w:line="300" w:lineRule="auto"/>
        <w:ind w:left="240" w:hanging="240"/>
        <w:rPr>
          <w:sz w:val="24"/>
        </w:rPr>
      </w:pPr>
      <w:r>
        <w:rPr>
          <w:sz w:val="24"/>
        </w:rPr>
        <w:t xml:space="preserve">2. </w:t>
      </w:r>
      <w:r>
        <w:rPr>
          <w:rFonts w:hint="eastAsia"/>
          <w:sz w:val="24"/>
        </w:rPr>
        <w:t>2023</w:t>
      </w:r>
      <w:r>
        <w:rPr>
          <w:rFonts w:hint="eastAsia"/>
          <w:sz w:val="24"/>
        </w:rPr>
        <w:t>年获得校三等奖学金</w:t>
      </w:r>
      <w:r>
        <w:rPr>
          <w:sz w:val="24"/>
        </w:rPr>
        <w:t>。</w:t>
      </w:r>
    </w:p>
    <w:p w14:paraId="1D157132" w14:textId="77777777" w:rsidR="008724BF" w:rsidRDefault="008A7C78">
      <w:pPr>
        <w:tabs>
          <w:tab w:val="left" w:pos="426"/>
        </w:tabs>
        <w:adjustRightInd w:val="0"/>
        <w:snapToGrid w:val="0"/>
        <w:spacing w:line="300" w:lineRule="auto"/>
        <w:ind w:left="240" w:hanging="240"/>
        <w:rPr>
          <w:sz w:val="24"/>
        </w:rPr>
      </w:pPr>
      <w:r>
        <w:rPr>
          <w:rFonts w:hint="eastAsia"/>
          <w:sz w:val="24"/>
        </w:rPr>
        <w:t>3. 2024</w:t>
      </w:r>
      <w:r>
        <w:rPr>
          <w:rFonts w:hint="eastAsia"/>
          <w:sz w:val="24"/>
        </w:rPr>
        <w:t>年获得校二等奖学金</w:t>
      </w:r>
      <w:r>
        <w:rPr>
          <w:sz w:val="24"/>
        </w:rPr>
        <w:t>。</w:t>
      </w:r>
    </w:p>
    <w:p w14:paraId="5AA43B44" w14:textId="77777777" w:rsidR="008724BF" w:rsidRDefault="008A7C78">
      <w:pPr>
        <w:adjustRightInd w:val="0"/>
        <w:snapToGrid w:val="0"/>
        <w:spacing w:after="240" w:line="360" w:lineRule="auto"/>
        <w:jc w:val="center"/>
        <w:rPr>
          <w:rFonts w:eastAsia="楷体_GB2312"/>
          <w:sz w:val="28"/>
        </w:rPr>
      </w:pPr>
      <w:commentRangeStart w:id="281"/>
      <w:r>
        <w:rPr>
          <w:rFonts w:eastAsia="楷体_GB2312"/>
          <w:sz w:val="28"/>
        </w:rPr>
        <w:t>在学期间参</w:t>
      </w:r>
      <w:r>
        <w:rPr>
          <w:rFonts w:eastAsia="楷体_GB2312" w:hint="eastAsia"/>
          <w:sz w:val="28"/>
        </w:rPr>
        <w:t>与</w:t>
      </w:r>
      <w:r>
        <w:rPr>
          <w:rFonts w:eastAsia="楷体_GB2312"/>
          <w:sz w:val="28"/>
        </w:rPr>
        <w:t>科研项目</w:t>
      </w:r>
      <w:commentRangeEnd w:id="281"/>
      <w:r>
        <w:commentReference w:id="281"/>
      </w:r>
    </w:p>
    <w:p w14:paraId="69829111" w14:textId="77777777" w:rsidR="008724BF" w:rsidRDefault="008A7C78">
      <w:pPr>
        <w:tabs>
          <w:tab w:val="left" w:pos="426"/>
        </w:tabs>
        <w:adjustRightInd w:val="0"/>
        <w:snapToGrid w:val="0"/>
        <w:spacing w:line="300" w:lineRule="auto"/>
        <w:ind w:left="240" w:hanging="240"/>
        <w:rPr>
          <w:sz w:val="24"/>
        </w:rPr>
      </w:pPr>
      <w:r>
        <w:rPr>
          <w:sz w:val="24"/>
        </w:rPr>
        <w:t xml:space="preserve">1. </w:t>
      </w:r>
      <w:r>
        <w:rPr>
          <w:sz w:val="24"/>
        </w:rPr>
        <w:t>国家自然科学基金项目</w:t>
      </w:r>
      <w:r>
        <w:rPr>
          <w:sz w:val="24"/>
        </w:rPr>
        <w:t>“</w:t>
      </w:r>
      <w:r>
        <w:rPr>
          <w:sz w:val="24"/>
        </w:rPr>
        <w:t>煤中有害元素富集成因类型</w:t>
      </w:r>
      <w:r>
        <w:rPr>
          <w:sz w:val="24"/>
        </w:rPr>
        <w:t>-</w:t>
      </w:r>
      <w:r>
        <w:rPr>
          <w:sz w:val="24"/>
        </w:rPr>
        <w:t>以鄂尔多斯晚古生代煤为例</w:t>
      </w:r>
      <w:r>
        <w:rPr>
          <w:sz w:val="24"/>
        </w:rPr>
        <w:t>”</w:t>
      </w:r>
      <w:r>
        <w:rPr>
          <w:sz w:val="24"/>
        </w:rPr>
        <w:t>主要研究人员。项目编号：</w:t>
      </w:r>
      <w:r>
        <w:rPr>
          <w:sz w:val="24"/>
        </w:rPr>
        <w:t>40072054</w:t>
      </w:r>
      <w:r>
        <w:rPr>
          <w:sz w:val="24"/>
        </w:rPr>
        <w:t>。</w:t>
      </w:r>
      <w:r>
        <w:rPr>
          <w:sz w:val="24"/>
        </w:rPr>
        <w:t>2001</w:t>
      </w:r>
      <w:r>
        <w:rPr>
          <w:sz w:val="24"/>
        </w:rPr>
        <w:t>年</w:t>
      </w:r>
      <w:r>
        <w:rPr>
          <w:sz w:val="24"/>
        </w:rPr>
        <w:t>1</w:t>
      </w:r>
      <w:r>
        <w:rPr>
          <w:sz w:val="24"/>
        </w:rPr>
        <w:t>月</w:t>
      </w:r>
      <w:r>
        <w:rPr>
          <w:sz w:val="24"/>
        </w:rPr>
        <w:t>-2003</w:t>
      </w:r>
      <w:r>
        <w:rPr>
          <w:sz w:val="24"/>
        </w:rPr>
        <w:t>年</w:t>
      </w:r>
      <w:r>
        <w:rPr>
          <w:sz w:val="24"/>
        </w:rPr>
        <w:t>12</w:t>
      </w:r>
      <w:r>
        <w:rPr>
          <w:sz w:val="24"/>
        </w:rPr>
        <w:t>月。</w:t>
      </w:r>
    </w:p>
    <w:p w14:paraId="5104328F" w14:textId="77777777" w:rsidR="008724BF" w:rsidRDefault="008A7C78">
      <w:pPr>
        <w:tabs>
          <w:tab w:val="left" w:pos="426"/>
        </w:tabs>
        <w:adjustRightInd w:val="0"/>
        <w:snapToGrid w:val="0"/>
        <w:spacing w:line="300" w:lineRule="auto"/>
        <w:ind w:left="240" w:hanging="240"/>
        <w:rPr>
          <w:sz w:val="24"/>
        </w:rPr>
      </w:pPr>
      <w:r>
        <w:rPr>
          <w:sz w:val="24"/>
        </w:rPr>
        <w:t xml:space="preserve">2. </w:t>
      </w:r>
      <w:r>
        <w:rPr>
          <w:sz w:val="24"/>
        </w:rPr>
        <w:t>煤炭科学基金项目</w:t>
      </w:r>
      <w:r>
        <w:rPr>
          <w:sz w:val="24"/>
        </w:rPr>
        <w:t>“</w:t>
      </w:r>
      <w:r>
        <w:rPr>
          <w:sz w:val="24"/>
        </w:rPr>
        <w:t>煤中硫的污染抑制性与可选性评价的地质成因</w:t>
      </w:r>
      <w:r>
        <w:rPr>
          <w:sz w:val="24"/>
        </w:rPr>
        <w:t>”</w:t>
      </w:r>
      <w:r>
        <w:rPr>
          <w:sz w:val="24"/>
        </w:rPr>
        <w:t>课题负责人。项目编号：</w:t>
      </w:r>
      <w:r>
        <w:rPr>
          <w:sz w:val="24"/>
        </w:rPr>
        <w:t>97</w:t>
      </w:r>
      <w:r>
        <w:rPr>
          <w:sz w:val="24"/>
        </w:rPr>
        <w:t>地</w:t>
      </w:r>
      <w:r>
        <w:rPr>
          <w:sz w:val="24"/>
        </w:rPr>
        <w:t>10205</w:t>
      </w:r>
      <w:r>
        <w:rPr>
          <w:sz w:val="24"/>
        </w:rPr>
        <w:t>。</w:t>
      </w:r>
      <w:r>
        <w:rPr>
          <w:sz w:val="24"/>
        </w:rPr>
        <w:t>1998</w:t>
      </w:r>
      <w:r>
        <w:rPr>
          <w:sz w:val="24"/>
        </w:rPr>
        <w:t>年</w:t>
      </w:r>
      <w:r>
        <w:rPr>
          <w:sz w:val="24"/>
        </w:rPr>
        <w:t>1</w:t>
      </w:r>
      <w:r>
        <w:rPr>
          <w:sz w:val="24"/>
        </w:rPr>
        <w:t>月</w:t>
      </w:r>
      <w:r>
        <w:rPr>
          <w:sz w:val="24"/>
        </w:rPr>
        <w:t>-2000</w:t>
      </w:r>
      <w:r>
        <w:rPr>
          <w:sz w:val="24"/>
        </w:rPr>
        <w:t>年</w:t>
      </w:r>
      <w:r>
        <w:rPr>
          <w:sz w:val="24"/>
        </w:rPr>
        <w:t>12</w:t>
      </w:r>
      <w:r>
        <w:rPr>
          <w:sz w:val="24"/>
        </w:rPr>
        <w:t>月。</w:t>
      </w:r>
    </w:p>
    <w:p w14:paraId="29147BAE" w14:textId="77777777" w:rsidR="008724BF" w:rsidRDefault="008A7C78">
      <w:pPr>
        <w:tabs>
          <w:tab w:val="left" w:pos="426"/>
        </w:tabs>
        <w:adjustRightInd w:val="0"/>
        <w:snapToGrid w:val="0"/>
        <w:spacing w:line="300" w:lineRule="auto"/>
        <w:ind w:left="240" w:hanging="240"/>
        <w:rPr>
          <w:sz w:val="24"/>
        </w:rPr>
      </w:pPr>
      <w:r>
        <w:rPr>
          <w:sz w:val="24"/>
        </w:rPr>
        <w:t xml:space="preserve">3. </w:t>
      </w:r>
      <w:r>
        <w:rPr>
          <w:sz w:val="24"/>
        </w:rPr>
        <w:t>国家自然科学基金项目</w:t>
      </w:r>
      <w:r>
        <w:rPr>
          <w:sz w:val="24"/>
        </w:rPr>
        <w:t>“</w:t>
      </w:r>
      <w:r>
        <w:rPr>
          <w:sz w:val="24"/>
        </w:rPr>
        <w:t>沥青质体和矿物沥青基质的来源，形成期次及生烃性研究</w:t>
      </w:r>
      <w:r>
        <w:rPr>
          <w:sz w:val="24"/>
        </w:rPr>
        <w:t>”</w:t>
      </w:r>
      <w:r>
        <w:rPr>
          <w:sz w:val="24"/>
        </w:rPr>
        <w:t>主要研究人员。编号：</w:t>
      </w:r>
      <w:r>
        <w:rPr>
          <w:sz w:val="24"/>
        </w:rPr>
        <w:t>49772132</w:t>
      </w:r>
      <w:r>
        <w:rPr>
          <w:sz w:val="24"/>
        </w:rPr>
        <w:t>。</w:t>
      </w:r>
      <w:r>
        <w:rPr>
          <w:sz w:val="24"/>
        </w:rPr>
        <w:t>1998</w:t>
      </w:r>
      <w:r>
        <w:rPr>
          <w:sz w:val="24"/>
        </w:rPr>
        <w:t>年</w:t>
      </w:r>
      <w:r>
        <w:rPr>
          <w:sz w:val="24"/>
        </w:rPr>
        <w:t>1</w:t>
      </w:r>
      <w:r>
        <w:rPr>
          <w:sz w:val="24"/>
        </w:rPr>
        <w:t>月</w:t>
      </w:r>
      <w:r>
        <w:rPr>
          <w:sz w:val="24"/>
        </w:rPr>
        <w:t>-2000</w:t>
      </w:r>
      <w:r>
        <w:rPr>
          <w:sz w:val="24"/>
        </w:rPr>
        <w:t>年</w:t>
      </w:r>
      <w:r>
        <w:rPr>
          <w:sz w:val="24"/>
        </w:rPr>
        <w:t>12</w:t>
      </w:r>
      <w:r>
        <w:rPr>
          <w:sz w:val="24"/>
        </w:rPr>
        <w:t>月</w:t>
      </w:r>
      <w:r>
        <w:rPr>
          <w:rFonts w:hint="eastAsia"/>
          <w:sz w:val="24"/>
        </w:rPr>
        <w:t>。</w:t>
      </w:r>
    </w:p>
    <w:p w14:paraId="11D992FD" w14:textId="77777777" w:rsidR="008724BF" w:rsidRDefault="008724BF">
      <w:pPr>
        <w:spacing w:before="158"/>
        <w:ind w:firstLine="300"/>
        <w:jc w:val="center"/>
        <w:rPr>
          <w:rFonts w:eastAsia="黑体"/>
          <w:sz w:val="30"/>
          <w:szCs w:val="30"/>
        </w:rPr>
      </w:pPr>
    </w:p>
    <w:p w14:paraId="62E8A00B" w14:textId="77777777" w:rsidR="008724BF" w:rsidRDefault="008724BF"/>
    <w:p w14:paraId="11509F50" w14:textId="77777777" w:rsidR="008724BF" w:rsidRDefault="008724BF"/>
    <w:p w14:paraId="5CFC8751" w14:textId="77777777" w:rsidR="008724BF" w:rsidRDefault="008724BF"/>
    <w:p w14:paraId="2E67DB7F" w14:textId="77777777" w:rsidR="008724BF" w:rsidRDefault="008724BF"/>
    <w:sectPr w:rsidR="008724BF">
      <w:headerReference w:type="default" r:id="rId82"/>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研究生院" w:date="2021-11-17T17:29:00Z" w:initials="yjsy">
    <w:p w14:paraId="2BC18FE1" w14:textId="77777777" w:rsidR="008724BF" w:rsidRDefault="008A7C78">
      <w:pPr>
        <w:rPr>
          <w:b/>
          <w:bCs/>
          <w:highlight w:val="green"/>
        </w:rPr>
      </w:pPr>
      <w:r>
        <w:rPr>
          <w:rFonts w:hint="eastAsia"/>
          <w:b/>
          <w:bCs/>
          <w:highlight w:val="green"/>
        </w:rPr>
        <w:t>论文题目：</w:t>
      </w:r>
    </w:p>
    <w:p w14:paraId="3BB9761E" w14:textId="77777777" w:rsidR="008724BF" w:rsidRDefault="008A7C78">
      <w:pPr>
        <w:rPr>
          <w:color w:val="000000"/>
        </w:rPr>
      </w:pPr>
      <w:r>
        <w:rPr>
          <w:rFonts w:hint="eastAsia"/>
        </w:rPr>
        <w:t>（</w:t>
      </w:r>
      <w:r>
        <w:rPr>
          <w:rFonts w:hint="eastAsia"/>
        </w:rPr>
        <w:t>1</w:t>
      </w:r>
      <w:r>
        <w:rPr>
          <w:rFonts w:hint="eastAsia"/>
        </w:rPr>
        <w:t>）字体：黑体，</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小二；对齐方式：居中；间距：</w:t>
      </w:r>
      <w:r>
        <w:rPr>
          <w:rFonts w:hint="eastAsia"/>
        </w:rPr>
        <w:t>1.5</w:t>
      </w:r>
      <w:r>
        <w:rPr>
          <w:rFonts w:hint="eastAsia"/>
        </w:rPr>
        <w:t>倍行距，</w:t>
      </w:r>
      <w:r>
        <w:rPr>
          <w:rFonts w:hint="eastAsia"/>
          <w:color w:val="000000"/>
        </w:rPr>
        <w:t>段前段后</w:t>
      </w:r>
      <w:r>
        <w:rPr>
          <w:color w:val="000000"/>
        </w:rPr>
        <w:t>0</w:t>
      </w:r>
      <w:r>
        <w:rPr>
          <w:rFonts w:hint="eastAsia"/>
          <w:color w:val="000000"/>
        </w:rPr>
        <w:t>行。</w:t>
      </w:r>
    </w:p>
    <w:p w14:paraId="54F52C65" w14:textId="77777777" w:rsidR="008724BF" w:rsidRDefault="008A7C78">
      <w:r>
        <w:rPr>
          <w:rFonts w:hint="eastAsia"/>
          <w:color w:val="000000"/>
        </w:rPr>
        <w:t>（</w:t>
      </w:r>
      <w:r>
        <w:rPr>
          <w:rFonts w:hint="eastAsia"/>
          <w:color w:val="000000"/>
        </w:rPr>
        <w:t>2</w:t>
      </w:r>
      <w:r>
        <w:rPr>
          <w:rFonts w:hint="eastAsia"/>
          <w:color w:val="000000"/>
        </w:rPr>
        <w:t>）</w:t>
      </w:r>
      <w:r>
        <w:rPr>
          <w:rFonts w:hint="eastAsia"/>
        </w:rPr>
        <w:t>不多于</w:t>
      </w:r>
      <w:r>
        <w:rPr>
          <w:rFonts w:hint="eastAsia"/>
        </w:rPr>
        <w:t>25</w:t>
      </w:r>
      <w:r>
        <w:rPr>
          <w:rFonts w:hint="eastAsia"/>
        </w:rPr>
        <w:t>个字，一行不够时，可排两行。</w:t>
      </w:r>
    </w:p>
  </w:comment>
  <w:comment w:id="3" w:author="研究生院" w:date="2021-11-25T09:40:00Z" w:initials="yjsy">
    <w:p w14:paraId="5CB5142D" w14:textId="77777777" w:rsidR="008724BF" w:rsidRDefault="008A7C78">
      <w:pPr>
        <w:rPr>
          <w:b/>
          <w:bCs/>
          <w:highlight w:val="green"/>
        </w:rPr>
      </w:pPr>
      <w:r>
        <w:rPr>
          <w:rFonts w:hint="eastAsia"/>
          <w:b/>
          <w:bCs/>
          <w:highlight w:val="green"/>
        </w:rPr>
        <w:t>下划线作者信息：</w:t>
      </w:r>
    </w:p>
    <w:p w14:paraId="29D3FB5C" w14:textId="77777777" w:rsidR="008724BF" w:rsidRDefault="008A7C78">
      <w:r>
        <w:rPr>
          <w:rFonts w:hint="eastAsia"/>
        </w:rPr>
        <w:t>字体：楷体</w:t>
      </w:r>
      <w:r>
        <w:rPr>
          <w:rFonts w:hint="eastAsia"/>
        </w:rPr>
        <w:t>GB2312</w:t>
      </w:r>
      <w:r>
        <w:rPr>
          <w:rFonts w:hint="eastAsia"/>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rPr>
        <w:t>三号；居中填写。</w:t>
      </w:r>
    </w:p>
    <w:p w14:paraId="445EB94F" w14:textId="77777777" w:rsidR="008724BF" w:rsidRDefault="008A7C78">
      <w:r>
        <w:rPr>
          <w:rFonts w:hint="eastAsia"/>
        </w:rPr>
        <w:t>专业学位类别：电子信息、机械、材料与化工、资源与环境、能源动力、土木水利、资产评估、法律、体育、翻译、工商管理、公共管理、会计、工程管理、艺术、建筑学等。</w:t>
      </w:r>
    </w:p>
    <w:p w14:paraId="00F7F115" w14:textId="77777777" w:rsidR="008724BF" w:rsidRDefault="008A7C78">
      <w:r>
        <w:rPr>
          <w:rFonts w:hint="eastAsia"/>
        </w:rPr>
        <w:t>专业学位类别、专业学位领域：可根据研究生院网站“学位工作</w:t>
      </w:r>
      <w:r>
        <w:rPr>
          <w:rFonts w:hint="eastAsia"/>
        </w:rPr>
        <w:t>&gt;</w:t>
      </w:r>
      <w:r>
        <w:rPr>
          <w:rFonts w:hint="eastAsia"/>
        </w:rPr>
        <w:t>下载服务</w:t>
      </w:r>
      <w:r>
        <w:rPr>
          <w:rFonts w:hint="eastAsia"/>
        </w:rPr>
        <w:t>&gt;</w:t>
      </w:r>
      <w:r>
        <w:rPr>
          <w:rFonts w:hint="eastAsia"/>
        </w:rPr>
        <w:t>四、其他相关材料</w:t>
      </w:r>
      <w:r>
        <w:rPr>
          <w:rFonts w:hint="eastAsia"/>
        </w:rPr>
        <w:t>&gt;5.</w:t>
      </w:r>
      <w:r>
        <w:rPr>
          <w:rFonts w:hint="eastAsia"/>
        </w:rPr>
        <w:t>博士、学术型硕士及专业学位硕士学科分类目录”，选填。</w:t>
      </w:r>
    </w:p>
    <w:p w14:paraId="42E85CE3" w14:textId="77777777" w:rsidR="008724BF" w:rsidRDefault="008A7C78">
      <w:pPr>
        <w:rPr>
          <w:highlight w:val="green"/>
        </w:rPr>
      </w:pPr>
      <w:r>
        <w:rPr>
          <w:rFonts w:hint="eastAsia"/>
          <w:highlight w:val="green"/>
        </w:rPr>
        <w:t>注意：对于“工程”学位类别，由于国家对学位类别有调整：（</w:t>
      </w:r>
      <w:r>
        <w:rPr>
          <w:rFonts w:hint="eastAsia"/>
          <w:highlight w:val="green"/>
        </w:rPr>
        <w:t>1</w:t>
      </w:r>
      <w:r>
        <w:rPr>
          <w:rFonts w:hint="eastAsia"/>
          <w:highlight w:val="green"/>
        </w:rPr>
        <w:t>）</w:t>
      </w:r>
      <w:r>
        <w:rPr>
          <w:rFonts w:hint="eastAsia"/>
          <w:highlight w:val="green"/>
        </w:rPr>
        <w:t>2020</w:t>
      </w:r>
      <w:r>
        <w:rPr>
          <w:rFonts w:hint="eastAsia"/>
          <w:highlight w:val="green"/>
        </w:rPr>
        <w:t>级之前的学生仍然存在“工程”学位类别；（</w:t>
      </w:r>
      <w:r>
        <w:rPr>
          <w:rFonts w:hint="eastAsia"/>
          <w:highlight w:val="green"/>
        </w:rPr>
        <w:t>2</w:t>
      </w:r>
      <w:r>
        <w:rPr>
          <w:rFonts w:hint="eastAsia"/>
          <w:highlight w:val="green"/>
        </w:rPr>
        <w:t>）</w:t>
      </w:r>
      <w:r>
        <w:rPr>
          <w:rFonts w:hint="eastAsia"/>
          <w:highlight w:val="green"/>
        </w:rPr>
        <w:t>2020</w:t>
      </w:r>
      <w:r>
        <w:rPr>
          <w:rFonts w:hint="eastAsia"/>
          <w:highlight w:val="green"/>
        </w:rPr>
        <w:t>级及之后的学生已不存在“工程”学位类别，请根据实际情况填写：电子信息、机械、材料与化工、资源与环境、能源动力、土木水利。</w:t>
      </w:r>
    </w:p>
  </w:comment>
  <w:comment w:id="4" w:author="研究生院" w:date="2021-11-25T09:43:00Z" w:initials="yjsy">
    <w:p w14:paraId="27DC65F1" w14:textId="77777777" w:rsidR="008724BF" w:rsidRDefault="008A7C78">
      <w:pPr>
        <w:rPr>
          <w:b/>
          <w:highlight w:val="green"/>
        </w:rPr>
      </w:pPr>
      <w:r>
        <w:rPr>
          <w:rFonts w:hint="eastAsia"/>
          <w:b/>
          <w:highlight w:val="green"/>
        </w:rPr>
        <w:t>前缀：</w:t>
      </w:r>
    </w:p>
    <w:p w14:paraId="4D3FA578" w14:textId="77777777" w:rsidR="008724BF" w:rsidRDefault="008A7C78">
      <w:r>
        <w:rPr>
          <w:rFonts w:hint="eastAsia"/>
          <w:bCs/>
        </w:rPr>
        <w:t>字体：</w:t>
      </w:r>
      <w:r>
        <w:rPr>
          <w:rFonts w:hint="eastAsia"/>
        </w:rPr>
        <w:t>宋体；字号：三号；缩进：首行缩进</w:t>
      </w:r>
      <w:r>
        <w:rPr>
          <w:rFonts w:hint="eastAsia"/>
        </w:rPr>
        <w:t>6</w:t>
      </w:r>
      <w:r>
        <w:rPr>
          <w:rFonts w:hint="eastAsia"/>
        </w:rPr>
        <w:t>个字符；间距：</w:t>
      </w:r>
      <w:r>
        <w:rPr>
          <w:rFonts w:hint="eastAsia"/>
        </w:rPr>
        <w:t>1.5</w:t>
      </w:r>
      <w:r>
        <w:rPr>
          <w:rFonts w:hint="eastAsia"/>
        </w:rPr>
        <w:t>倍行距，段前段后</w:t>
      </w:r>
      <w:r>
        <w:rPr>
          <w:rFonts w:hint="eastAsia"/>
        </w:rPr>
        <w:t>0</w:t>
      </w:r>
      <w:r>
        <w:rPr>
          <w:rFonts w:hint="eastAsia"/>
        </w:rPr>
        <w:t>行。</w:t>
      </w:r>
    </w:p>
  </w:comment>
  <w:comment w:id="5" w:author="研究生院" w:date="2021-11-24T15:38:00Z" w:initials="yjsy">
    <w:p w14:paraId="0CCA9567" w14:textId="77777777" w:rsidR="008724BF" w:rsidRDefault="008A7C78">
      <w:pPr>
        <w:rPr>
          <w:b/>
          <w:bCs/>
          <w:color w:val="000000"/>
          <w:highlight w:val="green"/>
        </w:rPr>
      </w:pPr>
      <w:r>
        <w:rPr>
          <w:rFonts w:hint="eastAsia"/>
          <w:b/>
          <w:bCs/>
          <w:color w:val="000000"/>
          <w:highlight w:val="green"/>
        </w:rPr>
        <w:t>日期：</w:t>
      </w:r>
    </w:p>
    <w:p w14:paraId="52D256A0" w14:textId="77777777" w:rsidR="008724BF" w:rsidRDefault="008A7C78">
      <w:pPr>
        <w:rPr>
          <w:color w:val="000000"/>
        </w:rPr>
      </w:pPr>
      <w:r>
        <w:rPr>
          <w:rFonts w:hint="eastAsia"/>
          <w:color w:val="000000"/>
        </w:rPr>
        <w:t>（</w:t>
      </w:r>
      <w:r>
        <w:rPr>
          <w:rFonts w:hint="eastAsia"/>
          <w:color w:val="000000"/>
        </w:rPr>
        <w:t>1</w:t>
      </w:r>
      <w:r>
        <w:rPr>
          <w:rFonts w:hint="eastAsia"/>
          <w:color w:val="000000"/>
        </w:rPr>
        <w:t>）一般春季毕业生写</w:t>
      </w:r>
      <w:r>
        <w:rPr>
          <w:rFonts w:hint="eastAsia"/>
          <w:color w:val="000000"/>
        </w:rPr>
        <w:t>1</w:t>
      </w:r>
      <w:r>
        <w:rPr>
          <w:rFonts w:hint="eastAsia"/>
          <w:color w:val="000000"/>
        </w:rPr>
        <w:t>月，夏季毕业生写</w:t>
      </w:r>
      <w:r>
        <w:rPr>
          <w:rFonts w:hint="eastAsia"/>
          <w:color w:val="000000"/>
        </w:rPr>
        <w:t>6</w:t>
      </w:r>
      <w:r>
        <w:rPr>
          <w:rFonts w:hint="eastAsia"/>
          <w:color w:val="000000"/>
        </w:rPr>
        <w:t>月，秋季毕业生写</w:t>
      </w:r>
      <w:r>
        <w:rPr>
          <w:rFonts w:hint="eastAsia"/>
          <w:color w:val="000000"/>
        </w:rPr>
        <w:t>9</w:t>
      </w:r>
      <w:r>
        <w:rPr>
          <w:rFonts w:hint="eastAsia"/>
          <w:color w:val="000000"/>
        </w:rPr>
        <w:t>月，具体以实际校学位会日期为准；</w:t>
      </w:r>
    </w:p>
    <w:p w14:paraId="6A521988" w14:textId="77777777" w:rsidR="008724BF" w:rsidRDefault="008A7C78">
      <w:pPr>
        <w:pStyle w:val="a6"/>
      </w:pPr>
      <w:r>
        <w:rPr>
          <w:rFonts w:hint="eastAsia"/>
          <w:color w:val="000000"/>
        </w:rPr>
        <w:t>（</w:t>
      </w:r>
      <w:r>
        <w:rPr>
          <w:rFonts w:hint="eastAsia"/>
          <w:color w:val="000000"/>
        </w:rPr>
        <w:t>2</w:t>
      </w:r>
      <w:r>
        <w:rPr>
          <w:rFonts w:hint="eastAsia"/>
          <w:color w:val="000000"/>
        </w:rPr>
        <w:t>）字体：宋体，数字为</w:t>
      </w:r>
      <w:r>
        <w:rPr>
          <w:rFonts w:hint="eastAsia"/>
          <w:color w:val="000000"/>
        </w:rPr>
        <w:t>Times New Roman</w:t>
      </w:r>
      <w:r>
        <w:rPr>
          <w:rFonts w:hint="eastAsia"/>
          <w:color w:val="000000"/>
        </w:rPr>
        <w:t>；字号：三号；对齐方式：居中；间距：单倍行距，段前段后</w:t>
      </w:r>
      <w:r>
        <w:rPr>
          <w:color w:val="000000"/>
        </w:rPr>
        <w:t>0</w:t>
      </w:r>
      <w:r>
        <w:rPr>
          <w:rFonts w:hint="eastAsia"/>
          <w:color w:val="000000"/>
        </w:rPr>
        <w:t>行。</w:t>
      </w:r>
    </w:p>
  </w:comment>
  <w:comment w:id="6" w:author="研究生院" w:date="2021-11-24T15:39:00Z" w:initials="yjsy">
    <w:p w14:paraId="6AAA5557" w14:textId="77777777" w:rsidR="008724BF" w:rsidRDefault="008A7C78">
      <w:pPr>
        <w:rPr>
          <w:highlight w:val="green"/>
        </w:rPr>
      </w:pPr>
      <w:r>
        <w:rPr>
          <w:rFonts w:hint="eastAsia"/>
          <w:b/>
          <w:bCs/>
          <w:highlight w:val="green"/>
        </w:rPr>
        <w:t>中图分类号：</w:t>
      </w:r>
      <w:r>
        <w:rPr>
          <w:rFonts w:hint="eastAsia"/>
        </w:rPr>
        <w:t>采用《中国图书馆分类法》（第</w:t>
      </w:r>
      <w:r>
        <w:rPr>
          <w:rFonts w:hint="eastAsia"/>
        </w:rPr>
        <w:t>4</w:t>
      </w:r>
      <w:r>
        <w:rPr>
          <w:rFonts w:hint="eastAsia"/>
        </w:rPr>
        <w:t>版）或《中国图书馆资料分类法》（第</w:t>
      </w:r>
      <w:r>
        <w:rPr>
          <w:rFonts w:hint="eastAsia"/>
        </w:rPr>
        <w:t>4</w:t>
      </w:r>
      <w:r>
        <w:rPr>
          <w:rFonts w:hint="eastAsia"/>
        </w:rPr>
        <w:t>版）标注。可在：</w:t>
      </w:r>
      <w:hyperlink r:id="rId1" w:history="1">
        <w:r>
          <w:rPr>
            <w:rStyle w:val="aff2"/>
            <w:rFonts w:hint="eastAsia"/>
          </w:rPr>
          <w:t>http://ztflh.xhma.com/</w:t>
        </w:r>
      </w:hyperlink>
      <w:r>
        <w:rPr>
          <w:rFonts w:hint="eastAsia"/>
        </w:rPr>
        <w:t>查询。</w:t>
      </w:r>
    </w:p>
    <w:p w14:paraId="2398C9C4" w14:textId="77777777" w:rsidR="008724BF" w:rsidRDefault="008A7C78">
      <w:r>
        <w:rPr>
          <w:rFonts w:hint="eastAsia"/>
          <w:b/>
          <w:bCs/>
          <w:highlight w:val="green"/>
        </w:rPr>
        <w:t>U</w:t>
      </w:r>
      <w:r>
        <w:rPr>
          <w:b/>
          <w:bCs/>
          <w:highlight w:val="green"/>
        </w:rPr>
        <w:t>DC</w:t>
      </w:r>
      <w:r>
        <w:rPr>
          <w:rFonts w:hint="eastAsia"/>
          <w:b/>
          <w:bCs/>
          <w:highlight w:val="green"/>
        </w:rPr>
        <w:t>分类号：</w:t>
      </w:r>
      <w:r>
        <w:rPr>
          <w:rFonts w:hint="eastAsia"/>
        </w:rPr>
        <w:t>按照《国际十进分类法》进行标注。</w:t>
      </w:r>
    </w:p>
    <w:p w14:paraId="378131E8" w14:textId="77777777" w:rsidR="008724BF" w:rsidRDefault="008A7C78">
      <w:pPr>
        <w:rPr>
          <w:b/>
          <w:bCs/>
          <w:highlight w:val="green"/>
        </w:rPr>
      </w:pPr>
      <w:r>
        <w:rPr>
          <w:rFonts w:hint="eastAsia"/>
          <w:b/>
          <w:bCs/>
          <w:highlight w:val="green"/>
        </w:rPr>
        <w:t>中图分类号、</w:t>
      </w:r>
      <w:r>
        <w:rPr>
          <w:rFonts w:hint="eastAsia"/>
          <w:b/>
          <w:bCs/>
          <w:highlight w:val="green"/>
        </w:rPr>
        <w:t>UDC</w:t>
      </w:r>
      <w:r>
        <w:rPr>
          <w:rFonts w:hint="eastAsia"/>
          <w:b/>
          <w:bCs/>
          <w:highlight w:val="green"/>
        </w:rPr>
        <w:t>分类号、密级、单位代码：</w:t>
      </w:r>
    </w:p>
    <w:p w14:paraId="7264529E" w14:textId="77777777" w:rsidR="008724BF" w:rsidRDefault="008A7C78">
      <w:pPr>
        <w:pStyle w:val="a6"/>
      </w:pPr>
      <w:r>
        <w:rPr>
          <w:rFonts w:hint="eastAsia"/>
        </w:rPr>
        <w:t>字体：宋体，</w:t>
      </w:r>
      <w:r>
        <w:rPr>
          <w:rFonts w:hAnsi="宋体" w:hint="eastAsia"/>
          <w:szCs w:val="21"/>
        </w:rPr>
        <w:t>字母与</w:t>
      </w:r>
      <w:r>
        <w:rPr>
          <w:rFonts w:hint="eastAsia"/>
          <w:color w:val="000000"/>
        </w:rPr>
        <w:t>数字为</w:t>
      </w:r>
      <w:r>
        <w:rPr>
          <w:rFonts w:hint="eastAsia"/>
          <w:color w:val="000000"/>
        </w:rPr>
        <w:t>Times New Roman</w:t>
      </w:r>
      <w:r>
        <w:rPr>
          <w:rFonts w:hint="eastAsia"/>
        </w:rPr>
        <w:t>；字号：四号；间距：多倍行距</w:t>
      </w:r>
      <w:r>
        <w:rPr>
          <w:rFonts w:hint="eastAsia"/>
        </w:rPr>
        <w:t>1.25</w:t>
      </w:r>
      <w:r>
        <w:rPr>
          <w:rFonts w:hint="eastAsia"/>
        </w:rPr>
        <w:t>，段前段后</w:t>
      </w:r>
      <w:r>
        <w:rPr>
          <w:rFonts w:hint="eastAsia"/>
        </w:rPr>
        <w:t>0</w:t>
      </w:r>
      <w:r>
        <w:rPr>
          <w:rFonts w:hint="eastAsia"/>
        </w:rPr>
        <w:t>行；对齐方式：两端对齐。</w:t>
      </w:r>
    </w:p>
  </w:comment>
  <w:comment w:id="7" w:author="研究生院" w:date="2021-11-24T15:40:00Z" w:initials="yjsy">
    <w:p w14:paraId="0DC2603A" w14:textId="77777777" w:rsidR="008724BF" w:rsidRDefault="008A7C78">
      <w:pPr>
        <w:rPr>
          <w:highlight w:val="green"/>
        </w:rPr>
      </w:pPr>
      <w:r>
        <w:rPr>
          <w:rFonts w:hint="eastAsia"/>
          <w:b/>
          <w:bCs/>
          <w:highlight w:val="green"/>
        </w:rPr>
        <w:t>标题“硕士专业学位论文”</w:t>
      </w:r>
      <w:r>
        <w:rPr>
          <w:rFonts w:hint="eastAsia"/>
          <w:highlight w:val="green"/>
        </w:rPr>
        <w:t>：</w:t>
      </w:r>
    </w:p>
    <w:p w14:paraId="74F2490A" w14:textId="77777777" w:rsidR="008724BF" w:rsidRDefault="008A7C78">
      <w:r>
        <w:rPr>
          <w:rFonts w:hint="eastAsia"/>
        </w:rPr>
        <w:t>字体：黑体；字号：小一；对齐方式：居中；间距：单倍行距，段前段后</w:t>
      </w:r>
      <w:r>
        <w:rPr>
          <w:rFonts w:hint="eastAsia"/>
        </w:rPr>
        <w:t>0</w:t>
      </w:r>
      <w:r>
        <w:rPr>
          <w:rFonts w:hint="eastAsia"/>
        </w:rPr>
        <w:t>行；每个字之间空一格。</w:t>
      </w:r>
    </w:p>
  </w:comment>
  <w:comment w:id="8" w:author="研究生院" w:date="2021-11-24T15:41:00Z" w:initials="yjsy">
    <w:p w14:paraId="0DE8F8C6" w14:textId="77777777" w:rsidR="008724BF" w:rsidRDefault="008A7C78">
      <w:pPr>
        <w:rPr>
          <w:b/>
          <w:bCs/>
          <w:szCs w:val="21"/>
          <w:highlight w:val="green"/>
        </w:rPr>
      </w:pPr>
      <w:r>
        <w:rPr>
          <w:rFonts w:hint="eastAsia"/>
          <w:b/>
          <w:bCs/>
          <w:szCs w:val="21"/>
          <w:highlight w:val="green"/>
        </w:rPr>
        <w:t>中文题目：</w:t>
      </w:r>
    </w:p>
    <w:p w14:paraId="3D9C8C3C" w14:textId="77777777" w:rsidR="008724BF" w:rsidRDefault="008A7C78">
      <w:pPr>
        <w:rPr>
          <w:szCs w:val="21"/>
        </w:rPr>
      </w:pPr>
      <w:r>
        <w:rPr>
          <w:rFonts w:hint="eastAsia"/>
          <w:szCs w:val="21"/>
        </w:rPr>
        <w:t>字体：楷体</w:t>
      </w:r>
      <w:r>
        <w:rPr>
          <w:rFonts w:hint="eastAsia"/>
          <w:szCs w:val="21"/>
        </w:rPr>
        <w:t>GB2312</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w:t>
      </w:r>
    </w:p>
    <w:p w14:paraId="39BCBE80" w14:textId="77777777" w:rsidR="008724BF" w:rsidRDefault="008A7C78">
      <w:pPr>
        <w:rPr>
          <w:b/>
          <w:bCs/>
          <w:szCs w:val="21"/>
          <w:highlight w:val="green"/>
        </w:rPr>
      </w:pPr>
      <w:r>
        <w:rPr>
          <w:rFonts w:hint="eastAsia"/>
          <w:b/>
          <w:bCs/>
          <w:szCs w:val="21"/>
          <w:highlight w:val="green"/>
        </w:rPr>
        <w:t>英文题目：</w:t>
      </w:r>
    </w:p>
    <w:p w14:paraId="18E51323" w14:textId="77777777" w:rsidR="008724BF" w:rsidRDefault="008A7C78">
      <w:pPr>
        <w:pStyle w:val="a6"/>
      </w:pPr>
      <w:r>
        <w:rPr>
          <w:rFonts w:hint="eastAsia"/>
          <w:szCs w:val="21"/>
        </w:rPr>
        <w:t>字体：</w:t>
      </w:r>
      <w:r>
        <w:rPr>
          <w:szCs w:val="21"/>
        </w:rPr>
        <w:t>Times New Roman</w:t>
      </w:r>
      <w:r>
        <w:rPr>
          <w:rFonts w:hint="eastAsia"/>
          <w:szCs w:val="21"/>
        </w:rPr>
        <w:t>；字号：四号；间距：</w:t>
      </w:r>
      <w:r>
        <w:rPr>
          <w:rFonts w:hint="eastAsia"/>
          <w:szCs w:val="21"/>
        </w:rPr>
        <w:t>1.5</w:t>
      </w:r>
      <w:r>
        <w:rPr>
          <w:rFonts w:hint="eastAsia"/>
          <w:szCs w:val="21"/>
        </w:rPr>
        <w:t>倍行距，段前段后</w:t>
      </w:r>
      <w:r>
        <w:rPr>
          <w:rFonts w:hint="eastAsia"/>
          <w:szCs w:val="21"/>
        </w:rPr>
        <w:t>0</w:t>
      </w:r>
      <w:r>
        <w:rPr>
          <w:rFonts w:hint="eastAsia"/>
          <w:szCs w:val="21"/>
        </w:rPr>
        <w:t>行；折行文字应左缩进与第一行的首字（母）对齐。</w:t>
      </w:r>
    </w:p>
  </w:comment>
  <w:comment w:id="9" w:author="研究生院" w:date="2021-11-25T09:46:00Z" w:initials="yjsy">
    <w:p w14:paraId="271BE901" w14:textId="77777777" w:rsidR="008724BF" w:rsidRDefault="008A7C78">
      <w:pPr>
        <w:rPr>
          <w:b/>
          <w:bCs/>
          <w:szCs w:val="21"/>
          <w:highlight w:val="green"/>
        </w:rPr>
      </w:pPr>
      <w:r>
        <w:rPr>
          <w:rFonts w:hint="eastAsia"/>
          <w:b/>
          <w:bCs/>
          <w:szCs w:val="21"/>
          <w:highlight w:val="green"/>
        </w:rPr>
        <w:t>下划线所填信息：</w:t>
      </w:r>
    </w:p>
    <w:p w14:paraId="74C6832F" w14:textId="77777777" w:rsidR="008724BF" w:rsidRDefault="008A7C78">
      <w:pPr>
        <w:numPr>
          <w:ilvl w:val="0"/>
          <w:numId w:val="1"/>
        </w:numPr>
        <w:rPr>
          <w:szCs w:val="21"/>
        </w:rPr>
      </w:pPr>
      <w:r>
        <w:rPr>
          <w:rFonts w:hint="eastAsia"/>
          <w:szCs w:val="21"/>
        </w:rPr>
        <w:t>字体：楷体</w:t>
      </w:r>
      <w:r>
        <w:rPr>
          <w:rFonts w:hint="eastAsia"/>
          <w:szCs w:val="21"/>
        </w:rPr>
        <w:t>GB2312</w:t>
      </w:r>
      <w:r>
        <w:rPr>
          <w:rFonts w:hint="eastAsia"/>
          <w:szCs w:val="21"/>
        </w:rPr>
        <w:t>，</w:t>
      </w:r>
      <w:r>
        <w:rPr>
          <w:rFonts w:hAnsi="宋体" w:hint="eastAsia"/>
          <w:szCs w:val="21"/>
        </w:rPr>
        <w:t>字母与</w:t>
      </w:r>
      <w:r>
        <w:rPr>
          <w:rFonts w:hint="eastAsia"/>
          <w:color w:val="000000"/>
        </w:rPr>
        <w:t>数字为</w:t>
      </w:r>
      <w:r>
        <w:rPr>
          <w:rFonts w:hint="eastAsia"/>
          <w:color w:val="000000"/>
        </w:rPr>
        <w:t>Times New Roman</w:t>
      </w:r>
      <w:r>
        <w:rPr>
          <w:rFonts w:hint="eastAsia"/>
          <w:color w:val="000000"/>
        </w:rPr>
        <w:t>；字号：</w:t>
      </w:r>
      <w:r>
        <w:rPr>
          <w:rFonts w:hint="eastAsia"/>
          <w:szCs w:val="21"/>
        </w:rPr>
        <w:t>四号；间距：段前</w:t>
      </w:r>
      <w:r>
        <w:rPr>
          <w:szCs w:val="21"/>
        </w:rPr>
        <w:t>6</w:t>
      </w:r>
      <w:r>
        <w:rPr>
          <w:rFonts w:hint="eastAsia"/>
          <w:szCs w:val="21"/>
        </w:rPr>
        <w:t>磅，段后</w:t>
      </w:r>
      <w:r>
        <w:rPr>
          <w:rFonts w:hint="eastAsia"/>
          <w:szCs w:val="21"/>
        </w:rPr>
        <w:t>0</w:t>
      </w:r>
      <w:r>
        <w:rPr>
          <w:rFonts w:hint="eastAsia"/>
          <w:szCs w:val="21"/>
        </w:rPr>
        <w:t>行，</w:t>
      </w:r>
      <w:r>
        <w:rPr>
          <w:rFonts w:hint="eastAsia"/>
          <w:szCs w:val="21"/>
        </w:rPr>
        <w:t>1.5</w:t>
      </w:r>
      <w:r>
        <w:rPr>
          <w:rFonts w:hint="eastAsia"/>
          <w:szCs w:val="21"/>
        </w:rPr>
        <w:t>倍行距；</w:t>
      </w:r>
    </w:p>
    <w:p w14:paraId="7EA38846" w14:textId="77777777" w:rsidR="008724BF" w:rsidRDefault="008A7C78">
      <w:pPr>
        <w:numPr>
          <w:ilvl w:val="0"/>
          <w:numId w:val="1"/>
        </w:numPr>
        <w:rPr>
          <w:szCs w:val="21"/>
        </w:rPr>
      </w:pPr>
      <w:r>
        <w:rPr>
          <w:rFonts w:hint="eastAsia"/>
          <w:sz w:val="24"/>
        </w:rPr>
        <w:t>研究方向：</w:t>
      </w:r>
      <w:r>
        <w:rPr>
          <w:sz w:val="24"/>
        </w:rPr>
        <w:t>只填写一个，应比学科专业更具体，比论文关键词覆盖面更广。一般为学科分类号对应的研究方向。</w:t>
      </w:r>
    </w:p>
    <w:p w14:paraId="62AFDC57" w14:textId="77777777" w:rsidR="008724BF" w:rsidRDefault="008A7C78">
      <w:pPr>
        <w:rPr>
          <w:szCs w:val="21"/>
        </w:rPr>
      </w:pPr>
      <w:r>
        <w:rPr>
          <w:rFonts w:hint="eastAsia"/>
          <w:szCs w:val="21"/>
        </w:rPr>
        <w:t>（</w:t>
      </w:r>
      <w:r>
        <w:rPr>
          <w:rFonts w:hint="eastAsia"/>
          <w:szCs w:val="21"/>
        </w:rPr>
        <w:t>3</w:t>
      </w:r>
      <w:r>
        <w:rPr>
          <w:rFonts w:hint="eastAsia"/>
          <w:szCs w:val="21"/>
        </w:rPr>
        <w:t>）学习方式：全日制</w:t>
      </w:r>
      <w:r>
        <w:rPr>
          <w:rFonts w:hint="eastAsia"/>
          <w:szCs w:val="21"/>
        </w:rPr>
        <w:t>/</w:t>
      </w:r>
      <w:r>
        <w:rPr>
          <w:rFonts w:hint="eastAsia"/>
          <w:szCs w:val="21"/>
        </w:rPr>
        <w:t>非全日制；</w:t>
      </w:r>
    </w:p>
    <w:p w14:paraId="0FA4D9A3" w14:textId="77777777" w:rsidR="008724BF" w:rsidRDefault="008A7C78">
      <w:pPr>
        <w:rPr>
          <w:szCs w:val="21"/>
        </w:rPr>
      </w:pPr>
      <w:r>
        <w:rPr>
          <w:rFonts w:hint="eastAsia"/>
          <w:szCs w:val="21"/>
        </w:rPr>
        <w:t>（</w:t>
      </w:r>
      <w:r>
        <w:rPr>
          <w:rFonts w:hint="eastAsia"/>
          <w:szCs w:val="21"/>
        </w:rPr>
        <w:t>4</w:t>
      </w:r>
      <w:r>
        <w:rPr>
          <w:rFonts w:hint="eastAsia"/>
          <w:szCs w:val="21"/>
        </w:rPr>
        <w:t>）论文提交日期：按照首次交论文到学院进行资格审查的日期填写；</w:t>
      </w:r>
    </w:p>
    <w:p w14:paraId="423E087F" w14:textId="77777777" w:rsidR="008724BF" w:rsidRDefault="008A7C78">
      <w:pPr>
        <w:rPr>
          <w:szCs w:val="21"/>
        </w:rPr>
      </w:pPr>
      <w:r>
        <w:rPr>
          <w:rFonts w:hint="eastAsia"/>
          <w:szCs w:val="21"/>
        </w:rPr>
        <w:t>（</w:t>
      </w:r>
      <w:r>
        <w:rPr>
          <w:rFonts w:hint="eastAsia"/>
          <w:szCs w:val="21"/>
        </w:rPr>
        <w:t>5</w:t>
      </w:r>
      <w:r>
        <w:rPr>
          <w:rFonts w:hint="eastAsia"/>
          <w:szCs w:val="21"/>
        </w:rPr>
        <w:t>）论文答辩日期：据实填写；</w:t>
      </w:r>
    </w:p>
    <w:p w14:paraId="60D8D883" w14:textId="77777777" w:rsidR="008724BF" w:rsidRDefault="008A7C78">
      <w:r>
        <w:rPr>
          <w:rFonts w:hint="eastAsia"/>
          <w:szCs w:val="21"/>
        </w:rPr>
        <w:t>（</w:t>
      </w:r>
      <w:r>
        <w:rPr>
          <w:rFonts w:hint="eastAsia"/>
          <w:szCs w:val="21"/>
        </w:rPr>
        <w:t>6</w:t>
      </w:r>
      <w:r>
        <w:rPr>
          <w:rFonts w:hint="eastAsia"/>
          <w:szCs w:val="21"/>
        </w:rPr>
        <w:t>）学位授予日期：是校学位评定委员会召开会议的日期，此日期固定，最终提交论文前另行通知。</w:t>
      </w:r>
    </w:p>
  </w:comment>
  <w:comment w:id="10" w:author="研究生院" w:date="2021-11-24T15:42:00Z" w:initials="yjsy">
    <w:p w14:paraId="79F6F466" w14:textId="77777777" w:rsidR="008724BF" w:rsidRDefault="008A7C78">
      <w:pPr>
        <w:pStyle w:val="a6"/>
      </w:pPr>
      <w:r>
        <w:rPr>
          <w:rFonts w:hint="eastAsia"/>
          <w:szCs w:val="21"/>
        </w:rPr>
        <w:t>字体：黑体；字号：小三号；对齐方式：居中；间距：单倍行距，段前段后</w:t>
      </w:r>
      <w:r>
        <w:rPr>
          <w:rFonts w:hint="eastAsia"/>
          <w:szCs w:val="21"/>
        </w:rPr>
        <w:t>0</w:t>
      </w:r>
      <w:r>
        <w:rPr>
          <w:rFonts w:hint="eastAsia"/>
          <w:szCs w:val="21"/>
        </w:rPr>
        <w:t>行。</w:t>
      </w:r>
    </w:p>
  </w:comment>
  <w:comment w:id="12" w:author="研究生院" w:date="2021-11-24T16:07:00Z" w:initials="yjsy">
    <w:p w14:paraId="120AF2F4" w14:textId="77777777" w:rsidR="008724BF" w:rsidRDefault="008A7C78">
      <w:pPr>
        <w:pStyle w:val="a6"/>
      </w:pPr>
      <w:r>
        <w:rPr>
          <w:rFonts w:hint="eastAsia"/>
        </w:rPr>
        <w:t>（</w:t>
      </w:r>
      <w:r>
        <w:rPr>
          <w:rFonts w:hint="eastAsia"/>
        </w:rPr>
        <w:t>1</w:t>
      </w:r>
      <w:r>
        <w:rPr>
          <w:rFonts w:hint="eastAsia"/>
        </w:rPr>
        <w:t>）日期为论文定稿时间，一般为答辩通过后完成论文修改的时间，且在校学位会表决授予学位之前；</w:t>
      </w:r>
    </w:p>
    <w:p w14:paraId="491744E5" w14:textId="77777777" w:rsidR="008724BF" w:rsidRDefault="008A7C78">
      <w:pPr>
        <w:pStyle w:val="a6"/>
      </w:pPr>
      <w:r>
        <w:rPr>
          <w:rFonts w:hint="eastAsia"/>
        </w:rPr>
        <w:t>（</w:t>
      </w:r>
      <w:r>
        <w:rPr>
          <w:rFonts w:hint="eastAsia"/>
        </w:rPr>
        <w:t>2</w:t>
      </w:r>
      <w:r>
        <w:rPr>
          <w:rFonts w:hint="eastAsia"/>
        </w:rPr>
        <w:t>）本页在提交最终存档学位论文时务必签字完整；</w:t>
      </w:r>
    </w:p>
    <w:p w14:paraId="1CBADF42" w14:textId="77777777" w:rsidR="008724BF" w:rsidRDefault="008A7C78">
      <w:pPr>
        <w:pStyle w:val="a6"/>
      </w:pPr>
      <w:r>
        <w:rPr>
          <w:rFonts w:hint="eastAsia"/>
        </w:rPr>
        <w:t>（</w:t>
      </w:r>
      <w:r>
        <w:rPr>
          <w:rFonts w:hint="eastAsia"/>
        </w:rPr>
        <w:t>3</w:t>
      </w:r>
      <w:r>
        <w:rPr>
          <w:rFonts w:hint="eastAsia"/>
        </w:rPr>
        <w:t>）纸质版为手写签字，电子版可扫描签字完整的纸质版，整页插入。</w:t>
      </w:r>
    </w:p>
  </w:comment>
  <w:comment w:id="13" w:author="研究生院" w:date="2021-11-24T16:07:00Z" w:initials="yjsy">
    <w:p w14:paraId="4813A731" w14:textId="77777777" w:rsidR="008724BF" w:rsidRDefault="008A7C78">
      <w:pPr>
        <w:pStyle w:val="a6"/>
      </w:pPr>
      <w:r>
        <w:rPr>
          <w:rFonts w:hint="eastAsia"/>
        </w:rPr>
        <w:t>（</w:t>
      </w:r>
      <w:r>
        <w:rPr>
          <w:rFonts w:hint="eastAsia"/>
        </w:rPr>
        <w:t>1</w:t>
      </w:r>
      <w:r>
        <w:rPr>
          <w:rFonts w:hint="eastAsia"/>
        </w:rPr>
        <w:t>）日期为论文定稿时间，一般为答辩通过后完成论文修改的时间，且在校学位会表决授予学位之前；</w:t>
      </w:r>
    </w:p>
    <w:p w14:paraId="3501CFD4" w14:textId="77777777" w:rsidR="008724BF" w:rsidRDefault="008A7C78">
      <w:pPr>
        <w:pStyle w:val="a6"/>
      </w:pPr>
      <w:r>
        <w:rPr>
          <w:rFonts w:hint="eastAsia"/>
        </w:rPr>
        <w:t>（</w:t>
      </w:r>
      <w:r>
        <w:rPr>
          <w:rFonts w:hint="eastAsia"/>
        </w:rPr>
        <w:t>2</w:t>
      </w:r>
      <w:r>
        <w:rPr>
          <w:rFonts w:hint="eastAsia"/>
        </w:rPr>
        <w:t>）本页在提交最终存档学位论文时务必签字完整；</w:t>
      </w:r>
    </w:p>
    <w:p w14:paraId="218EC75E" w14:textId="77777777" w:rsidR="008724BF" w:rsidRDefault="008A7C78">
      <w:pPr>
        <w:pStyle w:val="a6"/>
      </w:pPr>
      <w:r>
        <w:rPr>
          <w:rFonts w:hint="eastAsia"/>
        </w:rPr>
        <w:t>（</w:t>
      </w:r>
      <w:r>
        <w:rPr>
          <w:rFonts w:hint="eastAsia"/>
        </w:rPr>
        <w:t>3</w:t>
      </w:r>
      <w:r>
        <w:rPr>
          <w:rFonts w:hint="eastAsia"/>
        </w:rPr>
        <w:t>）纸质版为手写签字，电子版可扫描签字完整的纸质版，整页插入。</w:t>
      </w:r>
    </w:p>
  </w:comment>
  <w:comment w:id="14" w:author="研究生院" w:date="2023-09-19T16:47:00Z" w:initials="yjsy">
    <w:p w14:paraId="7D832255" w14:textId="77777777" w:rsidR="008724BF" w:rsidRDefault="008A7C78">
      <w:pPr>
        <w:ind w:firstLineChars="200" w:firstLine="420"/>
        <w:rPr>
          <w:highlight w:val="green"/>
        </w:rPr>
      </w:pPr>
      <w:r>
        <w:rPr>
          <w:rFonts w:hint="eastAsia"/>
          <w:highlight w:val="green"/>
        </w:rPr>
        <w:t>为排版需求，从摘要开始，设定了页眉页脚，且奇偶页不同，导致</w:t>
      </w:r>
      <w:r>
        <w:rPr>
          <w:rFonts w:hint="eastAsia"/>
          <w:highlight w:val="green"/>
        </w:rPr>
        <w:t>WORD</w:t>
      </w:r>
      <w:r>
        <w:rPr>
          <w:rFonts w:hint="eastAsia"/>
          <w:highlight w:val="green"/>
        </w:rPr>
        <w:t>文档转为</w:t>
      </w:r>
      <w:r>
        <w:rPr>
          <w:rFonts w:hint="eastAsia"/>
          <w:highlight w:val="green"/>
        </w:rPr>
        <w:t>PDF</w:t>
      </w:r>
      <w:r>
        <w:rPr>
          <w:rFonts w:hint="eastAsia"/>
          <w:highlight w:val="green"/>
        </w:rPr>
        <w:t>文档时，软件会自动在本页后面添加一张空白页，以使得摘要从奇数页开始。</w:t>
      </w:r>
    </w:p>
    <w:p w14:paraId="2AC91822" w14:textId="77777777" w:rsidR="008724BF" w:rsidRDefault="008A7C78">
      <w:pPr>
        <w:ind w:firstLineChars="200" w:firstLine="420"/>
      </w:pPr>
      <w:r>
        <w:rPr>
          <w:rFonts w:hint="eastAsia"/>
          <w:highlight w:val="green"/>
        </w:rPr>
        <w:t>送审论文为</w:t>
      </w:r>
      <w:r>
        <w:rPr>
          <w:rFonts w:hint="eastAsia"/>
          <w:highlight w:val="green"/>
        </w:rPr>
        <w:t>PDF</w:t>
      </w:r>
      <w:r>
        <w:rPr>
          <w:rFonts w:hint="eastAsia"/>
          <w:highlight w:val="green"/>
        </w:rPr>
        <w:t>版，转存后请务必自行删除转存的</w:t>
      </w:r>
      <w:r>
        <w:rPr>
          <w:rFonts w:hint="eastAsia"/>
          <w:highlight w:val="green"/>
        </w:rPr>
        <w:t>PDF</w:t>
      </w:r>
      <w:r>
        <w:rPr>
          <w:rFonts w:hint="eastAsia"/>
          <w:highlight w:val="green"/>
        </w:rPr>
        <w:t>文档中的空白页（此处的空白页是指无页眉和页码的空白页），以免在学位论文送审时，评审专家误以为学位论文格式不规范，而降低评阅分。</w:t>
      </w:r>
    </w:p>
  </w:comment>
  <w:comment w:id="16" w:author="研究生院" w:date="2021-11-24T17:21:00Z" w:initials="yjsy">
    <w:p w14:paraId="7FAF9090" w14:textId="77777777" w:rsidR="008724BF" w:rsidRDefault="008A7C78">
      <w:pPr>
        <w:rPr>
          <w:b/>
          <w:bCs/>
          <w:szCs w:val="21"/>
          <w:highlight w:val="green"/>
        </w:rPr>
      </w:pPr>
      <w:r>
        <w:rPr>
          <w:rFonts w:hint="eastAsia"/>
          <w:b/>
          <w:bCs/>
          <w:szCs w:val="21"/>
          <w:highlight w:val="green"/>
        </w:rPr>
        <w:t>奇数页页眉：</w:t>
      </w:r>
    </w:p>
    <w:p w14:paraId="0D49D7B5" w14:textId="77777777" w:rsidR="008724BF" w:rsidRDefault="008A7C78">
      <w:pPr>
        <w:rPr>
          <w:szCs w:val="21"/>
        </w:rPr>
      </w:pPr>
      <w:r>
        <w:rPr>
          <w:rFonts w:hint="eastAsia"/>
          <w:szCs w:val="21"/>
        </w:rPr>
        <w:t>（</w:t>
      </w:r>
      <w:r>
        <w:rPr>
          <w:rFonts w:hint="eastAsia"/>
          <w:szCs w:val="21"/>
        </w:rPr>
        <w:t>1</w:t>
      </w:r>
      <w:r>
        <w:rPr>
          <w:rFonts w:hint="eastAsia"/>
          <w:szCs w:val="21"/>
        </w:rPr>
        <w:t>）摘要部分，内容为“摘要”；</w:t>
      </w:r>
    </w:p>
    <w:p w14:paraId="64E4E3BD" w14:textId="77777777" w:rsidR="008724BF" w:rsidRDefault="008A7C78">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3C01B136" w14:textId="77777777" w:rsidR="008724BF" w:rsidRDefault="008A7C78">
      <w:pPr>
        <w:pStyle w:val="a6"/>
        <w:rPr>
          <w:szCs w:val="21"/>
          <w:highlight w:val="green"/>
        </w:rPr>
      </w:pPr>
      <w:r>
        <w:rPr>
          <w:rFonts w:hint="eastAsia"/>
          <w:szCs w:val="21"/>
        </w:rPr>
        <w:t>（</w:t>
      </w:r>
      <w:r>
        <w:rPr>
          <w:rFonts w:hint="eastAsia"/>
          <w:szCs w:val="21"/>
        </w:rPr>
        <w:t>3</w:t>
      </w:r>
      <w:r>
        <w:rPr>
          <w:rFonts w:hint="eastAsia"/>
          <w:szCs w:val="21"/>
        </w:rPr>
        <w:t>）整篇文档页眉底纹都为双线，间距</w:t>
      </w:r>
      <w:r>
        <w:rPr>
          <w:rFonts w:hint="eastAsia"/>
          <w:szCs w:val="21"/>
        </w:rPr>
        <w:t>0</w:t>
      </w:r>
      <w:r>
        <w:rPr>
          <w:szCs w:val="21"/>
        </w:rPr>
        <w:t>.5</w:t>
      </w:r>
      <w:r>
        <w:rPr>
          <w:rFonts w:hint="eastAsia"/>
          <w:szCs w:val="21"/>
        </w:rPr>
        <w:t>磅。</w:t>
      </w:r>
    </w:p>
    <w:p w14:paraId="27F83F82" w14:textId="77777777" w:rsidR="008724BF" w:rsidRDefault="008A7C78">
      <w:pPr>
        <w:pStyle w:val="a6"/>
        <w:rPr>
          <w:b/>
          <w:bCs/>
          <w:szCs w:val="21"/>
          <w:highlight w:val="green"/>
        </w:rPr>
      </w:pPr>
      <w:r>
        <w:rPr>
          <w:rFonts w:hint="eastAsia"/>
          <w:b/>
          <w:bCs/>
          <w:szCs w:val="21"/>
          <w:highlight w:val="green"/>
        </w:rPr>
        <w:t>标题“摘要”：</w:t>
      </w:r>
    </w:p>
    <w:p w14:paraId="79A91E5D" w14:textId="77777777" w:rsidR="008724BF" w:rsidRDefault="008A7C78">
      <w:pPr>
        <w:pStyle w:val="a6"/>
      </w:pPr>
      <w:r>
        <w:rPr>
          <w:rFonts w:hint="eastAsia"/>
          <w:szCs w:val="21"/>
        </w:rPr>
        <w:t>一级标题，字体：</w:t>
      </w:r>
      <w:r>
        <w:rPr>
          <w:rFonts w:hint="eastAsia"/>
        </w:rPr>
        <w:t>黑体；字号：三号；对齐方式：居中；</w:t>
      </w: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r>
        <w:rPr>
          <w:rFonts w:hint="eastAsia"/>
        </w:rPr>
        <w:t>中间空两格。</w:t>
      </w:r>
    </w:p>
  </w:comment>
  <w:comment w:id="17" w:author="研究生院" w:date="2021-11-24T17:22:00Z" w:initials="yjsy">
    <w:p w14:paraId="67FEC234" w14:textId="77777777" w:rsidR="008724BF" w:rsidRDefault="008A7C78">
      <w:pPr>
        <w:pStyle w:val="a6"/>
      </w:pPr>
      <w:r>
        <w:rPr>
          <w:rFonts w:hint="eastAsia"/>
          <w:b/>
          <w:bCs/>
          <w:szCs w:val="21"/>
          <w:highlight w:val="green"/>
        </w:rPr>
        <w:t>关键词：</w:t>
      </w:r>
      <w:r>
        <w:rPr>
          <w:rFonts w:hint="eastAsia"/>
          <w:szCs w:val="21"/>
        </w:rPr>
        <w:t>字体：“关键词：”用黑体，内容用宋体；字号：小四；缩进：首行缩进</w:t>
      </w:r>
      <w:r>
        <w:rPr>
          <w:rFonts w:hint="eastAsia"/>
          <w:szCs w:val="21"/>
        </w:rPr>
        <w:t>2</w:t>
      </w:r>
      <w:r>
        <w:rPr>
          <w:rFonts w:hint="eastAsia"/>
          <w:szCs w:val="21"/>
        </w:rPr>
        <w:t>个字符；对齐方式：两端对齐；间距：段前</w:t>
      </w:r>
      <w:r>
        <w:rPr>
          <w:szCs w:val="21"/>
        </w:rPr>
        <w:t>6</w:t>
      </w:r>
      <w:r>
        <w:rPr>
          <w:rFonts w:hint="eastAsia"/>
          <w:szCs w:val="21"/>
        </w:rPr>
        <w:t>磅，段后</w:t>
      </w:r>
      <w:r>
        <w:rPr>
          <w:rFonts w:hint="eastAsia"/>
          <w:szCs w:val="21"/>
        </w:rPr>
        <w:t>0</w:t>
      </w:r>
      <w:r>
        <w:rPr>
          <w:rFonts w:hint="eastAsia"/>
          <w:szCs w:val="21"/>
        </w:rPr>
        <w:t>行，多倍行距</w:t>
      </w:r>
      <w:r>
        <w:rPr>
          <w:rFonts w:hint="eastAsia"/>
          <w:szCs w:val="21"/>
        </w:rPr>
        <w:t>1.25</w:t>
      </w:r>
      <w:r>
        <w:rPr>
          <w:rFonts w:hint="eastAsia"/>
          <w:szCs w:val="21"/>
        </w:rPr>
        <w:t>。关键词间用中文分号间隔，末尾不加标点，请尽量采用《汉语主题词表》或各专业主题词表提供的规范词。</w:t>
      </w:r>
    </w:p>
  </w:comment>
  <w:comment w:id="18" w:author="研究生院" w:date="2023-09-19T16:08:00Z" w:initials="yjsy">
    <w:p w14:paraId="3308040A" w14:textId="77777777" w:rsidR="008724BF" w:rsidRDefault="008A7C78">
      <w:pPr>
        <w:rPr>
          <w:b/>
          <w:bCs/>
          <w:szCs w:val="21"/>
          <w:highlight w:val="green"/>
        </w:rPr>
      </w:pPr>
      <w:r>
        <w:rPr>
          <w:rFonts w:hint="eastAsia"/>
          <w:b/>
          <w:bCs/>
          <w:szCs w:val="21"/>
          <w:highlight w:val="green"/>
        </w:rPr>
        <w:t>偶数页页眉：</w:t>
      </w:r>
    </w:p>
    <w:p w14:paraId="558FBFC2" w14:textId="77777777" w:rsidR="008724BF" w:rsidRDefault="008A7C78">
      <w:pPr>
        <w:rPr>
          <w:szCs w:val="21"/>
        </w:rPr>
      </w:pPr>
      <w:r>
        <w:rPr>
          <w:rFonts w:hint="eastAsia"/>
          <w:szCs w:val="21"/>
        </w:rPr>
        <w:t>（</w:t>
      </w:r>
      <w:r>
        <w:rPr>
          <w:rFonts w:hint="eastAsia"/>
          <w:szCs w:val="21"/>
        </w:rPr>
        <w:t>1</w:t>
      </w:r>
      <w:r>
        <w:rPr>
          <w:rFonts w:hint="eastAsia"/>
          <w:szCs w:val="21"/>
        </w:rPr>
        <w:t>）从摘要开始直至整篇文档结束，内容为“中国矿业大学（北京）硕士专业学位论文”；</w:t>
      </w:r>
    </w:p>
    <w:p w14:paraId="06BC644D" w14:textId="77777777" w:rsidR="008724BF" w:rsidRDefault="008A7C78">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046083E4" w14:textId="77777777" w:rsidR="008724BF" w:rsidRDefault="008A7C78">
      <w:pPr>
        <w:pStyle w:val="a6"/>
      </w:pPr>
      <w:r>
        <w:rPr>
          <w:rFonts w:hint="eastAsia"/>
          <w:szCs w:val="21"/>
        </w:rPr>
        <w:t>（</w:t>
      </w:r>
      <w:r>
        <w:rPr>
          <w:rFonts w:hint="eastAsia"/>
          <w:szCs w:val="21"/>
        </w:rPr>
        <w:t>3</w:t>
      </w:r>
      <w:r>
        <w:rPr>
          <w:rFonts w:hint="eastAsia"/>
          <w:szCs w:val="21"/>
        </w:rPr>
        <w:t>）从摘要开始，由于</w:t>
      </w:r>
      <w:r>
        <w:rPr>
          <w:rFonts w:hint="eastAsia"/>
        </w:rPr>
        <w:t>摘要、</w:t>
      </w:r>
      <w:r>
        <w:rPr>
          <w:rFonts w:hint="eastAsia"/>
          <w:szCs w:val="21"/>
        </w:rPr>
        <w:t>Abstract</w:t>
      </w:r>
      <w:r>
        <w:rPr>
          <w:rFonts w:hint="eastAsia"/>
          <w:szCs w:val="21"/>
        </w:rPr>
        <w:t>、</w:t>
      </w:r>
      <w:r>
        <w:rPr>
          <w:rFonts w:hint="eastAsia"/>
        </w:rPr>
        <w:t>目录、图清单、表清单、主要符号表、每一章、参考文献、附录、致谢、作者简介需从奇数页开始，可能出现</w:t>
      </w:r>
      <w:r>
        <w:rPr>
          <w:rFonts w:hint="eastAsia"/>
          <w:szCs w:val="21"/>
        </w:rPr>
        <w:t>偶数页没有文字的情况，此时也需保留偶数页的页眉和页脚。</w:t>
      </w:r>
    </w:p>
  </w:comment>
  <w:comment w:id="20" w:author="研究生院" w:date="2021-11-24T17:22:00Z" w:initials="yjsy">
    <w:p w14:paraId="05B071DC" w14:textId="77777777" w:rsidR="008724BF" w:rsidRDefault="008A7C78">
      <w:pPr>
        <w:rPr>
          <w:b/>
          <w:bCs/>
          <w:szCs w:val="21"/>
          <w:highlight w:val="green"/>
        </w:rPr>
      </w:pPr>
      <w:r>
        <w:rPr>
          <w:rFonts w:hint="eastAsia"/>
          <w:b/>
          <w:bCs/>
          <w:szCs w:val="21"/>
          <w:highlight w:val="green"/>
        </w:rPr>
        <w:t>奇数页页眉：</w:t>
      </w:r>
    </w:p>
    <w:p w14:paraId="5D0CC8F5" w14:textId="77777777" w:rsidR="008724BF" w:rsidRDefault="008A7C78">
      <w:pPr>
        <w:rPr>
          <w:szCs w:val="21"/>
        </w:rPr>
      </w:pPr>
      <w:r>
        <w:rPr>
          <w:rFonts w:hint="eastAsia"/>
          <w:szCs w:val="21"/>
        </w:rPr>
        <w:t>（</w:t>
      </w:r>
      <w:r>
        <w:rPr>
          <w:rFonts w:hint="eastAsia"/>
          <w:szCs w:val="21"/>
        </w:rPr>
        <w:t>1</w:t>
      </w:r>
      <w:r>
        <w:rPr>
          <w:rFonts w:hint="eastAsia"/>
          <w:szCs w:val="21"/>
        </w:rPr>
        <w:t>）</w:t>
      </w:r>
      <w:r>
        <w:rPr>
          <w:rFonts w:hint="eastAsia"/>
          <w:szCs w:val="21"/>
        </w:rPr>
        <w:t>Abstract</w:t>
      </w:r>
      <w:r>
        <w:rPr>
          <w:rFonts w:hint="eastAsia"/>
          <w:szCs w:val="21"/>
        </w:rPr>
        <w:t>部分，内容为“</w:t>
      </w:r>
      <w:r>
        <w:rPr>
          <w:rFonts w:hint="eastAsia"/>
          <w:szCs w:val="21"/>
        </w:rPr>
        <w:t>Abstract</w:t>
      </w:r>
      <w:r>
        <w:rPr>
          <w:rFonts w:hint="eastAsia"/>
          <w:szCs w:val="21"/>
        </w:rPr>
        <w:t>”；</w:t>
      </w:r>
    </w:p>
    <w:p w14:paraId="4E863625" w14:textId="77777777" w:rsidR="008724BF" w:rsidRDefault="008A7C78">
      <w:pPr>
        <w:pStyle w:val="a6"/>
        <w:rPr>
          <w:szCs w:val="21"/>
        </w:rPr>
      </w:pPr>
      <w:r>
        <w:rPr>
          <w:rFonts w:hint="eastAsia"/>
          <w:szCs w:val="21"/>
        </w:rPr>
        <w:t>（</w:t>
      </w:r>
      <w:r>
        <w:rPr>
          <w:rFonts w:hint="eastAsia"/>
          <w:szCs w:val="21"/>
        </w:rPr>
        <w:t>2</w:t>
      </w:r>
      <w:r>
        <w:rPr>
          <w:rFonts w:hint="eastAsia"/>
          <w:szCs w:val="21"/>
        </w:rPr>
        <w:t>）字体：</w:t>
      </w:r>
      <w:r>
        <w:rPr>
          <w:rFonts w:hint="eastAsia"/>
          <w:color w:val="000000"/>
        </w:rPr>
        <w:t>Times New Roman</w:t>
      </w:r>
      <w:r>
        <w:rPr>
          <w:rFonts w:hint="eastAsia"/>
          <w:szCs w:val="21"/>
        </w:rPr>
        <w:t>；字号：五号；对齐方式：居中；间距：段前、段后均为</w:t>
      </w:r>
      <w:r>
        <w:rPr>
          <w:rFonts w:hint="eastAsia"/>
          <w:szCs w:val="21"/>
        </w:rPr>
        <w:t>0</w:t>
      </w:r>
      <w:r>
        <w:rPr>
          <w:rFonts w:hint="eastAsia"/>
          <w:szCs w:val="21"/>
        </w:rPr>
        <w:t>行，单倍行距。</w:t>
      </w:r>
    </w:p>
    <w:p w14:paraId="0DD80CCD" w14:textId="77777777" w:rsidR="008724BF" w:rsidRDefault="008724BF">
      <w:pPr>
        <w:pStyle w:val="a6"/>
        <w:rPr>
          <w:szCs w:val="21"/>
        </w:rPr>
      </w:pPr>
    </w:p>
    <w:p w14:paraId="346FC268" w14:textId="77777777" w:rsidR="008724BF" w:rsidRDefault="008A7C78">
      <w:pPr>
        <w:pStyle w:val="a6"/>
        <w:rPr>
          <w:b/>
          <w:bCs/>
          <w:szCs w:val="21"/>
          <w:highlight w:val="green"/>
        </w:rPr>
      </w:pPr>
      <w:r>
        <w:rPr>
          <w:rFonts w:hint="eastAsia"/>
          <w:b/>
          <w:bCs/>
          <w:szCs w:val="21"/>
          <w:highlight w:val="green"/>
        </w:rPr>
        <w:t>标题“</w:t>
      </w:r>
      <w:r>
        <w:rPr>
          <w:rFonts w:hint="eastAsia"/>
          <w:b/>
          <w:bCs/>
          <w:szCs w:val="21"/>
          <w:highlight w:val="green"/>
        </w:rPr>
        <w:t>Abstract</w:t>
      </w:r>
      <w:r>
        <w:rPr>
          <w:rFonts w:hint="eastAsia"/>
          <w:b/>
          <w:bCs/>
          <w:szCs w:val="21"/>
          <w:highlight w:val="green"/>
        </w:rPr>
        <w:t>”：</w:t>
      </w:r>
    </w:p>
    <w:p w14:paraId="3E81D085" w14:textId="77777777" w:rsidR="008724BF" w:rsidRDefault="008A7C78">
      <w:pPr>
        <w:pStyle w:val="a6"/>
      </w:pPr>
      <w:r>
        <w:rPr>
          <w:rFonts w:hint="eastAsia"/>
          <w:szCs w:val="21"/>
        </w:rPr>
        <w:t>字体：</w:t>
      </w:r>
      <w:r>
        <w:t>Times New Roman</w:t>
      </w:r>
      <w:r>
        <w:rPr>
          <w:rFonts w:hint="eastAsia"/>
        </w:rPr>
        <w:t>；字号：三号，加粗；对齐方式：居中；间距：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2" w:author="研究生院" w:date="2021-11-24T16:17:00Z" w:initials="yjsy">
    <w:p w14:paraId="238A94A2" w14:textId="77777777" w:rsidR="008724BF" w:rsidRDefault="008A7C78">
      <w:pPr>
        <w:jc w:val="left"/>
      </w:pPr>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8724BF" w:rsidRDefault="008A7C78">
      <w:pPr>
        <w:jc w:val="left"/>
      </w:pPr>
      <w:r>
        <w:rPr>
          <w:rFonts w:hint="eastAsia"/>
          <w:b/>
          <w:bCs/>
          <w:highlight w:val="green"/>
        </w:rPr>
        <w:t>目录：</w:t>
      </w:r>
    </w:p>
    <w:p w14:paraId="19F83432" w14:textId="77777777" w:rsidR="008724BF" w:rsidRDefault="008A7C78">
      <w:pPr>
        <w:jc w:val="left"/>
      </w:pPr>
      <w:r>
        <w:rPr>
          <w:rFonts w:hint="eastAsia"/>
        </w:rPr>
        <w:t>（</w:t>
      </w:r>
      <w:r>
        <w:rPr>
          <w:rFonts w:hint="eastAsia"/>
        </w:rPr>
        <w:t>1</w:t>
      </w:r>
      <w:r>
        <w:rPr>
          <w:rFonts w:hint="eastAsia"/>
        </w:rPr>
        <w:t>）请按</w:t>
      </w:r>
      <w:r>
        <w:rPr>
          <w:rFonts w:hint="eastAsia"/>
        </w:rPr>
        <w:t>word</w:t>
      </w:r>
      <w:r>
        <w:rPr>
          <w:rFonts w:hint="eastAsia"/>
        </w:rPr>
        <w:t>“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8724BF" w:rsidRDefault="008A7C78">
      <w:pPr>
        <w:jc w:val="left"/>
      </w:pPr>
      <w:r>
        <w:rPr>
          <w:rFonts w:hint="eastAsia"/>
          <w:b/>
          <w:bCs/>
        </w:rPr>
        <w:t>（</w:t>
      </w:r>
      <w:r>
        <w:rPr>
          <w:rFonts w:hint="eastAsia"/>
          <w:b/>
          <w:bCs/>
        </w:rPr>
        <w:t>2</w:t>
      </w:r>
      <w:r>
        <w:rPr>
          <w:rFonts w:hint="eastAsia"/>
          <w:b/>
          <w:bCs/>
        </w:rPr>
        <w:t>）标题“目录”</w:t>
      </w:r>
      <w:r>
        <w:rPr>
          <w:rFonts w:hint="eastAsia"/>
        </w:rPr>
        <w:t>：字体：黑体；字号：三号；间距：</w:t>
      </w:r>
      <w:r>
        <w:rPr>
          <w:rFonts w:hint="eastAsia"/>
        </w:rPr>
        <w:t>1.5</w:t>
      </w:r>
      <w:r>
        <w:rPr>
          <w:rFonts w:hint="eastAsia"/>
        </w:rPr>
        <w:t>倍行距，段前</w:t>
      </w:r>
      <w:r>
        <w:rPr>
          <w:rFonts w:hint="eastAsia"/>
        </w:rPr>
        <w:t>12</w:t>
      </w:r>
      <w:r>
        <w:rPr>
          <w:rFonts w:hint="eastAsia"/>
        </w:rPr>
        <w:t>磅，段后</w:t>
      </w:r>
      <w:r>
        <w:rPr>
          <w:rFonts w:hint="eastAsia"/>
        </w:rPr>
        <w:t>6</w:t>
      </w:r>
      <w:r>
        <w:rPr>
          <w:rFonts w:hint="eastAsia"/>
        </w:rPr>
        <w:t>磅；对齐方式：居中；</w:t>
      </w:r>
    </w:p>
    <w:p w14:paraId="614D8BFF" w14:textId="77777777" w:rsidR="008724BF" w:rsidRDefault="008A7C78">
      <w:pPr>
        <w:jc w:val="left"/>
      </w:pPr>
      <w:r>
        <w:rPr>
          <w:rFonts w:hint="eastAsia"/>
          <w:b/>
          <w:bCs/>
        </w:rPr>
        <w:t>（</w:t>
      </w:r>
      <w:r>
        <w:rPr>
          <w:rFonts w:hint="eastAsia"/>
          <w:b/>
          <w:bCs/>
        </w:rPr>
        <w:t>3</w:t>
      </w:r>
      <w:r>
        <w:rPr>
          <w:rFonts w:hint="eastAsia"/>
          <w:b/>
          <w:bCs/>
        </w:rPr>
        <w:t>）一级标题和页码</w:t>
      </w:r>
      <w:r>
        <w:rPr>
          <w:rFonts w:hint="eastAsia"/>
        </w:rPr>
        <w:t>：字体：宋体，字母与数字为</w:t>
      </w:r>
      <w:r>
        <w:rPr>
          <w:rFonts w:hint="eastAsia"/>
        </w:rPr>
        <w:t>Times New Roman</w:t>
      </w:r>
      <w:r>
        <w:rPr>
          <w:rFonts w:hint="eastAsia"/>
        </w:rPr>
        <w:t>；字号：小四，加粗；对齐方式：分散对齐；间距：</w:t>
      </w:r>
      <w:r>
        <w:rPr>
          <w:rFonts w:hint="eastAsia"/>
        </w:rPr>
        <w:t>1.5</w:t>
      </w:r>
      <w:r>
        <w:rPr>
          <w:rFonts w:hint="eastAsia"/>
        </w:rPr>
        <w:t>倍行距，段前</w:t>
      </w:r>
      <w:r>
        <w:rPr>
          <w:rFonts w:hint="eastAsia"/>
        </w:rPr>
        <w:t>6</w:t>
      </w:r>
      <w:r>
        <w:rPr>
          <w:rFonts w:hint="eastAsia"/>
        </w:rPr>
        <w:t>磅，段后</w:t>
      </w:r>
      <w:r>
        <w:rPr>
          <w:rFonts w:hint="eastAsia"/>
        </w:rPr>
        <w:t>0</w:t>
      </w:r>
      <w:r>
        <w:rPr>
          <w:rFonts w:hint="eastAsia"/>
        </w:rPr>
        <w:t>行；</w:t>
      </w:r>
    </w:p>
    <w:p w14:paraId="3E6B0FC7" w14:textId="77777777" w:rsidR="008724BF" w:rsidRDefault="008A7C78">
      <w:pPr>
        <w:jc w:val="left"/>
      </w:pPr>
      <w:r>
        <w:rPr>
          <w:rFonts w:hint="eastAsia"/>
          <w:b/>
          <w:bCs/>
        </w:rPr>
        <w:t>（</w:t>
      </w:r>
      <w:r>
        <w:rPr>
          <w:rFonts w:hint="eastAsia"/>
          <w:b/>
          <w:bCs/>
        </w:rPr>
        <w:t>4</w:t>
      </w:r>
      <w:r>
        <w:rPr>
          <w:rFonts w:hint="eastAsia"/>
          <w:b/>
          <w:bCs/>
        </w:rPr>
        <w:t>）二、三级标题和页码</w:t>
      </w:r>
      <w:r>
        <w:rPr>
          <w:rFonts w:hint="eastAsia"/>
        </w:rPr>
        <w:t>：字体：宋体，字母与数字为</w:t>
      </w:r>
      <w:r>
        <w:rPr>
          <w:rFonts w:hint="eastAsia"/>
        </w:rPr>
        <w:t>Times New Roman</w:t>
      </w:r>
      <w:r>
        <w:rPr>
          <w:rFonts w:hint="eastAsia"/>
        </w:rPr>
        <w:t>；字号：小四；对齐方式：分散对齐；间距：</w:t>
      </w:r>
      <w:r>
        <w:rPr>
          <w:rFonts w:hint="eastAsia"/>
        </w:rPr>
        <w:t>1.5</w:t>
      </w:r>
      <w:r>
        <w:rPr>
          <w:rFonts w:hint="eastAsia"/>
        </w:rPr>
        <w:t>倍行距，段前段后均为</w:t>
      </w:r>
      <w:r>
        <w:rPr>
          <w:rFonts w:hint="eastAsia"/>
        </w:rPr>
        <w:t>0</w:t>
      </w:r>
      <w:r>
        <w:rPr>
          <w:rFonts w:hint="eastAsia"/>
        </w:rPr>
        <w:t>行；缩进：二级标题左侧缩进</w:t>
      </w:r>
      <w:r>
        <w:rPr>
          <w:rFonts w:hint="eastAsia"/>
        </w:rPr>
        <w:t>2</w:t>
      </w:r>
      <w:r>
        <w:rPr>
          <w:rFonts w:hint="eastAsia"/>
        </w:rPr>
        <w:t>个字符，三级标题左侧缩进</w:t>
      </w:r>
      <w:r>
        <w:rPr>
          <w:rFonts w:hint="eastAsia"/>
        </w:rPr>
        <w:t>4</w:t>
      </w:r>
      <w:r>
        <w:rPr>
          <w:rFonts w:hint="eastAsia"/>
        </w:rPr>
        <w:t>个字符。</w:t>
      </w:r>
    </w:p>
  </w:comment>
  <w:comment w:id="24" w:author="研究生院" w:date="2021-11-24T16:38:00Z" w:initials="yjsy">
    <w:p w14:paraId="5CF59611" w14:textId="77777777" w:rsidR="008724BF" w:rsidRDefault="008A7C78">
      <w:pPr>
        <w:rPr>
          <w:b/>
          <w:bCs/>
          <w:szCs w:val="21"/>
          <w:highlight w:val="green"/>
        </w:rPr>
      </w:pPr>
      <w:r>
        <w:rPr>
          <w:rFonts w:hint="eastAsia"/>
          <w:b/>
          <w:bCs/>
          <w:szCs w:val="21"/>
          <w:highlight w:val="green"/>
        </w:rPr>
        <w:t>一级标题：</w:t>
      </w:r>
    </w:p>
    <w:p w14:paraId="548B01AF" w14:textId="77777777" w:rsidR="008724BF" w:rsidRDefault="008A7C78">
      <w:pPr>
        <w:rPr>
          <w:szCs w:val="21"/>
        </w:rPr>
      </w:pPr>
      <w:r>
        <w:rPr>
          <w:rFonts w:hint="eastAsia"/>
          <w:szCs w:val="21"/>
        </w:rPr>
        <w:t>字体：黑体，字母与数字为</w:t>
      </w:r>
      <w:r>
        <w:rPr>
          <w:szCs w:val="21"/>
        </w:rPr>
        <w:t>Arial</w:t>
      </w:r>
      <w:r>
        <w:rPr>
          <w:rFonts w:hint="eastAsia"/>
          <w:szCs w:val="21"/>
        </w:rPr>
        <w:t>；</w:t>
      </w:r>
    </w:p>
    <w:p w14:paraId="73CC8BE9" w14:textId="77777777" w:rsidR="008724BF" w:rsidRDefault="008A7C78">
      <w:pPr>
        <w:rPr>
          <w:szCs w:val="21"/>
        </w:rPr>
      </w:pPr>
      <w:r>
        <w:rPr>
          <w:rFonts w:hint="eastAsia"/>
          <w:szCs w:val="21"/>
        </w:rPr>
        <w:t>字号：三号；</w:t>
      </w:r>
    </w:p>
    <w:p w14:paraId="092054B9" w14:textId="77777777" w:rsidR="008724BF" w:rsidRDefault="008A7C78">
      <w:pPr>
        <w:rPr>
          <w:szCs w:val="21"/>
        </w:rPr>
      </w:pPr>
      <w:r>
        <w:rPr>
          <w:rFonts w:hint="eastAsia"/>
          <w:szCs w:val="21"/>
        </w:rPr>
        <w:t>对齐方式：居中；</w:t>
      </w:r>
    </w:p>
    <w:p w14:paraId="385EE00D" w14:textId="77777777" w:rsidR="008724BF" w:rsidRDefault="008A7C78">
      <w:pPr>
        <w:pStyle w:val="a6"/>
      </w:pPr>
      <w:r>
        <w:rPr>
          <w:rFonts w:hint="eastAsia"/>
          <w:szCs w:val="21"/>
        </w:rPr>
        <w:t>间距：</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32" w:author="研究生院" w:date="2021-11-24T16:45:00Z" w:initials="yjsy">
    <w:p w14:paraId="5AFA42BD" w14:textId="77777777" w:rsidR="008724BF" w:rsidRDefault="008A7C78">
      <w:pPr>
        <w:rPr>
          <w:b/>
          <w:bCs/>
          <w:highlight w:val="green"/>
        </w:rPr>
      </w:pPr>
      <w:r>
        <w:rPr>
          <w:rFonts w:hint="eastAsia"/>
          <w:b/>
          <w:bCs/>
          <w:highlight w:val="green"/>
        </w:rPr>
        <w:t>三级标题：</w:t>
      </w:r>
    </w:p>
    <w:p w14:paraId="4DDF302A" w14:textId="77777777" w:rsidR="008724BF" w:rsidRDefault="008A7C78">
      <w:pPr>
        <w:autoSpaceDE w:val="0"/>
        <w:autoSpaceDN w:val="0"/>
        <w:adjustRightInd w:val="0"/>
        <w:rPr>
          <w:kern w:val="0"/>
          <w:szCs w:val="21"/>
        </w:rPr>
      </w:pPr>
      <w:r>
        <w:rPr>
          <w:kern w:val="0"/>
          <w:szCs w:val="21"/>
        </w:rPr>
        <w:t>字体：黑体，字母与数字为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p w14:paraId="06479D7E" w14:textId="77777777" w:rsidR="008724BF" w:rsidRDefault="008A7C78">
      <w:pPr>
        <w:autoSpaceDE w:val="0"/>
        <w:autoSpaceDN w:val="0"/>
        <w:adjustRightInd w:val="0"/>
        <w:rPr>
          <w:b/>
          <w:bCs/>
          <w:highlight w:val="green"/>
        </w:rPr>
      </w:pPr>
      <w:r>
        <w:rPr>
          <w:rFonts w:hint="eastAsia"/>
          <w:b/>
          <w:bCs/>
          <w:highlight w:val="green"/>
        </w:rPr>
        <w:t>四级标题（根据需要，可以设置四级节标题）：</w:t>
      </w:r>
    </w:p>
    <w:p w14:paraId="0471A346" w14:textId="77777777" w:rsidR="008724BF" w:rsidRDefault="008A7C78">
      <w:pPr>
        <w:autoSpaceDE w:val="0"/>
        <w:autoSpaceDN w:val="0"/>
        <w:adjustRightInd w:val="0"/>
      </w:pPr>
      <w:r>
        <w:rPr>
          <w:kern w:val="0"/>
          <w:szCs w:val="21"/>
        </w:rPr>
        <w:t>字体：</w:t>
      </w:r>
      <w:r>
        <w:rPr>
          <w:rFonts w:hint="eastAsia"/>
          <w:kern w:val="0"/>
          <w:szCs w:val="21"/>
        </w:rPr>
        <w:t>宋体</w:t>
      </w:r>
      <w:r>
        <w:rPr>
          <w:kern w:val="0"/>
          <w:szCs w:val="21"/>
        </w:rPr>
        <w:t>，</w:t>
      </w:r>
      <w:r>
        <w:rPr>
          <w:rFonts w:hint="eastAsia"/>
          <w:kern w:val="0"/>
          <w:szCs w:val="21"/>
        </w:rPr>
        <w:t>加粗，</w:t>
      </w:r>
      <w:r>
        <w:rPr>
          <w:kern w:val="0"/>
          <w:szCs w:val="21"/>
        </w:rPr>
        <w:t>字母与数字为</w:t>
      </w:r>
      <w:r>
        <w:rPr>
          <w:kern w:val="0"/>
          <w:szCs w:val="21"/>
        </w:rPr>
        <w:t>Times New Roman</w:t>
      </w:r>
      <w:r>
        <w:rPr>
          <w:kern w:val="0"/>
          <w:szCs w:val="21"/>
        </w:rPr>
        <w:t>；字号：小四号字；对齐方式：</w:t>
      </w:r>
      <w:r>
        <w:rPr>
          <w:rFonts w:hint="eastAsia"/>
          <w:kern w:val="0"/>
          <w:szCs w:val="21"/>
        </w:rPr>
        <w:t>左对齐</w:t>
      </w:r>
      <w:r>
        <w:rPr>
          <w:kern w:val="0"/>
          <w:szCs w:val="21"/>
        </w:rPr>
        <w:t>；间距：</w:t>
      </w:r>
      <w:r>
        <w:rPr>
          <w:kern w:val="0"/>
          <w:szCs w:val="21"/>
        </w:rPr>
        <w:t>1.5</w:t>
      </w:r>
      <w:r>
        <w:rPr>
          <w:kern w:val="0"/>
          <w:szCs w:val="21"/>
        </w:rPr>
        <w:t>倍行距，段前段后</w:t>
      </w:r>
      <w:r>
        <w:rPr>
          <w:kern w:val="0"/>
          <w:szCs w:val="21"/>
        </w:rPr>
        <w:t>6</w:t>
      </w:r>
      <w:r>
        <w:rPr>
          <w:rFonts w:hint="eastAsia"/>
          <w:kern w:val="0"/>
          <w:szCs w:val="21"/>
        </w:rPr>
        <w:t>磅</w:t>
      </w:r>
      <w:r>
        <w:rPr>
          <w:kern w:val="0"/>
          <w:szCs w:val="21"/>
        </w:rPr>
        <w:t>。</w:t>
      </w:r>
    </w:p>
  </w:comment>
  <w:comment w:id="72" w:author="原来如此" w:date="2025-03-03T00:25:00Z" w:initials="">
    <w:p w14:paraId="04D226DC" w14:textId="77777777" w:rsidR="008724BF" w:rsidRDefault="008A7C78">
      <w:pPr>
        <w:pStyle w:val="a6"/>
      </w:pPr>
      <w:r>
        <w:rPr>
          <w:rFonts w:hint="eastAsia"/>
        </w:rPr>
        <w:t>改成相对坐标</w:t>
      </w:r>
    </w:p>
  </w:comment>
  <w:comment w:id="73" w:author="原来如此" w:date="2025-03-03T00:26:00Z" w:initials="">
    <w:p w14:paraId="1AF24FCE" w14:textId="77777777" w:rsidR="008724BF" w:rsidRDefault="008A7C78">
      <w:pPr>
        <w:pStyle w:val="a6"/>
      </w:pPr>
      <w:r>
        <w:rPr>
          <w:rFonts w:hint="eastAsia"/>
        </w:rPr>
        <w:t>之后的公式没编号</w:t>
      </w:r>
    </w:p>
  </w:comment>
  <w:comment w:id="80" w:author="原来如此" w:date="2025-03-03T00:35:00Z" w:initials="">
    <w:p w14:paraId="4CDFA182" w14:textId="77777777" w:rsidR="008724BF" w:rsidRDefault="008A7C78">
      <w:pPr>
        <w:pStyle w:val="a6"/>
      </w:pPr>
      <w:r>
        <w:rPr>
          <w:rFonts w:hint="eastAsia"/>
        </w:rPr>
        <w:t>公式序号</w:t>
      </w:r>
    </w:p>
  </w:comment>
  <w:comment w:id="85" w:author="原来如此" w:date="2025-03-03T00:25:00Z" w:initials="">
    <w:p w14:paraId="535C039D" w14:textId="77777777" w:rsidR="008724BF" w:rsidRDefault="008A7C78">
      <w:pPr>
        <w:pStyle w:val="a6"/>
      </w:pPr>
      <w:r>
        <w:rPr>
          <w:rFonts w:hint="eastAsia"/>
        </w:rPr>
        <w:t>改成相对坐标</w:t>
      </w:r>
    </w:p>
  </w:comment>
  <w:comment w:id="88" w:author="原来如此" w:date="2025-03-03T00:36:00Z" w:initials="">
    <w:p w14:paraId="78E618EF" w14:textId="77777777" w:rsidR="008724BF" w:rsidRDefault="008A7C78">
      <w:pPr>
        <w:pStyle w:val="a6"/>
      </w:pPr>
      <w:r>
        <w:rPr>
          <w:rFonts w:hint="eastAsia"/>
        </w:rPr>
        <w:t>公式序号，下面的公式也一样</w:t>
      </w:r>
    </w:p>
  </w:comment>
  <w:comment w:id="95" w:author="原来如此" w:date="2025-03-03T00:28:00Z" w:initials="">
    <w:p w14:paraId="2F3770E8" w14:textId="77777777" w:rsidR="008724BF" w:rsidRDefault="008A7C78">
      <w:pPr>
        <w:pStyle w:val="a6"/>
      </w:pPr>
      <w:r>
        <w:rPr>
          <w:rFonts w:hint="eastAsia"/>
        </w:rPr>
        <w:t xml:space="preserve">1 </w:t>
      </w:r>
      <w:r>
        <w:rPr>
          <w:rFonts w:hint="eastAsia"/>
        </w:rPr>
        <w:t>这是断层的模型图吧？这个断层的模型对？</w:t>
      </w:r>
    </w:p>
    <w:p w14:paraId="3C42000F" w14:textId="77777777" w:rsidR="008724BF" w:rsidRDefault="008A7C78">
      <w:pPr>
        <w:pStyle w:val="a6"/>
      </w:pPr>
      <w:r>
        <w:rPr>
          <w:rFonts w:hint="eastAsia"/>
        </w:rPr>
        <w:t xml:space="preserve">2 </w:t>
      </w:r>
      <w:r>
        <w:rPr>
          <w:rFonts w:hint="eastAsia"/>
        </w:rPr>
        <w:t>论文中对图</w:t>
      </w:r>
      <w:r>
        <w:rPr>
          <w:rFonts w:hint="eastAsia"/>
        </w:rPr>
        <w:t>2.7</w:t>
      </w:r>
      <w:r>
        <w:rPr>
          <w:rFonts w:hint="eastAsia"/>
        </w:rPr>
        <w:t>说明的地方没有</w:t>
      </w:r>
    </w:p>
  </w:comment>
  <w:comment w:id="99" w:author="原来如此" w:date="2025-03-03T00:37:00Z" w:initials="">
    <w:p w14:paraId="03C3FF70" w14:textId="77777777" w:rsidR="008724BF" w:rsidRDefault="008A7C78">
      <w:pPr>
        <w:pStyle w:val="a6"/>
      </w:pPr>
      <w:r>
        <w:rPr>
          <w:rFonts w:hint="eastAsia"/>
        </w:rPr>
        <w:t>改成相对坐标</w:t>
      </w:r>
    </w:p>
  </w:comment>
  <w:comment w:id="106" w:author="原来如此" w:date="2025-03-03T00:30:00Z" w:initials="">
    <w:p w14:paraId="7DC48444" w14:textId="77777777" w:rsidR="008724BF" w:rsidRDefault="008A7C78">
      <w:pPr>
        <w:pStyle w:val="a6"/>
      </w:pPr>
      <w:r>
        <w:rPr>
          <w:rFonts w:hint="eastAsia"/>
        </w:rPr>
        <w:t>表</w:t>
      </w:r>
      <w:r>
        <w:rPr>
          <w:rFonts w:hint="eastAsia"/>
        </w:rPr>
        <w:t xml:space="preserve">2.1 </w:t>
      </w:r>
      <w:r>
        <w:rPr>
          <w:rFonts w:hint="eastAsia"/>
        </w:rPr>
        <w:t>序号不对</w:t>
      </w:r>
    </w:p>
  </w:comment>
  <w:comment w:id="244" w:author="原来如此" w:date="2025-03-03T00:41:00Z" w:initials="">
    <w:p w14:paraId="2CC0FD36" w14:textId="77777777" w:rsidR="008724BF" w:rsidRDefault="008A7C78">
      <w:pPr>
        <w:pStyle w:val="a6"/>
      </w:pPr>
      <w:r>
        <w:rPr>
          <w:rFonts w:hint="eastAsia"/>
        </w:rPr>
        <w:t xml:space="preserve">1 </w:t>
      </w:r>
      <w:r>
        <w:rPr>
          <w:rFonts w:hint="eastAsia"/>
        </w:rPr>
        <w:t>缺少纹理和性能的优化实例。</w:t>
      </w:r>
    </w:p>
    <w:p w14:paraId="07DE7779" w14:textId="77777777" w:rsidR="008724BF" w:rsidRDefault="008A7C78">
      <w:pPr>
        <w:pStyle w:val="a6"/>
      </w:pPr>
      <w:r>
        <w:rPr>
          <w:rFonts w:hint="eastAsia"/>
        </w:rPr>
        <w:t xml:space="preserve">2 </w:t>
      </w:r>
      <w:r>
        <w:rPr>
          <w:rFonts w:hint="eastAsia"/>
        </w:rPr>
        <w:t>缺少三维模型建模分析，可参考邢台矿报告，举一条断层或具体属性描述，一个地层的属性描述，层间距分析的描述</w:t>
      </w:r>
    </w:p>
    <w:p w14:paraId="21716CA0" w14:textId="77777777" w:rsidR="008724BF" w:rsidRDefault="008724BF">
      <w:pPr>
        <w:pStyle w:val="a6"/>
      </w:pPr>
    </w:p>
  </w:comment>
  <w:comment w:id="267" w:author="研究生院" w:date="2021-11-24T16:56:00Z" w:initials="yjsy">
    <w:p w14:paraId="00E43E81" w14:textId="77777777" w:rsidR="008724BF" w:rsidRDefault="008A7C78">
      <w:pPr>
        <w:rPr>
          <w:b/>
          <w:bCs/>
          <w:szCs w:val="21"/>
        </w:rPr>
      </w:pPr>
      <w:r>
        <w:rPr>
          <w:rFonts w:hint="eastAsia"/>
          <w:b/>
          <w:bCs/>
          <w:szCs w:val="21"/>
        </w:rPr>
        <w:t>奇数页页眉：</w:t>
      </w:r>
    </w:p>
    <w:p w14:paraId="4F3E7ADB" w14:textId="77777777" w:rsidR="008724BF" w:rsidRDefault="008A7C78">
      <w:pPr>
        <w:rPr>
          <w:szCs w:val="21"/>
        </w:rPr>
      </w:pPr>
      <w:r>
        <w:rPr>
          <w:rFonts w:hint="eastAsia"/>
          <w:szCs w:val="21"/>
        </w:rPr>
        <w:t>（</w:t>
      </w:r>
      <w:r>
        <w:rPr>
          <w:rFonts w:hint="eastAsia"/>
          <w:szCs w:val="21"/>
        </w:rPr>
        <w:t>1</w:t>
      </w:r>
      <w:r>
        <w:rPr>
          <w:rFonts w:hint="eastAsia"/>
          <w:szCs w:val="21"/>
        </w:rPr>
        <w:t>）参考文献部分，内容为“参考文献”；</w:t>
      </w:r>
    </w:p>
    <w:p w14:paraId="2AFC12E8" w14:textId="77777777" w:rsidR="008724BF" w:rsidRDefault="008A7C78">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；字号：五号；对齐方式：居中；间距：段前、段后均为</w:t>
      </w:r>
      <w:r>
        <w:rPr>
          <w:rFonts w:hint="eastAsia"/>
          <w:szCs w:val="21"/>
        </w:rPr>
        <w:t>0</w:t>
      </w:r>
      <w:r>
        <w:rPr>
          <w:rFonts w:hint="eastAsia"/>
          <w:szCs w:val="21"/>
        </w:rPr>
        <w:t>行，单倍行距。</w:t>
      </w:r>
    </w:p>
    <w:p w14:paraId="236E0A13" w14:textId="77777777" w:rsidR="008724BF" w:rsidRDefault="008A7C78">
      <w:pPr>
        <w:pStyle w:val="a6"/>
      </w:pPr>
      <w:r>
        <w:rPr>
          <w:rFonts w:ascii="宋体" w:hAnsi="宋体" w:hint="eastAsia"/>
          <w:b/>
          <w:bCs/>
          <w:kern w:val="0"/>
          <w:szCs w:val="21"/>
        </w:rPr>
        <w:t>参考文献标题</w:t>
      </w:r>
      <w:r>
        <w:rPr>
          <w:rFonts w:ascii="宋体" w:hAnsi="宋体" w:hint="eastAsia"/>
          <w:kern w:val="0"/>
          <w:szCs w:val="21"/>
        </w:rPr>
        <w:t>：</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77" w:author="研究生院" w:date="2021-11-24T17:03:00Z" w:initials="yjsy">
    <w:p w14:paraId="54BB3D14" w14:textId="77777777" w:rsidR="008724BF" w:rsidRDefault="008A7C78">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8724BF" w:rsidRDefault="008A7C78">
      <w:pPr>
        <w:rPr>
          <w:szCs w:val="21"/>
        </w:rPr>
      </w:pPr>
      <w:r>
        <w:rPr>
          <w:rFonts w:hint="eastAsia"/>
          <w:szCs w:val="21"/>
        </w:rPr>
        <w:t>（</w:t>
      </w:r>
      <w:r>
        <w:rPr>
          <w:rFonts w:hint="eastAsia"/>
          <w:szCs w:val="21"/>
        </w:rPr>
        <w:t>1</w:t>
      </w:r>
      <w:r>
        <w:rPr>
          <w:rFonts w:hint="eastAsia"/>
          <w:szCs w:val="21"/>
        </w:rPr>
        <w:t>）致谢部分，内容为“致谢”；</w:t>
      </w:r>
    </w:p>
    <w:p w14:paraId="130B7557" w14:textId="77777777" w:rsidR="008724BF" w:rsidRDefault="008A7C78">
      <w:pPr>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39A15635" w14:textId="77777777" w:rsidR="008724BF" w:rsidRDefault="008724BF">
      <w:pPr>
        <w:pStyle w:val="a6"/>
      </w:pPr>
    </w:p>
    <w:p w14:paraId="7D7513A8" w14:textId="77777777" w:rsidR="008724BF" w:rsidRDefault="008A7C78">
      <w:r>
        <w:rPr>
          <w:rFonts w:ascii="宋体" w:hAnsi="宋体" w:hint="eastAsia"/>
          <w:b/>
          <w:bCs/>
          <w:kern w:val="0"/>
          <w:szCs w:val="21"/>
          <w:highlight w:val="green"/>
        </w:rPr>
        <w:t>致谢标题：</w:t>
      </w:r>
      <w:r>
        <w:rPr>
          <w:rFonts w:hint="eastAsia"/>
          <w:szCs w:val="21"/>
        </w:rPr>
        <w:t>一级标题，黑体，三号，居中，中间空两格，</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comment>
  <w:comment w:id="279" w:author="研究生院" w:date="2021-11-24T17:04:00Z" w:initials="yjsy">
    <w:p w14:paraId="06D1515B" w14:textId="77777777" w:rsidR="008724BF" w:rsidRDefault="008A7C78">
      <w:pPr>
        <w:rPr>
          <w:b/>
          <w:bCs/>
          <w:szCs w:val="21"/>
          <w:highlight w:val="green"/>
        </w:rPr>
      </w:pPr>
      <w:r>
        <w:rPr>
          <w:rFonts w:hint="eastAsia"/>
          <w:b/>
          <w:bCs/>
          <w:szCs w:val="21"/>
          <w:highlight w:val="green"/>
        </w:rPr>
        <w:t>奇数页页眉：</w:t>
      </w:r>
    </w:p>
    <w:p w14:paraId="272AB959" w14:textId="77777777" w:rsidR="008724BF" w:rsidRDefault="008A7C78">
      <w:pPr>
        <w:rPr>
          <w:szCs w:val="21"/>
        </w:rPr>
      </w:pPr>
      <w:r>
        <w:rPr>
          <w:rFonts w:hint="eastAsia"/>
          <w:szCs w:val="21"/>
        </w:rPr>
        <w:t>（</w:t>
      </w:r>
      <w:r>
        <w:rPr>
          <w:rFonts w:hint="eastAsia"/>
          <w:szCs w:val="21"/>
        </w:rPr>
        <w:t>1</w:t>
      </w:r>
      <w:r>
        <w:rPr>
          <w:rFonts w:hint="eastAsia"/>
          <w:szCs w:val="21"/>
        </w:rPr>
        <w:t>）作者简介部分，内容为“作者简介”；</w:t>
      </w:r>
    </w:p>
    <w:p w14:paraId="2D154208" w14:textId="77777777" w:rsidR="008724BF" w:rsidRDefault="008A7C78">
      <w:pPr>
        <w:pStyle w:val="a6"/>
        <w:rPr>
          <w:szCs w:val="21"/>
        </w:rPr>
      </w:pPr>
      <w:r>
        <w:rPr>
          <w:rFonts w:hint="eastAsia"/>
          <w:szCs w:val="21"/>
        </w:rPr>
        <w:t>（</w:t>
      </w:r>
      <w:r>
        <w:rPr>
          <w:rFonts w:hint="eastAsia"/>
          <w:szCs w:val="21"/>
        </w:rPr>
        <w:t>2</w:t>
      </w:r>
      <w:r>
        <w:rPr>
          <w:rFonts w:hint="eastAsia"/>
          <w:szCs w:val="21"/>
        </w:rPr>
        <w:t>）字体：楷体</w:t>
      </w:r>
      <w:r>
        <w:rPr>
          <w:rFonts w:hint="eastAsia"/>
          <w:szCs w:val="21"/>
        </w:rPr>
        <w:t>GB2312</w:t>
      </w:r>
      <w:r>
        <w:rPr>
          <w:rFonts w:hint="eastAsia"/>
          <w:szCs w:val="21"/>
        </w:rPr>
        <w:t>；字号：五号；对齐方式：居中；间距：单倍行距，段前、段后均为</w:t>
      </w:r>
      <w:r>
        <w:rPr>
          <w:rFonts w:hint="eastAsia"/>
          <w:szCs w:val="21"/>
        </w:rPr>
        <w:t>0</w:t>
      </w:r>
      <w:r>
        <w:rPr>
          <w:rFonts w:hint="eastAsia"/>
          <w:szCs w:val="21"/>
        </w:rPr>
        <w:t>行。</w:t>
      </w:r>
    </w:p>
    <w:p w14:paraId="2392F750" w14:textId="77777777" w:rsidR="008724BF" w:rsidRDefault="008724BF">
      <w:pPr>
        <w:pStyle w:val="a6"/>
        <w:rPr>
          <w:szCs w:val="21"/>
          <w:highlight w:val="green"/>
        </w:rPr>
      </w:pPr>
    </w:p>
    <w:p w14:paraId="582679B3" w14:textId="77777777" w:rsidR="008724BF" w:rsidRDefault="008A7C78">
      <w:pPr>
        <w:rPr>
          <w:b/>
          <w:bCs/>
          <w:highlight w:val="green"/>
        </w:rPr>
      </w:pPr>
      <w:r>
        <w:rPr>
          <w:rFonts w:hint="eastAsia"/>
          <w:b/>
          <w:bCs/>
          <w:highlight w:val="green"/>
        </w:rPr>
        <w:t>作者简介：</w:t>
      </w:r>
    </w:p>
    <w:p w14:paraId="5717A65C" w14:textId="77777777" w:rsidR="008724BF" w:rsidRDefault="008A7C78">
      <w:pPr>
        <w:rPr>
          <w:szCs w:val="21"/>
        </w:rPr>
      </w:pPr>
      <w:r>
        <w:rPr>
          <w:rFonts w:hint="eastAsia"/>
        </w:rPr>
        <w:t>（</w:t>
      </w:r>
      <w:r>
        <w:rPr>
          <w:rFonts w:hint="eastAsia"/>
        </w:rPr>
        <w:t>1</w:t>
      </w:r>
      <w:r>
        <w:rPr>
          <w:rFonts w:hint="eastAsia"/>
        </w:rPr>
        <w:t>）标题“作者简介”，</w:t>
      </w:r>
      <w:r>
        <w:rPr>
          <w:rFonts w:hint="eastAsia"/>
          <w:szCs w:val="21"/>
        </w:rPr>
        <w:t>一级标题，黑体，三号，居中，</w:t>
      </w:r>
      <w:r>
        <w:rPr>
          <w:rFonts w:hint="eastAsia"/>
          <w:szCs w:val="21"/>
        </w:rPr>
        <w:t>1.5</w:t>
      </w:r>
      <w:r>
        <w:rPr>
          <w:rFonts w:hint="eastAsia"/>
          <w:szCs w:val="21"/>
        </w:rPr>
        <w:t>倍行距，段前</w:t>
      </w:r>
      <w:r>
        <w:rPr>
          <w:rFonts w:hint="eastAsia"/>
          <w:szCs w:val="21"/>
        </w:rPr>
        <w:t>12</w:t>
      </w:r>
      <w:r>
        <w:rPr>
          <w:rFonts w:hint="eastAsia"/>
          <w:szCs w:val="21"/>
        </w:rPr>
        <w:t>磅，段后</w:t>
      </w:r>
      <w:r>
        <w:rPr>
          <w:rFonts w:hint="eastAsia"/>
          <w:szCs w:val="21"/>
        </w:rPr>
        <w:t>6</w:t>
      </w:r>
      <w:r>
        <w:rPr>
          <w:rFonts w:hint="eastAsia"/>
          <w:szCs w:val="21"/>
        </w:rPr>
        <w:t>磅；</w:t>
      </w:r>
    </w:p>
    <w:p w14:paraId="41560B90" w14:textId="77777777" w:rsidR="008724BF" w:rsidRDefault="008A7C78">
      <w:r>
        <w:rPr>
          <w:rFonts w:hint="eastAsia"/>
        </w:rPr>
        <w:t>（</w:t>
      </w:r>
      <w:r>
        <w:rPr>
          <w:rFonts w:hint="eastAsia"/>
        </w:rPr>
        <w:t>2</w:t>
      </w:r>
      <w:r>
        <w:rPr>
          <w:rFonts w:hint="eastAsia"/>
        </w:rPr>
        <w:t>）作者姓名，楷体</w:t>
      </w:r>
      <w:r>
        <w:rPr>
          <w:rFonts w:hint="eastAsia"/>
        </w:rPr>
        <w:t>GB2312</w:t>
      </w:r>
      <w:r>
        <w:rPr>
          <w:rFonts w:hint="eastAsia"/>
        </w:rPr>
        <w:t>，小四，加粗，缩进</w:t>
      </w:r>
      <w:r>
        <w:rPr>
          <w:rFonts w:hint="eastAsia"/>
        </w:rPr>
        <w:t>2</w:t>
      </w:r>
      <w:r>
        <w:rPr>
          <w:rFonts w:hint="eastAsia"/>
        </w:rPr>
        <w:t>字符；</w:t>
      </w:r>
    </w:p>
    <w:p w14:paraId="1D065B9F" w14:textId="77777777" w:rsidR="008724BF" w:rsidRDefault="008A7C78">
      <w:r>
        <w:rPr>
          <w:rFonts w:hint="eastAsia"/>
        </w:rPr>
        <w:t>（</w:t>
      </w:r>
      <w:r>
        <w:rPr>
          <w:rFonts w:hint="eastAsia"/>
        </w:rPr>
        <w:t>3</w:t>
      </w:r>
      <w:r>
        <w:rPr>
          <w:rFonts w:hint="eastAsia"/>
        </w:rPr>
        <w:t>）作者简介正文，宋体，小四，多倍行距</w:t>
      </w:r>
      <w:r>
        <w:rPr>
          <w:rFonts w:hint="eastAsia"/>
        </w:rPr>
        <w:t>1.25</w:t>
      </w:r>
      <w:r>
        <w:rPr>
          <w:rFonts w:hint="eastAsia"/>
        </w:rPr>
        <w:t>，段前、段后为</w:t>
      </w:r>
      <w:r>
        <w:rPr>
          <w:rFonts w:hint="eastAsia"/>
        </w:rPr>
        <w:t>0</w:t>
      </w:r>
      <w:r>
        <w:rPr>
          <w:rFonts w:hint="eastAsia"/>
        </w:rPr>
        <w:t>行。</w:t>
      </w:r>
    </w:p>
  </w:comment>
  <w:comment w:id="280" w:author="研究生院" w:date="2023-09-19T09:33:00Z" w:initials="yjsy">
    <w:p w14:paraId="01D34544" w14:textId="77777777" w:rsidR="008724BF" w:rsidRDefault="008A7C78">
      <w:pPr>
        <w:pStyle w:val="a6"/>
      </w:pPr>
      <w:r>
        <w:rPr>
          <w:rFonts w:hint="eastAsia"/>
        </w:rPr>
        <w:t>如没有授权专利，请删除该项。</w:t>
      </w:r>
    </w:p>
  </w:comment>
  <w:comment w:id="281" w:author="研究生院" w:date="2023-09-19T09:33:00Z" w:initials="yjsy">
    <w:p w14:paraId="3C8D31B2" w14:textId="77777777" w:rsidR="008724BF" w:rsidRDefault="008A7C78">
      <w:pPr>
        <w:pStyle w:val="a6"/>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F52C65" w15:done="0"/>
  <w15:commentEx w15:paraId="42E85CE3" w15:done="0"/>
  <w15:commentEx w15:paraId="4D3FA578" w15:done="0"/>
  <w15:commentEx w15:paraId="6A521988" w15:done="0"/>
  <w15:commentEx w15:paraId="7264529E" w15:done="0"/>
  <w15:commentEx w15:paraId="74F2490A" w15:done="0"/>
  <w15:commentEx w15:paraId="18E51323" w15:done="0"/>
  <w15:commentEx w15:paraId="60D8D883" w15:done="0"/>
  <w15:commentEx w15:paraId="79F6F466" w15:done="0"/>
  <w15:commentEx w15:paraId="1CBADF42" w15:done="0"/>
  <w15:commentEx w15:paraId="218EC75E" w15:done="0"/>
  <w15:commentEx w15:paraId="2AC91822" w15:done="0"/>
  <w15:commentEx w15:paraId="79A91E5D" w15:done="0"/>
  <w15:commentEx w15:paraId="67FEC234" w15:done="0"/>
  <w15:commentEx w15:paraId="046083E4" w15:done="0"/>
  <w15:commentEx w15:paraId="3E81D085" w15:done="0"/>
  <w15:commentEx w15:paraId="3E6B0FC7" w15:done="0"/>
  <w15:commentEx w15:paraId="385EE00D" w15:done="0"/>
  <w15:commentEx w15:paraId="0471A346" w15:done="0"/>
  <w15:commentEx w15:paraId="04D226DC" w15:done="0"/>
  <w15:commentEx w15:paraId="1AF24FCE" w15:done="0"/>
  <w15:commentEx w15:paraId="4CDFA182" w15:done="0"/>
  <w15:commentEx w15:paraId="535C039D" w15:done="0"/>
  <w15:commentEx w15:paraId="78E618EF" w15:done="0"/>
  <w15:commentEx w15:paraId="3C42000F" w15:done="0"/>
  <w15:commentEx w15:paraId="03C3FF70" w15:done="0"/>
  <w15:commentEx w15:paraId="7DC48444" w15:done="0"/>
  <w15:commentEx w15:paraId="21716CA0"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F52C65" w16cid:durableId="2B700375"/>
  <w16cid:commentId w16cid:paraId="42E85CE3" w16cid:durableId="2B700376"/>
  <w16cid:commentId w16cid:paraId="4D3FA578" w16cid:durableId="2B700377"/>
  <w16cid:commentId w16cid:paraId="6A521988" w16cid:durableId="2B700378"/>
  <w16cid:commentId w16cid:paraId="7264529E" w16cid:durableId="2B700379"/>
  <w16cid:commentId w16cid:paraId="74F2490A" w16cid:durableId="2B70037A"/>
  <w16cid:commentId w16cid:paraId="18E51323" w16cid:durableId="2B70037B"/>
  <w16cid:commentId w16cid:paraId="60D8D883" w16cid:durableId="2B70037C"/>
  <w16cid:commentId w16cid:paraId="79F6F466" w16cid:durableId="2B70037D"/>
  <w16cid:commentId w16cid:paraId="1CBADF42" w16cid:durableId="2B70037E"/>
  <w16cid:commentId w16cid:paraId="218EC75E" w16cid:durableId="2B70037F"/>
  <w16cid:commentId w16cid:paraId="2AC91822" w16cid:durableId="2B700380"/>
  <w16cid:commentId w16cid:paraId="79A91E5D" w16cid:durableId="2B700381"/>
  <w16cid:commentId w16cid:paraId="67FEC234" w16cid:durableId="2B700382"/>
  <w16cid:commentId w16cid:paraId="046083E4" w16cid:durableId="2B700383"/>
  <w16cid:commentId w16cid:paraId="3E81D085" w16cid:durableId="2B700384"/>
  <w16cid:commentId w16cid:paraId="3E6B0FC7" w16cid:durableId="2B700385"/>
  <w16cid:commentId w16cid:paraId="385EE00D" w16cid:durableId="2B700386"/>
  <w16cid:commentId w16cid:paraId="0471A346" w16cid:durableId="2B700387"/>
  <w16cid:commentId w16cid:paraId="04D226DC" w16cid:durableId="2B700388"/>
  <w16cid:commentId w16cid:paraId="1AF24FCE" w16cid:durableId="2B700389"/>
  <w16cid:commentId w16cid:paraId="4CDFA182" w16cid:durableId="2B70038A"/>
  <w16cid:commentId w16cid:paraId="535C039D" w16cid:durableId="2B70038B"/>
  <w16cid:commentId w16cid:paraId="78E618EF" w16cid:durableId="2B70038C"/>
  <w16cid:commentId w16cid:paraId="3C42000F" w16cid:durableId="2B70038D"/>
  <w16cid:commentId w16cid:paraId="03C3FF70" w16cid:durableId="2B70038E"/>
  <w16cid:commentId w16cid:paraId="7DC48444" w16cid:durableId="2B70038F"/>
  <w16cid:commentId w16cid:paraId="21716CA0" w16cid:durableId="2B700390"/>
  <w16cid:commentId w16cid:paraId="236E0A13" w16cid:durableId="2B700391"/>
  <w16cid:commentId w16cid:paraId="7D7513A8" w16cid:durableId="2B700392"/>
  <w16cid:commentId w16cid:paraId="1D065B9F" w16cid:durableId="2B700393"/>
  <w16cid:commentId w16cid:paraId="01D34544" w16cid:durableId="2B700394"/>
  <w16cid:commentId w16cid:paraId="3C8D31B2" w16cid:durableId="2B7003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220F5" w14:textId="77777777" w:rsidR="00F119E4" w:rsidRDefault="00F119E4">
      <w:r>
        <w:separator/>
      </w:r>
    </w:p>
  </w:endnote>
  <w:endnote w:type="continuationSeparator" w:id="0">
    <w:p w14:paraId="41191DC3" w14:textId="77777777" w:rsidR="00F119E4" w:rsidRDefault="00F119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DA6E5" w14:textId="77777777" w:rsidR="008724BF" w:rsidRDefault="008A7C78">
    <w:pPr>
      <w:pStyle w:val="af2"/>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61EC4" w14:textId="77777777" w:rsidR="008724BF" w:rsidRDefault="008A7C78">
    <w:pPr>
      <w:pStyle w:val="af2"/>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0E77" w14:textId="77777777" w:rsidR="008724BF" w:rsidRDefault="008A7C78">
    <w:pPr>
      <w:pStyle w:val="af2"/>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0BB1C" w14:textId="77777777" w:rsidR="008724BF" w:rsidRDefault="008A7C78">
    <w:pPr>
      <w:pStyle w:val="af2"/>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2AF2C" w14:textId="77777777" w:rsidR="008724BF" w:rsidRDefault="008A7C78">
    <w:pPr>
      <w:pStyle w:val="af2"/>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0BC0" w14:textId="77777777" w:rsidR="008724BF" w:rsidRDefault="008A7C78">
    <w:pPr>
      <w:pStyle w:val="af2"/>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D1D5F" w14:textId="77777777" w:rsidR="00F119E4" w:rsidRDefault="00F119E4">
      <w:r>
        <w:separator/>
      </w:r>
    </w:p>
  </w:footnote>
  <w:footnote w:type="continuationSeparator" w:id="0">
    <w:p w14:paraId="548B8AD4" w14:textId="77777777" w:rsidR="00F119E4" w:rsidRDefault="00F119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84E30" w14:textId="77777777" w:rsidR="008724BF" w:rsidRDefault="008A7C78">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3071B" w14:textId="77777777" w:rsidR="008724BF" w:rsidRDefault="008A7C78">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BBA08" w14:textId="77777777" w:rsidR="008724BF" w:rsidRDefault="008724BF">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4D922" w14:textId="77777777" w:rsidR="008724BF" w:rsidRDefault="008A7C78">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82407" w14:textId="77777777" w:rsidR="008724BF" w:rsidRDefault="008A7C78">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BFBEB" w14:textId="77777777" w:rsidR="008724BF" w:rsidRDefault="008A7C78">
    <w:pPr>
      <w:pStyle w:val="af4"/>
      <w:pBdr>
        <w:bottom w:val="double" w:sz="4" w:space="1" w:color="auto"/>
      </w:pBdr>
      <w:rPr>
        <w:rFonts w:eastAsia="楷体_GB2312"/>
        <w:sz w:val="21"/>
        <w:szCs w:val="21"/>
      </w:rPr>
    </w:pPr>
    <w:r>
      <w:rPr>
        <w:rFonts w:eastAsia="楷体_GB2312" w:hint="eastAsia"/>
        <w:sz w:val="21"/>
        <w:szCs w:val="21"/>
      </w:rPr>
      <w:t>摘要</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23C47" w14:textId="77777777" w:rsidR="008724BF" w:rsidRDefault="008A7C78">
    <w:pPr>
      <w:pStyle w:val="af4"/>
      <w:pBdr>
        <w:bottom w:val="double" w:sz="4" w:space="1" w:color="auto"/>
      </w:pBdr>
      <w:rPr>
        <w:rFonts w:eastAsia="楷体_GB2312"/>
        <w:sz w:val="21"/>
        <w:szCs w:val="21"/>
      </w:rPr>
    </w:pPr>
    <w:r>
      <w:rPr>
        <w:rFonts w:eastAsia="楷体_GB2312" w:hint="eastAsia"/>
        <w:sz w:val="21"/>
        <w:szCs w:val="21"/>
      </w:rPr>
      <w:t>Abstract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93134" w14:textId="77777777" w:rsidR="008724BF" w:rsidRDefault="008A7C78">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108F9" w14:textId="77777777" w:rsidR="008724BF" w:rsidRDefault="008A7C78">
    <w:pPr>
      <w:pBdr>
        <w:bottom w:val="double" w:sz="4" w:space="1" w:color="auto"/>
      </w:pBdr>
      <w:jc w:val="center"/>
      <w:rPr>
        <w:rFonts w:ascii="楷体_GB2312" w:eastAsia="楷体_GB2312" w:hAnsi="楷体"/>
      </w:rPr>
    </w:pPr>
    <w:r>
      <w:rPr>
        <w:rFonts w:ascii="楷体_GB2312" w:eastAsia="楷体_GB2312" w:hAnsi="楷体" w:hint="eastAsia"/>
      </w:rPr>
      <w:t>图清单</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01968" w14:textId="77777777" w:rsidR="008724BF" w:rsidRDefault="008A7C78">
    <w:pPr>
      <w:pBdr>
        <w:bottom w:val="double" w:sz="4" w:space="1" w:color="auto"/>
      </w:pBdr>
      <w:jc w:val="center"/>
      <w:rPr>
        <w:rFonts w:ascii="楷体_GB2312" w:eastAsia="楷体_GB2312" w:hAnsi="楷体"/>
      </w:rPr>
    </w:pPr>
    <w:r>
      <w:rPr>
        <w:rFonts w:ascii="楷体_GB2312" w:eastAsia="楷体_GB2312" w:hAnsi="楷体" w:hint="eastAsia"/>
      </w:rPr>
      <w:t>表清单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DEA44" w14:textId="77777777" w:rsidR="008724BF" w:rsidRDefault="008A7C78">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1B240" w14:textId="77777777" w:rsidR="008724BF" w:rsidRDefault="008724BF">
    <w:pPr>
      <w:pBdr>
        <w:bottom w:val="double" w:sz="4" w:space="1" w:color="auto"/>
      </w:pBdr>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60891" w14:textId="77777777" w:rsidR="008724BF" w:rsidRDefault="008A7C78">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4FF7D9"/>
    <w:multiLevelType w:val="singleLevel"/>
    <w:tmpl w:val="4E4FF7D9"/>
    <w:lvl w:ilvl="0">
      <w:start w:val="1"/>
      <w:numFmt w:val="decimal"/>
      <w:suff w:val="nothing"/>
      <w:lvlText w:val="（%1）"/>
      <w:lvlJc w:val="left"/>
    </w:lvl>
  </w:abstractNum>
  <w:abstractNum w:abstractNumId="1" w15:restartNumberingAfterBreak="0">
    <w:nsid w:val="51242B3C"/>
    <w:multiLevelType w:val="multilevel"/>
    <w:tmpl w:val="51242B3C"/>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2" w15:restartNumberingAfterBreak="0">
    <w:nsid w:val="56316000"/>
    <w:multiLevelType w:val="multilevel"/>
    <w:tmpl w:val="56316000"/>
    <w:lvl w:ilvl="0">
      <w:start w:val="1"/>
      <w:numFmt w:val="lowerLetter"/>
      <w:lvlText w:val="%1."/>
      <w:lvlJc w:val="left"/>
      <w:pPr>
        <w:ind w:left="825" w:hanging="360"/>
      </w:pPr>
      <w:rPr>
        <w:rFonts w:hint="default"/>
      </w:rPr>
    </w:lvl>
    <w:lvl w:ilvl="1">
      <w:start w:val="1"/>
      <w:numFmt w:val="lowerLetter"/>
      <w:lvlText w:val="%2)"/>
      <w:lvlJc w:val="left"/>
      <w:pPr>
        <w:ind w:left="1345" w:hanging="440"/>
      </w:pPr>
    </w:lvl>
    <w:lvl w:ilvl="2">
      <w:start w:val="1"/>
      <w:numFmt w:val="lowerRoman"/>
      <w:lvlText w:val="%3."/>
      <w:lvlJc w:val="right"/>
      <w:pPr>
        <w:ind w:left="1785" w:hanging="440"/>
      </w:pPr>
    </w:lvl>
    <w:lvl w:ilvl="3">
      <w:start w:val="1"/>
      <w:numFmt w:val="decimal"/>
      <w:lvlText w:val="%4."/>
      <w:lvlJc w:val="left"/>
      <w:pPr>
        <w:ind w:left="2225" w:hanging="440"/>
      </w:pPr>
    </w:lvl>
    <w:lvl w:ilvl="4">
      <w:start w:val="1"/>
      <w:numFmt w:val="lowerLetter"/>
      <w:lvlText w:val="%5)"/>
      <w:lvlJc w:val="left"/>
      <w:pPr>
        <w:ind w:left="2665" w:hanging="440"/>
      </w:pPr>
    </w:lvl>
    <w:lvl w:ilvl="5">
      <w:start w:val="1"/>
      <w:numFmt w:val="lowerRoman"/>
      <w:lvlText w:val="%6."/>
      <w:lvlJc w:val="right"/>
      <w:pPr>
        <w:ind w:left="3105" w:hanging="440"/>
      </w:pPr>
    </w:lvl>
    <w:lvl w:ilvl="6">
      <w:start w:val="1"/>
      <w:numFmt w:val="decimal"/>
      <w:lvlText w:val="%7."/>
      <w:lvlJc w:val="left"/>
      <w:pPr>
        <w:ind w:left="3545" w:hanging="440"/>
      </w:pPr>
    </w:lvl>
    <w:lvl w:ilvl="7">
      <w:start w:val="1"/>
      <w:numFmt w:val="lowerLetter"/>
      <w:lvlText w:val="%8)"/>
      <w:lvlJc w:val="left"/>
      <w:pPr>
        <w:ind w:left="3985" w:hanging="440"/>
      </w:pPr>
    </w:lvl>
    <w:lvl w:ilvl="8">
      <w:start w:val="1"/>
      <w:numFmt w:val="lowerRoman"/>
      <w:lvlText w:val="%9."/>
      <w:lvlJc w:val="right"/>
      <w:pPr>
        <w:ind w:left="4425" w:hanging="440"/>
      </w:pPr>
    </w:lvl>
  </w:abstractNum>
  <w:abstractNum w:abstractNumId="3" w15:restartNumberingAfterBreak="0">
    <w:nsid w:val="5AF5252D"/>
    <w:multiLevelType w:val="multilevel"/>
    <w:tmpl w:val="5AF5252D"/>
    <w:lvl w:ilvl="0">
      <w:start w:val="1"/>
      <w:numFmt w:val="decimal"/>
      <w:lvlText w:val="（%1）"/>
      <w:lvlJc w:val="left"/>
      <w:pPr>
        <w:ind w:left="1200" w:hanging="72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研究生院">
    <w15:presenceInfo w15:providerId="None" w15:userId="研究生院"/>
  </w15:person>
  <w15:person w15:author="h">
    <w15:presenceInfo w15:providerId="Windows Live" w15:userId="96b921dd685569b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bordersDoNotSurroundHeader/>
  <w:bordersDoNotSurroundFooter/>
  <w:trackRevision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20C0"/>
    <w:rsid w:val="00012428"/>
    <w:rsid w:val="00012B13"/>
    <w:rsid w:val="000150F5"/>
    <w:rsid w:val="00021020"/>
    <w:rsid w:val="00025C85"/>
    <w:rsid w:val="00027082"/>
    <w:rsid w:val="000313F6"/>
    <w:rsid w:val="000349CE"/>
    <w:rsid w:val="00047B54"/>
    <w:rsid w:val="00053586"/>
    <w:rsid w:val="00056AB7"/>
    <w:rsid w:val="00060C5F"/>
    <w:rsid w:val="00067BBB"/>
    <w:rsid w:val="00071BD1"/>
    <w:rsid w:val="00093D4D"/>
    <w:rsid w:val="00096066"/>
    <w:rsid w:val="00097F42"/>
    <w:rsid w:val="000A2DA8"/>
    <w:rsid w:val="000A7054"/>
    <w:rsid w:val="000A7FBE"/>
    <w:rsid w:val="000B2C2D"/>
    <w:rsid w:val="000D4E5E"/>
    <w:rsid w:val="000D7986"/>
    <w:rsid w:val="000D7D44"/>
    <w:rsid w:val="000E009D"/>
    <w:rsid w:val="000E0E0F"/>
    <w:rsid w:val="000E5E48"/>
    <w:rsid w:val="000F3129"/>
    <w:rsid w:val="00100511"/>
    <w:rsid w:val="00102448"/>
    <w:rsid w:val="0011021A"/>
    <w:rsid w:val="0011260B"/>
    <w:rsid w:val="00112D52"/>
    <w:rsid w:val="00117163"/>
    <w:rsid w:val="00122E93"/>
    <w:rsid w:val="00160C35"/>
    <w:rsid w:val="001642F3"/>
    <w:rsid w:val="0016463E"/>
    <w:rsid w:val="0018075A"/>
    <w:rsid w:val="00181883"/>
    <w:rsid w:val="001875FE"/>
    <w:rsid w:val="00187846"/>
    <w:rsid w:val="00194751"/>
    <w:rsid w:val="001A4A40"/>
    <w:rsid w:val="001A6696"/>
    <w:rsid w:val="001B3AD8"/>
    <w:rsid w:val="001B4348"/>
    <w:rsid w:val="001B7686"/>
    <w:rsid w:val="001C44BB"/>
    <w:rsid w:val="001D3A62"/>
    <w:rsid w:val="001E045F"/>
    <w:rsid w:val="001E0EC0"/>
    <w:rsid w:val="001E4A50"/>
    <w:rsid w:val="001F4566"/>
    <w:rsid w:val="002005C2"/>
    <w:rsid w:val="00207256"/>
    <w:rsid w:val="0021343C"/>
    <w:rsid w:val="00220CD5"/>
    <w:rsid w:val="0022228D"/>
    <w:rsid w:val="00231FA5"/>
    <w:rsid w:val="002348A1"/>
    <w:rsid w:val="00237E8E"/>
    <w:rsid w:val="00240DFA"/>
    <w:rsid w:val="00242ED5"/>
    <w:rsid w:val="002449DE"/>
    <w:rsid w:val="002462A0"/>
    <w:rsid w:val="00254143"/>
    <w:rsid w:val="00254360"/>
    <w:rsid w:val="002569AF"/>
    <w:rsid w:val="00257FE7"/>
    <w:rsid w:val="00274692"/>
    <w:rsid w:val="00275EC5"/>
    <w:rsid w:val="00281E3B"/>
    <w:rsid w:val="002A7D42"/>
    <w:rsid w:val="002B3D18"/>
    <w:rsid w:val="002C11D2"/>
    <w:rsid w:val="002C2C53"/>
    <w:rsid w:val="002C40CE"/>
    <w:rsid w:val="002C561C"/>
    <w:rsid w:val="002C728F"/>
    <w:rsid w:val="002D1534"/>
    <w:rsid w:val="002D4D90"/>
    <w:rsid w:val="002E544F"/>
    <w:rsid w:val="002F47CE"/>
    <w:rsid w:val="002F6117"/>
    <w:rsid w:val="002F703B"/>
    <w:rsid w:val="00301724"/>
    <w:rsid w:val="00302DAB"/>
    <w:rsid w:val="0030615D"/>
    <w:rsid w:val="00310117"/>
    <w:rsid w:val="00314980"/>
    <w:rsid w:val="003157D6"/>
    <w:rsid w:val="003210DE"/>
    <w:rsid w:val="00333390"/>
    <w:rsid w:val="00334029"/>
    <w:rsid w:val="00335A01"/>
    <w:rsid w:val="00340381"/>
    <w:rsid w:val="003424E0"/>
    <w:rsid w:val="003441FB"/>
    <w:rsid w:val="00345102"/>
    <w:rsid w:val="00350AEE"/>
    <w:rsid w:val="003622A2"/>
    <w:rsid w:val="003631F7"/>
    <w:rsid w:val="00364032"/>
    <w:rsid w:val="00364815"/>
    <w:rsid w:val="0036497A"/>
    <w:rsid w:val="00364D7C"/>
    <w:rsid w:val="0036740D"/>
    <w:rsid w:val="00371F5C"/>
    <w:rsid w:val="00373969"/>
    <w:rsid w:val="00374DF4"/>
    <w:rsid w:val="00380AD2"/>
    <w:rsid w:val="00386360"/>
    <w:rsid w:val="00386B48"/>
    <w:rsid w:val="0038752D"/>
    <w:rsid w:val="0039680D"/>
    <w:rsid w:val="00396A01"/>
    <w:rsid w:val="003B3A52"/>
    <w:rsid w:val="003E53BF"/>
    <w:rsid w:val="003E5815"/>
    <w:rsid w:val="003E7BEC"/>
    <w:rsid w:val="003F367B"/>
    <w:rsid w:val="00401786"/>
    <w:rsid w:val="00401D52"/>
    <w:rsid w:val="0040225E"/>
    <w:rsid w:val="00405E18"/>
    <w:rsid w:val="00414E69"/>
    <w:rsid w:val="0041593D"/>
    <w:rsid w:val="004201D0"/>
    <w:rsid w:val="00422696"/>
    <w:rsid w:val="00423BC1"/>
    <w:rsid w:val="004448D1"/>
    <w:rsid w:val="00452008"/>
    <w:rsid w:val="00455CDE"/>
    <w:rsid w:val="00456000"/>
    <w:rsid w:val="00462CBD"/>
    <w:rsid w:val="004739C3"/>
    <w:rsid w:val="004806C8"/>
    <w:rsid w:val="00480CD4"/>
    <w:rsid w:val="00493122"/>
    <w:rsid w:val="00493E6E"/>
    <w:rsid w:val="004A321E"/>
    <w:rsid w:val="004A4E8F"/>
    <w:rsid w:val="004A7E7F"/>
    <w:rsid w:val="004B2E56"/>
    <w:rsid w:val="004B6035"/>
    <w:rsid w:val="004C64B4"/>
    <w:rsid w:val="004D2E1F"/>
    <w:rsid w:val="004D619F"/>
    <w:rsid w:val="004D7AE8"/>
    <w:rsid w:val="004E27C7"/>
    <w:rsid w:val="004F7525"/>
    <w:rsid w:val="0051036D"/>
    <w:rsid w:val="00512D1B"/>
    <w:rsid w:val="00513A4D"/>
    <w:rsid w:val="00514282"/>
    <w:rsid w:val="005146A9"/>
    <w:rsid w:val="0051679F"/>
    <w:rsid w:val="00525743"/>
    <w:rsid w:val="005279D7"/>
    <w:rsid w:val="005357D1"/>
    <w:rsid w:val="00554004"/>
    <w:rsid w:val="00561FC7"/>
    <w:rsid w:val="00580448"/>
    <w:rsid w:val="005840C5"/>
    <w:rsid w:val="00584D94"/>
    <w:rsid w:val="00586155"/>
    <w:rsid w:val="005863C4"/>
    <w:rsid w:val="00593575"/>
    <w:rsid w:val="00593BB2"/>
    <w:rsid w:val="005978CC"/>
    <w:rsid w:val="005B5E17"/>
    <w:rsid w:val="005B65CC"/>
    <w:rsid w:val="005C7278"/>
    <w:rsid w:val="005D021D"/>
    <w:rsid w:val="005D1BDE"/>
    <w:rsid w:val="005D6A56"/>
    <w:rsid w:val="005E401A"/>
    <w:rsid w:val="005E4083"/>
    <w:rsid w:val="005F3BEE"/>
    <w:rsid w:val="005F553C"/>
    <w:rsid w:val="005F6F87"/>
    <w:rsid w:val="0060142E"/>
    <w:rsid w:val="006040F8"/>
    <w:rsid w:val="00613BA7"/>
    <w:rsid w:val="00616C6E"/>
    <w:rsid w:val="006204C2"/>
    <w:rsid w:val="00623D74"/>
    <w:rsid w:val="00635652"/>
    <w:rsid w:val="00650F7E"/>
    <w:rsid w:val="00652E1F"/>
    <w:rsid w:val="00655769"/>
    <w:rsid w:val="00660AB6"/>
    <w:rsid w:val="00661C96"/>
    <w:rsid w:val="00661CC8"/>
    <w:rsid w:val="00662A8B"/>
    <w:rsid w:val="006636A7"/>
    <w:rsid w:val="00665231"/>
    <w:rsid w:val="00672BEB"/>
    <w:rsid w:val="00675CB5"/>
    <w:rsid w:val="00684D79"/>
    <w:rsid w:val="00685769"/>
    <w:rsid w:val="00685DD8"/>
    <w:rsid w:val="00687D3B"/>
    <w:rsid w:val="0069304D"/>
    <w:rsid w:val="00694045"/>
    <w:rsid w:val="006A0422"/>
    <w:rsid w:val="006A56BD"/>
    <w:rsid w:val="006A6928"/>
    <w:rsid w:val="006B1116"/>
    <w:rsid w:val="006B2669"/>
    <w:rsid w:val="006B4F78"/>
    <w:rsid w:val="006C2995"/>
    <w:rsid w:val="006C544F"/>
    <w:rsid w:val="006D1B40"/>
    <w:rsid w:val="006E1B4C"/>
    <w:rsid w:val="006F14CD"/>
    <w:rsid w:val="006F6946"/>
    <w:rsid w:val="007003E2"/>
    <w:rsid w:val="00707B5A"/>
    <w:rsid w:val="00712745"/>
    <w:rsid w:val="00712B43"/>
    <w:rsid w:val="00717F6D"/>
    <w:rsid w:val="00720274"/>
    <w:rsid w:val="007279E6"/>
    <w:rsid w:val="00731BAB"/>
    <w:rsid w:val="007343BF"/>
    <w:rsid w:val="0074162E"/>
    <w:rsid w:val="00745227"/>
    <w:rsid w:val="007461D0"/>
    <w:rsid w:val="00746B66"/>
    <w:rsid w:val="00755BB9"/>
    <w:rsid w:val="007625F8"/>
    <w:rsid w:val="007670A5"/>
    <w:rsid w:val="00772AD8"/>
    <w:rsid w:val="007859C0"/>
    <w:rsid w:val="007A0C7C"/>
    <w:rsid w:val="007A3E32"/>
    <w:rsid w:val="007A7A13"/>
    <w:rsid w:val="007B1A55"/>
    <w:rsid w:val="007B34E2"/>
    <w:rsid w:val="007C6E5F"/>
    <w:rsid w:val="007D0906"/>
    <w:rsid w:val="007D47F4"/>
    <w:rsid w:val="007D546E"/>
    <w:rsid w:val="007E38E1"/>
    <w:rsid w:val="007E5897"/>
    <w:rsid w:val="007F47ED"/>
    <w:rsid w:val="007F4E40"/>
    <w:rsid w:val="0081263F"/>
    <w:rsid w:val="00813C52"/>
    <w:rsid w:val="008152F7"/>
    <w:rsid w:val="00822FC0"/>
    <w:rsid w:val="00823188"/>
    <w:rsid w:val="0084012A"/>
    <w:rsid w:val="00842C7A"/>
    <w:rsid w:val="00856FBE"/>
    <w:rsid w:val="0086108D"/>
    <w:rsid w:val="00866D07"/>
    <w:rsid w:val="00867056"/>
    <w:rsid w:val="00867D8C"/>
    <w:rsid w:val="008724BF"/>
    <w:rsid w:val="008878FD"/>
    <w:rsid w:val="008901CB"/>
    <w:rsid w:val="00890371"/>
    <w:rsid w:val="00891022"/>
    <w:rsid w:val="00892F32"/>
    <w:rsid w:val="00893DE6"/>
    <w:rsid w:val="00896BBC"/>
    <w:rsid w:val="008A3589"/>
    <w:rsid w:val="008A7C78"/>
    <w:rsid w:val="008B0210"/>
    <w:rsid w:val="008B03F0"/>
    <w:rsid w:val="008B4263"/>
    <w:rsid w:val="008B43C7"/>
    <w:rsid w:val="008B7C57"/>
    <w:rsid w:val="008C32BC"/>
    <w:rsid w:val="008C3E45"/>
    <w:rsid w:val="008C4C8B"/>
    <w:rsid w:val="008C50B8"/>
    <w:rsid w:val="008C660A"/>
    <w:rsid w:val="008C7C81"/>
    <w:rsid w:val="008D1BE2"/>
    <w:rsid w:val="008D34F3"/>
    <w:rsid w:val="008D4A67"/>
    <w:rsid w:val="008E2EA5"/>
    <w:rsid w:val="008E3D0A"/>
    <w:rsid w:val="008E7986"/>
    <w:rsid w:val="008F18E7"/>
    <w:rsid w:val="008F2517"/>
    <w:rsid w:val="00904009"/>
    <w:rsid w:val="00916A8E"/>
    <w:rsid w:val="00917E5A"/>
    <w:rsid w:val="00934093"/>
    <w:rsid w:val="00936F6B"/>
    <w:rsid w:val="009370B9"/>
    <w:rsid w:val="009500A1"/>
    <w:rsid w:val="00953933"/>
    <w:rsid w:val="009549E2"/>
    <w:rsid w:val="009566DB"/>
    <w:rsid w:val="00965952"/>
    <w:rsid w:val="00966E7F"/>
    <w:rsid w:val="00974457"/>
    <w:rsid w:val="00976D7D"/>
    <w:rsid w:val="0097765F"/>
    <w:rsid w:val="0098030A"/>
    <w:rsid w:val="009843E8"/>
    <w:rsid w:val="009A3E2E"/>
    <w:rsid w:val="009A560E"/>
    <w:rsid w:val="009C0D34"/>
    <w:rsid w:val="009C3829"/>
    <w:rsid w:val="009D74FD"/>
    <w:rsid w:val="009E104E"/>
    <w:rsid w:val="009E2908"/>
    <w:rsid w:val="009E5144"/>
    <w:rsid w:val="009F3D59"/>
    <w:rsid w:val="009F40B7"/>
    <w:rsid w:val="009F47E8"/>
    <w:rsid w:val="009F4A6F"/>
    <w:rsid w:val="00A03488"/>
    <w:rsid w:val="00A036F7"/>
    <w:rsid w:val="00A04B5B"/>
    <w:rsid w:val="00A14678"/>
    <w:rsid w:val="00A14A65"/>
    <w:rsid w:val="00A21EEE"/>
    <w:rsid w:val="00A314E5"/>
    <w:rsid w:val="00A327DC"/>
    <w:rsid w:val="00A351F8"/>
    <w:rsid w:val="00A420C0"/>
    <w:rsid w:val="00A42EB6"/>
    <w:rsid w:val="00A43EBC"/>
    <w:rsid w:val="00A45211"/>
    <w:rsid w:val="00A457DB"/>
    <w:rsid w:val="00A46F53"/>
    <w:rsid w:val="00A57981"/>
    <w:rsid w:val="00A61CF1"/>
    <w:rsid w:val="00A80736"/>
    <w:rsid w:val="00A91620"/>
    <w:rsid w:val="00AA3582"/>
    <w:rsid w:val="00AA5538"/>
    <w:rsid w:val="00AA5D27"/>
    <w:rsid w:val="00AB09F5"/>
    <w:rsid w:val="00AB4B56"/>
    <w:rsid w:val="00AB7211"/>
    <w:rsid w:val="00AD66B0"/>
    <w:rsid w:val="00AE1C0A"/>
    <w:rsid w:val="00AE2ED4"/>
    <w:rsid w:val="00AF080A"/>
    <w:rsid w:val="00AF1557"/>
    <w:rsid w:val="00AF4431"/>
    <w:rsid w:val="00AF5ABC"/>
    <w:rsid w:val="00AF61B9"/>
    <w:rsid w:val="00B013E3"/>
    <w:rsid w:val="00B016E5"/>
    <w:rsid w:val="00B04342"/>
    <w:rsid w:val="00B12849"/>
    <w:rsid w:val="00B1518A"/>
    <w:rsid w:val="00B1780F"/>
    <w:rsid w:val="00B22DEB"/>
    <w:rsid w:val="00B235D4"/>
    <w:rsid w:val="00B23A90"/>
    <w:rsid w:val="00B24A68"/>
    <w:rsid w:val="00B2679F"/>
    <w:rsid w:val="00B37FEE"/>
    <w:rsid w:val="00B41E6B"/>
    <w:rsid w:val="00B46C28"/>
    <w:rsid w:val="00B564A2"/>
    <w:rsid w:val="00B57F23"/>
    <w:rsid w:val="00B61EDA"/>
    <w:rsid w:val="00B64E20"/>
    <w:rsid w:val="00B938B0"/>
    <w:rsid w:val="00BA0EF3"/>
    <w:rsid w:val="00BB225A"/>
    <w:rsid w:val="00BB3618"/>
    <w:rsid w:val="00BC0106"/>
    <w:rsid w:val="00BD3CFF"/>
    <w:rsid w:val="00BD43EB"/>
    <w:rsid w:val="00BD4E60"/>
    <w:rsid w:val="00BD634C"/>
    <w:rsid w:val="00BD6D86"/>
    <w:rsid w:val="00BD6DF5"/>
    <w:rsid w:val="00BF1DE7"/>
    <w:rsid w:val="00C048EA"/>
    <w:rsid w:val="00C12221"/>
    <w:rsid w:val="00C165FE"/>
    <w:rsid w:val="00C16FC7"/>
    <w:rsid w:val="00C27B33"/>
    <w:rsid w:val="00C27D87"/>
    <w:rsid w:val="00C30255"/>
    <w:rsid w:val="00C31351"/>
    <w:rsid w:val="00C33852"/>
    <w:rsid w:val="00C34306"/>
    <w:rsid w:val="00C353B0"/>
    <w:rsid w:val="00C37A60"/>
    <w:rsid w:val="00C57EFF"/>
    <w:rsid w:val="00C629FD"/>
    <w:rsid w:val="00C62EB0"/>
    <w:rsid w:val="00C6639F"/>
    <w:rsid w:val="00C70270"/>
    <w:rsid w:val="00C728AE"/>
    <w:rsid w:val="00C8005B"/>
    <w:rsid w:val="00C83B9F"/>
    <w:rsid w:val="00C84D26"/>
    <w:rsid w:val="00C85FC6"/>
    <w:rsid w:val="00C86FBC"/>
    <w:rsid w:val="00C969F3"/>
    <w:rsid w:val="00CB371E"/>
    <w:rsid w:val="00CB41C9"/>
    <w:rsid w:val="00CB62D6"/>
    <w:rsid w:val="00CC3CB1"/>
    <w:rsid w:val="00CC502E"/>
    <w:rsid w:val="00CC65AF"/>
    <w:rsid w:val="00CC6B5C"/>
    <w:rsid w:val="00CD437F"/>
    <w:rsid w:val="00CE354B"/>
    <w:rsid w:val="00CF2AA4"/>
    <w:rsid w:val="00D00A0D"/>
    <w:rsid w:val="00D07966"/>
    <w:rsid w:val="00D1349F"/>
    <w:rsid w:val="00D1581D"/>
    <w:rsid w:val="00D15921"/>
    <w:rsid w:val="00D168E1"/>
    <w:rsid w:val="00D1779C"/>
    <w:rsid w:val="00D21278"/>
    <w:rsid w:val="00D31147"/>
    <w:rsid w:val="00D3308C"/>
    <w:rsid w:val="00D340B5"/>
    <w:rsid w:val="00D3584B"/>
    <w:rsid w:val="00D46CE2"/>
    <w:rsid w:val="00D5463F"/>
    <w:rsid w:val="00D56B4D"/>
    <w:rsid w:val="00D73B0D"/>
    <w:rsid w:val="00D74819"/>
    <w:rsid w:val="00D74FDB"/>
    <w:rsid w:val="00D76374"/>
    <w:rsid w:val="00D8086E"/>
    <w:rsid w:val="00D854B6"/>
    <w:rsid w:val="00D879D3"/>
    <w:rsid w:val="00DA173A"/>
    <w:rsid w:val="00DB416A"/>
    <w:rsid w:val="00DB48A4"/>
    <w:rsid w:val="00DB4D4A"/>
    <w:rsid w:val="00DC370E"/>
    <w:rsid w:val="00DC627F"/>
    <w:rsid w:val="00DC6B8D"/>
    <w:rsid w:val="00DD012C"/>
    <w:rsid w:val="00DD156B"/>
    <w:rsid w:val="00DD24F8"/>
    <w:rsid w:val="00DD39CA"/>
    <w:rsid w:val="00DE3BDD"/>
    <w:rsid w:val="00E009BD"/>
    <w:rsid w:val="00E00ED9"/>
    <w:rsid w:val="00E074EF"/>
    <w:rsid w:val="00E07E93"/>
    <w:rsid w:val="00E22AEF"/>
    <w:rsid w:val="00E24F41"/>
    <w:rsid w:val="00E2720E"/>
    <w:rsid w:val="00E33BBC"/>
    <w:rsid w:val="00E36926"/>
    <w:rsid w:val="00E37BB9"/>
    <w:rsid w:val="00E45C29"/>
    <w:rsid w:val="00E63B03"/>
    <w:rsid w:val="00E71AA7"/>
    <w:rsid w:val="00E77A1A"/>
    <w:rsid w:val="00E84AE7"/>
    <w:rsid w:val="00E84BBD"/>
    <w:rsid w:val="00E87AC0"/>
    <w:rsid w:val="00E925F4"/>
    <w:rsid w:val="00E92D68"/>
    <w:rsid w:val="00E95DDA"/>
    <w:rsid w:val="00EB2C4D"/>
    <w:rsid w:val="00EB7E77"/>
    <w:rsid w:val="00EC076C"/>
    <w:rsid w:val="00EC2C44"/>
    <w:rsid w:val="00EC68EB"/>
    <w:rsid w:val="00ED2CEE"/>
    <w:rsid w:val="00ED3A8A"/>
    <w:rsid w:val="00EE235D"/>
    <w:rsid w:val="00EE2AC7"/>
    <w:rsid w:val="00EE3E24"/>
    <w:rsid w:val="00EE6CD3"/>
    <w:rsid w:val="00EF3619"/>
    <w:rsid w:val="00EF3B0E"/>
    <w:rsid w:val="00F001C9"/>
    <w:rsid w:val="00F00370"/>
    <w:rsid w:val="00F065B9"/>
    <w:rsid w:val="00F119E4"/>
    <w:rsid w:val="00F14377"/>
    <w:rsid w:val="00F305FD"/>
    <w:rsid w:val="00F43035"/>
    <w:rsid w:val="00F434F5"/>
    <w:rsid w:val="00F92FB2"/>
    <w:rsid w:val="00FB54E0"/>
    <w:rsid w:val="00FC55AA"/>
    <w:rsid w:val="00FC5D8A"/>
    <w:rsid w:val="00FC60A6"/>
    <w:rsid w:val="00FD140C"/>
    <w:rsid w:val="00FD6807"/>
    <w:rsid w:val="00FE3AE3"/>
    <w:rsid w:val="00FE69E0"/>
    <w:rsid w:val="00FF2789"/>
    <w:rsid w:val="00FF3D82"/>
    <w:rsid w:val="48AF1CAB"/>
    <w:rsid w:val="536D25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AF877"/>
  <w15:docId w15:val="{4FC4DE88-D9EB-4053-B334-B43DFF9CC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uiPriority="0" w:qFormat="1"/>
    <w:lsdException w:name="footnote text"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unhideWhenUsed="1" w:qFormat="1"/>
    <w:lsdException w:name="FollowedHyperlink" w:uiPriority="0" w:qFormat="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pPr>
      <w:keepNext/>
      <w:keepLines/>
      <w:spacing w:before="80" w:after="40"/>
      <w:outlineLvl w:val="4"/>
    </w:pPr>
    <w:rPr>
      <w:rFonts w:cstheme="majorBidi"/>
      <w:color w:val="0F4761" w:themeColor="accent1" w:themeShade="BF"/>
      <w:sz w:val="24"/>
    </w:rPr>
  </w:style>
  <w:style w:type="paragraph" w:styleId="6">
    <w:name w:val="heading 6"/>
    <w:basedOn w:val="a"/>
    <w:next w:val="a"/>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260"/>
      <w:jc w:val="left"/>
    </w:pPr>
    <w:rPr>
      <w:rFonts w:asciiTheme="minorHAnsi" w:eastAsiaTheme="minorHAnsi"/>
      <w:sz w:val="18"/>
      <w:szCs w:val="18"/>
    </w:rPr>
  </w:style>
  <w:style w:type="paragraph" w:styleId="a3">
    <w:name w:val="Normal Indent"/>
    <w:basedOn w:val="a"/>
    <w:qFormat/>
    <w:pPr>
      <w:spacing w:line="264" w:lineRule="auto"/>
      <w:ind w:firstLineChars="200" w:firstLine="200"/>
    </w:pPr>
    <w:rPr>
      <w:szCs w:val="20"/>
      <w:lang w:val="en-GB"/>
    </w:rPr>
  </w:style>
  <w:style w:type="paragraph" w:styleId="a4">
    <w:name w:val="Document Map"/>
    <w:basedOn w:val="a"/>
    <w:link w:val="a5"/>
    <w:semiHidden/>
    <w:qFormat/>
    <w:pPr>
      <w:shd w:val="clear" w:color="auto" w:fill="000080"/>
    </w:pPr>
  </w:style>
  <w:style w:type="paragraph" w:styleId="a6">
    <w:name w:val="annotation text"/>
    <w:basedOn w:val="a"/>
    <w:link w:val="a7"/>
    <w:semiHidden/>
    <w:qFormat/>
    <w:pPr>
      <w:jc w:val="left"/>
    </w:pPr>
  </w:style>
  <w:style w:type="paragraph" w:styleId="a8">
    <w:name w:val="Body Text"/>
    <w:basedOn w:val="a"/>
    <w:link w:val="a9"/>
    <w:qFormat/>
    <w:pPr>
      <w:widowControl/>
      <w:spacing w:after="120"/>
    </w:pPr>
    <w:rPr>
      <w:rFonts w:ascii="宋体" w:hAnsi="宋体" w:cs="宋体"/>
      <w:kern w:val="0"/>
      <w:sz w:val="24"/>
    </w:rPr>
  </w:style>
  <w:style w:type="paragraph" w:styleId="aa">
    <w:name w:val="Body Text Indent"/>
    <w:basedOn w:val="a"/>
    <w:link w:val="ab"/>
    <w:qFormat/>
    <w:pPr>
      <w:spacing w:after="120"/>
      <w:ind w:leftChars="200" w:left="200"/>
    </w:pPr>
  </w:style>
  <w:style w:type="paragraph" w:styleId="TOC5">
    <w:name w:val="toc 5"/>
    <w:basedOn w:val="a"/>
    <w:next w:val="a"/>
    <w:autoRedefine/>
    <w:uiPriority w:val="39"/>
    <w:unhideWhenUsed/>
    <w:qFormat/>
    <w:pPr>
      <w:ind w:left="840"/>
      <w:jc w:val="left"/>
    </w:pPr>
    <w:rPr>
      <w:rFonts w:asciiTheme="minorHAnsi" w:eastAsiaTheme="minorHAnsi"/>
      <w:sz w:val="18"/>
      <w:szCs w:val="18"/>
    </w:rPr>
  </w:style>
  <w:style w:type="paragraph" w:styleId="TOC3">
    <w:name w:val="toc 3"/>
    <w:basedOn w:val="a"/>
    <w:next w:val="a"/>
    <w:autoRedefine/>
    <w:uiPriority w:val="39"/>
    <w:unhideWhenUsed/>
    <w:qFormat/>
    <w:pPr>
      <w:ind w:left="420"/>
      <w:jc w:val="left"/>
    </w:pPr>
    <w:rPr>
      <w:rFonts w:asciiTheme="minorHAnsi" w:eastAsiaTheme="minorHAnsi"/>
      <w:i/>
      <w:iCs/>
      <w:sz w:val="20"/>
      <w:szCs w:val="20"/>
    </w:rPr>
  </w:style>
  <w:style w:type="paragraph" w:styleId="ac">
    <w:name w:val="Plain Text"/>
    <w:basedOn w:val="a"/>
    <w:link w:val="ad"/>
    <w:qFormat/>
    <w:rPr>
      <w:rFonts w:ascii="宋体" w:hAnsi="Courier New" w:cs="Courier New"/>
      <w:szCs w:val="21"/>
    </w:rPr>
  </w:style>
  <w:style w:type="paragraph" w:styleId="TOC8">
    <w:name w:val="toc 8"/>
    <w:basedOn w:val="a"/>
    <w:next w:val="a"/>
    <w:autoRedefine/>
    <w:uiPriority w:val="39"/>
    <w:unhideWhenUsed/>
    <w:qFormat/>
    <w:pPr>
      <w:ind w:left="1470"/>
      <w:jc w:val="left"/>
    </w:pPr>
    <w:rPr>
      <w:rFonts w:asciiTheme="minorHAnsi" w:eastAsiaTheme="minorHAnsi"/>
      <w:sz w:val="18"/>
      <w:szCs w:val="18"/>
    </w:rPr>
  </w:style>
  <w:style w:type="paragraph" w:styleId="ae">
    <w:name w:val="Date"/>
    <w:basedOn w:val="a"/>
    <w:next w:val="a"/>
    <w:link w:val="af"/>
    <w:qFormat/>
    <w:pPr>
      <w:ind w:leftChars="2500" w:left="100"/>
    </w:pPr>
  </w:style>
  <w:style w:type="paragraph" w:styleId="21">
    <w:name w:val="Body Text Indent 2"/>
    <w:basedOn w:val="a"/>
    <w:link w:val="22"/>
    <w:qFormat/>
    <w:pPr>
      <w:spacing w:after="120" w:line="480" w:lineRule="auto"/>
      <w:ind w:leftChars="200" w:left="420"/>
    </w:pPr>
  </w:style>
  <w:style w:type="paragraph" w:styleId="af0">
    <w:name w:val="Balloon Text"/>
    <w:basedOn w:val="a"/>
    <w:link w:val="af1"/>
    <w:semiHidden/>
    <w:qFormat/>
    <w:rPr>
      <w:sz w:val="18"/>
      <w:szCs w:val="18"/>
    </w:rPr>
  </w:style>
  <w:style w:type="paragraph" w:styleId="af2">
    <w:name w:val="footer"/>
    <w:basedOn w:val="a"/>
    <w:link w:val="af3"/>
    <w:uiPriority w:val="99"/>
    <w:qFormat/>
    <w:pPr>
      <w:tabs>
        <w:tab w:val="center" w:pos="4153"/>
        <w:tab w:val="right" w:pos="8306"/>
      </w:tabs>
      <w:snapToGrid w:val="0"/>
      <w:jc w:val="left"/>
    </w:pPr>
    <w:rPr>
      <w:sz w:val="18"/>
      <w:szCs w:val="18"/>
    </w:rPr>
  </w:style>
  <w:style w:type="paragraph" w:styleId="af4">
    <w:name w:val="header"/>
    <w:basedOn w:val="a"/>
    <w:link w:val="af5"/>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asciiTheme="minorHAnsi" w:eastAsiaTheme="minorHAnsi"/>
      <w:b/>
      <w:bCs/>
      <w:caps/>
      <w:sz w:val="20"/>
      <w:szCs w:val="20"/>
    </w:rPr>
  </w:style>
  <w:style w:type="paragraph" w:styleId="TOC4">
    <w:name w:val="toc 4"/>
    <w:basedOn w:val="a"/>
    <w:next w:val="a"/>
    <w:autoRedefine/>
    <w:uiPriority w:val="39"/>
    <w:unhideWhenUsed/>
    <w:qFormat/>
    <w:pPr>
      <w:ind w:left="630"/>
      <w:jc w:val="left"/>
    </w:pPr>
    <w:rPr>
      <w:rFonts w:asciiTheme="minorHAnsi" w:eastAsiaTheme="minorHAnsi"/>
      <w:sz w:val="18"/>
      <w:szCs w:val="18"/>
    </w:rPr>
  </w:style>
  <w:style w:type="paragraph" w:styleId="af6">
    <w:name w:val="Subtitle"/>
    <w:basedOn w:val="a"/>
    <w:next w:val="a"/>
    <w:link w:val="af7"/>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af8">
    <w:name w:val="footnote text"/>
    <w:basedOn w:val="a"/>
    <w:link w:val="af9"/>
    <w:qFormat/>
    <w:pPr>
      <w:snapToGrid w:val="0"/>
      <w:jc w:val="left"/>
    </w:pPr>
    <w:rPr>
      <w:sz w:val="18"/>
      <w:szCs w:val="18"/>
    </w:rPr>
  </w:style>
  <w:style w:type="paragraph" w:styleId="TOC6">
    <w:name w:val="toc 6"/>
    <w:basedOn w:val="a"/>
    <w:next w:val="a"/>
    <w:autoRedefine/>
    <w:uiPriority w:val="39"/>
    <w:unhideWhenUsed/>
    <w:qFormat/>
    <w:pPr>
      <w:ind w:left="1050"/>
      <w:jc w:val="left"/>
    </w:pPr>
    <w:rPr>
      <w:rFonts w:asciiTheme="minorHAnsi" w:eastAsiaTheme="minorHAnsi"/>
      <w:sz w:val="18"/>
      <w:szCs w:val="18"/>
    </w:rPr>
  </w:style>
  <w:style w:type="paragraph" w:styleId="TOC2">
    <w:name w:val="toc 2"/>
    <w:basedOn w:val="a"/>
    <w:next w:val="a"/>
    <w:uiPriority w:val="39"/>
    <w:qFormat/>
    <w:pPr>
      <w:ind w:left="210"/>
      <w:jc w:val="left"/>
    </w:pPr>
    <w:rPr>
      <w:rFonts w:asciiTheme="minorHAnsi" w:eastAsiaTheme="minorHAnsi"/>
      <w:smallCaps/>
      <w:sz w:val="20"/>
      <w:szCs w:val="20"/>
    </w:rPr>
  </w:style>
  <w:style w:type="paragraph" w:styleId="TOC9">
    <w:name w:val="toc 9"/>
    <w:basedOn w:val="a"/>
    <w:next w:val="a"/>
    <w:autoRedefine/>
    <w:uiPriority w:val="39"/>
    <w:unhideWhenUsed/>
    <w:qFormat/>
    <w:pPr>
      <w:ind w:left="1680"/>
      <w:jc w:val="left"/>
    </w:pPr>
    <w:rPr>
      <w:rFonts w:asciiTheme="minorHAnsi" w:eastAsiaTheme="minorHAnsi"/>
      <w:sz w:val="18"/>
      <w:szCs w:val="18"/>
    </w:rPr>
  </w:style>
  <w:style w:type="paragraph" w:styleId="afa">
    <w:name w:val="Normal (Web)"/>
    <w:basedOn w:val="a"/>
    <w:qFormat/>
    <w:pPr>
      <w:widowControl/>
      <w:spacing w:before="240" w:after="240"/>
      <w:ind w:firstLine="480"/>
      <w:jc w:val="left"/>
    </w:pPr>
    <w:rPr>
      <w:rFonts w:ascii="宋体" w:hAnsi="宋体" w:cs="宋体"/>
      <w:kern w:val="0"/>
      <w:sz w:val="24"/>
    </w:rPr>
  </w:style>
  <w:style w:type="paragraph" w:styleId="afb">
    <w:name w:val="Title"/>
    <w:basedOn w:val="a"/>
    <w:next w:val="a"/>
    <w:link w:val="afc"/>
    <w:uiPriority w:val="10"/>
    <w:qFormat/>
    <w:pPr>
      <w:spacing w:after="80"/>
      <w:contextualSpacing/>
      <w:jc w:val="center"/>
    </w:pPr>
    <w:rPr>
      <w:rFonts w:asciiTheme="majorHAnsi" w:eastAsiaTheme="majorEastAsia" w:hAnsiTheme="majorHAnsi" w:cstheme="majorBidi"/>
      <w:spacing w:val="-10"/>
      <w:kern w:val="28"/>
      <w:sz w:val="56"/>
      <w:szCs w:val="56"/>
    </w:rPr>
  </w:style>
  <w:style w:type="paragraph" w:styleId="afd">
    <w:name w:val="annotation subject"/>
    <w:basedOn w:val="a6"/>
    <w:next w:val="a6"/>
    <w:link w:val="afe"/>
    <w:semiHidden/>
    <w:qFormat/>
    <w:rPr>
      <w:b/>
      <w:bCs/>
    </w:rPr>
  </w:style>
  <w:style w:type="table" w:styleId="aff">
    <w:name w:val="Table Grid"/>
    <w:basedOn w:val="a1"/>
    <w:uiPriority w:val="59"/>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0">
    <w:name w:val="page number"/>
    <w:qFormat/>
  </w:style>
  <w:style w:type="character" w:styleId="aff1">
    <w:name w:val="FollowedHyperlink"/>
    <w:qFormat/>
    <w:rPr>
      <w:color w:val="800080"/>
      <w:u w:val="single"/>
    </w:rPr>
  </w:style>
  <w:style w:type="character" w:styleId="aff2">
    <w:name w:val="Hyperlink"/>
    <w:basedOn w:val="a0"/>
    <w:uiPriority w:val="99"/>
    <w:unhideWhenUsed/>
    <w:qFormat/>
    <w:rPr>
      <w:color w:val="467886" w:themeColor="hyperlink"/>
      <w:u w:val="single"/>
    </w:rPr>
  </w:style>
  <w:style w:type="character" w:styleId="aff3">
    <w:name w:val="annotation reference"/>
    <w:semiHidden/>
    <w:qFormat/>
    <w:rPr>
      <w:sz w:val="21"/>
      <w:szCs w:val="21"/>
    </w:rPr>
  </w:style>
  <w:style w:type="character" w:styleId="aff4">
    <w:name w:val="footnote reference"/>
    <w:qFormat/>
    <w:rPr>
      <w:vertAlign w:val="superscript"/>
    </w:rPr>
  </w:style>
  <w:style w:type="character" w:customStyle="1" w:styleId="10">
    <w:name w:val="标题 1 字符"/>
    <w:basedOn w:val="a0"/>
    <w:link w:val="1"/>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Pr>
      <w:rFonts w:cstheme="majorBidi"/>
      <w:color w:val="0F4761" w:themeColor="accent1" w:themeShade="BF"/>
      <w:sz w:val="28"/>
      <w:szCs w:val="28"/>
    </w:rPr>
  </w:style>
  <w:style w:type="character" w:customStyle="1" w:styleId="50">
    <w:name w:val="标题 5 字符"/>
    <w:basedOn w:val="a0"/>
    <w:link w:val="5"/>
    <w:uiPriority w:val="9"/>
    <w:semiHidden/>
    <w:qFormat/>
    <w:rPr>
      <w:rFonts w:cstheme="majorBidi"/>
      <w:color w:val="0F4761" w:themeColor="accent1" w:themeShade="BF"/>
      <w:sz w:val="24"/>
    </w:rPr>
  </w:style>
  <w:style w:type="character" w:customStyle="1" w:styleId="60">
    <w:name w:val="标题 6 字符"/>
    <w:basedOn w:val="a0"/>
    <w:link w:val="6"/>
    <w:uiPriority w:val="9"/>
    <w:semiHidden/>
    <w:qFormat/>
    <w:rPr>
      <w:rFonts w:cstheme="majorBidi"/>
      <w:b/>
      <w:bCs/>
      <w:color w:val="0F4761" w:themeColor="accent1" w:themeShade="BF"/>
    </w:rPr>
  </w:style>
  <w:style w:type="character" w:customStyle="1" w:styleId="70">
    <w:name w:val="标题 7 字符"/>
    <w:basedOn w:val="a0"/>
    <w:link w:val="7"/>
    <w:uiPriority w:val="9"/>
    <w:semiHidden/>
    <w:rPr>
      <w:rFonts w:cstheme="majorBidi"/>
      <w:b/>
      <w:bCs/>
      <w:color w:val="595959" w:themeColor="text1" w:themeTint="A6"/>
    </w:rPr>
  </w:style>
  <w:style w:type="character" w:customStyle="1" w:styleId="80">
    <w:name w:val="标题 8 字符"/>
    <w:basedOn w:val="a0"/>
    <w:link w:val="8"/>
    <w:uiPriority w:val="9"/>
    <w:semiHidden/>
    <w:qFormat/>
    <w:rPr>
      <w:rFonts w:cstheme="majorBidi"/>
      <w:color w:val="595959" w:themeColor="text1" w:themeTint="A6"/>
    </w:rPr>
  </w:style>
  <w:style w:type="character" w:customStyle="1" w:styleId="90">
    <w:name w:val="标题 9 字符"/>
    <w:basedOn w:val="a0"/>
    <w:link w:val="9"/>
    <w:uiPriority w:val="9"/>
    <w:semiHidden/>
    <w:qFormat/>
    <w:rPr>
      <w:rFonts w:eastAsiaTheme="majorEastAsia" w:cstheme="majorBidi"/>
      <w:color w:val="595959" w:themeColor="text1" w:themeTint="A6"/>
    </w:rPr>
  </w:style>
  <w:style w:type="character" w:customStyle="1" w:styleId="afc">
    <w:name w:val="标题 字符"/>
    <w:basedOn w:val="a0"/>
    <w:link w:val="afb"/>
    <w:uiPriority w:val="10"/>
    <w:qFormat/>
    <w:rPr>
      <w:rFonts w:asciiTheme="majorHAnsi" w:eastAsiaTheme="majorEastAsia" w:hAnsiTheme="majorHAnsi" w:cstheme="majorBidi"/>
      <w:spacing w:val="-10"/>
      <w:kern w:val="28"/>
      <w:sz w:val="56"/>
      <w:szCs w:val="56"/>
    </w:rPr>
  </w:style>
  <w:style w:type="character" w:customStyle="1" w:styleId="af7">
    <w:name w:val="副标题 字符"/>
    <w:basedOn w:val="a0"/>
    <w:link w:val="af6"/>
    <w:uiPriority w:val="11"/>
    <w:qFormat/>
    <w:rPr>
      <w:rFonts w:asciiTheme="majorHAnsi" w:eastAsiaTheme="majorEastAsia" w:hAnsiTheme="majorHAnsi" w:cstheme="majorBidi"/>
      <w:color w:val="595959" w:themeColor="text1" w:themeTint="A6"/>
      <w:spacing w:val="15"/>
      <w:sz w:val="28"/>
      <w:szCs w:val="28"/>
    </w:rPr>
  </w:style>
  <w:style w:type="paragraph" w:styleId="aff5">
    <w:name w:val="Quote"/>
    <w:basedOn w:val="a"/>
    <w:next w:val="a"/>
    <w:link w:val="aff6"/>
    <w:uiPriority w:val="29"/>
    <w:qFormat/>
    <w:pPr>
      <w:spacing w:before="160"/>
      <w:jc w:val="center"/>
    </w:pPr>
    <w:rPr>
      <w:i/>
      <w:iCs/>
      <w:color w:val="404040" w:themeColor="text1" w:themeTint="BF"/>
    </w:rPr>
  </w:style>
  <w:style w:type="character" w:customStyle="1" w:styleId="aff6">
    <w:name w:val="引用 字符"/>
    <w:basedOn w:val="a0"/>
    <w:link w:val="aff5"/>
    <w:uiPriority w:val="29"/>
    <w:qFormat/>
    <w:rPr>
      <w:i/>
      <w:iCs/>
      <w:color w:val="404040" w:themeColor="text1" w:themeTint="BF"/>
    </w:rPr>
  </w:style>
  <w:style w:type="paragraph" w:styleId="aff7">
    <w:name w:val="List Paragraph"/>
    <w:basedOn w:val="a"/>
    <w:uiPriority w:val="34"/>
    <w:qFormat/>
    <w:pPr>
      <w:ind w:left="720"/>
      <w:contextualSpacing/>
    </w:pPr>
  </w:style>
  <w:style w:type="character" w:customStyle="1" w:styleId="11">
    <w:name w:val="明显强调1"/>
    <w:basedOn w:val="a0"/>
    <w:uiPriority w:val="21"/>
    <w:qFormat/>
    <w:rPr>
      <w:i/>
      <w:iCs/>
      <w:color w:val="0F4761" w:themeColor="accent1" w:themeShade="BF"/>
    </w:rPr>
  </w:style>
  <w:style w:type="paragraph" w:styleId="aff8">
    <w:name w:val="Intense Quote"/>
    <w:basedOn w:val="a"/>
    <w:next w:val="a"/>
    <w:link w:val="aff9"/>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f9">
    <w:name w:val="明显引用 字符"/>
    <w:basedOn w:val="a0"/>
    <w:link w:val="aff8"/>
    <w:uiPriority w:val="30"/>
    <w:rPr>
      <w:i/>
      <w:iCs/>
      <w:color w:val="0F4761" w:themeColor="accent1" w:themeShade="BF"/>
    </w:rPr>
  </w:style>
  <w:style w:type="character" w:customStyle="1" w:styleId="12">
    <w:name w:val="明显参考1"/>
    <w:basedOn w:val="a0"/>
    <w:uiPriority w:val="32"/>
    <w:qFormat/>
    <w:rPr>
      <w:b/>
      <w:bCs/>
      <w:smallCaps/>
      <w:color w:val="0F4761" w:themeColor="accent1" w:themeShade="BF"/>
      <w:spacing w:val="5"/>
    </w:rPr>
  </w:style>
  <w:style w:type="character" w:customStyle="1" w:styleId="13">
    <w:name w:val="未处理的提及1"/>
    <w:basedOn w:val="a0"/>
    <w:uiPriority w:val="99"/>
    <w:semiHidden/>
    <w:unhideWhenUsed/>
    <w:qFormat/>
    <w:rPr>
      <w:color w:val="605E5C"/>
      <w:shd w:val="clear" w:color="auto" w:fill="E1DFDD"/>
    </w:rPr>
  </w:style>
  <w:style w:type="character" w:customStyle="1" w:styleId="a9">
    <w:name w:val="正文文本 字符"/>
    <w:basedOn w:val="a0"/>
    <w:link w:val="a8"/>
    <w:qFormat/>
    <w:rPr>
      <w:rFonts w:ascii="宋体" w:eastAsia="宋体" w:hAnsi="宋体" w:cs="宋体"/>
      <w:kern w:val="0"/>
      <w:sz w:val="24"/>
      <w14:ligatures w14:val="none"/>
    </w:rPr>
  </w:style>
  <w:style w:type="character" w:styleId="affa">
    <w:name w:val="Placeholder Text"/>
    <w:basedOn w:val="a0"/>
    <w:uiPriority w:val="99"/>
    <w:semiHidden/>
    <w:qFormat/>
    <w:rPr>
      <w:color w:val="666666"/>
    </w:rPr>
  </w:style>
  <w:style w:type="character" w:customStyle="1" w:styleId="a5">
    <w:name w:val="文档结构图 字符"/>
    <w:basedOn w:val="a0"/>
    <w:link w:val="a4"/>
    <w:semiHidden/>
    <w:qFormat/>
    <w:rPr>
      <w:rFonts w:ascii="Times New Roman" w:eastAsia="宋体" w:hAnsi="Times New Roman" w:cs="Times New Roman"/>
      <w:sz w:val="21"/>
      <w:shd w:val="clear" w:color="auto" w:fill="000080"/>
      <w14:ligatures w14:val="none"/>
    </w:rPr>
  </w:style>
  <w:style w:type="character" w:customStyle="1" w:styleId="a7">
    <w:name w:val="批注文字 字符"/>
    <w:basedOn w:val="a0"/>
    <w:link w:val="a6"/>
    <w:semiHidden/>
    <w:qFormat/>
    <w:rPr>
      <w:rFonts w:ascii="Times New Roman" w:eastAsia="宋体" w:hAnsi="Times New Roman" w:cs="Times New Roman"/>
      <w:sz w:val="21"/>
      <w14:ligatures w14:val="none"/>
    </w:rPr>
  </w:style>
  <w:style w:type="character" w:customStyle="1" w:styleId="ab">
    <w:name w:val="正文文本缩进 字符"/>
    <w:basedOn w:val="a0"/>
    <w:link w:val="aa"/>
    <w:qFormat/>
    <w:rPr>
      <w:rFonts w:ascii="Times New Roman" w:eastAsia="宋体" w:hAnsi="Times New Roman" w:cs="Times New Roman"/>
      <w:sz w:val="21"/>
      <w14:ligatures w14:val="none"/>
    </w:rPr>
  </w:style>
  <w:style w:type="character" w:customStyle="1" w:styleId="ad">
    <w:name w:val="纯文本 字符"/>
    <w:basedOn w:val="a0"/>
    <w:link w:val="ac"/>
    <w:qFormat/>
    <w:rPr>
      <w:rFonts w:ascii="宋体" w:eastAsia="宋体" w:hAnsi="Courier New" w:cs="Courier New"/>
      <w:sz w:val="21"/>
      <w:szCs w:val="21"/>
      <w14:ligatures w14:val="none"/>
    </w:rPr>
  </w:style>
  <w:style w:type="character" w:customStyle="1" w:styleId="af">
    <w:name w:val="日期 字符"/>
    <w:basedOn w:val="a0"/>
    <w:link w:val="ae"/>
    <w:qFormat/>
    <w:rPr>
      <w:rFonts w:ascii="Times New Roman" w:eastAsia="宋体" w:hAnsi="Times New Roman" w:cs="Times New Roman"/>
      <w:sz w:val="21"/>
      <w14:ligatures w14:val="none"/>
    </w:rPr>
  </w:style>
  <w:style w:type="character" w:customStyle="1" w:styleId="22">
    <w:name w:val="正文文本缩进 2 字符"/>
    <w:basedOn w:val="a0"/>
    <w:link w:val="21"/>
    <w:qFormat/>
    <w:rPr>
      <w:rFonts w:ascii="Times New Roman" w:eastAsia="宋体" w:hAnsi="Times New Roman" w:cs="Times New Roman"/>
      <w:sz w:val="21"/>
      <w14:ligatures w14:val="none"/>
    </w:rPr>
  </w:style>
  <w:style w:type="character" w:customStyle="1" w:styleId="af1">
    <w:name w:val="批注框文本 字符"/>
    <w:basedOn w:val="a0"/>
    <w:link w:val="af0"/>
    <w:semiHidden/>
    <w:qFormat/>
    <w:rPr>
      <w:rFonts w:ascii="Times New Roman" w:eastAsia="宋体" w:hAnsi="Times New Roman" w:cs="Times New Roman"/>
      <w:sz w:val="18"/>
      <w:szCs w:val="18"/>
      <w14:ligatures w14:val="none"/>
    </w:rPr>
  </w:style>
  <w:style w:type="character" w:customStyle="1" w:styleId="af3">
    <w:name w:val="页脚 字符"/>
    <w:basedOn w:val="a0"/>
    <w:link w:val="af2"/>
    <w:uiPriority w:val="99"/>
    <w:qFormat/>
    <w:rPr>
      <w:rFonts w:ascii="Times New Roman" w:eastAsia="宋体" w:hAnsi="Times New Roman" w:cs="Times New Roman"/>
      <w:sz w:val="18"/>
      <w:szCs w:val="18"/>
      <w14:ligatures w14:val="none"/>
    </w:rPr>
  </w:style>
  <w:style w:type="character" w:customStyle="1" w:styleId="af5">
    <w:name w:val="页眉 字符"/>
    <w:basedOn w:val="a0"/>
    <w:link w:val="af4"/>
    <w:uiPriority w:val="99"/>
    <w:qFormat/>
    <w:rPr>
      <w:rFonts w:ascii="Times New Roman" w:eastAsia="宋体" w:hAnsi="Times New Roman" w:cs="Times New Roman"/>
      <w:sz w:val="18"/>
      <w:szCs w:val="18"/>
      <w14:ligatures w14:val="none"/>
    </w:rPr>
  </w:style>
  <w:style w:type="character" w:customStyle="1" w:styleId="af9">
    <w:name w:val="脚注文本 字符"/>
    <w:basedOn w:val="a0"/>
    <w:link w:val="af8"/>
    <w:qFormat/>
    <w:rPr>
      <w:rFonts w:ascii="Times New Roman" w:eastAsia="宋体" w:hAnsi="Times New Roman" w:cs="Times New Roman"/>
      <w:sz w:val="18"/>
      <w:szCs w:val="18"/>
      <w14:ligatures w14:val="none"/>
    </w:rPr>
  </w:style>
  <w:style w:type="character" w:customStyle="1" w:styleId="afe">
    <w:name w:val="批注主题 字符"/>
    <w:basedOn w:val="a7"/>
    <w:link w:val="afd"/>
    <w:semiHidden/>
    <w:qFormat/>
    <w:rPr>
      <w:rFonts w:ascii="Times New Roman" w:eastAsia="宋体" w:hAnsi="Times New Roman" w:cs="Times New Roman"/>
      <w:b/>
      <w:bCs/>
      <w:sz w:val="21"/>
      <w14:ligatures w14:val="none"/>
    </w:rPr>
  </w:style>
  <w:style w:type="character" w:customStyle="1" w:styleId="PlainTextChar">
    <w:name w:val="Plain Text Char"/>
    <w:qFormat/>
    <w:locked/>
    <w:rPr>
      <w:rFonts w:ascii="宋体" w:eastAsia="宋体" w:hAnsi="Courier New" w:cs="Courier New"/>
      <w:sz w:val="21"/>
      <w:szCs w:val="21"/>
    </w:rPr>
  </w:style>
  <w:style w:type="character" w:customStyle="1" w:styleId="CharChar5">
    <w:name w:val="Char Char5"/>
    <w:qFormat/>
    <w:rPr>
      <w:rFonts w:ascii="宋体" w:eastAsia="宋体" w:hAnsi="Courier New" w:cs="Courier New"/>
      <w:szCs w:val="21"/>
    </w:rPr>
  </w:style>
  <w:style w:type="character" w:customStyle="1" w:styleId="Heading2Char">
    <w:name w:val="Heading 2 Char"/>
    <w:qFormat/>
    <w:locked/>
    <w:rPr>
      <w:rFonts w:eastAsia="方正准圆简体"/>
      <w:bCs/>
      <w:kern w:val="2"/>
      <w:sz w:val="32"/>
      <w:szCs w:val="32"/>
      <w:lang w:val="en-US" w:eastAsia="zh-CN" w:bidi="ar-SA"/>
    </w:rPr>
  </w:style>
  <w:style w:type="character" w:customStyle="1" w:styleId="apple-converted-space">
    <w:name w:val="apple-converted-space"/>
    <w:qFormat/>
  </w:style>
  <w:style w:type="paragraph" w:customStyle="1" w:styleId="Char">
    <w:name w:val="Char"/>
    <w:basedOn w:val="a"/>
    <w:qFormat/>
    <w:pPr>
      <w:snapToGrid w:val="0"/>
      <w:spacing w:line="360" w:lineRule="auto"/>
      <w:ind w:firstLineChars="200" w:firstLine="200"/>
    </w:pPr>
    <w:rPr>
      <w:rFonts w:eastAsia="仿宋_GB2312"/>
      <w:sz w:val="24"/>
    </w:rPr>
  </w:style>
  <w:style w:type="paragraph" w:customStyle="1" w:styleId="affb">
    <w:name w:val="表头"/>
    <w:basedOn w:val="a"/>
    <w:qFormat/>
    <w:pPr>
      <w:spacing w:line="264" w:lineRule="auto"/>
      <w:jc w:val="center"/>
    </w:pPr>
    <w:rPr>
      <w:sz w:val="18"/>
      <w:szCs w:val="18"/>
    </w:rPr>
  </w:style>
  <w:style w:type="paragraph" w:customStyle="1" w:styleId="affc">
    <w:name w:val="表中"/>
    <w:basedOn w:val="affb"/>
    <w:qFormat/>
  </w:style>
  <w:style w:type="paragraph" w:customStyle="1" w:styleId="14">
    <w:name w:val="正文1"/>
    <w:qFormat/>
    <w:pPr>
      <w:widowControl w:val="0"/>
      <w:adjustRightInd w:val="0"/>
      <w:spacing w:line="360" w:lineRule="atLeast"/>
      <w:textAlignment w:val="baseline"/>
    </w:pPr>
    <w:rPr>
      <w:rFonts w:ascii="宋体" w:eastAsia="宋体" w:hAnsi="Times New Roman" w:cs="Times New Roman"/>
      <w:sz w:val="24"/>
    </w:rPr>
  </w:style>
  <w:style w:type="paragraph" w:customStyle="1" w:styleId="Default">
    <w:name w:val="Default"/>
    <w:qFormat/>
    <w:pPr>
      <w:widowControl w:val="0"/>
      <w:autoSpaceDE w:val="0"/>
      <w:autoSpaceDN w:val="0"/>
      <w:adjustRightInd w:val="0"/>
    </w:pPr>
    <w:rPr>
      <w:rFonts w:ascii="黑体" w:eastAsia="黑体" w:hAnsi="Times New Roman" w:cs="黑体"/>
      <w:color w:val="000000"/>
      <w:sz w:val="24"/>
      <w:szCs w:val="24"/>
    </w:r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无格式表格 51"/>
    <w:basedOn w:val="a1"/>
    <w:uiPriority w:val="45"/>
    <w:qFormat/>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10">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110">
    <w:name w:val="网格表 1 浅色1"/>
    <w:basedOn w:val="a1"/>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5">
    <w:name w:val="书目1"/>
    <w:basedOn w:val="a"/>
    <w:next w:val="a"/>
    <w:uiPriority w:val="37"/>
    <w:unhideWhenUsed/>
    <w:qFormat/>
    <w:pPr>
      <w:tabs>
        <w:tab w:val="left" w:pos="380"/>
      </w:tabs>
      <w:ind w:left="384" w:hanging="384"/>
    </w:pPr>
  </w:style>
  <w:style w:type="paragraph" w:customStyle="1" w:styleId="TOC10">
    <w:name w:val="TOC 标题1"/>
    <w:basedOn w:val="1"/>
    <w:next w:val="a"/>
    <w:uiPriority w:val="39"/>
    <w:unhideWhenUsed/>
    <w:qFormat/>
    <w:pPr>
      <w:widowControl/>
      <w:spacing w:after="0" w:line="276" w:lineRule="auto"/>
      <w:jc w:val="left"/>
      <w:outlineLvl w:val="9"/>
    </w:pPr>
    <w:rPr>
      <w:b/>
      <w:bCs/>
      <w:kern w:val="0"/>
      <w:sz w:val="28"/>
      <w:szCs w:val="28"/>
    </w:rPr>
  </w:style>
  <w:style w:type="paragraph" w:customStyle="1" w:styleId="23">
    <w:name w:val="正文2"/>
    <w:qFormat/>
    <w:pPr>
      <w:widowControl w:val="0"/>
      <w:adjustRightInd w:val="0"/>
      <w:spacing w:line="360" w:lineRule="atLeast"/>
      <w:textAlignment w:val="baseline"/>
    </w:pPr>
    <w:rPr>
      <w:rFonts w:ascii="宋体" w:eastAsia="宋体"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ztflh.xhma.com/chaxun"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eader" Target="header6.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microsoft.com/office/2011/relationships/people" Target="people.xml"/><Relationship Id="rId16" Type="http://schemas.openxmlformats.org/officeDocument/2006/relationships/header" Target="header3.xml"/><Relationship Id="rId11" Type="http://schemas.microsoft.com/office/2016/09/relationships/commentsIds" Target="commentsIds.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eader" Target="header10.xml"/><Relationship Id="rId5" Type="http://schemas.openxmlformats.org/officeDocument/2006/relationships/webSettings" Target="webSettings.xml"/><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eader" Target="header8.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eader" Target="header7.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eader" Target="header9.xml"/><Relationship Id="rId8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5.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header" Target="header1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90</Pages>
  <Words>26945</Words>
  <Characters>153591</Characters>
  <Application>Microsoft Office Word</Application>
  <DocSecurity>0</DocSecurity>
  <Lines>1279</Lines>
  <Paragraphs>360</Paragraphs>
  <ScaleCrop>false</ScaleCrop>
  <Company/>
  <LinksUpToDate>false</LinksUpToDate>
  <CharactersWithSpaces>180176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K4056</dc:creator>
  <cp:lastModifiedBy>h</cp:lastModifiedBy>
  <cp:revision>99</cp:revision>
  <dcterms:created xsi:type="dcterms:W3CDTF">2025-02-26T17:04:00Z</dcterms:created>
  <dcterms:modified xsi:type="dcterms:W3CDTF">2025-03-03T04:22:00Z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id="Ru0XoDIU"/&gt;&lt;style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y fmtid="{D5CDD505-2E9C-101B-9397-08002B2CF9AE}" pid="4" name="KSOTemplateDocerSaveRecord">
    <vt:lpwstr>eyJoZGlkIjoiNDYzNjllMWE1YmQxOTNmZDE4ZDQyOGZlYjczNjE3MTQiLCJ1c2VySWQiOiIxMjAyMzY5NzQ2In0=</vt:lpwstr>
  </property>
  <property fmtid="{D5CDD505-2E9C-101B-9397-08002B2CF9AE}" pid="5" name="KSOProductBuildVer">
    <vt:lpwstr>2052-12.1.0.20305</vt:lpwstr>
  </property>
  <property fmtid="{D5CDD505-2E9C-101B-9397-08002B2CF9AE}" pid="6" name="ICV">
    <vt:lpwstr>7A4CB6992DFC421AA518EC083397867E_12</vt:lpwstr>
  </property>
</Properties>
</file>