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commentsExtensible.xml" ContentType="application/vnd.openxmlformats-officedocument.wordprocessingml.commentsExtensible+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9983C6" w14:textId="77777777" w:rsidR="00EE315F" w:rsidRDefault="00EE315F">
      <w:pPr>
        <w:jc w:val="both"/>
        <w:rPr>
          <w:sz w:val="32"/>
          <w:szCs w:val="32"/>
        </w:rPr>
      </w:pPr>
    </w:p>
    <w:p w14:paraId="41FDA7BA" w14:textId="77777777" w:rsidR="00EE315F" w:rsidRDefault="00EE315F">
      <w:pPr>
        <w:jc w:val="both"/>
        <w:rPr>
          <w:sz w:val="32"/>
          <w:szCs w:val="32"/>
        </w:rPr>
      </w:pPr>
    </w:p>
    <w:p w14:paraId="6478B257" w14:textId="77777777" w:rsidR="00EE315F" w:rsidRDefault="00204804">
      <w:pPr>
        <w:snapToGrid w:val="0"/>
        <w:jc w:val="center"/>
        <w:rPr>
          <w:rFonts w:eastAsia="黑体"/>
          <w:sz w:val="72"/>
          <w:szCs w:val="72"/>
        </w:rPr>
      </w:pPr>
      <w:commentRangeStart w:id="0"/>
      <w:commentRangeEnd w:id="0"/>
      <w:r>
        <w:commentReference w:id="0"/>
      </w:r>
      <w:r>
        <w:rPr>
          <w:rFonts w:eastAsia="隶书"/>
          <w:noProof/>
          <w:sz w:val="32"/>
          <w:szCs w:val="32"/>
        </w:rPr>
        <w:drawing>
          <wp:inline distT="0" distB="0" distL="0" distR="0" wp14:anchorId="360FC750" wp14:editId="165E13F8">
            <wp:extent cx="4707255" cy="977900"/>
            <wp:effectExtent l="0" t="0" r="0" b="0"/>
            <wp:docPr id="1949907134" name="图片 1"/>
            <wp:cNvGraphicFramePr/>
            <a:graphic xmlns:a="http://schemas.openxmlformats.org/drawingml/2006/main">
              <a:graphicData uri="http://schemas.openxmlformats.org/drawingml/2006/picture">
                <pic:pic xmlns:pic="http://schemas.openxmlformats.org/drawingml/2006/picture">
                  <pic:nvPicPr>
                    <pic:cNvPr id="1949907134" name="图片 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4707255" cy="977900"/>
                    </a:xfrm>
                    <a:prstGeom prst="rect">
                      <a:avLst/>
                    </a:prstGeom>
                    <a:noFill/>
                    <a:ln>
                      <a:noFill/>
                    </a:ln>
                  </pic:spPr>
                </pic:pic>
              </a:graphicData>
            </a:graphic>
          </wp:inline>
        </w:drawing>
      </w:r>
    </w:p>
    <w:p w14:paraId="6A110C4E" w14:textId="77777777" w:rsidR="00EE315F" w:rsidRDefault="00EE315F">
      <w:pPr>
        <w:jc w:val="center"/>
        <w:rPr>
          <w:sz w:val="32"/>
          <w:szCs w:val="32"/>
        </w:rPr>
      </w:pPr>
    </w:p>
    <w:p w14:paraId="2B11ED5F" w14:textId="77777777" w:rsidR="00EE315F" w:rsidRDefault="00EE315F">
      <w:pPr>
        <w:jc w:val="center"/>
        <w:rPr>
          <w:sz w:val="32"/>
          <w:szCs w:val="32"/>
        </w:rPr>
      </w:pPr>
    </w:p>
    <w:p w14:paraId="7F900B23" w14:textId="77777777" w:rsidR="00EE315F" w:rsidRDefault="00204804">
      <w:pPr>
        <w:snapToGrid w:val="0"/>
        <w:jc w:val="center"/>
        <w:rPr>
          <w:rFonts w:eastAsia="黑体"/>
          <w:sz w:val="72"/>
          <w:szCs w:val="72"/>
        </w:rPr>
      </w:pPr>
      <w:r>
        <w:rPr>
          <w:rFonts w:eastAsia="黑体" w:hint="eastAsia"/>
          <w:sz w:val="72"/>
          <w:szCs w:val="72"/>
        </w:rPr>
        <w:t>硕士专业</w:t>
      </w:r>
      <w:r>
        <w:rPr>
          <w:rFonts w:eastAsia="黑体"/>
          <w:sz w:val="72"/>
          <w:szCs w:val="72"/>
        </w:rPr>
        <w:t>学位论文</w:t>
      </w:r>
    </w:p>
    <w:p w14:paraId="54083F7D" w14:textId="77777777" w:rsidR="00EE315F" w:rsidRDefault="00EE315F">
      <w:pPr>
        <w:rPr>
          <w:sz w:val="32"/>
          <w:szCs w:val="32"/>
        </w:rPr>
      </w:pPr>
    </w:p>
    <w:p w14:paraId="5B788F53" w14:textId="77777777" w:rsidR="00EE315F" w:rsidRDefault="00204804">
      <w:pPr>
        <w:snapToGrid w:val="0"/>
        <w:spacing w:line="360" w:lineRule="auto"/>
        <w:jc w:val="center"/>
        <w:rPr>
          <w:rFonts w:eastAsia="黑体"/>
          <w:bCs/>
          <w:sz w:val="36"/>
        </w:rPr>
      </w:pPr>
      <w:bookmarkStart w:id="1" w:name="OLE_LINK1"/>
      <w:bookmarkStart w:id="2" w:name="OLE_LINK2"/>
      <w:r>
        <w:rPr>
          <w:rFonts w:eastAsia="黑体" w:hint="eastAsia"/>
          <w:bCs/>
          <w:sz w:val="36"/>
        </w:rPr>
        <w:t xml:space="preserve">  </w:t>
      </w:r>
      <w:r>
        <w:rPr>
          <w:rFonts w:eastAsia="黑体" w:hint="eastAsia"/>
          <w:bCs/>
          <w:sz w:val="36"/>
        </w:rPr>
        <w:t>基于</w:t>
      </w:r>
      <w:r>
        <w:rPr>
          <w:rFonts w:eastAsia="黑体" w:hint="eastAsia"/>
          <w:bCs/>
          <w:sz w:val="36"/>
        </w:rPr>
        <w:t>WebGL</w:t>
      </w:r>
      <w:r>
        <w:rPr>
          <w:rFonts w:eastAsia="黑体" w:hint="eastAsia"/>
          <w:bCs/>
          <w:sz w:val="36"/>
        </w:rPr>
        <w:t>的三维地质建模及可视化方法研究</w:t>
      </w:r>
    </w:p>
    <w:bookmarkEnd w:id="1"/>
    <w:bookmarkEnd w:id="2"/>
    <w:p w14:paraId="3B1F5917" w14:textId="77777777" w:rsidR="00EE315F" w:rsidRDefault="00EE315F">
      <w:pPr>
        <w:snapToGrid w:val="0"/>
        <w:spacing w:line="360" w:lineRule="auto"/>
        <w:jc w:val="center"/>
        <w:rPr>
          <w:rFonts w:eastAsia="黑体"/>
          <w:bCs/>
          <w:sz w:val="36"/>
        </w:rPr>
      </w:pPr>
    </w:p>
    <w:p w14:paraId="3CA99D73" w14:textId="77777777" w:rsidR="00EE315F" w:rsidRDefault="00204804">
      <w:pPr>
        <w:snapToGrid w:val="0"/>
        <w:spacing w:line="360" w:lineRule="auto"/>
        <w:ind w:firstLineChars="600" w:firstLine="1920"/>
        <w:rPr>
          <w:sz w:val="32"/>
          <w:szCs w:val="32"/>
          <w:u w:val="single"/>
        </w:rPr>
      </w:pPr>
      <w:r>
        <w:rPr>
          <w:rFonts w:hint="eastAsia"/>
          <w:sz w:val="32"/>
          <w:szCs w:val="32"/>
        </w:rPr>
        <w:t>作</w:t>
      </w:r>
      <w:r>
        <w:rPr>
          <w:rFonts w:hint="eastAsia"/>
          <w:sz w:val="32"/>
          <w:szCs w:val="32"/>
        </w:rPr>
        <w:t xml:space="preserve">       </w:t>
      </w:r>
      <w:r>
        <w:rPr>
          <w:rFonts w:hint="eastAsia"/>
          <w:sz w:val="32"/>
          <w:szCs w:val="32"/>
        </w:rPr>
        <w:t>者：</w:t>
      </w:r>
      <w:r>
        <w:rPr>
          <w:rFonts w:eastAsia="楷体_GB2312"/>
          <w:sz w:val="32"/>
          <w:szCs w:val="32"/>
          <w:u w:val="single"/>
        </w:rPr>
        <w:t xml:space="preserve">  </w:t>
      </w:r>
      <w:r>
        <w:rPr>
          <w:rFonts w:eastAsia="楷体_GB2312" w:hint="eastAsia"/>
          <w:sz w:val="32"/>
          <w:szCs w:val="32"/>
          <w:u w:val="single"/>
        </w:rPr>
        <w:t xml:space="preserve">   </w:t>
      </w:r>
      <w:r>
        <w:rPr>
          <w:rFonts w:eastAsia="楷体_GB2312"/>
          <w:sz w:val="32"/>
          <w:szCs w:val="32"/>
          <w:u w:val="single"/>
        </w:rPr>
        <w:t xml:space="preserve">   </w:t>
      </w:r>
      <w:r>
        <w:rPr>
          <w:rFonts w:eastAsia="楷体_GB2312" w:hint="eastAsia"/>
          <w:sz w:val="32"/>
          <w:szCs w:val="32"/>
          <w:u w:val="single"/>
        </w:rPr>
        <w:t>柯峻伟</w:t>
      </w:r>
      <w:r>
        <w:rPr>
          <w:rFonts w:eastAsia="楷体_GB2312"/>
          <w:sz w:val="32"/>
          <w:szCs w:val="32"/>
          <w:u w:val="single"/>
        </w:rPr>
        <w:t xml:space="preserve">   </w:t>
      </w:r>
      <w:r>
        <w:rPr>
          <w:rFonts w:eastAsia="楷体_GB2312" w:hint="eastAsia"/>
          <w:sz w:val="32"/>
          <w:szCs w:val="32"/>
          <w:u w:val="single"/>
        </w:rPr>
        <w:t xml:space="preserve">   </w:t>
      </w:r>
      <w:r>
        <w:rPr>
          <w:rFonts w:eastAsia="楷体_GB2312"/>
          <w:sz w:val="32"/>
          <w:szCs w:val="32"/>
          <w:u w:val="single"/>
        </w:rPr>
        <w:t xml:space="preserve">    </w:t>
      </w:r>
    </w:p>
    <w:p w14:paraId="520A134D" w14:textId="77777777" w:rsidR="00EE315F" w:rsidRDefault="00204804">
      <w:pPr>
        <w:snapToGrid w:val="0"/>
        <w:spacing w:line="360" w:lineRule="auto"/>
        <w:ind w:firstLineChars="600" w:firstLine="1920"/>
        <w:rPr>
          <w:sz w:val="32"/>
          <w:szCs w:val="32"/>
          <w:u w:val="single"/>
        </w:rPr>
      </w:pPr>
      <w:r>
        <w:rPr>
          <w:rFonts w:hint="eastAsia"/>
          <w:sz w:val="32"/>
          <w:szCs w:val="32"/>
        </w:rPr>
        <w:t>学</w:t>
      </w:r>
      <w:r>
        <w:rPr>
          <w:rFonts w:hint="eastAsia"/>
          <w:sz w:val="32"/>
          <w:szCs w:val="32"/>
        </w:rPr>
        <w:t xml:space="preserve">       </w:t>
      </w:r>
      <w:r>
        <w:rPr>
          <w:rFonts w:hint="eastAsia"/>
          <w:sz w:val="32"/>
          <w:szCs w:val="32"/>
        </w:rPr>
        <w:t>院：</w:t>
      </w:r>
      <w:r>
        <w:rPr>
          <w:rFonts w:eastAsia="楷体_GB2312"/>
          <w:sz w:val="32"/>
          <w:szCs w:val="32"/>
          <w:u w:val="single"/>
        </w:rPr>
        <w:t xml:space="preserve"> </w:t>
      </w:r>
      <w:r>
        <w:rPr>
          <w:rFonts w:eastAsia="楷体_GB2312" w:hint="eastAsia"/>
          <w:sz w:val="32"/>
          <w:szCs w:val="32"/>
          <w:u w:val="single"/>
        </w:rPr>
        <w:t>地球科学与测绘工程学院</w:t>
      </w:r>
      <w:r>
        <w:rPr>
          <w:rFonts w:eastAsia="楷体_GB2312" w:hint="eastAsia"/>
          <w:sz w:val="32"/>
          <w:szCs w:val="32"/>
          <w:u w:val="single"/>
        </w:rPr>
        <w:t xml:space="preserve"> </w:t>
      </w:r>
    </w:p>
    <w:p w14:paraId="67935899" w14:textId="77777777" w:rsidR="00EE315F" w:rsidRDefault="00204804">
      <w:pPr>
        <w:snapToGrid w:val="0"/>
        <w:spacing w:line="360" w:lineRule="auto"/>
        <w:ind w:firstLineChars="600" w:firstLine="1920"/>
        <w:rPr>
          <w:rFonts w:ascii="楷体_GB2312" w:eastAsia="楷体_GB2312"/>
          <w:sz w:val="32"/>
          <w:szCs w:val="32"/>
          <w:u w:val="single"/>
        </w:rPr>
      </w:pPr>
      <w:r>
        <w:rPr>
          <w:rFonts w:hint="eastAsia"/>
          <w:sz w:val="32"/>
          <w:szCs w:val="32"/>
        </w:rPr>
        <w:t>学</w:t>
      </w:r>
      <w:r>
        <w:rPr>
          <w:rFonts w:hint="eastAsia"/>
          <w:sz w:val="32"/>
          <w:szCs w:val="32"/>
        </w:rPr>
        <w:t xml:space="preserve">       </w:t>
      </w:r>
      <w:r>
        <w:rPr>
          <w:rFonts w:hint="eastAsia"/>
          <w:sz w:val="32"/>
          <w:szCs w:val="32"/>
        </w:rPr>
        <w:t>号：</w:t>
      </w:r>
      <w:r>
        <w:rPr>
          <w:rFonts w:eastAsia="楷体_GB2312"/>
          <w:sz w:val="32"/>
          <w:szCs w:val="32"/>
          <w:u w:val="single"/>
        </w:rPr>
        <w:t xml:space="preserve">  </w:t>
      </w:r>
      <w:r>
        <w:rPr>
          <w:rFonts w:eastAsia="楷体_GB2312" w:hint="eastAsia"/>
          <w:sz w:val="32"/>
          <w:szCs w:val="32"/>
          <w:u w:val="single"/>
        </w:rPr>
        <w:t xml:space="preserve"> </w:t>
      </w:r>
      <w:r>
        <w:rPr>
          <w:rFonts w:eastAsia="楷体_GB2312"/>
          <w:sz w:val="32"/>
          <w:szCs w:val="32"/>
          <w:u w:val="single"/>
        </w:rPr>
        <w:t xml:space="preserve"> </w:t>
      </w:r>
      <w:r>
        <w:rPr>
          <w:rFonts w:eastAsia="楷体_GB2312" w:hint="eastAsia"/>
          <w:sz w:val="32"/>
          <w:szCs w:val="32"/>
          <w:u w:val="single"/>
        </w:rPr>
        <w:t>ZQT2200202053</w:t>
      </w:r>
      <w:r>
        <w:rPr>
          <w:rFonts w:eastAsia="楷体_GB2312"/>
          <w:sz w:val="32"/>
          <w:szCs w:val="32"/>
          <w:u w:val="single"/>
        </w:rPr>
        <w:t xml:space="preserve">      </w:t>
      </w:r>
    </w:p>
    <w:p w14:paraId="656B0304" w14:textId="77777777" w:rsidR="00EE315F" w:rsidRDefault="00204804">
      <w:pPr>
        <w:snapToGrid w:val="0"/>
        <w:spacing w:line="360" w:lineRule="auto"/>
        <w:ind w:firstLineChars="600" w:firstLine="1836"/>
        <w:rPr>
          <w:rFonts w:ascii="楷体_GB2312" w:eastAsia="楷体_GB2312"/>
          <w:sz w:val="32"/>
          <w:szCs w:val="32"/>
          <w:u w:val="single"/>
        </w:rPr>
      </w:pPr>
      <w:r w:rsidRPr="00676850">
        <w:rPr>
          <w:rFonts w:hint="eastAsia"/>
          <w:snapToGrid w:val="0"/>
          <w:spacing w:val="3"/>
          <w:w w:val="94"/>
          <w:sz w:val="32"/>
          <w:szCs w:val="32"/>
          <w:fitText w:val="1820" w:id="-761926400"/>
          <w:rPrChange w:id="3" w:author="h" w:date="2025-03-18T20:21:00Z">
            <w:rPr>
              <w:rFonts w:hint="eastAsia"/>
              <w:snapToGrid w:val="0"/>
              <w:spacing w:val="1"/>
              <w:w w:val="94"/>
              <w:sz w:val="32"/>
              <w:szCs w:val="32"/>
              <w:fitText w:val="1820" w:id="-761926400"/>
            </w:rPr>
          </w:rPrChange>
        </w:rPr>
        <w:t>专</w:t>
      </w:r>
      <w:r w:rsidRPr="00676850">
        <w:rPr>
          <w:rFonts w:hint="eastAsia"/>
          <w:snapToGrid w:val="0"/>
          <w:spacing w:val="3"/>
          <w:w w:val="94"/>
          <w:sz w:val="32"/>
          <w:szCs w:val="32"/>
          <w:fitText w:val="1820" w:id="-761926400"/>
          <w:rPrChange w:id="4" w:author="h" w:date="2025-03-18T20:21:00Z">
            <w:rPr>
              <w:rFonts w:hint="eastAsia"/>
              <w:snapToGrid w:val="0"/>
              <w:spacing w:val="1"/>
              <w:w w:val="94"/>
              <w:sz w:val="32"/>
              <w:szCs w:val="32"/>
              <w:fitText w:val="1820" w:id="-761926400"/>
            </w:rPr>
          </w:rPrChange>
        </w:rPr>
        <w:t>业学位类</w:t>
      </w:r>
      <w:r w:rsidRPr="00676850">
        <w:rPr>
          <w:rFonts w:hint="eastAsia"/>
          <w:snapToGrid w:val="0"/>
          <w:spacing w:val="-7"/>
          <w:w w:val="94"/>
          <w:sz w:val="32"/>
          <w:szCs w:val="32"/>
          <w:fitText w:val="1820" w:id="-761926400"/>
          <w:rPrChange w:id="5" w:author="h" w:date="2025-03-18T20:21:00Z">
            <w:rPr>
              <w:rFonts w:hint="eastAsia"/>
              <w:snapToGrid w:val="0"/>
              <w:spacing w:val="5"/>
              <w:w w:val="94"/>
              <w:sz w:val="32"/>
              <w:szCs w:val="32"/>
              <w:fitText w:val="1820" w:id="-761926400"/>
            </w:rPr>
          </w:rPrChange>
        </w:rPr>
        <w:t>别</w:t>
      </w:r>
      <w:r>
        <w:rPr>
          <w:rFonts w:hint="eastAsia"/>
          <w:sz w:val="32"/>
          <w:szCs w:val="32"/>
        </w:rPr>
        <w:t>：</w:t>
      </w:r>
      <w:r>
        <w:rPr>
          <w:rFonts w:eastAsia="楷体_GB2312"/>
          <w:sz w:val="32"/>
          <w:szCs w:val="32"/>
          <w:u w:val="single"/>
        </w:rPr>
        <w:t xml:space="preserve">         </w:t>
      </w:r>
      <w:r>
        <w:rPr>
          <w:rFonts w:eastAsia="楷体_GB2312" w:hint="eastAsia"/>
          <w:sz w:val="32"/>
          <w:szCs w:val="32"/>
          <w:u w:val="single"/>
        </w:rPr>
        <w:t>资源与环境</w:t>
      </w:r>
      <w:r>
        <w:rPr>
          <w:rFonts w:eastAsia="楷体_GB2312"/>
          <w:sz w:val="32"/>
          <w:szCs w:val="32"/>
          <w:u w:val="single"/>
        </w:rPr>
        <w:t xml:space="preserve">    </w:t>
      </w:r>
      <w:r>
        <w:rPr>
          <w:rFonts w:eastAsia="楷体_GB2312" w:hint="eastAsia"/>
          <w:sz w:val="32"/>
          <w:szCs w:val="32"/>
          <w:u w:val="single"/>
        </w:rPr>
        <w:t xml:space="preserve"> </w:t>
      </w:r>
      <w:r>
        <w:rPr>
          <w:rFonts w:eastAsia="楷体_GB2312"/>
          <w:sz w:val="32"/>
          <w:szCs w:val="32"/>
          <w:u w:val="single"/>
        </w:rPr>
        <w:t xml:space="preserve"> </w:t>
      </w:r>
    </w:p>
    <w:p w14:paraId="555FA770" w14:textId="77777777" w:rsidR="00EE315F" w:rsidRDefault="00204804">
      <w:pPr>
        <w:snapToGrid w:val="0"/>
        <w:spacing w:line="360" w:lineRule="auto"/>
        <w:ind w:firstLineChars="614" w:firstLine="1854"/>
        <w:rPr>
          <w:sz w:val="32"/>
          <w:szCs w:val="32"/>
          <w:u w:val="single"/>
        </w:rPr>
      </w:pPr>
      <w:r>
        <w:rPr>
          <w:rFonts w:hint="eastAsia"/>
          <w:snapToGrid w:val="0"/>
          <w:spacing w:val="1"/>
          <w:w w:val="94"/>
          <w:sz w:val="32"/>
          <w:szCs w:val="32"/>
          <w:fitText w:val="1821" w:id="-761926399"/>
        </w:rPr>
        <w:t>专业学位领</w:t>
      </w:r>
      <w:r>
        <w:rPr>
          <w:rFonts w:hint="eastAsia"/>
          <w:snapToGrid w:val="0"/>
          <w:spacing w:val="6"/>
          <w:w w:val="94"/>
          <w:sz w:val="32"/>
          <w:szCs w:val="32"/>
          <w:fitText w:val="1821" w:id="-761926399"/>
        </w:rPr>
        <w:t>域</w:t>
      </w:r>
      <w:r>
        <w:rPr>
          <w:rFonts w:hint="eastAsia"/>
          <w:sz w:val="32"/>
          <w:szCs w:val="32"/>
        </w:rPr>
        <w:t>：</w:t>
      </w:r>
      <w:r>
        <w:rPr>
          <w:rFonts w:eastAsia="楷体_GB2312"/>
          <w:sz w:val="32"/>
          <w:szCs w:val="32"/>
          <w:u w:val="single"/>
        </w:rPr>
        <w:t xml:space="preserve">        </w:t>
      </w:r>
      <w:r>
        <w:rPr>
          <w:rFonts w:eastAsia="楷体_GB2312" w:hint="eastAsia"/>
          <w:sz w:val="32"/>
          <w:szCs w:val="32"/>
          <w:u w:val="single"/>
        </w:rPr>
        <w:t>地质工程</w:t>
      </w:r>
      <w:r>
        <w:rPr>
          <w:rFonts w:eastAsia="楷体_GB2312"/>
          <w:sz w:val="32"/>
          <w:szCs w:val="32"/>
          <w:u w:val="single"/>
        </w:rPr>
        <w:t xml:space="preserve">         </w:t>
      </w:r>
    </w:p>
    <w:p w14:paraId="51A75E9C" w14:textId="77777777" w:rsidR="00EE315F" w:rsidRDefault="00204804">
      <w:pPr>
        <w:snapToGrid w:val="0"/>
        <w:spacing w:line="360" w:lineRule="auto"/>
        <w:ind w:firstLineChars="600" w:firstLine="1920"/>
        <w:rPr>
          <w:rFonts w:ascii="楷体_GB2312" w:eastAsia="楷体_GB2312"/>
          <w:sz w:val="32"/>
          <w:szCs w:val="32"/>
          <w:u w:val="single"/>
        </w:rPr>
      </w:pPr>
      <w:r>
        <w:rPr>
          <w:rFonts w:hint="eastAsia"/>
          <w:sz w:val="32"/>
          <w:szCs w:val="32"/>
        </w:rPr>
        <w:t>校</w:t>
      </w:r>
      <w:r>
        <w:rPr>
          <w:rFonts w:hint="eastAsia"/>
          <w:sz w:val="32"/>
          <w:szCs w:val="32"/>
        </w:rPr>
        <w:t xml:space="preserve"> </w:t>
      </w:r>
      <w:r>
        <w:rPr>
          <w:rFonts w:hint="eastAsia"/>
          <w:sz w:val="32"/>
          <w:szCs w:val="32"/>
        </w:rPr>
        <w:t>内</w:t>
      </w:r>
      <w:r>
        <w:rPr>
          <w:rFonts w:hint="eastAsia"/>
          <w:sz w:val="32"/>
          <w:szCs w:val="32"/>
        </w:rPr>
        <w:t xml:space="preserve"> </w:t>
      </w:r>
      <w:r>
        <w:rPr>
          <w:rFonts w:hint="eastAsia"/>
          <w:sz w:val="32"/>
          <w:szCs w:val="32"/>
        </w:rPr>
        <w:t>导</w:t>
      </w:r>
      <w:r>
        <w:rPr>
          <w:rFonts w:hint="eastAsia"/>
          <w:sz w:val="32"/>
          <w:szCs w:val="32"/>
        </w:rPr>
        <w:t xml:space="preserve"> </w:t>
      </w:r>
      <w:r>
        <w:rPr>
          <w:rFonts w:hint="eastAsia"/>
          <w:sz w:val="32"/>
          <w:szCs w:val="32"/>
        </w:rPr>
        <w:t>师：</w:t>
      </w:r>
      <w:r>
        <w:rPr>
          <w:rFonts w:eastAsia="楷体_GB2312"/>
          <w:sz w:val="32"/>
          <w:szCs w:val="32"/>
          <w:u w:val="single"/>
        </w:rPr>
        <w:t xml:space="preserve">        </w:t>
      </w:r>
      <w:r>
        <w:rPr>
          <w:rFonts w:eastAsia="楷体_GB2312" w:hint="eastAsia"/>
          <w:sz w:val="32"/>
          <w:szCs w:val="32"/>
          <w:u w:val="single"/>
        </w:rPr>
        <w:t>郝多虎</w:t>
      </w:r>
      <w:r>
        <w:rPr>
          <w:rFonts w:eastAsia="楷体_GB2312"/>
          <w:sz w:val="32"/>
          <w:szCs w:val="32"/>
          <w:u w:val="single"/>
        </w:rPr>
        <w:t xml:space="preserve">       </w:t>
      </w:r>
      <w:r>
        <w:rPr>
          <w:rFonts w:eastAsia="楷体_GB2312" w:hint="eastAsia"/>
          <w:sz w:val="32"/>
          <w:szCs w:val="32"/>
          <w:u w:val="single"/>
        </w:rPr>
        <w:t xml:space="preserve"> </w:t>
      </w:r>
      <w:r>
        <w:rPr>
          <w:rFonts w:eastAsia="楷体_GB2312"/>
          <w:sz w:val="32"/>
          <w:szCs w:val="32"/>
          <w:u w:val="single"/>
        </w:rPr>
        <w:t xml:space="preserve">   </w:t>
      </w:r>
    </w:p>
    <w:p w14:paraId="1CE5683B" w14:textId="77777777" w:rsidR="00EE315F" w:rsidRDefault="00204804">
      <w:pPr>
        <w:snapToGrid w:val="0"/>
        <w:spacing w:line="360" w:lineRule="auto"/>
        <w:ind w:firstLineChars="600" w:firstLine="1920"/>
        <w:rPr>
          <w:sz w:val="32"/>
          <w:szCs w:val="32"/>
          <w:u w:val="single"/>
        </w:rPr>
      </w:pPr>
      <w:r>
        <w:rPr>
          <w:rFonts w:hint="eastAsia"/>
          <w:sz w:val="32"/>
          <w:szCs w:val="32"/>
        </w:rPr>
        <w:t>校</w:t>
      </w:r>
      <w:r>
        <w:rPr>
          <w:rFonts w:hint="eastAsia"/>
          <w:sz w:val="32"/>
          <w:szCs w:val="32"/>
        </w:rPr>
        <w:t xml:space="preserve"> </w:t>
      </w:r>
      <w:r>
        <w:rPr>
          <w:rFonts w:hint="eastAsia"/>
          <w:sz w:val="32"/>
          <w:szCs w:val="32"/>
        </w:rPr>
        <w:t>外</w:t>
      </w:r>
      <w:r>
        <w:rPr>
          <w:rFonts w:hint="eastAsia"/>
          <w:sz w:val="32"/>
          <w:szCs w:val="32"/>
        </w:rPr>
        <w:t xml:space="preserve"> </w:t>
      </w:r>
      <w:r>
        <w:rPr>
          <w:rFonts w:hint="eastAsia"/>
          <w:sz w:val="32"/>
          <w:szCs w:val="32"/>
        </w:rPr>
        <w:t>导</w:t>
      </w:r>
      <w:r>
        <w:rPr>
          <w:rFonts w:hint="eastAsia"/>
          <w:sz w:val="32"/>
          <w:szCs w:val="32"/>
        </w:rPr>
        <w:t xml:space="preserve"> </w:t>
      </w:r>
      <w:r>
        <w:rPr>
          <w:rFonts w:hint="eastAsia"/>
          <w:sz w:val="32"/>
          <w:szCs w:val="32"/>
        </w:rPr>
        <w:t>师：</w:t>
      </w:r>
      <w:r>
        <w:rPr>
          <w:rFonts w:eastAsia="楷体_GB2312"/>
          <w:sz w:val="32"/>
          <w:szCs w:val="32"/>
          <w:u w:val="single"/>
        </w:rPr>
        <w:t xml:space="preserve">        </w:t>
      </w:r>
      <w:r>
        <w:rPr>
          <w:rFonts w:eastAsia="楷体_GB2312" w:hint="eastAsia"/>
          <w:sz w:val="32"/>
          <w:szCs w:val="32"/>
          <w:u w:val="single"/>
        </w:rPr>
        <w:t xml:space="preserve"> </w:t>
      </w:r>
      <w:r>
        <w:rPr>
          <w:rFonts w:eastAsia="楷体_GB2312" w:hint="eastAsia"/>
          <w:sz w:val="32"/>
          <w:szCs w:val="32"/>
          <w:u w:val="single"/>
        </w:rPr>
        <w:t>高远</w:t>
      </w:r>
      <w:r>
        <w:rPr>
          <w:rFonts w:eastAsia="楷体_GB2312"/>
          <w:sz w:val="32"/>
          <w:szCs w:val="32"/>
          <w:u w:val="single"/>
        </w:rPr>
        <w:t xml:space="preserve"> </w:t>
      </w:r>
      <w:r>
        <w:rPr>
          <w:rFonts w:eastAsia="楷体_GB2312" w:hint="eastAsia"/>
          <w:sz w:val="32"/>
          <w:szCs w:val="32"/>
          <w:u w:val="single"/>
        </w:rPr>
        <w:t xml:space="preserve">  </w:t>
      </w:r>
      <w:r>
        <w:rPr>
          <w:rFonts w:eastAsia="楷体_GB2312"/>
          <w:sz w:val="32"/>
          <w:szCs w:val="32"/>
          <w:u w:val="single"/>
        </w:rPr>
        <w:t xml:space="preserve">  </w:t>
      </w:r>
      <w:r>
        <w:rPr>
          <w:rFonts w:eastAsia="楷体_GB2312" w:hint="eastAsia"/>
          <w:sz w:val="32"/>
          <w:szCs w:val="32"/>
          <w:u w:val="single"/>
        </w:rPr>
        <w:t xml:space="preserve"> </w:t>
      </w:r>
      <w:r>
        <w:rPr>
          <w:rFonts w:eastAsia="楷体_GB2312"/>
          <w:sz w:val="32"/>
          <w:szCs w:val="32"/>
          <w:u w:val="single"/>
        </w:rPr>
        <w:t xml:space="preserve">      </w:t>
      </w:r>
    </w:p>
    <w:p w14:paraId="3699504C" w14:textId="77777777" w:rsidR="00EE315F" w:rsidRDefault="00EE315F">
      <w:pPr>
        <w:snapToGrid w:val="0"/>
        <w:jc w:val="center"/>
        <w:rPr>
          <w:sz w:val="32"/>
          <w:szCs w:val="32"/>
        </w:rPr>
      </w:pPr>
    </w:p>
    <w:p w14:paraId="32AA5159" w14:textId="77777777" w:rsidR="00EE315F" w:rsidRDefault="00EE315F">
      <w:pPr>
        <w:jc w:val="center"/>
        <w:rPr>
          <w:sz w:val="32"/>
          <w:szCs w:val="32"/>
        </w:rPr>
      </w:pPr>
    </w:p>
    <w:p w14:paraId="1DD2225B" w14:textId="77777777" w:rsidR="00EE315F" w:rsidRDefault="00EE315F">
      <w:pPr>
        <w:jc w:val="center"/>
        <w:rPr>
          <w:sz w:val="32"/>
          <w:szCs w:val="32"/>
        </w:rPr>
      </w:pPr>
    </w:p>
    <w:p w14:paraId="46D3C57B" w14:textId="77777777" w:rsidR="00EE315F" w:rsidRDefault="00204804">
      <w:pPr>
        <w:widowControl w:val="0"/>
        <w:snapToGrid w:val="0"/>
        <w:jc w:val="center"/>
        <w:rPr>
          <w:rFonts w:ascii="Times New Roman" w:hAnsi="Times New Roman" w:cs="Times New Roman"/>
          <w:kern w:val="2"/>
          <w:sz w:val="32"/>
          <w:szCs w:val="32"/>
        </w:rPr>
      </w:pPr>
      <w:commentRangeStart w:id="6"/>
      <w:r>
        <w:rPr>
          <w:rFonts w:ascii="Times New Roman" w:hAnsi="Times New Roman" w:cs="Times New Roman"/>
          <w:kern w:val="2"/>
          <w:sz w:val="32"/>
          <w:szCs w:val="32"/>
        </w:rPr>
        <w:t>20</w:t>
      </w:r>
      <w:r>
        <w:rPr>
          <w:rFonts w:ascii="Times New Roman" w:hAnsi="Times New Roman" w:cs="Times New Roman" w:hint="eastAsia"/>
          <w:kern w:val="2"/>
          <w:sz w:val="32"/>
          <w:szCs w:val="32"/>
        </w:rPr>
        <w:t>25</w:t>
      </w:r>
      <w:r>
        <w:rPr>
          <w:rFonts w:ascii="Times New Roman" w:hAnsi="Times New Roman" w:cs="Times New Roman"/>
          <w:kern w:val="2"/>
          <w:sz w:val="32"/>
          <w:szCs w:val="32"/>
        </w:rPr>
        <w:t>年</w:t>
      </w:r>
      <w:r>
        <w:rPr>
          <w:rFonts w:ascii="Times New Roman" w:hAnsi="Times New Roman" w:cs="Times New Roman" w:hint="eastAsia"/>
          <w:kern w:val="2"/>
          <w:sz w:val="32"/>
          <w:szCs w:val="32"/>
        </w:rPr>
        <w:t>6</w:t>
      </w:r>
      <w:r>
        <w:rPr>
          <w:rFonts w:ascii="Times New Roman" w:hAnsi="Times New Roman" w:cs="Times New Roman"/>
          <w:kern w:val="2"/>
          <w:sz w:val="32"/>
          <w:szCs w:val="32"/>
        </w:rPr>
        <w:t>月</w:t>
      </w:r>
      <w:commentRangeEnd w:id="6"/>
      <w:r>
        <w:rPr>
          <w:rFonts w:ascii="Times New Roman" w:hAnsi="Times New Roman" w:cs="Times New Roman"/>
          <w:kern w:val="2"/>
          <w:sz w:val="32"/>
          <w:szCs w:val="32"/>
        </w:rPr>
        <w:commentReference w:id="6"/>
      </w:r>
    </w:p>
    <w:p w14:paraId="0AF872FB" w14:textId="77777777" w:rsidR="00EE315F" w:rsidRDefault="00204804">
      <w:pPr>
        <w:tabs>
          <w:tab w:val="left" w:pos="420"/>
          <w:tab w:val="left" w:pos="840"/>
          <w:tab w:val="left" w:pos="6738"/>
          <w:tab w:val="left" w:pos="7398"/>
          <w:tab w:val="left" w:pos="7770"/>
        </w:tabs>
        <w:spacing w:line="300" w:lineRule="auto"/>
        <w:rPr>
          <w:sz w:val="28"/>
          <w:szCs w:val="28"/>
          <w:u w:val="single" w:color="000000"/>
        </w:rPr>
      </w:pPr>
      <w:r>
        <w:rPr>
          <w:sz w:val="28"/>
          <w:szCs w:val="28"/>
        </w:rPr>
        <w:br w:type="page"/>
      </w:r>
      <w:r>
        <w:rPr>
          <w:sz w:val="28"/>
          <w:szCs w:val="28"/>
        </w:rPr>
        <w:t>中图分类号：</w:t>
      </w:r>
      <w:r>
        <w:rPr>
          <w:sz w:val="28"/>
          <w:szCs w:val="28"/>
          <w:u w:val="single" w:color="000000"/>
        </w:rPr>
        <w:t xml:space="preserve">   </w:t>
      </w:r>
      <w:r>
        <w:rPr>
          <w:rFonts w:hint="eastAsia"/>
          <w:sz w:val="28"/>
          <w:szCs w:val="28"/>
          <w:u w:val="single" w:color="000000"/>
        </w:rPr>
        <w:t>TD</w:t>
      </w:r>
      <w:r>
        <w:rPr>
          <w:sz w:val="28"/>
          <w:szCs w:val="28"/>
          <w:u w:val="single" w:color="000000"/>
        </w:rPr>
        <w:t>263</w:t>
      </w:r>
      <w:r>
        <w:rPr>
          <w:color w:val="FFFFFF"/>
          <w:sz w:val="28"/>
          <w:szCs w:val="28"/>
          <w:u w:val="single" w:color="000000"/>
        </w:rPr>
        <w:t xml:space="preserve">   </w:t>
      </w:r>
      <w:r>
        <w:rPr>
          <w:color w:val="FFFFFF"/>
          <w:sz w:val="28"/>
          <w:szCs w:val="28"/>
        </w:rPr>
        <w:t xml:space="preserve">    </w:t>
      </w:r>
      <w:r>
        <w:rPr>
          <w:sz w:val="28"/>
          <w:szCs w:val="28"/>
        </w:rPr>
        <w:t xml:space="preserve"> </w:t>
      </w:r>
      <w:r>
        <w:rPr>
          <w:color w:val="FFFFFF"/>
          <w:sz w:val="28"/>
          <w:szCs w:val="28"/>
        </w:rPr>
        <w:t xml:space="preserve">    </w:t>
      </w:r>
      <w:r>
        <w:rPr>
          <w:sz w:val="28"/>
          <w:szCs w:val="28"/>
        </w:rPr>
        <w:t xml:space="preserve">         </w:t>
      </w:r>
      <w:r>
        <w:rPr>
          <w:sz w:val="28"/>
          <w:szCs w:val="28"/>
        </w:rPr>
        <w:t>单位代码：</w:t>
      </w:r>
      <w:r>
        <w:rPr>
          <w:sz w:val="28"/>
          <w:szCs w:val="28"/>
          <w:u w:val="single" w:color="000000"/>
        </w:rPr>
        <w:t xml:space="preserve">   11413 </w:t>
      </w:r>
    </w:p>
    <w:p w14:paraId="785FCA51" w14:textId="77777777" w:rsidR="00EE315F" w:rsidRDefault="00204804">
      <w:pPr>
        <w:tabs>
          <w:tab w:val="left" w:pos="420"/>
          <w:tab w:val="left" w:pos="840"/>
          <w:tab w:val="left" w:pos="6738"/>
          <w:tab w:val="left" w:pos="7398"/>
          <w:tab w:val="left" w:pos="7770"/>
        </w:tabs>
        <w:spacing w:line="300" w:lineRule="auto"/>
        <w:rPr>
          <w:sz w:val="28"/>
          <w:szCs w:val="28"/>
        </w:rPr>
      </w:pPr>
      <w:r>
        <w:rPr>
          <w:sz w:val="28"/>
          <w:szCs w:val="28"/>
        </w:rPr>
        <w:t>UDC</w:t>
      </w:r>
      <w:r>
        <w:rPr>
          <w:sz w:val="28"/>
          <w:szCs w:val="28"/>
        </w:rPr>
        <w:t>分类号：</w:t>
      </w:r>
      <w:r>
        <w:rPr>
          <w:sz w:val="28"/>
          <w:szCs w:val="28"/>
          <w:u w:val="single" w:color="000000"/>
        </w:rPr>
        <w:t xml:space="preserve"> </w:t>
      </w:r>
      <w:r>
        <w:rPr>
          <w:rFonts w:hint="eastAsia"/>
          <w:sz w:val="28"/>
          <w:szCs w:val="28"/>
          <w:u w:val="single" w:color="000000"/>
        </w:rPr>
        <w:t xml:space="preserve"> </w:t>
      </w:r>
      <w:r>
        <w:rPr>
          <w:sz w:val="28"/>
          <w:szCs w:val="28"/>
          <w:u w:val="single" w:color="000000"/>
        </w:rPr>
        <w:t xml:space="preserve">  622</w:t>
      </w:r>
      <w:r>
        <w:rPr>
          <w:rFonts w:hint="eastAsia"/>
          <w:sz w:val="28"/>
          <w:szCs w:val="28"/>
          <w:u w:val="single" w:color="000000"/>
        </w:rPr>
        <w:t xml:space="preserve"> </w:t>
      </w:r>
      <w:r>
        <w:rPr>
          <w:color w:val="FFFFFF"/>
          <w:sz w:val="28"/>
          <w:szCs w:val="28"/>
          <w:u w:val="single" w:color="000000"/>
        </w:rPr>
        <w:t xml:space="preserve"> </w:t>
      </w:r>
      <w:r>
        <w:rPr>
          <w:rFonts w:hint="eastAsia"/>
          <w:color w:val="FFFFFF"/>
          <w:sz w:val="28"/>
          <w:szCs w:val="28"/>
          <w:u w:val="single" w:color="000000"/>
        </w:rPr>
        <w:t xml:space="preserve"> </w:t>
      </w:r>
      <w:r>
        <w:rPr>
          <w:color w:val="FFFFFF"/>
          <w:sz w:val="28"/>
          <w:szCs w:val="28"/>
          <w:u w:val="single" w:color="000000"/>
        </w:rPr>
        <w:t xml:space="preserve"> </w:t>
      </w:r>
      <w:r>
        <w:rPr>
          <w:color w:val="FFFFFF"/>
          <w:sz w:val="28"/>
          <w:szCs w:val="28"/>
        </w:rPr>
        <w:t xml:space="preserve">    </w:t>
      </w:r>
      <w:r>
        <w:rPr>
          <w:sz w:val="28"/>
          <w:szCs w:val="28"/>
        </w:rPr>
        <w:t xml:space="preserve">              </w:t>
      </w:r>
      <w:r>
        <w:rPr>
          <w:sz w:val="28"/>
          <w:szCs w:val="28"/>
        </w:rPr>
        <w:t>密</w:t>
      </w:r>
      <w:r>
        <w:rPr>
          <w:sz w:val="28"/>
          <w:szCs w:val="28"/>
        </w:rPr>
        <w:t xml:space="preserve">    </w:t>
      </w:r>
      <w:r>
        <w:rPr>
          <w:sz w:val="28"/>
          <w:szCs w:val="28"/>
        </w:rPr>
        <w:t>级：</w:t>
      </w:r>
      <w:r>
        <w:rPr>
          <w:color w:val="FFFFFF"/>
          <w:sz w:val="28"/>
          <w:szCs w:val="28"/>
          <w:u w:val="single" w:color="000000"/>
        </w:rPr>
        <w:t xml:space="preserve">   </w:t>
      </w:r>
      <w:r>
        <w:rPr>
          <w:sz w:val="28"/>
          <w:szCs w:val="28"/>
          <w:u w:val="single" w:color="000000"/>
        </w:rPr>
        <w:t>公开</w:t>
      </w:r>
      <w:r>
        <w:rPr>
          <w:color w:val="FFFFFF"/>
          <w:sz w:val="28"/>
          <w:szCs w:val="28"/>
          <w:u w:val="single" w:color="000000"/>
        </w:rPr>
        <w:t xml:space="preserve">  </w:t>
      </w:r>
    </w:p>
    <w:p w14:paraId="0DE17C0A" w14:textId="77777777" w:rsidR="00EE315F" w:rsidRDefault="00EE315F">
      <w:pPr>
        <w:jc w:val="center"/>
      </w:pPr>
    </w:p>
    <w:p w14:paraId="1E6053CB" w14:textId="77777777" w:rsidR="00EE315F" w:rsidRDefault="00EE315F">
      <w:pPr>
        <w:jc w:val="center"/>
      </w:pPr>
    </w:p>
    <w:p w14:paraId="707B4326" w14:textId="77777777" w:rsidR="00EE315F" w:rsidRDefault="00EE315F">
      <w:pPr>
        <w:jc w:val="center"/>
      </w:pPr>
    </w:p>
    <w:p w14:paraId="43CBEFAE" w14:textId="77777777" w:rsidR="00EE315F" w:rsidRDefault="00EE315F">
      <w:pPr>
        <w:jc w:val="center"/>
      </w:pPr>
    </w:p>
    <w:p w14:paraId="01B6CF31" w14:textId="77777777" w:rsidR="00EE315F" w:rsidRDefault="00204804">
      <w:pPr>
        <w:snapToGrid w:val="0"/>
        <w:jc w:val="center"/>
        <w:rPr>
          <w:rFonts w:eastAsia="黑体"/>
          <w:sz w:val="48"/>
          <w:szCs w:val="48"/>
        </w:rPr>
      </w:pPr>
      <w:r>
        <w:rPr>
          <w:rFonts w:eastAsia="黑体" w:hint="eastAsia"/>
          <w:sz w:val="48"/>
          <w:szCs w:val="48"/>
        </w:rPr>
        <w:t>硕</w:t>
      </w:r>
      <w:r>
        <w:rPr>
          <w:rFonts w:eastAsia="黑体" w:hint="eastAsia"/>
          <w:sz w:val="48"/>
          <w:szCs w:val="48"/>
        </w:rPr>
        <w:t xml:space="preserve"> </w:t>
      </w:r>
      <w:r>
        <w:rPr>
          <w:rFonts w:eastAsia="黑体" w:hint="eastAsia"/>
          <w:sz w:val="48"/>
          <w:szCs w:val="48"/>
        </w:rPr>
        <w:t>士</w:t>
      </w:r>
      <w:r>
        <w:rPr>
          <w:rFonts w:eastAsia="黑体" w:hint="eastAsia"/>
          <w:sz w:val="48"/>
          <w:szCs w:val="48"/>
        </w:rPr>
        <w:t xml:space="preserve"> </w:t>
      </w:r>
      <w:r>
        <w:rPr>
          <w:rFonts w:eastAsia="黑体" w:hint="eastAsia"/>
          <w:sz w:val="48"/>
          <w:szCs w:val="48"/>
        </w:rPr>
        <w:t>专</w:t>
      </w:r>
      <w:r>
        <w:rPr>
          <w:rFonts w:eastAsia="黑体" w:hint="eastAsia"/>
          <w:sz w:val="48"/>
          <w:szCs w:val="48"/>
        </w:rPr>
        <w:t xml:space="preserve"> </w:t>
      </w:r>
      <w:r>
        <w:rPr>
          <w:rFonts w:eastAsia="黑体" w:hint="eastAsia"/>
          <w:sz w:val="48"/>
          <w:szCs w:val="48"/>
        </w:rPr>
        <w:t>业</w:t>
      </w:r>
      <w:r>
        <w:rPr>
          <w:rFonts w:eastAsia="黑体"/>
          <w:sz w:val="48"/>
          <w:szCs w:val="48"/>
        </w:rPr>
        <w:t xml:space="preserve"> </w:t>
      </w:r>
      <w:r>
        <w:rPr>
          <w:rFonts w:eastAsia="黑体"/>
          <w:sz w:val="48"/>
          <w:szCs w:val="48"/>
        </w:rPr>
        <w:t>学</w:t>
      </w:r>
      <w:r>
        <w:rPr>
          <w:rFonts w:eastAsia="黑体"/>
          <w:sz w:val="48"/>
          <w:szCs w:val="48"/>
        </w:rPr>
        <w:t xml:space="preserve"> </w:t>
      </w:r>
      <w:r>
        <w:rPr>
          <w:rFonts w:eastAsia="黑体"/>
          <w:sz w:val="48"/>
          <w:szCs w:val="48"/>
        </w:rPr>
        <w:t>位</w:t>
      </w:r>
      <w:r>
        <w:rPr>
          <w:rFonts w:eastAsia="黑体"/>
          <w:sz w:val="48"/>
          <w:szCs w:val="48"/>
        </w:rPr>
        <w:t xml:space="preserve"> </w:t>
      </w:r>
      <w:r>
        <w:rPr>
          <w:rFonts w:eastAsia="黑体"/>
          <w:sz w:val="48"/>
          <w:szCs w:val="48"/>
        </w:rPr>
        <w:t>论</w:t>
      </w:r>
      <w:r>
        <w:rPr>
          <w:rFonts w:eastAsia="黑体"/>
          <w:sz w:val="48"/>
          <w:szCs w:val="48"/>
        </w:rPr>
        <w:t xml:space="preserve"> </w:t>
      </w:r>
      <w:r>
        <w:rPr>
          <w:rFonts w:eastAsia="黑体"/>
          <w:sz w:val="48"/>
          <w:szCs w:val="48"/>
        </w:rPr>
        <w:t>文</w:t>
      </w:r>
    </w:p>
    <w:p w14:paraId="5D372A45" w14:textId="77777777" w:rsidR="00EE315F" w:rsidRDefault="00EE315F">
      <w:pPr>
        <w:jc w:val="center"/>
      </w:pPr>
    </w:p>
    <w:p w14:paraId="285D7E00" w14:textId="77777777" w:rsidR="00EE315F" w:rsidRDefault="00EE315F">
      <w:pPr>
        <w:jc w:val="center"/>
      </w:pPr>
    </w:p>
    <w:p w14:paraId="25B783D1" w14:textId="77777777" w:rsidR="00EE315F" w:rsidRDefault="00EE315F">
      <w:pPr>
        <w:jc w:val="center"/>
      </w:pPr>
    </w:p>
    <w:p w14:paraId="0C48BD26" w14:textId="77777777" w:rsidR="00EE315F" w:rsidRDefault="00204804">
      <w:pPr>
        <w:snapToGrid w:val="0"/>
        <w:spacing w:line="360" w:lineRule="auto"/>
        <w:rPr>
          <w:sz w:val="28"/>
          <w:szCs w:val="28"/>
          <w:u w:val="single"/>
        </w:rPr>
      </w:pPr>
      <w:r>
        <w:rPr>
          <w:sz w:val="28"/>
          <w:szCs w:val="28"/>
        </w:rPr>
        <w:t>中文题目：</w:t>
      </w:r>
      <w:r>
        <w:rPr>
          <w:rFonts w:eastAsia="楷体_GB2312" w:hint="eastAsia"/>
          <w:sz w:val="28"/>
          <w:szCs w:val="28"/>
          <w:u w:val="single"/>
        </w:rPr>
        <w:t>基于</w:t>
      </w:r>
      <w:r>
        <w:rPr>
          <w:rFonts w:eastAsia="楷体_GB2312" w:hint="eastAsia"/>
          <w:sz w:val="28"/>
          <w:szCs w:val="28"/>
          <w:u w:val="single"/>
        </w:rPr>
        <w:t>WebGL</w:t>
      </w:r>
      <w:r>
        <w:rPr>
          <w:rFonts w:eastAsia="楷体_GB2312" w:hint="eastAsia"/>
          <w:sz w:val="28"/>
          <w:szCs w:val="28"/>
          <w:u w:val="single"/>
        </w:rPr>
        <w:t>的三维地质建模及可视化方法研究</w:t>
      </w:r>
      <w:r>
        <w:rPr>
          <w:rFonts w:eastAsia="楷体_GB2312"/>
          <w:sz w:val="28"/>
          <w:szCs w:val="28"/>
          <w:u w:val="single"/>
        </w:rPr>
        <w:t xml:space="preserve">          </w:t>
      </w:r>
    </w:p>
    <w:p w14:paraId="5D8D1493" w14:textId="77777777" w:rsidR="00EE315F" w:rsidRDefault="00204804">
      <w:pPr>
        <w:snapToGrid w:val="0"/>
        <w:spacing w:line="360" w:lineRule="auto"/>
        <w:ind w:left="1372" w:hangingChars="473" w:hanging="1372"/>
        <w:rPr>
          <w:sz w:val="28"/>
          <w:szCs w:val="28"/>
          <w:u w:val="single"/>
        </w:rPr>
      </w:pPr>
      <w:r>
        <w:rPr>
          <w:spacing w:val="5"/>
          <w:sz w:val="28"/>
          <w:szCs w:val="28"/>
        </w:rPr>
        <w:t>英文题</w:t>
      </w:r>
      <w:r>
        <w:rPr>
          <w:spacing w:val="-10"/>
          <w:sz w:val="28"/>
          <w:szCs w:val="28"/>
        </w:rPr>
        <w:t>目：</w:t>
      </w:r>
      <w:r>
        <w:rPr>
          <w:rFonts w:ascii="Times New Roman" w:hAnsi="Times New Roman" w:cs="Times New Roman"/>
          <w:kern w:val="2"/>
          <w:sz w:val="28"/>
          <w:szCs w:val="28"/>
          <w:u w:val="single"/>
        </w:rPr>
        <w:t xml:space="preserve">Research on 3D Geological Modeling and Visualization Methods Based on WebGL                </w:t>
      </w:r>
      <w:r>
        <w:rPr>
          <w:sz w:val="28"/>
          <w:szCs w:val="28"/>
          <w:u w:val="single"/>
        </w:rPr>
        <w:t xml:space="preserve">           </w:t>
      </w:r>
    </w:p>
    <w:p w14:paraId="085B26F8" w14:textId="77777777" w:rsidR="00EE315F" w:rsidRDefault="00EE315F">
      <w:pPr>
        <w:jc w:val="center"/>
      </w:pPr>
    </w:p>
    <w:p w14:paraId="2BF2AA39" w14:textId="77777777" w:rsidR="00EE315F" w:rsidRDefault="00EE315F">
      <w:pPr>
        <w:jc w:val="center"/>
      </w:pPr>
    </w:p>
    <w:p w14:paraId="1779140B" w14:textId="77777777" w:rsidR="00EE315F" w:rsidRDefault="00EE315F">
      <w:pPr>
        <w:jc w:val="center"/>
      </w:pPr>
    </w:p>
    <w:p w14:paraId="1B029A7A" w14:textId="77777777" w:rsidR="00EE315F" w:rsidRDefault="00EE315F">
      <w:pPr>
        <w:jc w:val="center"/>
      </w:pPr>
    </w:p>
    <w:p w14:paraId="4DED01CD" w14:textId="77777777" w:rsidR="00EE315F" w:rsidRDefault="00204804">
      <w:pPr>
        <w:tabs>
          <w:tab w:val="left" w:pos="1276"/>
          <w:tab w:val="left" w:pos="1418"/>
        </w:tabs>
        <w:snapToGrid w:val="0"/>
        <w:spacing w:beforeLines="50" w:before="156" w:line="360" w:lineRule="auto"/>
        <w:rPr>
          <w:sz w:val="28"/>
          <w:szCs w:val="28"/>
        </w:rPr>
      </w:pPr>
      <w:r>
        <w:rPr>
          <w:rFonts w:hint="eastAsia"/>
          <w:sz w:val="28"/>
          <w:szCs w:val="28"/>
        </w:rPr>
        <w:t>作</w:t>
      </w:r>
      <w:r>
        <w:rPr>
          <w:rFonts w:hint="eastAsia"/>
          <w:sz w:val="28"/>
          <w:szCs w:val="28"/>
        </w:rPr>
        <w:t xml:space="preserve">        </w:t>
      </w:r>
      <w:r>
        <w:rPr>
          <w:rFonts w:hint="eastAsia"/>
          <w:sz w:val="28"/>
          <w:szCs w:val="28"/>
        </w:rPr>
        <w:t>者：</w:t>
      </w:r>
      <w:r>
        <w:rPr>
          <w:rFonts w:ascii="楷体_GB2312" w:eastAsia="楷体_GB2312" w:hint="eastAsia"/>
          <w:sz w:val="28"/>
          <w:szCs w:val="28"/>
          <w:u w:val="single"/>
        </w:rPr>
        <w:t xml:space="preserve">    </w:t>
      </w:r>
      <w:r>
        <w:rPr>
          <w:rFonts w:ascii="楷体_GB2312" w:eastAsia="楷体_GB2312" w:hint="eastAsia"/>
          <w:sz w:val="28"/>
          <w:szCs w:val="28"/>
          <w:u w:val="single"/>
        </w:rPr>
        <w:t>柯峻伟</w:t>
      </w:r>
      <w:r>
        <w:rPr>
          <w:rFonts w:ascii="楷体_GB2312" w:eastAsia="楷体_GB2312" w:hint="eastAsia"/>
          <w:sz w:val="28"/>
          <w:szCs w:val="28"/>
          <w:u w:val="single"/>
        </w:rPr>
        <w:t xml:space="preserve">    </w:t>
      </w:r>
      <w:r>
        <w:rPr>
          <w:rFonts w:hint="eastAsia"/>
          <w:sz w:val="28"/>
          <w:szCs w:val="28"/>
        </w:rPr>
        <w:t xml:space="preserve">    </w:t>
      </w:r>
      <w:r>
        <w:rPr>
          <w:rFonts w:hint="eastAsia"/>
          <w:sz w:val="28"/>
          <w:szCs w:val="28"/>
        </w:rPr>
        <w:t>学</w:t>
      </w:r>
      <w:r>
        <w:rPr>
          <w:rFonts w:hint="eastAsia"/>
          <w:sz w:val="28"/>
          <w:szCs w:val="28"/>
        </w:rPr>
        <w:t xml:space="preserve">        </w:t>
      </w:r>
      <w:r>
        <w:rPr>
          <w:rFonts w:hint="eastAsia"/>
          <w:sz w:val="28"/>
          <w:szCs w:val="28"/>
        </w:rPr>
        <w:t>号：</w:t>
      </w:r>
      <w:r>
        <w:rPr>
          <w:rFonts w:ascii="楷体_GB2312" w:eastAsia="楷体_GB2312" w:hint="eastAsia"/>
          <w:sz w:val="28"/>
          <w:szCs w:val="28"/>
          <w:u w:val="single"/>
        </w:rPr>
        <w:t xml:space="preserve"> ZQT2200202053        </w:t>
      </w:r>
    </w:p>
    <w:p w14:paraId="186AFA41" w14:textId="77777777" w:rsidR="00EE315F" w:rsidRDefault="00204804">
      <w:pPr>
        <w:snapToGrid w:val="0"/>
        <w:spacing w:beforeLines="50" w:before="156" w:line="360" w:lineRule="auto"/>
        <w:rPr>
          <w:rFonts w:ascii="楷体_GB2312" w:eastAsia="楷体_GB2312"/>
          <w:sz w:val="28"/>
          <w:szCs w:val="28"/>
          <w:u w:val="single"/>
        </w:rPr>
      </w:pPr>
      <w:r>
        <w:rPr>
          <w:rFonts w:hint="eastAsia"/>
          <w:sz w:val="28"/>
          <w:szCs w:val="28"/>
        </w:rPr>
        <w:t>专业学位类别：</w:t>
      </w:r>
      <w:r>
        <w:rPr>
          <w:rFonts w:ascii="楷体_GB2312" w:eastAsia="楷体_GB2312" w:hint="eastAsia"/>
          <w:sz w:val="28"/>
          <w:szCs w:val="28"/>
          <w:u w:val="single"/>
        </w:rPr>
        <w:t xml:space="preserve"> </w:t>
      </w:r>
      <w:r>
        <w:rPr>
          <w:rFonts w:ascii="楷体_GB2312" w:eastAsia="楷体_GB2312" w:hint="eastAsia"/>
          <w:sz w:val="28"/>
          <w:szCs w:val="28"/>
          <w:u w:val="single"/>
        </w:rPr>
        <w:t>资源与环境</w:t>
      </w:r>
      <w:r>
        <w:rPr>
          <w:rFonts w:ascii="楷体_GB2312" w:eastAsia="楷体_GB2312" w:hint="eastAsia"/>
          <w:sz w:val="28"/>
          <w:szCs w:val="28"/>
          <w:u w:val="single"/>
        </w:rPr>
        <w:t xml:space="preserve">   </w:t>
      </w:r>
      <w:r>
        <w:rPr>
          <w:rFonts w:hint="eastAsia"/>
          <w:sz w:val="28"/>
          <w:szCs w:val="28"/>
        </w:rPr>
        <w:t xml:space="preserve">    </w:t>
      </w:r>
      <w:r>
        <w:rPr>
          <w:rFonts w:hint="eastAsia"/>
          <w:sz w:val="28"/>
          <w:szCs w:val="28"/>
        </w:rPr>
        <w:t>专业学位领域：</w:t>
      </w:r>
      <w:r>
        <w:rPr>
          <w:rFonts w:ascii="楷体_GB2312" w:eastAsia="楷体_GB2312" w:hint="eastAsia"/>
          <w:sz w:val="28"/>
          <w:szCs w:val="28"/>
          <w:u w:val="single"/>
        </w:rPr>
        <w:t xml:space="preserve">    </w:t>
      </w:r>
      <w:r>
        <w:rPr>
          <w:rFonts w:ascii="楷体_GB2312" w:eastAsia="楷体_GB2312" w:hint="eastAsia"/>
          <w:sz w:val="28"/>
          <w:szCs w:val="28"/>
          <w:u w:val="single"/>
        </w:rPr>
        <w:t>地质工程</w:t>
      </w:r>
      <w:r>
        <w:rPr>
          <w:rFonts w:ascii="楷体_GB2312" w:eastAsia="楷体_GB2312" w:hint="eastAsia"/>
          <w:sz w:val="28"/>
          <w:szCs w:val="28"/>
          <w:u w:val="single"/>
        </w:rPr>
        <w:t xml:space="preserve">       </w:t>
      </w:r>
    </w:p>
    <w:p w14:paraId="5B0F4EDA" w14:textId="77777777" w:rsidR="00EE315F" w:rsidRDefault="00204804">
      <w:pPr>
        <w:snapToGrid w:val="0"/>
        <w:spacing w:beforeLines="50" w:before="156" w:line="360" w:lineRule="auto"/>
        <w:rPr>
          <w:rFonts w:ascii="楷体_GB2312" w:eastAsia="楷体_GB2312"/>
          <w:sz w:val="28"/>
          <w:szCs w:val="28"/>
          <w:u w:val="single"/>
        </w:rPr>
      </w:pPr>
      <w:proofErr w:type="gramStart"/>
      <w:r>
        <w:rPr>
          <w:rFonts w:hint="eastAsia"/>
          <w:spacing w:val="12"/>
          <w:sz w:val="28"/>
          <w:szCs w:val="28"/>
        </w:rPr>
        <w:t>研</w:t>
      </w:r>
      <w:proofErr w:type="gramEnd"/>
      <w:r>
        <w:rPr>
          <w:rFonts w:hint="eastAsia"/>
          <w:spacing w:val="12"/>
          <w:sz w:val="28"/>
          <w:szCs w:val="28"/>
        </w:rPr>
        <w:t xml:space="preserve"> </w:t>
      </w:r>
      <w:r>
        <w:rPr>
          <w:rFonts w:hint="eastAsia"/>
          <w:spacing w:val="12"/>
          <w:sz w:val="28"/>
          <w:szCs w:val="28"/>
        </w:rPr>
        <w:t>究</w:t>
      </w:r>
      <w:r>
        <w:rPr>
          <w:rFonts w:hint="eastAsia"/>
          <w:spacing w:val="12"/>
          <w:sz w:val="28"/>
          <w:szCs w:val="28"/>
        </w:rPr>
        <w:t xml:space="preserve"> </w:t>
      </w:r>
      <w:r>
        <w:rPr>
          <w:rFonts w:hint="eastAsia"/>
          <w:spacing w:val="12"/>
          <w:sz w:val="28"/>
          <w:szCs w:val="28"/>
        </w:rPr>
        <w:t>方</w:t>
      </w:r>
      <w:r>
        <w:rPr>
          <w:rFonts w:hint="eastAsia"/>
          <w:spacing w:val="12"/>
          <w:sz w:val="28"/>
          <w:szCs w:val="28"/>
        </w:rPr>
        <w:t xml:space="preserve"> </w:t>
      </w:r>
      <w:r>
        <w:rPr>
          <w:rFonts w:hint="eastAsia"/>
          <w:spacing w:val="12"/>
          <w:sz w:val="28"/>
          <w:szCs w:val="28"/>
        </w:rPr>
        <w:t>向：</w:t>
      </w:r>
      <w:r>
        <w:rPr>
          <w:rFonts w:ascii="楷体_GB2312" w:eastAsia="楷体_GB2312" w:hint="eastAsia"/>
          <w:u w:val="single"/>
        </w:rPr>
        <w:t>三维地质建模可视化</w:t>
      </w:r>
      <w:r>
        <w:rPr>
          <w:rFonts w:hint="eastAsia"/>
          <w:sz w:val="28"/>
          <w:szCs w:val="28"/>
        </w:rPr>
        <w:t xml:space="preserve">  </w:t>
      </w:r>
      <w:r>
        <w:rPr>
          <w:rFonts w:hint="eastAsia"/>
          <w:spacing w:val="12"/>
          <w:sz w:val="28"/>
          <w:szCs w:val="28"/>
        </w:rPr>
        <w:t>学</w:t>
      </w:r>
      <w:r>
        <w:rPr>
          <w:rFonts w:hint="eastAsia"/>
          <w:spacing w:val="12"/>
          <w:sz w:val="28"/>
          <w:szCs w:val="28"/>
        </w:rPr>
        <w:t xml:space="preserve"> </w:t>
      </w:r>
      <w:r>
        <w:rPr>
          <w:rFonts w:hint="eastAsia"/>
          <w:spacing w:val="12"/>
          <w:sz w:val="28"/>
          <w:szCs w:val="28"/>
        </w:rPr>
        <w:t>习</w:t>
      </w:r>
      <w:r>
        <w:rPr>
          <w:rFonts w:hint="eastAsia"/>
          <w:spacing w:val="12"/>
          <w:sz w:val="28"/>
          <w:szCs w:val="28"/>
        </w:rPr>
        <w:t xml:space="preserve"> </w:t>
      </w:r>
      <w:r>
        <w:rPr>
          <w:rFonts w:hint="eastAsia"/>
          <w:spacing w:val="12"/>
          <w:sz w:val="28"/>
          <w:szCs w:val="28"/>
        </w:rPr>
        <w:t>方</w:t>
      </w:r>
      <w:r>
        <w:rPr>
          <w:rFonts w:hint="eastAsia"/>
          <w:spacing w:val="12"/>
          <w:sz w:val="28"/>
          <w:szCs w:val="28"/>
        </w:rPr>
        <w:t xml:space="preserve"> </w:t>
      </w:r>
      <w:r>
        <w:rPr>
          <w:rFonts w:hint="eastAsia"/>
          <w:spacing w:val="12"/>
          <w:sz w:val="28"/>
          <w:szCs w:val="28"/>
        </w:rPr>
        <w:t>式</w:t>
      </w:r>
      <w:r>
        <w:rPr>
          <w:rFonts w:hint="eastAsia"/>
          <w:sz w:val="28"/>
          <w:szCs w:val="28"/>
        </w:rPr>
        <w:t>：</w:t>
      </w:r>
      <w:r>
        <w:rPr>
          <w:rFonts w:ascii="楷体_GB2312" w:eastAsia="楷体_GB2312" w:hint="eastAsia"/>
          <w:sz w:val="28"/>
          <w:szCs w:val="28"/>
          <w:u w:val="single"/>
        </w:rPr>
        <w:t xml:space="preserve">    </w:t>
      </w:r>
      <w:r>
        <w:rPr>
          <w:rFonts w:ascii="楷体_GB2312" w:eastAsia="楷体_GB2312" w:hint="eastAsia"/>
          <w:sz w:val="28"/>
          <w:szCs w:val="28"/>
          <w:u w:val="single"/>
        </w:rPr>
        <w:t>全日制</w:t>
      </w:r>
      <w:r>
        <w:rPr>
          <w:rFonts w:ascii="楷体_GB2312" w:eastAsia="楷体_GB2312" w:hint="eastAsia"/>
          <w:sz w:val="28"/>
          <w:szCs w:val="28"/>
          <w:u w:val="single"/>
        </w:rPr>
        <w:t xml:space="preserve">          </w:t>
      </w:r>
    </w:p>
    <w:p w14:paraId="7550E6B8" w14:textId="77777777" w:rsidR="00EE315F" w:rsidRDefault="00204804">
      <w:pPr>
        <w:snapToGrid w:val="0"/>
        <w:spacing w:beforeLines="50" w:before="156" w:line="360" w:lineRule="auto"/>
        <w:rPr>
          <w:rFonts w:ascii="楷体_GB2312" w:eastAsia="楷体_GB2312"/>
          <w:sz w:val="28"/>
          <w:szCs w:val="28"/>
          <w:u w:val="single"/>
        </w:rPr>
      </w:pPr>
      <w:r>
        <w:rPr>
          <w:rFonts w:hint="eastAsia"/>
          <w:spacing w:val="12"/>
          <w:sz w:val="28"/>
          <w:szCs w:val="28"/>
        </w:rPr>
        <w:t>校</w:t>
      </w:r>
      <w:r>
        <w:rPr>
          <w:rFonts w:hint="eastAsia"/>
          <w:spacing w:val="12"/>
          <w:sz w:val="28"/>
          <w:szCs w:val="28"/>
        </w:rPr>
        <w:t xml:space="preserve"> </w:t>
      </w:r>
      <w:r>
        <w:rPr>
          <w:rFonts w:hint="eastAsia"/>
          <w:spacing w:val="12"/>
          <w:sz w:val="28"/>
          <w:szCs w:val="28"/>
        </w:rPr>
        <w:t>内</w:t>
      </w:r>
      <w:r>
        <w:rPr>
          <w:rFonts w:hint="eastAsia"/>
          <w:spacing w:val="12"/>
          <w:sz w:val="28"/>
          <w:szCs w:val="28"/>
        </w:rPr>
        <w:t xml:space="preserve"> </w:t>
      </w:r>
      <w:r>
        <w:rPr>
          <w:rFonts w:hint="eastAsia"/>
          <w:spacing w:val="12"/>
          <w:sz w:val="28"/>
          <w:szCs w:val="28"/>
        </w:rPr>
        <w:t>导</w:t>
      </w:r>
      <w:r>
        <w:rPr>
          <w:rFonts w:hint="eastAsia"/>
          <w:spacing w:val="12"/>
          <w:sz w:val="28"/>
          <w:szCs w:val="28"/>
        </w:rPr>
        <w:t xml:space="preserve"> </w:t>
      </w:r>
      <w:r>
        <w:rPr>
          <w:rFonts w:hint="eastAsia"/>
          <w:spacing w:val="12"/>
          <w:sz w:val="28"/>
          <w:szCs w:val="28"/>
        </w:rPr>
        <w:t>师</w:t>
      </w:r>
      <w:r>
        <w:rPr>
          <w:rFonts w:hint="eastAsia"/>
          <w:sz w:val="28"/>
          <w:szCs w:val="28"/>
        </w:rPr>
        <w:t>：</w:t>
      </w:r>
      <w:r>
        <w:rPr>
          <w:rFonts w:ascii="楷体_GB2312" w:eastAsia="楷体_GB2312" w:hint="eastAsia"/>
          <w:sz w:val="28"/>
          <w:szCs w:val="28"/>
          <w:u w:val="single"/>
        </w:rPr>
        <w:t xml:space="preserve">     </w:t>
      </w:r>
      <w:r>
        <w:rPr>
          <w:rFonts w:ascii="楷体_GB2312" w:eastAsia="楷体_GB2312" w:hint="eastAsia"/>
          <w:sz w:val="28"/>
          <w:szCs w:val="28"/>
          <w:u w:val="single"/>
        </w:rPr>
        <w:t>郝多虎</w:t>
      </w:r>
      <w:r>
        <w:rPr>
          <w:rFonts w:ascii="楷体_GB2312" w:eastAsia="楷体_GB2312" w:hint="eastAsia"/>
          <w:sz w:val="28"/>
          <w:szCs w:val="28"/>
          <w:u w:val="single"/>
        </w:rPr>
        <w:t xml:space="preserve">   </w:t>
      </w:r>
      <w:r>
        <w:rPr>
          <w:rFonts w:hint="eastAsia"/>
          <w:sz w:val="28"/>
          <w:szCs w:val="28"/>
        </w:rPr>
        <w:t xml:space="preserve">    </w:t>
      </w:r>
      <w:r>
        <w:rPr>
          <w:sz w:val="28"/>
          <w:szCs w:val="28"/>
        </w:rPr>
        <w:t>职</w:t>
      </w:r>
      <w:r>
        <w:rPr>
          <w:sz w:val="28"/>
          <w:szCs w:val="28"/>
        </w:rPr>
        <w:t xml:space="preserve">  </w:t>
      </w:r>
      <w:r>
        <w:rPr>
          <w:rFonts w:hint="eastAsia"/>
          <w:sz w:val="28"/>
          <w:szCs w:val="28"/>
        </w:rPr>
        <w:t xml:space="preserve">    </w:t>
      </w:r>
      <w:r>
        <w:rPr>
          <w:sz w:val="28"/>
          <w:szCs w:val="28"/>
        </w:rPr>
        <w:t xml:space="preserve">  </w:t>
      </w:r>
      <w:r>
        <w:rPr>
          <w:sz w:val="28"/>
          <w:szCs w:val="28"/>
        </w:rPr>
        <w:t>称：</w:t>
      </w:r>
      <w:r>
        <w:rPr>
          <w:rFonts w:eastAsia="楷体_GB2312"/>
          <w:sz w:val="28"/>
          <w:szCs w:val="28"/>
          <w:u w:val="single"/>
        </w:rPr>
        <w:t xml:space="preserve">    </w:t>
      </w:r>
      <w:r>
        <w:rPr>
          <w:rFonts w:eastAsia="楷体_GB2312" w:hint="eastAsia"/>
          <w:sz w:val="28"/>
          <w:szCs w:val="28"/>
          <w:u w:val="single"/>
        </w:rPr>
        <w:t>副教授</w:t>
      </w:r>
      <w:r>
        <w:rPr>
          <w:rFonts w:eastAsia="楷体_GB2312"/>
          <w:sz w:val="28"/>
          <w:szCs w:val="28"/>
          <w:u w:val="single"/>
        </w:rPr>
        <w:t xml:space="preserve">        </w:t>
      </w:r>
    </w:p>
    <w:p w14:paraId="3BB025C4" w14:textId="77777777" w:rsidR="00EE315F" w:rsidRDefault="00204804">
      <w:pPr>
        <w:snapToGrid w:val="0"/>
        <w:spacing w:beforeLines="50" w:before="156" w:line="360" w:lineRule="auto"/>
        <w:rPr>
          <w:rFonts w:ascii="楷体_GB2312" w:eastAsia="楷体_GB2312"/>
          <w:sz w:val="28"/>
          <w:szCs w:val="28"/>
          <w:u w:val="single"/>
        </w:rPr>
      </w:pPr>
      <w:r>
        <w:rPr>
          <w:rFonts w:hint="eastAsia"/>
          <w:spacing w:val="12"/>
          <w:sz w:val="28"/>
          <w:szCs w:val="28"/>
        </w:rPr>
        <w:t>校</w:t>
      </w:r>
      <w:r>
        <w:rPr>
          <w:rFonts w:hint="eastAsia"/>
          <w:spacing w:val="12"/>
          <w:sz w:val="28"/>
          <w:szCs w:val="28"/>
        </w:rPr>
        <w:t xml:space="preserve"> </w:t>
      </w:r>
      <w:r>
        <w:rPr>
          <w:rFonts w:hint="eastAsia"/>
          <w:spacing w:val="12"/>
          <w:sz w:val="28"/>
          <w:szCs w:val="28"/>
        </w:rPr>
        <w:t>外</w:t>
      </w:r>
      <w:r>
        <w:rPr>
          <w:rFonts w:hint="eastAsia"/>
          <w:spacing w:val="12"/>
          <w:sz w:val="28"/>
          <w:szCs w:val="28"/>
        </w:rPr>
        <w:t xml:space="preserve"> </w:t>
      </w:r>
      <w:r>
        <w:rPr>
          <w:rFonts w:hint="eastAsia"/>
          <w:spacing w:val="12"/>
          <w:sz w:val="28"/>
          <w:szCs w:val="28"/>
        </w:rPr>
        <w:t>导</w:t>
      </w:r>
      <w:r>
        <w:rPr>
          <w:rFonts w:hint="eastAsia"/>
          <w:spacing w:val="12"/>
          <w:sz w:val="28"/>
          <w:szCs w:val="28"/>
        </w:rPr>
        <w:t xml:space="preserve"> </w:t>
      </w:r>
      <w:r>
        <w:rPr>
          <w:rFonts w:hint="eastAsia"/>
          <w:spacing w:val="12"/>
          <w:sz w:val="28"/>
          <w:szCs w:val="28"/>
        </w:rPr>
        <w:t>师</w:t>
      </w:r>
      <w:r>
        <w:rPr>
          <w:rFonts w:hint="eastAsia"/>
          <w:sz w:val="28"/>
          <w:szCs w:val="28"/>
        </w:rPr>
        <w:t>：</w:t>
      </w:r>
      <w:r>
        <w:rPr>
          <w:rFonts w:ascii="楷体_GB2312" w:eastAsia="楷体_GB2312" w:hint="eastAsia"/>
          <w:sz w:val="28"/>
          <w:szCs w:val="28"/>
          <w:u w:val="single"/>
        </w:rPr>
        <w:t xml:space="preserve">      </w:t>
      </w:r>
      <w:r>
        <w:rPr>
          <w:rFonts w:ascii="楷体_GB2312" w:eastAsia="楷体_GB2312" w:hint="eastAsia"/>
          <w:sz w:val="28"/>
          <w:szCs w:val="28"/>
          <w:u w:val="single"/>
        </w:rPr>
        <w:t>高远</w:t>
      </w:r>
      <w:r>
        <w:rPr>
          <w:rFonts w:ascii="楷体_GB2312" w:eastAsia="楷体_GB2312" w:hint="eastAsia"/>
          <w:sz w:val="28"/>
          <w:szCs w:val="28"/>
          <w:u w:val="single"/>
        </w:rPr>
        <w:t xml:space="preserve">     </w:t>
      </w:r>
      <w:r>
        <w:rPr>
          <w:rFonts w:hint="eastAsia"/>
          <w:sz w:val="28"/>
          <w:szCs w:val="28"/>
        </w:rPr>
        <w:t xml:space="preserve">    </w:t>
      </w:r>
      <w:r>
        <w:rPr>
          <w:sz w:val="28"/>
          <w:szCs w:val="28"/>
        </w:rPr>
        <w:t>职</w:t>
      </w:r>
      <w:r>
        <w:rPr>
          <w:sz w:val="28"/>
          <w:szCs w:val="28"/>
        </w:rPr>
        <w:t xml:space="preserve">  </w:t>
      </w:r>
      <w:r>
        <w:rPr>
          <w:rFonts w:hint="eastAsia"/>
          <w:sz w:val="28"/>
          <w:szCs w:val="28"/>
        </w:rPr>
        <w:t xml:space="preserve">    </w:t>
      </w:r>
      <w:r>
        <w:rPr>
          <w:sz w:val="28"/>
          <w:szCs w:val="28"/>
        </w:rPr>
        <w:t xml:space="preserve">  </w:t>
      </w:r>
      <w:r>
        <w:rPr>
          <w:sz w:val="28"/>
          <w:szCs w:val="28"/>
        </w:rPr>
        <w:t>称：</w:t>
      </w:r>
      <w:r>
        <w:rPr>
          <w:rFonts w:eastAsia="楷体_GB2312"/>
          <w:sz w:val="28"/>
          <w:szCs w:val="28"/>
          <w:u w:val="single"/>
        </w:rPr>
        <w:t xml:space="preserve">  </w:t>
      </w:r>
      <w:r>
        <w:rPr>
          <w:rFonts w:eastAsia="楷体_GB2312" w:hint="eastAsia"/>
          <w:sz w:val="28"/>
          <w:szCs w:val="28"/>
          <w:u w:val="single"/>
        </w:rPr>
        <w:t>教授级高工</w:t>
      </w:r>
      <w:r>
        <w:rPr>
          <w:rFonts w:eastAsia="楷体_GB2312" w:hint="eastAsia"/>
          <w:sz w:val="28"/>
          <w:szCs w:val="28"/>
          <w:u w:val="single"/>
        </w:rPr>
        <w:t xml:space="preserve">   </w:t>
      </w:r>
      <w:r>
        <w:rPr>
          <w:rFonts w:eastAsia="楷体_GB2312"/>
          <w:sz w:val="28"/>
          <w:szCs w:val="28"/>
          <w:u w:val="single"/>
        </w:rPr>
        <w:t xml:space="preserve">      </w:t>
      </w:r>
    </w:p>
    <w:p w14:paraId="6FA5B2E2" w14:textId="77777777" w:rsidR="00EE315F" w:rsidRDefault="00204804">
      <w:pPr>
        <w:snapToGrid w:val="0"/>
        <w:spacing w:beforeLines="50" w:before="156" w:line="360" w:lineRule="auto"/>
        <w:rPr>
          <w:sz w:val="28"/>
          <w:szCs w:val="28"/>
          <w:u w:val="single"/>
        </w:rPr>
      </w:pPr>
      <w:r>
        <w:rPr>
          <w:rFonts w:hint="eastAsia"/>
          <w:spacing w:val="1"/>
          <w:w w:val="92"/>
          <w:sz w:val="28"/>
          <w:szCs w:val="28"/>
          <w:fitText w:val="1820" w:id="-775223289"/>
        </w:rPr>
        <w:t>论文提交日期</w:t>
      </w:r>
      <w:r>
        <w:rPr>
          <w:rFonts w:hint="eastAsia"/>
          <w:spacing w:val="7"/>
          <w:w w:val="92"/>
          <w:sz w:val="28"/>
          <w:szCs w:val="28"/>
          <w:fitText w:val="1820" w:id="-775223289"/>
        </w:rPr>
        <w:t>：</w:t>
      </w:r>
      <w:r>
        <w:rPr>
          <w:rFonts w:hint="eastAsia"/>
          <w:sz w:val="28"/>
          <w:szCs w:val="28"/>
          <w:u w:val="single"/>
        </w:rPr>
        <w:t>20</w:t>
      </w:r>
      <w:r>
        <w:rPr>
          <w:rFonts w:eastAsia="楷体_GB2312" w:hint="eastAsia"/>
          <w:sz w:val="28"/>
          <w:szCs w:val="28"/>
          <w:u w:val="single"/>
        </w:rPr>
        <w:t>25</w:t>
      </w:r>
      <w:r>
        <w:rPr>
          <w:rFonts w:eastAsia="楷体_GB2312" w:hint="eastAsia"/>
          <w:sz w:val="28"/>
          <w:szCs w:val="28"/>
          <w:u w:val="single"/>
        </w:rPr>
        <w:t>年</w:t>
      </w:r>
      <w:r>
        <w:rPr>
          <w:rFonts w:hint="eastAsia"/>
          <w:sz w:val="28"/>
          <w:szCs w:val="28"/>
          <w:u w:val="single"/>
        </w:rPr>
        <w:t>3</w:t>
      </w:r>
      <w:r>
        <w:rPr>
          <w:rFonts w:eastAsia="楷体_GB2312" w:hint="eastAsia"/>
          <w:sz w:val="28"/>
          <w:szCs w:val="28"/>
          <w:u w:val="single"/>
        </w:rPr>
        <w:t>月</w:t>
      </w:r>
      <w:r>
        <w:rPr>
          <w:rFonts w:eastAsia="楷体_GB2312" w:hint="eastAsia"/>
          <w:sz w:val="28"/>
          <w:szCs w:val="28"/>
          <w:u w:val="single"/>
        </w:rPr>
        <w:t>xx</w:t>
      </w:r>
      <w:r>
        <w:rPr>
          <w:rFonts w:eastAsia="楷体_GB2312" w:hint="eastAsia"/>
          <w:sz w:val="28"/>
          <w:szCs w:val="28"/>
          <w:u w:val="single"/>
        </w:rPr>
        <w:t>日</w:t>
      </w:r>
      <w:r>
        <w:rPr>
          <w:rFonts w:hint="eastAsia"/>
          <w:sz w:val="28"/>
          <w:szCs w:val="28"/>
        </w:rPr>
        <w:t xml:space="preserve"> </w:t>
      </w:r>
      <w:r>
        <w:rPr>
          <w:rFonts w:hint="eastAsia"/>
          <w:spacing w:val="1"/>
          <w:w w:val="92"/>
          <w:sz w:val="28"/>
          <w:szCs w:val="28"/>
          <w:fitText w:val="1820" w:id="-775223288"/>
        </w:rPr>
        <w:t>论文答辩日期</w:t>
      </w:r>
      <w:r>
        <w:rPr>
          <w:rFonts w:hint="eastAsia"/>
          <w:spacing w:val="7"/>
          <w:w w:val="92"/>
          <w:sz w:val="28"/>
          <w:szCs w:val="28"/>
          <w:fitText w:val="1820" w:id="-775223288"/>
        </w:rPr>
        <w:t>：</w:t>
      </w:r>
      <w:r>
        <w:rPr>
          <w:sz w:val="28"/>
          <w:szCs w:val="28"/>
          <w:u w:val="single"/>
        </w:rPr>
        <w:t>20</w:t>
      </w:r>
      <w:r>
        <w:rPr>
          <w:rFonts w:eastAsia="楷体_GB2312" w:hint="eastAsia"/>
          <w:sz w:val="28"/>
          <w:szCs w:val="28"/>
          <w:u w:val="single"/>
        </w:rPr>
        <w:t>25</w:t>
      </w:r>
      <w:r>
        <w:rPr>
          <w:rFonts w:eastAsia="楷体_GB2312" w:hint="eastAsia"/>
          <w:sz w:val="28"/>
          <w:szCs w:val="28"/>
          <w:u w:val="single"/>
        </w:rPr>
        <w:t>年</w:t>
      </w:r>
      <w:r>
        <w:rPr>
          <w:rFonts w:eastAsia="楷体_GB2312" w:hint="eastAsia"/>
          <w:sz w:val="28"/>
          <w:szCs w:val="28"/>
          <w:u w:val="single"/>
        </w:rPr>
        <w:t>xx</w:t>
      </w:r>
      <w:r>
        <w:rPr>
          <w:rFonts w:eastAsia="楷体_GB2312" w:hint="eastAsia"/>
          <w:sz w:val="28"/>
          <w:szCs w:val="28"/>
          <w:u w:val="single"/>
        </w:rPr>
        <w:t>月</w:t>
      </w:r>
      <w:r>
        <w:rPr>
          <w:rFonts w:eastAsia="楷体_GB2312" w:hint="eastAsia"/>
          <w:sz w:val="28"/>
          <w:szCs w:val="28"/>
          <w:u w:val="single"/>
        </w:rPr>
        <w:t>xx</w:t>
      </w:r>
      <w:r>
        <w:rPr>
          <w:rFonts w:eastAsia="楷体_GB2312" w:hint="eastAsia"/>
          <w:sz w:val="28"/>
          <w:szCs w:val="28"/>
          <w:u w:val="single"/>
        </w:rPr>
        <w:t>日</w:t>
      </w:r>
    </w:p>
    <w:p w14:paraId="371AFD9C" w14:textId="77777777" w:rsidR="00EE315F" w:rsidRDefault="00204804">
      <w:pPr>
        <w:snapToGrid w:val="0"/>
        <w:spacing w:before="120" w:line="360" w:lineRule="auto"/>
        <w:rPr>
          <w:rFonts w:eastAsia="楷体_GB2312"/>
          <w:sz w:val="28"/>
          <w:szCs w:val="28"/>
          <w:u w:val="single"/>
        </w:rPr>
      </w:pPr>
      <w:r>
        <w:rPr>
          <w:rFonts w:hint="eastAsia"/>
          <w:spacing w:val="1"/>
          <w:w w:val="92"/>
          <w:sz w:val="28"/>
          <w:szCs w:val="28"/>
          <w:fitText w:val="1820" w:id="-775223287"/>
        </w:rPr>
        <w:t>学位授予日期</w:t>
      </w:r>
      <w:r>
        <w:rPr>
          <w:rFonts w:hint="eastAsia"/>
          <w:spacing w:val="7"/>
          <w:w w:val="92"/>
          <w:sz w:val="28"/>
          <w:szCs w:val="28"/>
          <w:fitText w:val="1820" w:id="-775223287"/>
        </w:rPr>
        <w:t>：</w:t>
      </w:r>
      <w:r>
        <w:rPr>
          <w:sz w:val="28"/>
          <w:szCs w:val="28"/>
          <w:u w:val="single"/>
        </w:rPr>
        <w:t>20</w:t>
      </w:r>
      <w:r>
        <w:rPr>
          <w:rFonts w:eastAsia="楷体_GB2312" w:hint="eastAsia"/>
          <w:sz w:val="28"/>
          <w:szCs w:val="28"/>
          <w:u w:val="single"/>
        </w:rPr>
        <w:t>25</w:t>
      </w:r>
      <w:r>
        <w:rPr>
          <w:rFonts w:eastAsia="楷体_GB2312" w:hint="eastAsia"/>
          <w:sz w:val="28"/>
          <w:szCs w:val="28"/>
          <w:u w:val="single"/>
        </w:rPr>
        <w:t>年</w:t>
      </w:r>
      <w:r>
        <w:rPr>
          <w:rFonts w:eastAsia="楷体_GB2312" w:hint="eastAsia"/>
          <w:sz w:val="28"/>
          <w:szCs w:val="28"/>
          <w:u w:val="single"/>
        </w:rPr>
        <w:t>xx</w:t>
      </w:r>
      <w:r>
        <w:rPr>
          <w:rFonts w:eastAsia="楷体_GB2312" w:hint="eastAsia"/>
          <w:sz w:val="28"/>
          <w:szCs w:val="28"/>
          <w:u w:val="single"/>
        </w:rPr>
        <w:t>月</w:t>
      </w:r>
      <w:r>
        <w:rPr>
          <w:rFonts w:eastAsia="楷体_GB2312" w:hint="eastAsia"/>
          <w:sz w:val="28"/>
          <w:szCs w:val="28"/>
          <w:u w:val="single"/>
        </w:rPr>
        <w:t>xx</w:t>
      </w:r>
      <w:r>
        <w:rPr>
          <w:rFonts w:eastAsia="楷体_GB2312" w:hint="eastAsia"/>
          <w:sz w:val="28"/>
          <w:szCs w:val="28"/>
          <w:u w:val="single"/>
        </w:rPr>
        <w:t>日</w:t>
      </w:r>
    </w:p>
    <w:p w14:paraId="0C551B9F" w14:textId="77777777" w:rsidR="00EE315F" w:rsidRDefault="00EE315F">
      <w:pPr>
        <w:snapToGrid w:val="0"/>
        <w:spacing w:before="120" w:line="360" w:lineRule="auto"/>
        <w:rPr>
          <w:sz w:val="28"/>
          <w:szCs w:val="28"/>
        </w:rPr>
      </w:pPr>
    </w:p>
    <w:p w14:paraId="06B69991" w14:textId="77777777" w:rsidR="00EE315F" w:rsidRDefault="00204804">
      <w:pPr>
        <w:snapToGrid w:val="0"/>
        <w:jc w:val="center"/>
        <w:rPr>
          <w:rFonts w:eastAsia="黑体"/>
          <w:sz w:val="30"/>
          <w:szCs w:val="30"/>
        </w:rPr>
      </w:pPr>
      <w:r>
        <w:rPr>
          <w:rFonts w:eastAsia="黑体"/>
          <w:sz w:val="30"/>
          <w:szCs w:val="30"/>
        </w:rPr>
        <w:t>中国矿业大学（北京）</w:t>
      </w:r>
    </w:p>
    <w:p w14:paraId="20374C27" w14:textId="77777777" w:rsidR="00EE315F" w:rsidRDefault="00204804">
      <w:pPr>
        <w:snapToGrid w:val="0"/>
        <w:spacing w:before="240" w:after="120"/>
        <w:jc w:val="center"/>
        <w:rPr>
          <w:rFonts w:eastAsia="黑体"/>
          <w:bCs/>
          <w:sz w:val="32"/>
          <w:szCs w:val="32"/>
        </w:rPr>
      </w:pPr>
      <w:r>
        <w:rPr>
          <w:rFonts w:eastAsia="黑体"/>
          <w:bCs/>
          <w:sz w:val="32"/>
          <w:szCs w:val="32"/>
        </w:rPr>
        <w:t>独创性声明</w:t>
      </w:r>
    </w:p>
    <w:p w14:paraId="0471258D" w14:textId="77777777" w:rsidR="00EE315F" w:rsidRDefault="00EE315F">
      <w:pPr>
        <w:tabs>
          <w:tab w:val="right" w:leader="dot" w:pos="8779"/>
        </w:tabs>
        <w:jc w:val="center"/>
        <w:rPr>
          <w:szCs w:val="32"/>
        </w:rPr>
      </w:pPr>
    </w:p>
    <w:p w14:paraId="03BA3A3D" w14:textId="0A2485F1" w:rsidR="00EE315F" w:rsidRDefault="00204804">
      <w:pPr>
        <w:tabs>
          <w:tab w:val="right" w:leader="dot" w:pos="8779"/>
        </w:tabs>
        <w:snapToGrid w:val="0"/>
        <w:spacing w:line="360" w:lineRule="auto"/>
        <w:ind w:firstLine="480"/>
        <w:rPr>
          <w:szCs w:val="32"/>
        </w:rPr>
      </w:pPr>
      <w:r>
        <w:rPr>
          <w:szCs w:val="32"/>
        </w:rPr>
        <w:t>本人声明所呈交的学位论文是我个人在导师指导下进行的研究工作及取得的研究成果。尽我所知，除了文中特别加以标注和致谢的地方外，论文中不包含其他人已经发表或撰写过的研究成果，也不包含为获得中国矿业大学（北京）或其他教学机构的学位或证书而使用过的材料。与我一同工作的同志对</w:t>
      </w:r>
      <w:del w:id="7" w:author="颖旺 赵" w:date="2025-03-17T23:00:00Z">
        <w:r w:rsidDel="00174AAF">
          <w:rPr>
            <w:szCs w:val="32"/>
          </w:rPr>
          <w:delText>本研究</w:delText>
        </w:r>
      </w:del>
      <w:ins w:id="8" w:author="颖旺 赵" w:date="2025-03-17T23:00:00Z">
        <w:r w:rsidR="00174AAF">
          <w:rPr>
            <w:szCs w:val="32"/>
          </w:rPr>
          <w:t>本文</w:t>
        </w:r>
      </w:ins>
      <w:r>
        <w:rPr>
          <w:szCs w:val="32"/>
        </w:rPr>
        <w:t>所做的任何贡献均已在论文中作了明确的说明并表示谢意。</w:t>
      </w:r>
    </w:p>
    <w:p w14:paraId="1A58E97D" w14:textId="77777777" w:rsidR="00EE315F" w:rsidRDefault="00EE315F">
      <w:pPr>
        <w:tabs>
          <w:tab w:val="right" w:leader="dot" w:pos="8779"/>
        </w:tabs>
        <w:jc w:val="center"/>
        <w:rPr>
          <w:szCs w:val="32"/>
        </w:rPr>
      </w:pPr>
    </w:p>
    <w:p w14:paraId="60022425" w14:textId="77777777" w:rsidR="00EE315F" w:rsidRDefault="00EE315F">
      <w:pPr>
        <w:tabs>
          <w:tab w:val="right" w:leader="dot" w:pos="8779"/>
        </w:tabs>
        <w:jc w:val="center"/>
        <w:rPr>
          <w:szCs w:val="32"/>
        </w:rPr>
      </w:pPr>
    </w:p>
    <w:p w14:paraId="4D318113" w14:textId="77777777" w:rsidR="00EE315F" w:rsidRDefault="00204804">
      <w:pPr>
        <w:tabs>
          <w:tab w:val="right" w:leader="dot" w:pos="8779"/>
        </w:tabs>
        <w:wordWrap w:val="0"/>
        <w:snapToGrid w:val="0"/>
        <w:spacing w:line="300" w:lineRule="auto"/>
        <w:ind w:firstLine="480"/>
        <w:jc w:val="right"/>
        <w:rPr>
          <w:szCs w:val="32"/>
          <w:u w:val="single"/>
        </w:rPr>
      </w:pPr>
      <w:r>
        <w:rPr>
          <w:szCs w:val="32"/>
        </w:rPr>
        <w:t>作者签名：</w:t>
      </w:r>
      <w:r>
        <w:rPr>
          <w:szCs w:val="32"/>
          <w:u w:val="single"/>
        </w:rPr>
        <w:t xml:space="preserve">             </w:t>
      </w:r>
      <w:r>
        <w:rPr>
          <w:szCs w:val="32"/>
        </w:rPr>
        <w:t>日期：</w:t>
      </w:r>
      <w:r>
        <w:rPr>
          <w:szCs w:val="32"/>
          <w:u w:val="single"/>
        </w:rPr>
        <w:t xml:space="preserve">             </w:t>
      </w:r>
    </w:p>
    <w:p w14:paraId="7F318360" w14:textId="77777777" w:rsidR="00EE315F" w:rsidRDefault="00EE315F">
      <w:pPr>
        <w:jc w:val="center"/>
        <w:rPr>
          <w:rFonts w:eastAsia="黑体"/>
          <w:sz w:val="52"/>
        </w:rPr>
      </w:pPr>
    </w:p>
    <w:p w14:paraId="2989F309" w14:textId="77777777" w:rsidR="00EE315F" w:rsidRDefault="00EE315F">
      <w:pPr>
        <w:jc w:val="center"/>
        <w:rPr>
          <w:rFonts w:eastAsia="黑体"/>
          <w:sz w:val="52"/>
        </w:rPr>
      </w:pPr>
    </w:p>
    <w:p w14:paraId="2C3D6F2C" w14:textId="77777777" w:rsidR="00EE315F" w:rsidRDefault="00EE315F">
      <w:pPr>
        <w:jc w:val="center"/>
        <w:rPr>
          <w:rFonts w:eastAsia="黑体"/>
          <w:sz w:val="52"/>
        </w:rPr>
      </w:pPr>
    </w:p>
    <w:p w14:paraId="4BDEA8BA" w14:textId="77777777" w:rsidR="00EE315F" w:rsidRDefault="00EE315F">
      <w:pPr>
        <w:jc w:val="center"/>
        <w:rPr>
          <w:rFonts w:eastAsia="黑体"/>
          <w:sz w:val="52"/>
        </w:rPr>
      </w:pPr>
    </w:p>
    <w:p w14:paraId="37FBB4D2" w14:textId="77777777" w:rsidR="00EE315F" w:rsidRDefault="00204804">
      <w:pPr>
        <w:snapToGrid w:val="0"/>
        <w:spacing w:before="240" w:after="120"/>
        <w:jc w:val="center"/>
        <w:rPr>
          <w:rFonts w:eastAsia="黑体"/>
          <w:bCs/>
          <w:sz w:val="32"/>
          <w:szCs w:val="32"/>
        </w:rPr>
      </w:pPr>
      <w:r>
        <w:rPr>
          <w:rFonts w:eastAsia="黑体"/>
          <w:bCs/>
          <w:sz w:val="32"/>
          <w:szCs w:val="32"/>
        </w:rPr>
        <w:t>关于论文使用授权的说明</w:t>
      </w:r>
    </w:p>
    <w:p w14:paraId="4E54C08B" w14:textId="77777777" w:rsidR="00EE315F" w:rsidRDefault="00EE315F">
      <w:pPr>
        <w:tabs>
          <w:tab w:val="right" w:leader="dot" w:pos="8779"/>
        </w:tabs>
        <w:snapToGrid w:val="0"/>
        <w:spacing w:line="360" w:lineRule="auto"/>
        <w:jc w:val="center"/>
        <w:rPr>
          <w:szCs w:val="32"/>
        </w:rPr>
      </w:pPr>
    </w:p>
    <w:p w14:paraId="246B6FB0" w14:textId="77777777" w:rsidR="00EE315F" w:rsidRDefault="00204804">
      <w:pPr>
        <w:tabs>
          <w:tab w:val="right" w:leader="dot" w:pos="8779"/>
        </w:tabs>
        <w:snapToGrid w:val="0"/>
        <w:spacing w:line="360" w:lineRule="auto"/>
        <w:ind w:firstLine="480"/>
        <w:rPr>
          <w:sz w:val="32"/>
          <w:szCs w:val="32"/>
        </w:rPr>
      </w:pPr>
      <w:r>
        <w:rPr>
          <w:szCs w:val="32"/>
        </w:rPr>
        <w:t>本人完全了解中国矿业大学（北京）有关保留、使用学位论文的规定，即：学校有权保留送交论文的复印件，允许论文被查阅或借阅；学校可以公布论文的全部或部分内容，可以采用影印、缩印或其他复制手段保存论文。</w:t>
      </w:r>
    </w:p>
    <w:p w14:paraId="48A86896" w14:textId="77777777" w:rsidR="00EE315F" w:rsidRDefault="00204804">
      <w:pPr>
        <w:tabs>
          <w:tab w:val="right" w:leader="dot" w:pos="8779"/>
        </w:tabs>
        <w:snapToGrid w:val="0"/>
        <w:spacing w:line="360" w:lineRule="auto"/>
        <w:ind w:firstLine="480"/>
        <w:rPr>
          <w:szCs w:val="32"/>
        </w:rPr>
      </w:pPr>
      <w:r>
        <w:t>（保</w:t>
      </w:r>
      <w:r>
        <w:rPr>
          <w:szCs w:val="32"/>
        </w:rPr>
        <w:t>密的论文在解密后应遵守此规定）</w:t>
      </w:r>
    </w:p>
    <w:p w14:paraId="7FC11E6D" w14:textId="77777777" w:rsidR="00EE315F" w:rsidRDefault="00EE315F">
      <w:pPr>
        <w:tabs>
          <w:tab w:val="right" w:leader="dot" w:pos="8779"/>
        </w:tabs>
        <w:snapToGrid w:val="0"/>
        <w:jc w:val="center"/>
        <w:rPr>
          <w:szCs w:val="32"/>
        </w:rPr>
      </w:pPr>
    </w:p>
    <w:p w14:paraId="2EB936EE" w14:textId="77777777" w:rsidR="00EE315F" w:rsidRDefault="00EE315F">
      <w:pPr>
        <w:tabs>
          <w:tab w:val="right" w:leader="dot" w:pos="8779"/>
        </w:tabs>
        <w:snapToGrid w:val="0"/>
        <w:jc w:val="center"/>
        <w:rPr>
          <w:szCs w:val="32"/>
        </w:rPr>
      </w:pPr>
    </w:p>
    <w:p w14:paraId="127D218E" w14:textId="77777777" w:rsidR="00EE315F" w:rsidRDefault="00204804">
      <w:pPr>
        <w:tabs>
          <w:tab w:val="right" w:leader="dot" w:pos="8779"/>
        </w:tabs>
        <w:snapToGrid w:val="0"/>
        <w:spacing w:line="300" w:lineRule="auto"/>
        <w:ind w:firstLine="480"/>
        <w:jc w:val="right"/>
        <w:rPr>
          <w:szCs w:val="32"/>
          <w:u w:val="single"/>
        </w:rPr>
        <w:sectPr w:rsidR="00EE315F">
          <w:headerReference w:type="even" r:id="rId12"/>
          <w:headerReference w:type="default" r:id="rId13"/>
          <w:pgSz w:w="11906" w:h="16838"/>
          <w:pgMar w:top="1701" w:right="1701" w:bottom="1701" w:left="1701" w:header="1134" w:footer="1134" w:gutter="0"/>
          <w:pgNumType w:fmt="upperRoman" w:start="1"/>
          <w:cols w:space="720"/>
          <w:docGrid w:type="linesAndChars" w:linePitch="312"/>
        </w:sectPr>
      </w:pPr>
      <w:r>
        <w:rPr>
          <w:szCs w:val="32"/>
        </w:rPr>
        <w:t>作者签名：</w:t>
      </w:r>
      <w:r>
        <w:rPr>
          <w:szCs w:val="32"/>
          <w:u w:val="single"/>
        </w:rPr>
        <w:t xml:space="preserve">             </w:t>
      </w:r>
      <w:r>
        <w:rPr>
          <w:szCs w:val="32"/>
        </w:rPr>
        <w:t>导师签名：</w:t>
      </w:r>
      <w:r>
        <w:rPr>
          <w:szCs w:val="32"/>
          <w:u w:val="single"/>
        </w:rPr>
        <w:t xml:space="preserve">             </w:t>
      </w:r>
      <w:r>
        <w:rPr>
          <w:szCs w:val="32"/>
        </w:rPr>
        <w:t>日期：</w:t>
      </w:r>
      <w:r>
        <w:rPr>
          <w:szCs w:val="32"/>
          <w:u w:val="single"/>
        </w:rPr>
        <w:t xml:space="preserve">            </w:t>
      </w:r>
      <w:r>
        <w:rPr>
          <w:color w:val="FFFFFF"/>
          <w:szCs w:val="32"/>
          <w:u w:val="single"/>
        </w:rPr>
        <w:t>.</w:t>
      </w:r>
    </w:p>
    <w:p w14:paraId="1471E01F" w14:textId="77777777" w:rsidR="00EE315F" w:rsidRDefault="00204804">
      <w:pPr>
        <w:spacing w:beforeLines="50" w:before="156" w:afterLines="100" w:after="312" w:line="360" w:lineRule="auto"/>
        <w:jc w:val="center"/>
        <w:rPr>
          <w:rFonts w:ascii="黑体" w:eastAsia="黑体" w:hAnsi="黑体"/>
          <w:sz w:val="32"/>
          <w:szCs w:val="32"/>
        </w:rPr>
      </w:pPr>
      <w:r>
        <w:rPr>
          <w:rFonts w:ascii="黑体" w:eastAsia="黑体" w:hAnsi="黑体"/>
          <w:sz w:val="32"/>
          <w:szCs w:val="32"/>
        </w:rPr>
        <w:t>摘</w:t>
      </w:r>
      <w:r>
        <w:rPr>
          <w:rFonts w:ascii="黑体" w:eastAsia="黑体" w:hAnsi="黑体"/>
          <w:sz w:val="32"/>
          <w:szCs w:val="32"/>
        </w:rPr>
        <w:t xml:space="preserve">  </w:t>
      </w:r>
      <w:r>
        <w:rPr>
          <w:rFonts w:ascii="黑体" w:eastAsia="黑体" w:hAnsi="黑体"/>
          <w:sz w:val="32"/>
          <w:szCs w:val="32"/>
        </w:rPr>
        <w:t>要</w:t>
      </w:r>
    </w:p>
    <w:p w14:paraId="0DBA60A8" w14:textId="77777777" w:rsidR="00EE315F" w:rsidRDefault="00204804">
      <w:pPr>
        <w:snapToGrid w:val="0"/>
        <w:spacing w:line="300" w:lineRule="auto"/>
        <w:ind w:firstLineChars="200" w:firstLine="480"/>
      </w:pPr>
      <w:r>
        <w:rPr>
          <w:rFonts w:hint="eastAsia"/>
        </w:rPr>
        <w:t>随着三维地质建模技术的快速发展，三维地质建模在数字矿山领域中的应用也更加广泛。目前矿井监测监控、地质保障和数据中控等平台均采用了基于</w:t>
      </w:r>
      <w:r>
        <w:rPr>
          <w:rFonts w:hint="eastAsia"/>
        </w:rPr>
        <w:t>Web</w:t>
      </w:r>
      <w:r>
        <w:rPr>
          <w:rFonts w:hint="eastAsia"/>
        </w:rPr>
        <w:t>技术的架构，但面向三维地质建模领域，缺少相适应的可视化技术及平台，因此，研究基于</w:t>
      </w:r>
      <w:r>
        <w:rPr>
          <w:rFonts w:hint="eastAsia"/>
        </w:rPr>
        <w:t>Web</w:t>
      </w:r>
      <w:r>
        <w:rPr>
          <w:rFonts w:hint="eastAsia"/>
        </w:rPr>
        <w:t>的三维地质建模及可视化方法具有重要意义。</w:t>
      </w:r>
    </w:p>
    <w:p w14:paraId="3F6D410F" w14:textId="3171D897" w:rsidR="00EE315F" w:rsidDel="00CF4DD0" w:rsidRDefault="00204804">
      <w:pPr>
        <w:snapToGrid w:val="0"/>
        <w:spacing w:line="300" w:lineRule="auto"/>
        <w:ind w:firstLineChars="200" w:firstLine="480"/>
        <w:rPr>
          <w:del w:id="9" w:author="h" w:date="2025-03-18T20:52:00Z"/>
        </w:rPr>
      </w:pPr>
      <w:r>
        <w:rPr>
          <w:rFonts w:hint="eastAsia"/>
        </w:rPr>
        <w:t>论文研究了</w:t>
      </w:r>
      <w:bookmarkStart w:id="10" w:name="_Hlk193141003"/>
      <w:r>
        <w:rPr>
          <w:rFonts w:hint="eastAsia"/>
        </w:rPr>
        <w:t>基于</w:t>
      </w:r>
      <w:r>
        <w:rPr>
          <w:rFonts w:hint="eastAsia"/>
        </w:rPr>
        <w:t>WebGL</w:t>
      </w:r>
      <w:r>
        <w:rPr>
          <w:rFonts w:hint="eastAsia"/>
        </w:rPr>
        <w:t>的三维地质建模及可视化方法</w:t>
      </w:r>
      <w:bookmarkEnd w:id="10"/>
      <w:del w:id="11" w:author="h" w:date="2025-03-18T20:47:00Z">
        <w:r w:rsidDel="00E339AF">
          <w:rPr>
            <w:rFonts w:hint="eastAsia"/>
          </w:rPr>
          <w:delText>，</w:delText>
        </w:r>
      </w:del>
      <w:ins w:id="12" w:author="h" w:date="2025-03-18T20:47:00Z">
        <w:r w:rsidR="00E339AF">
          <w:rPr>
            <w:rFonts w:hint="eastAsia"/>
          </w:rPr>
          <w:t>。</w:t>
        </w:r>
        <w:r w:rsidR="00E339AF" w:rsidRPr="00E339AF">
          <w:rPr>
            <w:rFonts w:hint="eastAsia"/>
          </w:rPr>
          <w:t>采用约束</w:t>
        </w:r>
        <w:r w:rsidR="00E339AF" w:rsidRPr="00E339AF">
          <w:t>Delaunay 三角剖分方法，实现复杂断层模型网格化和地层数据网格化</w:t>
        </w:r>
        <w:r w:rsidR="00E339AF">
          <w:rPr>
            <w:rFonts w:hint="eastAsia"/>
          </w:rPr>
          <w:t>；</w:t>
        </w:r>
      </w:ins>
      <w:r>
        <w:rPr>
          <w:rFonts w:hint="eastAsia"/>
        </w:rPr>
        <w:t>通过现代</w:t>
      </w:r>
      <w:r>
        <w:rPr>
          <w:rFonts w:hint="eastAsia"/>
        </w:rPr>
        <w:t>Web</w:t>
      </w:r>
      <w:r>
        <w:rPr>
          <w:rFonts w:hint="eastAsia"/>
        </w:rPr>
        <w:t>技术实现复杂地质模型的高效渲染、</w:t>
      </w:r>
      <w:proofErr w:type="gramStart"/>
      <w:r>
        <w:rPr>
          <w:rFonts w:hint="eastAsia"/>
        </w:rPr>
        <w:t>交互和</w:t>
      </w:r>
      <w:proofErr w:type="gramEnd"/>
      <w:r>
        <w:rPr>
          <w:rFonts w:hint="eastAsia"/>
        </w:rPr>
        <w:t>分析。基于</w:t>
      </w:r>
      <w:r>
        <w:rPr>
          <w:rFonts w:hint="eastAsia"/>
        </w:rPr>
        <w:t>WebGL</w:t>
      </w:r>
      <w:r>
        <w:rPr>
          <w:rFonts w:hint="eastAsia"/>
        </w:rPr>
        <w:t>的三维渲染技术直接调用</w:t>
      </w:r>
      <w:r>
        <w:rPr>
          <w:rFonts w:hint="eastAsia"/>
        </w:rPr>
        <w:t>GPU</w:t>
      </w:r>
      <w:r>
        <w:rPr>
          <w:rFonts w:hint="eastAsia"/>
        </w:rPr>
        <w:t>进行图形绘制，确保跨平台、高效的运行性能；同时，通过扩展</w:t>
      </w:r>
      <w:r>
        <w:rPr>
          <w:rFonts w:hint="eastAsia"/>
        </w:rPr>
        <w:t>Three.js</w:t>
      </w:r>
      <w:r>
        <w:rPr>
          <w:rFonts w:hint="eastAsia"/>
        </w:rPr>
        <w:t>框架，实现了多种地质特</w:t>
      </w:r>
      <w:r>
        <w:rPr>
          <w:rFonts w:hint="eastAsia"/>
        </w:rPr>
        <w:t>征的可视化，包括由三角网</w:t>
      </w:r>
      <w:proofErr w:type="gramStart"/>
      <w:r>
        <w:rPr>
          <w:rFonts w:hint="eastAsia"/>
        </w:rPr>
        <w:t>格构成</w:t>
      </w:r>
      <w:proofErr w:type="gramEnd"/>
      <w:r>
        <w:rPr>
          <w:rFonts w:hint="eastAsia"/>
        </w:rPr>
        <w:t>的地层模型和断层模型、圆柱体表示的钻孔模型以及基于</w:t>
      </w:r>
      <w:r>
        <w:rPr>
          <w:rFonts w:hint="eastAsia"/>
        </w:rPr>
        <w:t>OBJ</w:t>
      </w:r>
      <w:r>
        <w:rPr>
          <w:rFonts w:hint="eastAsia"/>
        </w:rPr>
        <w:t>模型的巷道表示。针对模型纹理的</w:t>
      </w:r>
      <w:r>
        <w:rPr>
          <w:rFonts w:hint="eastAsia"/>
        </w:rPr>
        <w:t>UV</w:t>
      </w:r>
      <w:r>
        <w:rPr>
          <w:rFonts w:hint="eastAsia"/>
        </w:rPr>
        <w:t>映射算法自适应问题，提出了一种基于包围盒、法向量的</w:t>
      </w:r>
      <w:r>
        <w:rPr>
          <w:rFonts w:hint="eastAsia"/>
        </w:rPr>
        <w:t>UV</w:t>
      </w:r>
      <w:r>
        <w:rPr>
          <w:rFonts w:hint="eastAsia"/>
        </w:rPr>
        <w:t>坐标计算方法，通过几何优化显著提升了模型的渲染性能和可视化效果。研发了基于</w:t>
      </w:r>
      <w:r>
        <w:rPr>
          <w:rFonts w:hint="eastAsia"/>
        </w:rPr>
        <w:t>WebGL</w:t>
      </w:r>
      <w:r>
        <w:rPr>
          <w:rFonts w:hint="eastAsia"/>
        </w:rPr>
        <w:t>的三维地质模型平台，实现</w:t>
      </w:r>
      <w:ins w:id="13" w:author="h" w:date="2025-03-18T20:59:00Z">
        <w:r w:rsidR="00FE2EAF" w:rsidRPr="00FE2EAF">
          <w:rPr>
            <w:rFonts w:hint="eastAsia"/>
          </w:rPr>
          <w:t>地质模型可视化</w:t>
        </w:r>
      </w:ins>
      <w:ins w:id="14" w:author="h" w:date="2025-03-18T21:00:00Z">
        <w:r w:rsidR="00FE2EAF">
          <w:rPr>
            <w:rFonts w:hint="eastAsia"/>
          </w:rPr>
          <w:t>和</w:t>
        </w:r>
      </w:ins>
      <w:ins w:id="15" w:author="h" w:date="2025-03-18T20:59:00Z">
        <w:r w:rsidR="00FE2EAF" w:rsidRPr="00FE2EAF">
          <w:rPr>
            <w:rFonts w:hint="eastAsia"/>
          </w:rPr>
          <w:t>地层模型可视化优化分析</w:t>
        </w:r>
      </w:ins>
      <w:ins w:id="16" w:author="h" w:date="2025-03-18T21:00:00Z">
        <w:r w:rsidR="00FE2EAF">
          <w:rPr>
            <w:rFonts w:hint="eastAsia"/>
          </w:rPr>
          <w:t>，并提供</w:t>
        </w:r>
        <w:r w:rsidR="00FE2EAF">
          <w:rPr>
            <w:rFonts w:hint="eastAsia"/>
          </w:rPr>
          <w:t>巷道漫游</w:t>
        </w:r>
      </w:ins>
      <w:del w:id="17" w:author="h" w:date="2025-03-18T20:58:00Z">
        <w:r w:rsidDel="00FE2EAF">
          <w:rPr>
            <w:rFonts w:hint="eastAsia"/>
          </w:rPr>
          <w:delText>旋转、平移、缩放、拾取和漫游</w:delText>
        </w:r>
      </w:del>
      <w:r>
        <w:rPr>
          <w:rFonts w:hint="eastAsia"/>
        </w:rPr>
        <w:t>等多种交互功能</w:t>
      </w:r>
      <w:del w:id="18" w:author="h" w:date="2025-03-18T21:02:00Z">
        <w:r w:rsidDel="00FE2EAF">
          <w:rPr>
            <w:rFonts w:hint="eastAsia"/>
          </w:rPr>
          <w:delText>，为用户提供了</w:delText>
        </w:r>
      </w:del>
      <w:del w:id="19" w:author="h" w:date="2025-03-18T21:01:00Z">
        <w:r w:rsidDel="00FE2EAF">
          <w:rPr>
            <w:rFonts w:hint="eastAsia"/>
          </w:rPr>
          <w:delText>高效</w:delText>
        </w:r>
      </w:del>
      <w:del w:id="20" w:author="h" w:date="2025-03-18T21:02:00Z">
        <w:r w:rsidDel="00FE2EAF">
          <w:rPr>
            <w:rFonts w:hint="eastAsia"/>
          </w:rPr>
          <w:delText>直观的操作体验</w:delText>
        </w:r>
      </w:del>
      <w:r>
        <w:rPr>
          <w:rFonts w:hint="eastAsia"/>
        </w:rPr>
        <w:t>。针对矿井水害防治技术需求，</w:t>
      </w:r>
      <w:del w:id="21" w:author="h" w:date="2025-03-18T20:17:00Z">
        <w:r w:rsidDel="00676850">
          <w:rPr>
            <w:rFonts w:hint="eastAsia"/>
          </w:rPr>
          <w:delText>提出</w:delText>
        </w:r>
      </w:del>
      <w:ins w:id="22" w:author="h" w:date="2025-03-18T20:17:00Z">
        <w:r w:rsidR="00676850">
          <w:rPr>
            <w:rFonts w:hint="eastAsia"/>
          </w:rPr>
          <w:t>设计</w:t>
        </w:r>
      </w:ins>
      <w:r>
        <w:rPr>
          <w:rFonts w:hint="eastAsia"/>
        </w:rPr>
        <w:t>了一种基于射线与三角网格交点检测的地层层间距计算方法，并结合空间分区和并行化优化技术，</w:t>
      </w:r>
      <w:del w:id="23" w:author="h" w:date="2025-03-18T20:19:00Z">
        <w:r w:rsidDel="00676850">
          <w:rPr>
            <w:rFonts w:hint="eastAsia"/>
          </w:rPr>
          <w:delText>大幅</w:delText>
        </w:r>
      </w:del>
      <w:r w:rsidRPr="00676850">
        <w:rPr>
          <w:rFonts w:hint="eastAsia"/>
          <w:highlight w:val="yellow"/>
          <w:rPrChange w:id="24" w:author="h" w:date="2025-03-18T20:19:00Z">
            <w:rPr>
              <w:rFonts w:hint="eastAsia"/>
            </w:rPr>
          </w:rPrChange>
        </w:rPr>
        <w:t>提高了算法的计算效率</w:t>
      </w:r>
      <w:ins w:id="25" w:author="h" w:date="2025-03-18T20:19:00Z">
        <w:r w:rsidR="00676850">
          <w:rPr>
            <w:rFonts w:hint="eastAsia"/>
            <w:highlight w:val="yellow"/>
          </w:rPr>
          <w:t>（正文中有比较？）</w:t>
        </w:r>
      </w:ins>
      <w:r>
        <w:rPr>
          <w:rFonts w:hint="eastAsia"/>
        </w:rPr>
        <w:t>。该方法在实际</w:t>
      </w:r>
      <w:r>
        <w:rPr>
          <w:rFonts w:hint="eastAsia"/>
        </w:rPr>
        <w:t>矿区地质模型中进行了验证，其计算结果与钻孔实测数据具有良好一致性。</w:t>
      </w:r>
    </w:p>
    <w:p w14:paraId="7721E0DE" w14:textId="73B0823F" w:rsidR="00EE315F" w:rsidRDefault="00204804" w:rsidP="00CF4DD0">
      <w:pPr>
        <w:snapToGrid w:val="0"/>
        <w:spacing w:line="300" w:lineRule="auto"/>
        <w:ind w:firstLineChars="200" w:firstLine="480"/>
      </w:pPr>
      <w:r>
        <w:rPr>
          <w:rFonts w:hint="eastAsia"/>
        </w:rPr>
        <w:t>研究表明，基于</w:t>
      </w:r>
      <w:r>
        <w:rPr>
          <w:rFonts w:hint="eastAsia"/>
        </w:rPr>
        <w:t>WebGL</w:t>
      </w:r>
      <w:r>
        <w:rPr>
          <w:rFonts w:hint="eastAsia"/>
        </w:rPr>
        <w:t>的三维地质建模与可视化方法不仅具有高效的渲染能力和优越的跨平台特性，还能够灵活支持地质分析与工程设计中的多种需求</w:t>
      </w:r>
      <w:ins w:id="26" w:author="h" w:date="2025-03-18T20:53:00Z">
        <w:r w:rsidR="00473CAC">
          <w:rPr>
            <w:rFonts w:hint="eastAsia"/>
          </w:rPr>
          <w:t>分析</w:t>
        </w:r>
      </w:ins>
      <w:del w:id="27" w:author="h" w:date="2025-03-18T20:20:00Z">
        <w:r w:rsidDel="00676850">
          <w:rPr>
            <w:rFonts w:hint="eastAsia"/>
          </w:rPr>
          <w:delText>，本文为三维地质建模领域的理论发展和工程实践提供了新的参考和技术支持</w:delText>
        </w:r>
      </w:del>
      <w:r>
        <w:rPr>
          <w:rFonts w:hint="eastAsia"/>
        </w:rPr>
        <w:t>。</w:t>
      </w:r>
    </w:p>
    <w:p w14:paraId="69BCA539" w14:textId="408A967F" w:rsidR="00EE315F" w:rsidRDefault="00204804">
      <w:pPr>
        <w:snapToGrid w:val="0"/>
        <w:spacing w:beforeLines="50" w:before="156" w:line="300" w:lineRule="auto"/>
        <w:ind w:firstLineChars="200" w:firstLine="480"/>
      </w:pPr>
      <w:r>
        <w:rPr>
          <w:rFonts w:eastAsia="黑体" w:hint="eastAsia"/>
        </w:rPr>
        <w:t>关键词</w:t>
      </w:r>
      <w:r>
        <w:rPr>
          <w:rFonts w:hint="eastAsia"/>
        </w:rPr>
        <w:t>：</w:t>
      </w:r>
      <w:r>
        <w:rPr>
          <w:rFonts w:hint="eastAsia"/>
        </w:rPr>
        <w:t>WebGL</w:t>
      </w:r>
      <w:r>
        <w:rPr>
          <w:rFonts w:hint="eastAsia"/>
        </w:rPr>
        <w:t>；</w:t>
      </w:r>
      <w:del w:id="28" w:author="h" w:date="2025-03-18T20:53:00Z">
        <w:r w:rsidDel="000C57BA">
          <w:rPr>
            <w:rFonts w:hint="eastAsia"/>
          </w:rPr>
          <w:delText>Three.js</w:delText>
        </w:r>
        <w:r w:rsidDel="000C57BA">
          <w:rPr>
            <w:rFonts w:hint="eastAsia"/>
          </w:rPr>
          <w:delText>；</w:delText>
        </w:r>
      </w:del>
      <w:r>
        <w:rPr>
          <w:rFonts w:hint="eastAsia"/>
        </w:rPr>
        <w:t>三维地质建模；</w:t>
      </w:r>
      <w:ins w:id="29" w:author="h" w:date="2025-03-18T20:53:00Z">
        <w:r w:rsidR="000C57BA" w:rsidRPr="000C57BA">
          <w:rPr>
            <w:rFonts w:hint="eastAsia"/>
          </w:rPr>
          <w:t>可视化</w:t>
        </w:r>
        <w:r w:rsidR="000C57BA">
          <w:rPr>
            <w:rFonts w:hint="eastAsia"/>
          </w:rPr>
          <w:t>；</w:t>
        </w:r>
      </w:ins>
      <w:r>
        <w:rPr>
          <w:rFonts w:hint="eastAsia"/>
        </w:rPr>
        <w:t>纹理映射；巷道漫游</w:t>
      </w:r>
    </w:p>
    <w:p w14:paraId="4D8F6AA6" w14:textId="77777777" w:rsidR="00EE315F" w:rsidRDefault="00EE315F">
      <w:pPr>
        <w:snapToGrid w:val="0"/>
        <w:spacing w:beforeLines="50" w:before="156" w:line="300" w:lineRule="auto"/>
        <w:ind w:firstLineChars="200" w:firstLine="480"/>
      </w:pPr>
    </w:p>
    <w:p w14:paraId="38FA8FDF" w14:textId="77777777" w:rsidR="00EE315F" w:rsidRDefault="00204804">
      <w:pPr>
        <w:spacing w:after="160" w:line="278" w:lineRule="auto"/>
      </w:pPr>
      <w:r>
        <w:br w:type="page"/>
      </w:r>
    </w:p>
    <w:p w14:paraId="02555187" w14:textId="77777777" w:rsidR="00EE315F" w:rsidRDefault="00EE315F">
      <w:pPr>
        <w:snapToGrid w:val="0"/>
        <w:spacing w:beforeLines="50" w:before="156" w:line="300" w:lineRule="auto"/>
        <w:ind w:firstLineChars="200" w:firstLine="480"/>
        <w:sectPr w:rsidR="00EE315F">
          <w:headerReference w:type="even" r:id="rId14"/>
          <w:headerReference w:type="default" r:id="rId15"/>
          <w:footerReference w:type="even" r:id="rId16"/>
          <w:footerReference w:type="default" r:id="rId17"/>
          <w:pgSz w:w="11906" w:h="16838"/>
          <w:pgMar w:top="1701" w:right="1701" w:bottom="1701" w:left="1701" w:header="1134" w:footer="1134" w:gutter="0"/>
          <w:pgNumType w:fmt="upperRoman" w:start="1"/>
          <w:cols w:space="720"/>
          <w:docGrid w:type="linesAndChars" w:linePitch="312"/>
        </w:sectPr>
      </w:pPr>
    </w:p>
    <w:p w14:paraId="1E255D65" w14:textId="77777777" w:rsidR="00EE315F" w:rsidRDefault="00204804">
      <w:pPr>
        <w:spacing w:before="240" w:after="120" w:line="360" w:lineRule="auto"/>
        <w:jc w:val="center"/>
        <w:rPr>
          <w:rFonts w:ascii="Times New Roman" w:hAnsi="Times New Roman" w:cs="Times New Roman"/>
          <w:b/>
          <w:bCs/>
          <w:sz w:val="32"/>
          <w:szCs w:val="32"/>
        </w:rPr>
      </w:pPr>
      <w:commentRangeStart w:id="30"/>
      <w:r>
        <w:rPr>
          <w:rFonts w:ascii="Times New Roman" w:hAnsi="Times New Roman" w:cs="Times New Roman"/>
          <w:b/>
          <w:bCs/>
          <w:sz w:val="32"/>
          <w:szCs w:val="32"/>
        </w:rPr>
        <w:t>Abstract</w:t>
      </w:r>
      <w:commentRangeEnd w:id="30"/>
      <w:r>
        <w:rPr>
          <w:rFonts w:ascii="Times New Roman" w:hAnsi="Times New Roman" w:cs="Times New Roman"/>
          <w:b/>
          <w:bCs/>
          <w:sz w:val="32"/>
          <w:szCs w:val="32"/>
        </w:rPr>
        <w:commentReference w:id="30"/>
      </w:r>
    </w:p>
    <w:p w14:paraId="350E120B" w14:textId="77777777" w:rsidR="00EE315F" w:rsidRDefault="00204804">
      <w:pPr>
        <w:tabs>
          <w:tab w:val="right" w:leader="dot" w:pos="8779"/>
        </w:tabs>
        <w:snapToGrid w:val="0"/>
        <w:spacing w:line="300" w:lineRule="auto"/>
        <w:ind w:firstLine="480"/>
        <w:jc w:val="both"/>
        <w:rPr>
          <w:rFonts w:ascii="Times New Roman" w:hAnsi="Times New Roman" w:cs="Times New Roman"/>
          <w:kern w:val="2"/>
        </w:rPr>
      </w:pPr>
      <w:r>
        <w:rPr>
          <w:rFonts w:ascii="Times New Roman" w:hAnsi="Times New Roman" w:cs="Times New Roman"/>
          <w:kern w:val="2"/>
        </w:rPr>
        <w:t xml:space="preserve">This paper investigates the three-dimensional geological modeling and visualization methods based on WebGL, aiming to achieve efficient rendering, interaction, and analysis of complex </w:t>
      </w:r>
      <w:r>
        <w:rPr>
          <w:rFonts w:ascii="Times New Roman" w:hAnsi="Times New Roman" w:cs="Times New Roman"/>
          <w:kern w:val="2"/>
        </w:rPr>
        <w:t>geological models through modern web technology. The 3D rendering technology based on WebGL directly calls GPU for graphics rendering, ensuring cross platform and efficient performance; Meanwhile, by extending the Three.js framework, visualization of vario</w:t>
      </w:r>
      <w:r>
        <w:rPr>
          <w:rFonts w:ascii="Times New Roman" w:hAnsi="Times New Roman" w:cs="Times New Roman"/>
          <w:kern w:val="2"/>
        </w:rPr>
        <w:t>us geological features has been achieved, including stratigraphic and fault models composed of triangular grids, drilling models represented by cylinders, and tunnel representations based on OBJ models. In addition, the paper also studied the UV mapping al</w:t>
      </w:r>
      <w:r>
        <w:rPr>
          <w:rFonts w:ascii="Times New Roman" w:hAnsi="Times New Roman" w:cs="Times New Roman"/>
          <w:kern w:val="2"/>
        </w:rPr>
        <w:t>gorithm for model textures and proposed a UV coordinate calculation method based on bounding boxes and normal vectors, which significantly improved the rendering performance and visualization effect of the model through geometric optimization.</w:t>
      </w:r>
      <w:r>
        <w:rPr>
          <w:rFonts w:ascii="Times New Roman" w:hAnsi="Times New Roman" w:cs="Times New Roman" w:hint="eastAsia"/>
          <w:kern w:val="2"/>
        </w:rPr>
        <w:t xml:space="preserve"> </w:t>
      </w:r>
      <w:r>
        <w:rPr>
          <w:rFonts w:ascii="Times New Roman" w:hAnsi="Times New Roman" w:cs="Times New Roman"/>
          <w:kern w:val="2"/>
        </w:rPr>
        <w:t xml:space="preserve">In terms of </w:t>
      </w:r>
      <w:r>
        <w:rPr>
          <w:rFonts w:ascii="Times New Roman" w:hAnsi="Times New Roman" w:cs="Times New Roman"/>
          <w:kern w:val="2"/>
        </w:rPr>
        <w:t xml:space="preserve">functional implementation, various interactive functions for 3D geological models have been developed, including rotation, translation, scaling, model picking based on ray tracing, and tunnel roaming based on first person controllers, providing users with </w:t>
      </w:r>
      <w:r>
        <w:rPr>
          <w:rFonts w:ascii="Times New Roman" w:hAnsi="Times New Roman" w:cs="Times New Roman"/>
          <w:kern w:val="2"/>
        </w:rPr>
        <w:t>an efficient and intuitive operating experience. A method for calculating interlayer spacing based on intersection detection of rays and triangular grids is proposed to meet the key computational requirements in geological engineering. By combining spatial</w:t>
      </w:r>
      <w:r>
        <w:rPr>
          <w:rFonts w:ascii="Times New Roman" w:hAnsi="Times New Roman" w:cs="Times New Roman"/>
          <w:kern w:val="2"/>
        </w:rPr>
        <w:t xml:space="preserve"> partitioning and parallelization optimization techniques, the algorithm's computational efficiency is significantly improved. This method has been validated in the actual geological model of the mining area, and its calculated results have good consistenc</w:t>
      </w:r>
      <w:r>
        <w:rPr>
          <w:rFonts w:ascii="Times New Roman" w:hAnsi="Times New Roman" w:cs="Times New Roman"/>
          <w:kern w:val="2"/>
        </w:rPr>
        <w:t>y with the actual drilling data.</w:t>
      </w:r>
      <w:r>
        <w:rPr>
          <w:rFonts w:ascii="Times New Roman" w:hAnsi="Times New Roman" w:cs="Times New Roman" w:hint="eastAsia"/>
          <w:kern w:val="2"/>
        </w:rPr>
        <w:t xml:space="preserve"> </w:t>
      </w:r>
      <w:r>
        <w:rPr>
          <w:rFonts w:ascii="Times New Roman" w:hAnsi="Times New Roman" w:cs="Times New Roman"/>
          <w:kern w:val="2"/>
        </w:rPr>
        <w:t>Research has shown that 3D geological modeling and visualization methods based on WebGL not only have efficient rendering capabilities and superior cross platform characteristics, but also can flexibly support various needs</w:t>
      </w:r>
      <w:r>
        <w:rPr>
          <w:rFonts w:ascii="Times New Roman" w:hAnsi="Times New Roman" w:cs="Times New Roman"/>
          <w:kern w:val="2"/>
        </w:rPr>
        <w:t xml:space="preserve"> in geological analysis and engineering design. This article provides new references and technical support for the theoretical development and engineering practice in the field of 3D geological modeling.</w:t>
      </w:r>
    </w:p>
    <w:p w14:paraId="77D71260" w14:textId="77777777" w:rsidR="00EE315F" w:rsidRDefault="00204804">
      <w:pPr>
        <w:tabs>
          <w:tab w:val="right" w:leader="dot" w:pos="8779"/>
        </w:tabs>
        <w:snapToGrid w:val="0"/>
        <w:spacing w:before="120" w:line="300" w:lineRule="auto"/>
        <w:ind w:firstLine="489"/>
        <w:rPr>
          <w:rFonts w:ascii="Times New Roman" w:hAnsi="Times New Roman" w:cs="Times New Roman"/>
          <w:kern w:val="2"/>
        </w:rPr>
      </w:pPr>
      <w:r>
        <w:rPr>
          <w:rFonts w:ascii="Times New Roman" w:hAnsi="Times New Roman" w:cs="Times New Roman"/>
          <w:b/>
          <w:bCs/>
          <w:kern w:val="2"/>
        </w:rPr>
        <w:t xml:space="preserve">Key </w:t>
      </w:r>
      <w:r>
        <w:rPr>
          <w:rFonts w:ascii="Times New Roman" w:hAnsi="Times New Roman" w:cs="Times New Roman" w:hint="eastAsia"/>
          <w:b/>
          <w:bCs/>
          <w:kern w:val="2"/>
        </w:rPr>
        <w:t>W</w:t>
      </w:r>
      <w:r>
        <w:rPr>
          <w:rFonts w:ascii="Times New Roman" w:hAnsi="Times New Roman" w:cs="Times New Roman"/>
          <w:b/>
          <w:bCs/>
          <w:kern w:val="2"/>
        </w:rPr>
        <w:t>ords</w:t>
      </w:r>
      <w:r>
        <w:rPr>
          <w:rFonts w:ascii="Times New Roman" w:hAnsi="Times New Roman" w:cs="Times New Roman"/>
          <w:kern w:val="2"/>
        </w:rPr>
        <w:t xml:space="preserve">: </w:t>
      </w:r>
      <w:proofErr w:type="gramStart"/>
      <w:r>
        <w:rPr>
          <w:rFonts w:ascii="Times New Roman" w:hAnsi="Times New Roman" w:cs="Times New Roman"/>
          <w:kern w:val="2"/>
        </w:rPr>
        <w:t>WebGL</w:t>
      </w:r>
      <w:r>
        <w:rPr>
          <w:rFonts w:ascii="Times New Roman" w:hAnsi="Times New Roman" w:cs="Times New Roman" w:hint="eastAsia"/>
          <w:kern w:val="2"/>
        </w:rPr>
        <w:t>;</w:t>
      </w:r>
      <w:r>
        <w:rPr>
          <w:rFonts w:ascii="Times New Roman" w:hAnsi="Times New Roman" w:cs="Times New Roman"/>
          <w:kern w:val="2"/>
        </w:rPr>
        <w:t>Three.js</w:t>
      </w:r>
      <w:proofErr w:type="gramEnd"/>
      <w:r>
        <w:rPr>
          <w:rFonts w:ascii="Times New Roman" w:hAnsi="Times New Roman" w:cs="Times New Roman" w:hint="eastAsia"/>
          <w:kern w:val="2"/>
        </w:rPr>
        <w:t>;</w:t>
      </w:r>
      <w:r>
        <w:rPr>
          <w:rFonts w:ascii="Times New Roman" w:hAnsi="Times New Roman" w:cs="Times New Roman"/>
          <w:kern w:val="2"/>
        </w:rPr>
        <w:t xml:space="preserve"> 3D geological modeling</w:t>
      </w:r>
      <w:r>
        <w:rPr>
          <w:rFonts w:ascii="Times New Roman" w:hAnsi="Times New Roman" w:cs="Times New Roman" w:hint="eastAsia"/>
          <w:kern w:val="2"/>
        </w:rPr>
        <w:t>;</w:t>
      </w:r>
      <w:r>
        <w:rPr>
          <w:rFonts w:ascii="Times New Roman" w:hAnsi="Times New Roman" w:cs="Times New Roman"/>
          <w:kern w:val="2"/>
        </w:rPr>
        <w:t xml:space="preserve"> texture mapping</w:t>
      </w:r>
      <w:r>
        <w:rPr>
          <w:rFonts w:ascii="Times New Roman" w:hAnsi="Times New Roman" w:cs="Times New Roman" w:hint="eastAsia"/>
          <w:kern w:val="2"/>
        </w:rPr>
        <w:t>;</w:t>
      </w:r>
      <w:r>
        <w:rPr>
          <w:rFonts w:ascii="Times New Roman" w:hAnsi="Times New Roman" w:cs="Times New Roman"/>
          <w:kern w:val="2"/>
        </w:rPr>
        <w:t xml:space="preserve"> tunnel navigation</w:t>
      </w:r>
    </w:p>
    <w:p w14:paraId="10E8D9AD" w14:textId="77777777" w:rsidR="00EE315F" w:rsidRDefault="00EE315F">
      <w:pPr>
        <w:jc w:val="center"/>
        <w:rPr>
          <w:rFonts w:eastAsia="黑体"/>
          <w:sz w:val="30"/>
          <w:szCs w:val="30"/>
          <w:lang w:val="en-GB"/>
        </w:rPr>
      </w:pPr>
    </w:p>
    <w:p w14:paraId="6D34E25D" w14:textId="77777777" w:rsidR="00EE315F" w:rsidRDefault="00EE315F">
      <w:pPr>
        <w:rPr>
          <w:rFonts w:eastAsia="黑体"/>
          <w:sz w:val="30"/>
          <w:szCs w:val="30"/>
          <w:lang w:val="en-GB"/>
        </w:rPr>
      </w:pPr>
    </w:p>
    <w:p w14:paraId="5923A3C6" w14:textId="77777777" w:rsidR="00EE315F" w:rsidRDefault="00EE315F">
      <w:pPr>
        <w:rPr>
          <w:rFonts w:eastAsia="黑体"/>
          <w:sz w:val="30"/>
          <w:szCs w:val="30"/>
          <w:lang w:val="en-GB"/>
        </w:rPr>
      </w:pPr>
    </w:p>
    <w:p w14:paraId="2980DF07" w14:textId="77777777" w:rsidR="00EE315F" w:rsidRDefault="00204804">
      <w:pPr>
        <w:spacing w:after="160" w:line="278" w:lineRule="auto"/>
        <w:rPr>
          <w:rFonts w:eastAsia="黑体"/>
          <w:sz w:val="30"/>
          <w:szCs w:val="30"/>
          <w:lang w:val="en-GB"/>
        </w:rPr>
      </w:pPr>
      <w:r>
        <w:rPr>
          <w:rFonts w:eastAsia="黑体"/>
          <w:sz w:val="30"/>
          <w:szCs w:val="30"/>
          <w:lang w:val="en-GB"/>
        </w:rPr>
        <w:br w:type="page"/>
      </w:r>
    </w:p>
    <w:p w14:paraId="5ACF40EA" w14:textId="77777777" w:rsidR="00EE315F" w:rsidRDefault="00EE315F">
      <w:pPr>
        <w:rPr>
          <w:rFonts w:eastAsia="黑体"/>
          <w:sz w:val="30"/>
          <w:szCs w:val="30"/>
          <w:lang w:val="en-GB"/>
        </w:rPr>
        <w:sectPr w:rsidR="00EE315F">
          <w:headerReference w:type="default" r:id="rId18"/>
          <w:footerReference w:type="default" r:id="rId19"/>
          <w:pgSz w:w="11906" w:h="16838"/>
          <w:pgMar w:top="1701" w:right="1701" w:bottom="1701" w:left="1701" w:header="1134" w:footer="1134" w:gutter="0"/>
          <w:pgNumType w:fmt="upperRoman"/>
          <w:cols w:space="720"/>
          <w:docGrid w:type="linesAndChars" w:linePitch="312"/>
        </w:sectPr>
      </w:pPr>
    </w:p>
    <w:p w14:paraId="474ED0C6" w14:textId="77777777" w:rsidR="00EE315F" w:rsidRDefault="00204804">
      <w:pPr>
        <w:jc w:val="center"/>
        <w:rPr>
          <w:rFonts w:ascii="黑体" w:eastAsia="黑体" w:hAnsi="黑体"/>
          <w:sz w:val="32"/>
          <w:szCs w:val="32"/>
        </w:rPr>
      </w:pPr>
      <w:commentRangeStart w:id="31"/>
      <w:r>
        <w:rPr>
          <w:rFonts w:ascii="黑体" w:eastAsia="黑体" w:hAnsi="黑体"/>
          <w:sz w:val="32"/>
          <w:szCs w:val="32"/>
        </w:rPr>
        <w:t>目</w:t>
      </w:r>
      <w:r>
        <w:rPr>
          <w:rFonts w:ascii="黑体" w:eastAsia="黑体" w:hAnsi="黑体"/>
          <w:sz w:val="32"/>
          <w:szCs w:val="32"/>
        </w:rPr>
        <w:t xml:space="preserve">  </w:t>
      </w:r>
      <w:r>
        <w:rPr>
          <w:rFonts w:ascii="黑体" w:eastAsia="黑体" w:hAnsi="黑体"/>
          <w:sz w:val="32"/>
          <w:szCs w:val="32"/>
        </w:rPr>
        <w:t>录</w:t>
      </w:r>
      <w:commentRangeEnd w:id="31"/>
      <w:r>
        <w:rPr>
          <w:rFonts w:ascii="黑体" w:eastAsia="黑体" w:hAnsi="黑体"/>
          <w:sz w:val="32"/>
          <w:szCs w:val="32"/>
        </w:rPr>
        <w:commentReference w:id="31"/>
      </w:r>
    </w:p>
    <w:p w14:paraId="5E3BE0FE" w14:textId="77777777" w:rsidR="00EE315F" w:rsidRDefault="00204804">
      <w:pPr>
        <w:pStyle w:val="TOC1"/>
        <w:tabs>
          <w:tab w:val="right" w:leader="dot" w:pos="8494"/>
        </w:tabs>
        <w:spacing w:before="0" w:line="360" w:lineRule="auto"/>
        <w:rPr>
          <w:rFonts w:ascii="宋体" w:eastAsia="宋体" w:cstheme="minorBidi"/>
          <w:b w:val="0"/>
          <w:bCs w:val="0"/>
          <w:caps w:val="0"/>
          <w:kern w:val="2"/>
          <w:sz w:val="24"/>
          <w:szCs w:val="24"/>
          <w14:ligatures w14:val="standardContextual"/>
        </w:rPr>
      </w:pPr>
      <w:r>
        <w:rPr>
          <w:rFonts w:ascii="宋体" w:eastAsia="宋体"/>
          <w:sz w:val="44"/>
          <w:szCs w:val="44"/>
          <w:lang w:val="en-GB"/>
        </w:rPr>
        <w:fldChar w:fldCharType="begin"/>
      </w:r>
      <w:r>
        <w:rPr>
          <w:rFonts w:ascii="宋体" w:eastAsia="宋体"/>
          <w:sz w:val="44"/>
          <w:szCs w:val="44"/>
          <w:lang w:val="en-GB"/>
        </w:rPr>
        <w:instrText xml:space="preserve"> TOC \o "1-3" \h \z \u </w:instrText>
      </w:r>
      <w:r>
        <w:rPr>
          <w:rFonts w:ascii="宋体" w:eastAsia="宋体"/>
          <w:sz w:val="44"/>
          <w:szCs w:val="44"/>
          <w:lang w:val="en-GB"/>
        </w:rPr>
        <w:fldChar w:fldCharType="separate"/>
      </w:r>
      <w:hyperlink w:anchor="_Toc192629339" w:history="1">
        <w:r>
          <w:rPr>
            <w:rStyle w:val="aff3"/>
            <w:rFonts w:ascii="宋体" w:eastAsia="宋体" w:cs="Arial"/>
            <w:kern w:val="36"/>
            <w:sz w:val="24"/>
            <w:szCs w:val="24"/>
            <w:u w:val="none"/>
          </w:rPr>
          <w:t xml:space="preserve">1 </w:t>
        </w:r>
        <w:r>
          <w:rPr>
            <w:rStyle w:val="aff3"/>
            <w:rFonts w:ascii="宋体" w:eastAsia="宋体" w:cs="Arial"/>
            <w:kern w:val="36"/>
            <w:sz w:val="24"/>
            <w:szCs w:val="24"/>
            <w:u w:val="none"/>
          </w:rPr>
          <w:t>引言</w:t>
        </w:r>
        <w:r>
          <w:rPr>
            <w:rFonts w:ascii="宋体" w:eastAsia="宋体"/>
            <w:sz w:val="24"/>
            <w:szCs w:val="24"/>
          </w:rPr>
          <w:tab/>
        </w:r>
        <w:r>
          <w:rPr>
            <w:rFonts w:ascii="宋体" w:eastAsia="宋体"/>
            <w:sz w:val="24"/>
            <w:szCs w:val="24"/>
          </w:rPr>
          <w:fldChar w:fldCharType="begin"/>
        </w:r>
        <w:r>
          <w:rPr>
            <w:rFonts w:ascii="宋体" w:eastAsia="宋体"/>
            <w:sz w:val="24"/>
            <w:szCs w:val="24"/>
          </w:rPr>
          <w:instrText xml:space="preserve"> PAGEREF _Toc192629339 \h </w:instrText>
        </w:r>
        <w:r>
          <w:rPr>
            <w:rFonts w:ascii="宋体" w:eastAsia="宋体"/>
            <w:sz w:val="24"/>
            <w:szCs w:val="24"/>
          </w:rPr>
        </w:r>
        <w:r>
          <w:rPr>
            <w:rFonts w:ascii="宋体" w:eastAsia="宋体"/>
            <w:sz w:val="24"/>
            <w:szCs w:val="24"/>
          </w:rPr>
          <w:fldChar w:fldCharType="separate"/>
        </w:r>
        <w:r>
          <w:rPr>
            <w:rFonts w:ascii="宋体" w:eastAsia="宋体"/>
            <w:sz w:val="24"/>
            <w:szCs w:val="24"/>
          </w:rPr>
          <w:t>1</w:t>
        </w:r>
        <w:r>
          <w:rPr>
            <w:rFonts w:ascii="宋体" w:eastAsia="宋体"/>
            <w:sz w:val="24"/>
            <w:szCs w:val="24"/>
          </w:rPr>
          <w:fldChar w:fldCharType="end"/>
        </w:r>
      </w:hyperlink>
    </w:p>
    <w:p w14:paraId="3A334E4F" w14:textId="77777777" w:rsidR="00EE315F" w:rsidRDefault="00204804">
      <w:pPr>
        <w:pStyle w:val="TOC2"/>
        <w:tabs>
          <w:tab w:val="right" w:leader="dot" w:pos="8494"/>
        </w:tabs>
        <w:spacing w:line="360" w:lineRule="auto"/>
        <w:rPr>
          <w:rFonts w:ascii="宋体" w:eastAsia="宋体" w:cstheme="minorBidi"/>
          <w:smallCaps w:val="0"/>
          <w:kern w:val="2"/>
          <w:sz w:val="24"/>
          <w:szCs w:val="24"/>
          <w14:ligatures w14:val="standardContextual"/>
        </w:rPr>
      </w:pPr>
      <w:hyperlink w:anchor="_Toc192629340" w:history="1">
        <w:r>
          <w:rPr>
            <w:rStyle w:val="aff3"/>
            <w:rFonts w:ascii="宋体" w:eastAsia="宋体"/>
            <w:sz w:val="24"/>
            <w:szCs w:val="24"/>
            <w:u w:val="none"/>
          </w:rPr>
          <w:t xml:space="preserve">1.1 </w:t>
        </w:r>
        <w:r>
          <w:rPr>
            <w:rStyle w:val="aff3"/>
            <w:rFonts w:ascii="宋体" w:eastAsia="宋体"/>
            <w:sz w:val="24"/>
            <w:szCs w:val="24"/>
            <w:u w:val="none"/>
          </w:rPr>
          <w:t>研究背景及意义</w:t>
        </w:r>
        <w:r>
          <w:rPr>
            <w:rFonts w:ascii="宋体" w:eastAsia="宋体"/>
            <w:sz w:val="24"/>
            <w:szCs w:val="24"/>
          </w:rPr>
          <w:tab/>
        </w:r>
        <w:r>
          <w:rPr>
            <w:rFonts w:ascii="宋体" w:eastAsia="宋体"/>
            <w:sz w:val="24"/>
            <w:szCs w:val="24"/>
          </w:rPr>
          <w:fldChar w:fldCharType="begin"/>
        </w:r>
        <w:r>
          <w:rPr>
            <w:rFonts w:ascii="宋体" w:eastAsia="宋体"/>
            <w:sz w:val="24"/>
            <w:szCs w:val="24"/>
          </w:rPr>
          <w:instrText xml:space="preserve"> PAGEREF _Toc192629340 \h </w:instrText>
        </w:r>
        <w:r>
          <w:rPr>
            <w:rFonts w:ascii="宋体" w:eastAsia="宋体"/>
            <w:sz w:val="24"/>
            <w:szCs w:val="24"/>
          </w:rPr>
        </w:r>
        <w:r>
          <w:rPr>
            <w:rFonts w:ascii="宋体" w:eastAsia="宋体"/>
            <w:sz w:val="24"/>
            <w:szCs w:val="24"/>
          </w:rPr>
          <w:fldChar w:fldCharType="separate"/>
        </w:r>
        <w:r>
          <w:rPr>
            <w:rFonts w:ascii="宋体" w:eastAsia="宋体"/>
            <w:sz w:val="24"/>
            <w:szCs w:val="24"/>
          </w:rPr>
          <w:t>1</w:t>
        </w:r>
        <w:r>
          <w:rPr>
            <w:rFonts w:ascii="宋体" w:eastAsia="宋体"/>
            <w:sz w:val="24"/>
            <w:szCs w:val="24"/>
          </w:rPr>
          <w:fldChar w:fldCharType="end"/>
        </w:r>
      </w:hyperlink>
    </w:p>
    <w:p w14:paraId="5D5004F7" w14:textId="77777777" w:rsidR="00EE315F" w:rsidRDefault="00204804">
      <w:pPr>
        <w:pStyle w:val="TOC2"/>
        <w:tabs>
          <w:tab w:val="right" w:leader="dot" w:pos="8494"/>
        </w:tabs>
        <w:spacing w:line="360" w:lineRule="auto"/>
        <w:rPr>
          <w:rFonts w:ascii="宋体" w:eastAsia="宋体" w:cstheme="minorBidi"/>
          <w:smallCaps w:val="0"/>
          <w:kern w:val="2"/>
          <w:sz w:val="24"/>
          <w:szCs w:val="24"/>
          <w14:ligatures w14:val="standardContextual"/>
        </w:rPr>
      </w:pPr>
      <w:hyperlink w:anchor="_Toc192629341" w:history="1">
        <w:r>
          <w:rPr>
            <w:rStyle w:val="aff3"/>
            <w:rFonts w:ascii="宋体" w:eastAsia="宋体"/>
            <w:sz w:val="24"/>
            <w:szCs w:val="24"/>
            <w:u w:val="none"/>
          </w:rPr>
          <w:t xml:space="preserve">1.2 </w:t>
        </w:r>
        <w:r>
          <w:rPr>
            <w:rStyle w:val="aff3"/>
            <w:rFonts w:ascii="宋体" w:eastAsia="宋体" w:cs="黑体"/>
            <w:sz w:val="24"/>
            <w:szCs w:val="24"/>
            <w:u w:val="none"/>
          </w:rPr>
          <w:t>国内外研究现状</w:t>
        </w:r>
        <w:r>
          <w:rPr>
            <w:rFonts w:ascii="宋体" w:eastAsia="宋体"/>
            <w:sz w:val="24"/>
            <w:szCs w:val="24"/>
          </w:rPr>
          <w:tab/>
        </w:r>
        <w:r>
          <w:rPr>
            <w:rFonts w:ascii="宋体" w:eastAsia="宋体"/>
            <w:sz w:val="24"/>
            <w:szCs w:val="24"/>
          </w:rPr>
          <w:fldChar w:fldCharType="begin"/>
        </w:r>
        <w:r>
          <w:rPr>
            <w:rFonts w:ascii="宋体" w:eastAsia="宋体"/>
            <w:sz w:val="24"/>
            <w:szCs w:val="24"/>
          </w:rPr>
          <w:instrText xml:space="preserve"> PAGER</w:instrText>
        </w:r>
        <w:r>
          <w:rPr>
            <w:rFonts w:ascii="宋体" w:eastAsia="宋体"/>
            <w:sz w:val="24"/>
            <w:szCs w:val="24"/>
          </w:rPr>
          <w:instrText xml:space="preserve">EF _Toc192629341 \h </w:instrText>
        </w:r>
        <w:r>
          <w:rPr>
            <w:rFonts w:ascii="宋体" w:eastAsia="宋体"/>
            <w:sz w:val="24"/>
            <w:szCs w:val="24"/>
          </w:rPr>
        </w:r>
        <w:r>
          <w:rPr>
            <w:rFonts w:ascii="宋体" w:eastAsia="宋体"/>
            <w:sz w:val="24"/>
            <w:szCs w:val="24"/>
          </w:rPr>
          <w:fldChar w:fldCharType="separate"/>
        </w:r>
        <w:r>
          <w:rPr>
            <w:rFonts w:ascii="宋体" w:eastAsia="宋体"/>
            <w:sz w:val="24"/>
            <w:szCs w:val="24"/>
          </w:rPr>
          <w:t>2</w:t>
        </w:r>
        <w:r>
          <w:rPr>
            <w:rFonts w:ascii="宋体" w:eastAsia="宋体"/>
            <w:sz w:val="24"/>
            <w:szCs w:val="24"/>
          </w:rPr>
          <w:fldChar w:fldCharType="end"/>
        </w:r>
      </w:hyperlink>
    </w:p>
    <w:p w14:paraId="61DB5085" w14:textId="77777777" w:rsidR="00EE315F" w:rsidRDefault="00204804">
      <w:pPr>
        <w:pStyle w:val="TOC3"/>
        <w:rPr>
          <w:rFonts w:ascii="宋体" w:eastAsia="宋体" w:cstheme="minorBidi"/>
          <w:kern w:val="2"/>
          <w14:ligatures w14:val="standardContextual"/>
        </w:rPr>
      </w:pPr>
      <w:hyperlink w:anchor="_Toc192629342" w:history="1">
        <w:r>
          <w:rPr>
            <w:rStyle w:val="aff3"/>
            <w:rFonts w:ascii="宋体" w:eastAsia="宋体"/>
            <w:u w:val="none"/>
          </w:rPr>
          <w:t xml:space="preserve">1.2.1 </w:t>
        </w:r>
        <w:r>
          <w:rPr>
            <w:rStyle w:val="aff3"/>
            <w:rFonts w:ascii="宋体" w:eastAsia="宋体"/>
            <w:b/>
            <w:u w:val="none"/>
          </w:rPr>
          <w:t>三</w:t>
        </w:r>
        <w:r>
          <w:rPr>
            <w:rStyle w:val="aff3"/>
            <w:rFonts w:ascii="宋体" w:eastAsia="宋体" w:cs="Arial"/>
            <w:u w:val="none"/>
          </w:rPr>
          <w:t>维地质建模技术研究现状</w:t>
        </w:r>
        <w:r>
          <w:rPr>
            <w:rFonts w:ascii="宋体" w:eastAsia="宋体"/>
          </w:rPr>
          <w:tab/>
        </w:r>
        <w:r>
          <w:rPr>
            <w:rFonts w:ascii="宋体" w:eastAsia="宋体"/>
          </w:rPr>
          <w:fldChar w:fldCharType="begin"/>
        </w:r>
        <w:r>
          <w:rPr>
            <w:rFonts w:ascii="宋体" w:eastAsia="宋体"/>
          </w:rPr>
          <w:instrText xml:space="preserve"> PAGEREF _Toc192629342 \h </w:instrText>
        </w:r>
        <w:r>
          <w:rPr>
            <w:rFonts w:ascii="宋体" w:eastAsia="宋体"/>
          </w:rPr>
        </w:r>
        <w:r>
          <w:rPr>
            <w:rFonts w:ascii="宋体" w:eastAsia="宋体"/>
          </w:rPr>
          <w:fldChar w:fldCharType="separate"/>
        </w:r>
        <w:r>
          <w:rPr>
            <w:rFonts w:ascii="宋体" w:eastAsia="宋体"/>
          </w:rPr>
          <w:t>2</w:t>
        </w:r>
        <w:r>
          <w:rPr>
            <w:rFonts w:ascii="宋体" w:eastAsia="宋体"/>
          </w:rPr>
          <w:fldChar w:fldCharType="end"/>
        </w:r>
      </w:hyperlink>
    </w:p>
    <w:p w14:paraId="35ACE186" w14:textId="77777777" w:rsidR="00EE315F" w:rsidRDefault="00204804">
      <w:pPr>
        <w:pStyle w:val="TOC3"/>
        <w:rPr>
          <w:rFonts w:ascii="宋体" w:eastAsia="宋体" w:cstheme="minorBidi"/>
          <w:kern w:val="2"/>
          <w14:ligatures w14:val="standardContextual"/>
        </w:rPr>
      </w:pPr>
      <w:hyperlink w:anchor="_Toc192629343" w:history="1">
        <w:r>
          <w:rPr>
            <w:rStyle w:val="aff3"/>
            <w:rFonts w:ascii="宋体" w:eastAsia="宋体"/>
            <w:u w:val="none"/>
          </w:rPr>
          <w:t xml:space="preserve">1.2.2 </w:t>
        </w:r>
        <w:r>
          <w:rPr>
            <w:rStyle w:val="aff3"/>
            <w:rFonts w:ascii="宋体" w:eastAsia="宋体" w:cs="Arial"/>
            <w:u w:val="none"/>
          </w:rPr>
          <w:t>三维地质可视化技术研究现状</w:t>
        </w:r>
        <w:r>
          <w:rPr>
            <w:rFonts w:ascii="宋体" w:eastAsia="宋体"/>
          </w:rPr>
          <w:tab/>
        </w:r>
        <w:r>
          <w:rPr>
            <w:rFonts w:ascii="宋体" w:eastAsia="宋体"/>
          </w:rPr>
          <w:fldChar w:fldCharType="begin"/>
        </w:r>
        <w:r>
          <w:rPr>
            <w:rFonts w:ascii="宋体" w:eastAsia="宋体"/>
          </w:rPr>
          <w:instrText xml:space="preserve"> PAGEREF _Toc192629343 \h </w:instrText>
        </w:r>
        <w:r>
          <w:rPr>
            <w:rFonts w:ascii="宋体" w:eastAsia="宋体"/>
          </w:rPr>
        </w:r>
        <w:r>
          <w:rPr>
            <w:rFonts w:ascii="宋体" w:eastAsia="宋体"/>
          </w:rPr>
          <w:fldChar w:fldCharType="separate"/>
        </w:r>
        <w:r>
          <w:rPr>
            <w:rFonts w:ascii="宋体" w:eastAsia="宋体"/>
          </w:rPr>
          <w:t>3</w:t>
        </w:r>
        <w:r>
          <w:rPr>
            <w:rFonts w:ascii="宋体" w:eastAsia="宋体"/>
          </w:rPr>
          <w:fldChar w:fldCharType="end"/>
        </w:r>
      </w:hyperlink>
    </w:p>
    <w:p w14:paraId="4454980A" w14:textId="77777777" w:rsidR="00EE315F" w:rsidRDefault="00204804">
      <w:pPr>
        <w:pStyle w:val="TOC2"/>
        <w:tabs>
          <w:tab w:val="right" w:leader="dot" w:pos="8494"/>
        </w:tabs>
        <w:spacing w:line="360" w:lineRule="auto"/>
        <w:rPr>
          <w:rFonts w:ascii="宋体" w:eastAsia="宋体" w:cstheme="minorBidi"/>
          <w:smallCaps w:val="0"/>
          <w:kern w:val="2"/>
          <w:sz w:val="24"/>
          <w:szCs w:val="24"/>
          <w14:ligatures w14:val="standardContextual"/>
        </w:rPr>
      </w:pPr>
      <w:hyperlink w:anchor="_Toc192629344" w:history="1">
        <w:r>
          <w:rPr>
            <w:rStyle w:val="aff3"/>
            <w:rFonts w:ascii="宋体" w:eastAsia="宋体"/>
            <w:sz w:val="24"/>
            <w:szCs w:val="24"/>
            <w:u w:val="none"/>
          </w:rPr>
          <w:t xml:space="preserve">1.3 </w:t>
        </w:r>
        <w:r>
          <w:rPr>
            <w:rStyle w:val="aff3"/>
            <w:rFonts w:ascii="宋体" w:eastAsia="宋体" w:cs="黑体"/>
            <w:sz w:val="24"/>
            <w:szCs w:val="24"/>
            <w:u w:val="none"/>
          </w:rPr>
          <w:t>研究内容与技</w:t>
        </w:r>
        <w:r>
          <w:rPr>
            <w:rStyle w:val="aff3"/>
            <w:rFonts w:ascii="宋体" w:eastAsia="宋体" w:cs="黑体"/>
            <w:sz w:val="24"/>
            <w:szCs w:val="24"/>
            <w:u w:val="none"/>
          </w:rPr>
          <w:t>术路线</w:t>
        </w:r>
        <w:r>
          <w:rPr>
            <w:rFonts w:ascii="宋体" w:eastAsia="宋体"/>
            <w:sz w:val="24"/>
            <w:szCs w:val="24"/>
          </w:rPr>
          <w:tab/>
        </w:r>
        <w:r>
          <w:rPr>
            <w:rFonts w:ascii="宋体" w:eastAsia="宋体"/>
            <w:sz w:val="24"/>
            <w:szCs w:val="24"/>
          </w:rPr>
          <w:fldChar w:fldCharType="begin"/>
        </w:r>
        <w:r>
          <w:rPr>
            <w:rFonts w:ascii="宋体" w:eastAsia="宋体"/>
            <w:sz w:val="24"/>
            <w:szCs w:val="24"/>
          </w:rPr>
          <w:instrText xml:space="preserve"> PAGEREF _Toc192629344 \h </w:instrText>
        </w:r>
        <w:r>
          <w:rPr>
            <w:rFonts w:ascii="宋体" w:eastAsia="宋体"/>
            <w:sz w:val="24"/>
            <w:szCs w:val="24"/>
          </w:rPr>
        </w:r>
        <w:r>
          <w:rPr>
            <w:rFonts w:ascii="宋体" w:eastAsia="宋体"/>
            <w:sz w:val="24"/>
            <w:szCs w:val="24"/>
          </w:rPr>
          <w:fldChar w:fldCharType="separate"/>
        </w:r>
        <w:r>
          <w:rPr>
            <w:rFonts w:ascii="宋体" w:eastAsia="宋体"/>
            <w:sz w:val="24"/>
            <w:szCs w:val="24"/>
          </w:rPr>
          <w:t>4</w:t>
        </w:r>
        <w:r>
          <w:rPr>
            <w:rFonts w:ascii="宋体" w:eastAsia="宋体"/>
            <w:sz w:val="24"/>
            <w:szCs w:val="24"/>
          </w:rPr>
          <w:fldChar w:fldCharType="end"/>
        </w:r>
      </w:hyperlink>
    </w:p>
    <w:p w14:paraId="7C59809C" w14:textId="77777777" w:rsidR="00EE315F" w:rsidRDefault="00204804">
      <w:pPr>
        <w:pStyle w:val="TOC3"/>
        <w:rPr>
          <w:rFonts w:ascii="宋体" w:eastAsia="宋体" w:cstheme="minorBidi"/>
          <w:kern w:val="2"/>
          <w14:ligatures w14:val="standardContextual"/>
        </w:rPr>
      </w:pPr>
      <w:hyperlink w:anchor="_Toc192629345" w:history="1">
        <w:r>
          <w:rPr>
            <w:rStyle w:val="aff3"/>
            <w:rFonts w:ascii="宋体" w:eastAsia="宋体"/>
            <w:u w:val="none"/>
          </w:rPr>
          <w:t xml:space="preserve">1.3.1 </w:t>
        </w:r>
        <w:r>
          <w:rPr>
            <w:rStyle w:val="aff3"/>
            <w:rFonts w:ascii="宋体" w:eastAsia="宋体"/>
            <w:u w:val="none"/>
          </w:rPr>
          <w:t>研究内容</w:t>
        </w:r>
        <w:r>
          <w:rPr>
            <w:rFonts w:ascii="宋体" w:eastAsia="宋体"/>
          </w:rPr>
          <w:tab/>
        </w:r>
        <w:r>
          <w:rPr>
            <w:rFonts w:ascii="宋体" w:eastAsia="宋体"/>
          </w:rPr>
          <w:fldChar w:fldCharType="begin"/>
        </w:r>
        <w:r>
          <w:rPr>
            <w:rFonts w:ascii="宋体" w:eastAsia="宋体"/>
          </w:rPr>
          <w:instrText xml:space="preserve"> PAGEREF _Toc192629345 \h </w:instrText>
        </w:r>
        <w:r>
          <w:rPr>
            <w:rFonts w:ascii="宋体" w:eastAsia="宋体"/>
          </w:rPr>
        </w:r>
        <w:r>
          <w:rPr>
            <w:rFonts w:ascii="宋体" w:eastAsia="宋体"/>
          </w:rPr>
          <w:fldChar w:fldCharType="separate"/>
        </w:r>
        <w:r>
          <w:rPr>
            <w:rFonts w:ascii="宋体" w:eastAsia="宋体"/>
          </w:rPr>
          <w:t>4</w:t>
        </w:r>
        <w:r>
          <w:rPr>
            <w:rFonts w:ascii="宋体" w:eastAsia="宋体"/>
          </w:rPr>
          <w:fldChar w:fldCharType="end"/>
        </w:r>
      </w:hyperlink>
    </w:p>
    <w:p w14:paraId="10A7DDBB" w14:textId="77777777" w:rsidR="00EE315F" w:rsidRDefault="00204804">
      <w:pPr>
        <w:pStyle w:val="TOC3"/>
        <w:rPr>
          <w:rFonts w:ascii="宋体" w:eastAsia="宋体" w:cstheme="minorBidi"/>
          <w:kern w:val="2"/>
          <w14:ligatures w14:val="standardContextual"/>
        </w:rPr>
      </w:pPr>
      <w:hyperlink w:anchor="_Toc192629346" w:history="1">
        <w:r>
          <w:rPr>
            <w:rStyle w:val="aff3"/>
            <w:rFonts w:ascii="宋体" w:eastAsia="宋体"/>
            <w:u w:val="none"/>
          </w:rPr>
          <w:t xml:space="preserve">1.3.2 </w:t>
        </w:r>
        <w:r>
          <w:rPr>
            <w:rStyle w:val="aff3"/>
            <w:rFonts w:ascii="宋体" w:eastAsia="宋体"/>
            <w:u w:val="none"/>
          </w:rPr>
          <w:t>技术路线</w:t>
        </w:r>
        <w:r>
          <w:rPr>
            <w:rFonts w:ascii="宋体" w:eastAsia="宋体"/>
          </w:rPr>
          <w:tab/>
        </w:r>
        <w:r>
          <w:rPr>
            <w:rFonts w:ascii="宋体" w:eastAsia="宋体"/>
          </w:rPr>
          <w:fldChar w:fldCharType="begin"/>
        </w:r>
        <w:r>
          <w:rPr>
            <w:rFonts w:ascii="宋体" w:eastAsia="宋体"/>
          </w:rPr>
          <w:instrText xml:space="preserve"> PAGEREF _Toc192629346 \h </w:instrText>
        </w:r>
        <w:r>
          <w:rPr>
            <w:rFonts w:ascii="宋体" w:eastAsia="宋体"/>
          </w:rPr>
        </w:r>
        <w:r>
          <w:rPr>
            <w:rFonts w:ascii="宋体" w:eastAsia="宋体"/>
          </w:rPr>
          <w:fldChar w:fldCharType="separate"/>
        </w:r>
        <w:r>
          <w:rPr>
            <w:rFonts w:ascii="宋体" w:eastAsia="宋体"/>
          </w:rPr>
          <w:t>4</w:t>
        </w:r>
        <w:r>
          <w:rPr>
            <w:rFonts w:ascii="宋体" w:eastAsia="宋体"/>
          </w:rPr>
          <w:fldChar w:fldCharType="end"/>
        </w:r>
      </w:hyperlink>
    </w:p>
    <w:p w14:paraId="12F2088E" w14:textId="77777777" w:rsidR="00EE315F" w:rsidRDefault="00204804">
      <w:pPr>
        <w:pStyle w:val="TOC2"/>
        <w:tabs>
          <w:tab w:val="right" w:leader="dot" w:pos="8494"/>
        </w:tabs>
        <w:spacing w:line="360" w:lineRule="auto"/>
        <w:rPr>
          <w:rFonts w:ascii="宋体" w:eastAsia="宋体" w:cstheme="minorBidi"/>
          <w:smallCaps w:val="0"/>
          <w:kern w:val="2"/>
          <w:sz w:val="24"/>
          <w:szCs w:val="24"/>
          <w14:ligatures w14:val="standardContextual"/>
        </w:rPr>
      </w:pPr>
      <w:hyperlink w:anchor="_Toc192629347" w:history="1">
        <w:r>
          <w:rPr>
            <w:rStyle w:val="aff3"/>
            <w:rFonts w:ascii="宋体" w:eastAsia="宋体"/>
            <w:sz w:val="24"/>
            <w:szCs w:val="24"/>
            <w:u w:val="none"/>
          </w:rPr>
          <w:t xml:space="preserve">1.4 </w:t>
        </w:r>
        <w:r>
          <w:rPr>
            <w:rStyle w:val="aff3"/>
            <w:rFonts w:ascii="宋体" w:eastAsia="宋体"/>
            <w:sz w:val="24"/>
            <w:szCs w:val="24"/>
            <w:u w:val="none"/>
          </w:rPr>
          <w:t>创新点</w:t>
        </w:r>
        <w:r>
          <w:rPr>
            <w:rFonts w:ascii="宋体" w:eastAsia="宋体"/>
            <w:sz w:val="24"/>
            <w:szCs w:val="24"/>
          </w:rPr>
          <w:tab/>
        </w:r>
        <w:r>
          <w:rPr>
            <w:rFonts w:ascii="宋体" w:eastAsia="宋体"/>
            <w:sz w:val="24"/>
            <w:szCs w:val="24"/>
          </w:rPr>
          <w:fldChar w:fldCharType="begin"/>
        </w:r>
        <w:r>
          <w:rPr>
            <w:rFonts w:ascii="宋体" w:eastAsia="宋体"/>
            <w:sz w:val="24"/>
            <w:szCs w:val="24"/>
          </w:rPr>
          <w:instrText xml:space="preserve"> PAGEREF _Toc192629347 \h </w:instrText>
        </w:r>
        <w:r>
          <w:rPr>
            <w:rFonts w:ascii="宋体" w:eastAsia="宋体"/>
            <w:sz w:val="24"/>
            <w:szCs w:val="24"/>
          </w:rPr>
        </w:r>
        <w:r>
          <w:rPr>
            <w:rFonts w:ascii="宋体" w:eastAsia="宋体"/>
            <w:sz w:val="24"/>
            <w:szCs w:val="24"/>
          </w:rPr>
          <w:fldChar w:fldCharType="separate"/>
        </w:r>
        <w:r>
          <w:rPr>
            <w:rFonts w:ascii="宋体" w:eastAsia="宋体"/>
            <w:sz w:val="24"/>
            <w:szCs w:val="24"/>
          </w:rPr>
          <w:t>5</w:t>
        </w:r>
        <w:r>
          <w:rPr>
            <w:rFonts w:ascii="宋体" w:eastAsia="宋体"/>
            <w:sz w:val="24"/>
            <w:szCs w:val="24"/>
          </w:rPr>
          <w:fldChar w:fldCharType="end"/>
        </w:r>
      </w:hyperlink>
    </w:p>
    <w:p w14:paraId="6A3EFD36" w14:textId="77777777" w:rsidR="00EE315F" w:rsidRDefault="00204804">
      <w:pPr>
        <w:pStyle w:val="TOC2"/>
        <w:tabs>
          <w:tab w:val="right" w:leader="dot" w:pos="8494"/>
        </w:tabs>
        <w:spacing w:line="360" w:lineRule="auto"/>
        <w:rPr>
          <w:rFonts w:ascii="宋体" w:eastAsia="宋体" w:cstheme="minorBidi"/>
          <w:smallCaps w:val="0"/>
          <w:kern w:val="2"/>
          <w:sz w:val="24"/>
          <w:szCs w:val="24"/>
          <w14:ligatures w14:val="standardContextual"/>
        </w:rPr>
      </w:pPr>
      <w:hyperlink w:anchor="_Toc192629348" w:history="1">
        <w:r>
          <w:rPr>
            <w:rStyle w:val="aff3"/>
            <w:rFonts w:ascii="宋体" w:eastAsia="宋体"/>
            <w:sz w:val="24"/>
            <w:szCs w:val="24"/>
            <w:u w:val="none"/>
          </w:rPr>
          <w:t xml:space="preserve">1.5 </w:t>
        </w:r>
        <w:r>
          <w:rPr>
            <w:rStyle w:val="aff3"/>
            <w:rFonts w:ascii="宋体" w:eastAsia="宋体"/>
            <w:sz w:val="24"/>
            <w:szCs w:val="24"/>
            <w:u w:val="none"/>
          </w:rPr>
          <w:t>本章小结</w:t>
        </w:r>
        <w:r>
          <w:rPr>
            <w:rFonts w:ascii="宋体" w:eastAsia="宋体"/>
            <w:sz w:val="24"/>
            <w:szCs w:val="24"/>
          </w:rPr>
          <w:tab/>
        </w:r>
        <w:r>
          <w:rPr>
            <w:rFonts w:ascii="宋体" w:eastAsia="宋体"/>
            <w:sz w:val="24"/>
            <w:szCs w:val="24"/>
          </w:rPr>
          <w:fldChar w:fldCharType="begin"/>
        </w:r>
        <w:r>
          <w:rPr>
            <w:rFonts w:ascii="宋体" w:eastAsia="宋体"/>
            <w:sz w:val="24"/>
            <w:szCs w:val="24"/>
          </w:rPr>
          <w:instrText xml:space="preserve"> PAGEREF _Toc</w:instrText>
        </w:r>
        <w:r>
          <w:rPr>
            <w:rFonts w:ascii="宋体" w:eastAsia="宋体"/>
            <w:sz w:val="24"/>
            <w:szCs w:val="24"/>
          </w:rPr>
          <w:instrText xml:space="preserve">192629348 \h </w:instrText>
        </w:r>
        <w:r>
          <w:rPr>
            <w:rFonts w:ascii="宋体" w:eastAsia="宋体"/>
            <w:sz w:val="24"/>
            <w:szCs w:val="24"/>
          </w:rPr>
        </w:r>
        <w:r>
          <w:rPr>
            <w:rFonts w:ascii="宋体" w:eastAsia="宋体"/>
            <w:sz w:val="24"/>
            <w:szCs w:val="24"/>
          </w:rPr>
          <w:fldChar w:fldCharType="separate"/>
        </w:r>
        <w:r>
          <w:rPr>
            <w:rFonts w:ascii="宋体" w:eastAsia="宋体"/>
            <w:sz w:val="24"/>
            <w:szCs w:val="24"/>
          </w:rPr>
          <w:t>6</w:t>
        </w:r>
        <w:r>
          <w:rPr>
            <w:rFonts w:ascii="宋体" w:eastAsia="宋体"/>
            <w:sz w:val="24"/>
            <w:szCs w:val="24"/>
          </w:rPr>
          <w:fldChar w:fldCharType="end"/>
        </w:r>
      </w:hyperlink>
    </w:p>
    <w:p w14:paraId="0D84E15A" w14:textId="77777777" w:rsidR="00EE315F" w:rsidRDefault="00204804">
      <w:pPr>
        <w:pStyle w:val="TOC1"/>
        <w:tabs>
          <w:tab w:val="right" w:leader="dot" w:pos="8494"/>
        </w:tabs>
        <w:spacing w:before="0" w:line="360" w:lineRule="auto"/>
        <w:rPr>
          <w:rFonts w:ascii="宋体" w:eastAsia="宋体" w:cstheme="minorBidi"/>
          <w:b w:val="0"/>
          <w:bCs w:val="0"/>
          <w:caps w:val="0"/>
          <w:kern w:val="2"/>
          <w:sz w:val="24"/>
          <w:szCs w:val="24"/>
          <w14:ligatures w14:val="standardContextual"/>
        </w:rPr>
      </w:pPr>
      <w:hyperlink w:anchor="_Toc192629349" w:history="1">
        <w:r>
          <w:rPr>
            <w:rStyle w:val="aff3"/>
            <w:rFonts w:ascii="宋体" w:eastAsia="宋体" w:cs="Arial"/>
            <w:kern w:val="36"/>
            <w:sz w:val="24"/>
            <w:szCs w:val="24"/>
            <w:u w:val="none"/>
          </w:rPr>
          <w:t>2</w:t>
        </w:r>
        <w:r>
          <w:rPr>
            <w:rStyle w:val="aff3"/>
            <w:rFonts w:ascii="宋体" w:eastAsia="宋体" w:cs="Arial"/>
            <w:kern w:val="36"/>
            <w:sz w:val="24"/>
            <w:szCs w:val="24"/>
            <w:u w:val="none"/>
          </w:rPr>
          <w:t>三维地质模型构建</w:t>
        </w:r>
        <w:r>
          <w:rPr>
            <w:rFonts w:ascii="宋体" w:eastAsia="宋体"/>
            <w:sz w:val="24"/>
            <w:szCs w:val="24"/>
          </w:rPr>
          <w:tab/>
        </w:r>
        <w:r>
          <w:rPr>
            <w:rFonts w:ascii="宋体" w:eastAsia="宋体"/>
            <w:sz w:val="24"/>
            <w:szCs w:val="24"/>
          </w:rPr>
          <w:fldChar w:fldCharType="begin"/>
        </w:r>
        <w:r>
          <w:rPr>
            <w:rFonts w:ascii="宋体" w:eastAsia="宋体"/>
            <w:sz w:val="24"/>
            <w:szCs w:val="24"/>
          </w:rPr>
          <w:instrText xml:space="preserve"> PAGEREF _Toc192629349 \h </w:instrText>
        </w:r>
        <w:r>
          <w:rPr>
            <w:rFonts w:ascii="宋体" w:eastAsia="宋体"/>
            <w:sz w:val="24"/>
            <w:szCs w:val="24"/>
          </w:rPr>
        </w:r>
        <w:r>
          <w:rPr>
            <w:rFonts w:ascii="宋体" w:eastAsia="宋体"/>
            <w:sz w:val="24"/>
            <w:szCs w:val="24"/>
          </w:rPr>
          <w:fldChar w:fldCharType="separate"/>
        </w:r>
        <w:r>
          <w:rPr>
            <w:rFonts w:ascii="宋体" w:eastAsia="宋体"/>
            <w:sz w:val="24"/>
            <w:szCs w:val="24"/>
          </w:rPr>
          <w:t>7</w:t>
        </w:r>
        <w:r>
          <w:rPr>
            <w:rFonts w:ascii="宋体" w:eastAsia="宋体"/>
            <w:sz w:val="24"/>
            <w:szCs w:val="24"/>
          </w:rPr>
          <w:fldChar w:fldCharType="end"/>
        </w:r>
      </w:hyperlink>
    </w:p>
    <w:p w14:paraId="3DC60047" w14:textId="77777777" w:rsidR="00EE315F" w:rsidRDefault="00204804">
      <w:pPr>
        <w:pStyle w:val="TOC2"/>
        <w:tabs>
          <w:tab w:val="right" w:leader="dot" w:pos="8494"/>
        </w:tabs>
        <w:spacing w:line="360" w:lineRule="auto"/>
        <w:rPr>
          <w:rFonts w:ascii="宋体" w:eastAsia="宋体" w:cstheme="minorBidi"/>
          <w:smallCaps w:val="0"/>
          <w:kern w:val="2"/>
          <w:sz w:val="24"/>
          <w:szCs w:val="24"/>
          <w14:ligatures w14:val="standardContextual"/>
        </w:rPr>
      </w:pPr>
      <w:hyperlink w:anchor="_Toc192629350" w:history="1">
        <w:r>
          <w:rPr>
            <w:rStyle w:val="aff3"/>
            <w:rFonts w:ascii="宋体" w:eastAsia="宋体"/>
            <w:sz w:val="24"/>
            <w:szCs w:val="24"/>
            <w:u w:val="none"/>
          </w:rPr>
          <w:t>2.</w:t>
        </w:r>
        <w:r>
          <w:rPr>
            <w:rStyle w:val="aff3"/>
            <w:rFonts w:ascii="宋体" w:eastAsia="宋体"/>
            <w:sz w:val="24"/>
            <w:szCs w:val="24"/>
            <w:u w:val="none"/>
          </w:rPr>
          <w:t xml:space="preserve">1 </w:t>
        </w:r>
        <w:r>
          <w:rPr>
            <w:rStyle w:val="aff3"/>
            <w:rFonts w:ascii="宋体" w:eastAsia="宋体"/>
            <w:sz w:val="24"/>
            <w:szCs w:val="24"/>
            <w:u w:val="none"/>
          </w:rPr>
          <w:t>约束</w:t>
        </w:r>
        <w:r>
          <w:rPr>
            <w:rStyle w:val="aff3"/>
            <w:rFonts w:ascii="Times New Roman" w:eastAsia="宋体" w:hAnsi="Times New Roman" w:cs="Times New Roman"/>
            <w:sz w:val="24"/>
            <w:szCs w:val="24"/>
            <w:u w:val="none"/>
          </w:rPr>
          <w:t>Delaunay</w:t>
        </w:r>
        <w:r>
          <w:rPr>
            <w:rStyle w:val="aff3"/>
            <w:rFonts w:ascii="宋体" w:eastAsia="宋体" w:hint="eastAsia"/>
            <w:sz w:val="24"/>
            <w:szCs w:val="24"/>
            <w:u w:val="none"/>
          </w:rPr>
          <w:t xml:space="preserve"> </w:t>
        </w:r>
        <w:r>
          <w:rPr>
            <w:rStyle w:val="aff3"/>
            <w:rFonts w:ascii="宋体" w:eastAsia="宋体" w:hint="eastAsia"/>
            <w:sz w:val="24"/>
            <w:szCs w:val="24"/>
            <w:u w:val="none"/>
          </w:rPr>
          <w:t>三</w:t>
        </w:r>
        <w:r>
          <w:rPr>
            <w:rStyle w:val="aff3"/>
            <w:rFonts w:ascii="宋体" w:eastAsia="宋体"/>
            <w:sz w:val="24"/>
            <w:szCs w:val="24"/>
            <w:u w:val="none"/>
          </w:rPr>
          <w:t>角剖分方法及数据结构</w:t>
        </w:r>
        <w:r>
          <w:rPr>
            <w:rFonts w:ascii="宋体" w:eastAsia="宋体"/>
            <w:sz w:val="24"/>
            <w:szCs w:val="24"/>
          </w:rPr>
          <w:tab/>
        </w:r>
        <w:r>
          <w:rPr>
            <w:rFonts w:ascii="宋体" w:eastAsia="宋体"/>
            <w:sz w:val="24"/>
            <w:szCs w:val="24"/>
          </w:rPr>
          <w:fldChar w:fldCharType="begin"/>
        </w:r>
        <w:r>
          <w:rPr>
            <w:rFonts w:ascii="宋体" w:eastAsia="宋体"/>
            <w:sz w:val="24"/>
            <w:szCs w:val="24"/>
          </w:rPr>
          <w:instrText xml:space="preserve"> PAGEREF _Toc192629350 \h </w:instrText>
        </w:r>
        <w:r>
          <w:rPr>
            <w:rFonts w:ascii="宋体" w:eastAsia="宋体"/>
            <w:sz w:val="24"/>
            <w:szCs w:val="24"/>
          </w:rPr>
        </w:r>
        <w:r>
          <w:rPr>
            <w:rFonts w:ascii="宋体" w:eastAsia="宋体"/>
            <w:sz w:val="24"/>
            <w:szCs w:val="24"/>
          </w:rPr>
          <w:fldChar w:fldCharType="separate"/>
        </w:r>
        <w:r>
          <w:rPr>
            <w:rFonts w:ascii="宋体" w:eastAsia="宋体"/>
            <w:sz w:val="24"/>
            <w:szCs w:val="24"/>
          </w:rPr>
          <w:t>7</w:t>
        </w:r>
        <w:r>
          <w:rPr>
            <w:rFonts w:ascii="宋体" w:eastAsia="宋体"/>
            <w:sz w:val="24"/>
            <w:szCs w:val="24"/>
          </w:rPr>
          <w:fldChar w:fldCharType="end"/>
        </w:r>
      </w:hyperlink>
    </w:p>
    <w:p w14:paraId="700581AD" w14:textId="77777777" w:rsidR="00EE315F" w:rsidRDefault="00204804">
      <w:pPr>
        <w:pStyle w:val="TOC3"/>
        <w:rPr>
          <w:rFonts w:ascii="宋体" w:eastAsia="宋体" w:cstheme="minorBidi"/>
          <w:kern w:val="2"/>
          <w14:ligatures w14:val="standardContextual"/>
        </w:rPr>
      </w:pPr>
      <w:hyperlink w:anchor="_Toc192629351" w:history="1">
        <w:r>
          <w:rPr>
            <w:rStyle w:val="aff3"/>
            <w:rFonts w:ascii="宋体" w:eastAsia="宋体"/>
            <w:u w:val="none"/>
          </w:rPr>
          <w:t xml:space="preserve">2.1.1 </w:t>
        </w:r>
        <w:r>
          <w:rPr>
            <w:rStyle w:val="aff3"/>
            <w:rFonts w:ascii="宋体" w:eastAsia="宋体"/>
            <w:u w:val="none"/>
          </w:rPr>
          <w:t>遵循</w:t>
        </w:r>
        <w:r>
          <w:rPr>
            <w:rStyle w:val="aff3"/>
            <w:rFonts w:ascii="Times New Roman" w:eastAsia="宋体" w:hAnsi="Times New Roman" w:cs="Times New Roman"/>
            <w:u w:val="none"/>
          </w:rPr>
          <w:t>Delaunay</w:t>
        </w:r>
        <w:r>
          <w:rPr>
            <w:rStyle w:val="aff3"/>
            <w:rFonts w:ascii="宋体" w:eastAsia="宋体"/>
            <w:u w:val="none"/>
          </w:rPr>
          <w:t>准则的约束三角剖分</w:t>
        </w:r>
        <w:r>
          <w:rPr>
            <w:rFonts w:ascii="宋体" w:eastAsia="宋体"/>
          </w:rPr>
          <w:tab/>
        </w:r>
        <w:r>
          <w:rPr>
            <w:rFonts w:ascii="宋体" w:eastAsia="宋体"/>
          </w:rPr>
          <w:fldChar w:fldCharType="begin"/>
        </w:r>
        <w:r>
          <w:rPr>
            <w:rFonts w:ascii="宋体" w:eastAsia="宋体"/>
          </w:rPr>
          <w:instrText xml:space="preserve"> PAGEREF _Toc192629351 \h </w:instrText>
        </w:r>
        <w:r>
          <w:rPr>
            <w:rFonts w:ascii="宋体" w:eastAsia="宋体"/>
          </w:rPr>
        </w:r>
        <w:r>
          <w:rPr>
            <w:rFonts w:ascii="宋体" w:eastAsia="宋体"/>
          </w:rPr>
          <w:fldChar w:fldCharType="separate"/>
        </w:r>
        <w:r>
          <w:rPr>
            <w:rFonts w:ascii="宋体" w:eastAsia="宋体"/>
          </w:rPr>
          <w:t>7</w:t>
        </w:r>
        <w:r>
          <w:rPr>
            <w:rFonts w:ascii="宋体" w:eastAsia="宋体"/>
          </w:rPr>
          <w:fldChar w:fldCharType="end"/>
        </w:r>
      </w:hyperlink>
    </w:p>
    <w:p w14:paraId="1E4CBA8B" w14:textId="77777777" w:rsidR="00EE315F" w:rsidRDefault="00204804">
      <w:pPr>
        <w:pStyle w:val="TOC3"/>
        <w:rPr>
          <w:rFonts w:ascii="宋体" w:eastAsia="宋体" w:cstheme="minorBidi"/>
          <w:kern w:val="2"/>
          <w14:ligatures w14:val="standardContextual"/>
        </w:rPr>
      </w:pPr>
      <w:hyperlink w:anchor="_Toc192629352" w:history="1">
        <w:r>
          <w:rPr>
            <w:rStyle w:val="aff3"/>
            <w:rFonts w:ascii="宋体" w:eastAsia="宋体"/>
            <w:u w:val="none"/>
          </w:rPr>
          <w:t>2.1.</w:t>
        </w:r>
        <w:r>
          <w:rPr>
            <w:rStyle w:val="aff3"/>
            <w:rFonts w:ascii="宋体" w:eastAsia="宋体"/>
            <w:u w:val="none"/>
          </w:rPr>
          <w:t xml:space="preserve">2 </w:t>
        </w:r>
        <w:r>
          <w:rPr>
            <w:rStyle w:val="aff3"/>
            <w:rFonts w:ascii="宋体" w:eastAsia="宋体"/>
            <w:u w:val="none"/>
          </w:rPr>
          <w:t>三维地质模型数据结构</w:t>
        </w:r>
        <w:r>
          <w:rPr>
            <w:rFonts w:ascii="宋体" w:eastAsia="宋体"/>
          </w:rPr>
          <w:tab/>
        </w:r>
        <w:r>
          <w:rPr>
            <w:rFonts w:ascii="宋体" w:eastAsia="宋体"/>
          </w:rPr>
          <w:fldChar w:fldCharType="begin"/>
        </w:r>
        <w:r>
          <w:rPr>
            <w:rFonts w:ascii="宋体" w:eastAsia="宋体"/>
          </w:rPr>
          <w:instrText xml:space="preserve"> PAGEREF _Toc192629352 \h </w:instrText>
        </w:r>
        <w:r>
          <w:rPr>
            <w:rFonts w:ascii="宋体" w:eastAsia="宋体"/>
          </w:rPr>
        </w:r>
        <w:r>
          <w:rPr>
            <w:rFonts w:ascii="宋体" w:eastAsia="宋体"/>
          </w:rPr>
          <w:fldChar w:fldCharType="separate"/>
        </w:r>
        <w:r>
          <w:rPr>
            <w:rFonts w:ascii="宋体" w:eastAsia="宋体"/>
          </w:rPr>
          <w:t>14</w:t>
        </w:r>
        <w:r>
          <w:rPr>
            <w:rFonts w:ascii="宋体" w:eastAsia="宋体"/>
          </w:rPr>
          <w:fldChar w:fldCharType="end"/>
        </w:r>
      </w:hyperlink>
    </w:p>
    <w:p w14:paraId="009D212B" w14:textId="77777777" w:rsidR="00EE315F" w:rsidRDefault="00204804">
      <w:pPr>
        <w:pStyle w:val="TOC2"/>
        <w:tabs>
          <w:tab w:val="right" w:leader="dot" w:pos="8494"/>
        </w:tabs>
        <w:spacing w:line="360" w:lineRule="auto"/>
        <w:rPr>
          <w:rFonts w:ascii="宋体" w:eastAsia="宋体" w:cstheme="minorBidi"/>
          <w:smallCaps w:val="0"/>
          <w:kern w:val="2"/>
          <w:sz w:val="24"/>
          <w:szCs w:val="24"/>
          <w14:ligatures w14:val="standardContextual"/>
        </w:rPr>
      </w:pPr>
      <w:hyperlink w:anchor="_Toc192629353" w:history="1">
        <w:r>
          <w:rPr>
            <w:rStyle w:val="aff3"/>
            <w:rFonts w:ascii="宋体" w:eastAsia="宋体"/>
            <w:sz w:val="24"/>
            <w:szCs w:val="24"/>
            <w:u w:val="none"/>
          </w:rPr>
          <w:t xml:space="preserve">2.2 </w:t>
        </w:r>
        <w:r>
          <w:rPr>
            <w:rStyle w:val="aff3"/>
            <w:rFonts w:ascii="宋体" w:eastAsia="宋体"/>
            <w:sz w:val="24"/>
            <w:szCs w:val="24"/>
            <w:u w:val="none"/>
          </w:rPr>
          <w:t>钻孔模型构建</w:t>
        </w:r>
        <w:r>
          <w:rPr>
            <w:rFonts w:ascii="宋体" w:eastAsia="宋体"/>
            <w:sz w:val="24"/>
            <w:szCs w:val="24"/>
          </w:rPr>
          <w:tab/>
        </w:r>
        <w:r>
          <w:rPr>
            <w:rFonts w:ascii="宋体" w:eastAsia="宋体"/>
            <w:sz w:val="24"/>
            <w:szCs w:val="24"/>
          </w:rPr>
          <w:fldChar w:fldCharType="begin"/>
        </w:r>
        <w:r>
          <w:rPr>
            <w:rFonts w:ascii="宋体" w:eastAsia="宋体"/>
            <w:sz w:val="24"/>
            <w:szCs w:val="24"/>
          </w:rPr>
          <w:instrText xml:space="preserve"> PAGEREF _Toc192629353 \h </w:instrText>
        </w:r>
        <w:r>
          <w:rPr>
            <w:rFonts w:ascii="宋体" w:eastAsia="宋体"/>
            <w:sz w:val="24"/>
            <w:szCs w:val="24"/>
          </w:rPr>
        </w:r>
        <w:r>
          <w:rPr>
            <w:rFonts w:ascii="宋体" w:eastAsia="宋体"/>
            <w:sz w:val="24"/>
            <w:szCs w:val="24"/>
          </w:rPr>
          <w:fldChar w:fldCharType="separate"/>
        </w:r>
        <w:r>
          <w:rPr>
            <w:rFonts w:ascii="宋体" w:eastAsia="宋体"/>
            <w:sz w:val="24"/>
            <w:szCs w:val="24"/>
          </w:rPr>
          <w:t>16</w:t>
        </w:r>
        <w:r>
          <w:rPr>
            <w:rFonts w:ascii="宋体" w:eastAsia="宋体"/>
            <w:sz w:val="24"/>
            <w:szCs w:val="24"/>
          </w:rPr>
          <w:fldChar w:fldCharType="end"/>
        </w:r>
      </w:hyperlink>
    </w:p>
    <w:p w14:paraId="270E2AB7" w14:textId="77777777" w:rsidR="00EE315F" w:rsidRDefault="00204804">
      <w:pPr>
        <w:pStyle w:val="TOC2"/>
        <w:tabs>
          <w:tab w:val="right" w:leader="dot" w:pos="8494"/>
        </w:tabs>
        <w:spacing w:line="360" w:lineRule="auto"/>
        <w:rPr>
          <w:rFonts w:ascii="宋体" w:eastAsia="宋体" w:cstheme="minorBidi"/>
          <w:smallCaps w:val="0"/>
          <w:kern w:val="2"/>
          <w:sz w:val="24"/>
          <w:szCs w:val="24"/>
          <w14:ligatures w14:val="standardContextual"/>
        </w:rPr>
      </w:pPr>
      <w:hyperlink w:anchor="_Toc192629354" w:history="1">
        <w:r>
          <w:rPr>
            <w:rStyle w:val="aff3"/>
            <w:rFonts w:ascii="宋体" w:eastAsia="宋体"/>
            <w:sz w:val="24"/>
            <w:szCs w:val="24"/>
            <w:u w:val="none"/>
          </w:rPr>
          <w:t xml:space="preserve">2.3 </w:t>
        </w:r>
        <w:r>
          <w:rPr>
            <w:rStyle w:val="aff3"/>
            <w:rFonts w:ascii="宋体" w:eastAsia="宋体"/>
            <w:sz w:val="24"/>
            <w:szCs w:val="24"/>
            <w:u w:val="none"/>
          </w:rPr>
          <w:t>断层模型构建</w:t>
        </w:r>
        <w:r>
          <w:rPr>
            <w:rFonts w:ascii="宋体" w:eastAsia="宋体"/>
            <w:sz w:val="24"/>
            <w:szCs w:val="24"/>
          </w:rPr>
          <w:tab/>
        </w:r>
        <w:r>
          <w:rPr>
            <w:rFonts w:ascii="宋体" w:eastAsia="宋体"/>
            <w:sz w:val="24"/>
            <w:szCs w:val="24"/>
          </w:rPr>
          <w:fldChar w:fldCharType="begin"/>
        </w:r>
        <w:r>
          <w:rPr>
            <w:rFonts w:ascii="宋体" w:eastAsia="宋体"/>
            <w:sz w:val="24"/>
            <w:szCs w:val="24"/>
          </w:rPr>
          <w:instrText xml:space="preserve"> PAGEREF _Toc192629354 \h </w:instrText>
        </w:r>
        <w:r>
          <w:rPr>
            <w:rFonts w:ascii="宋体" w:eastAsia="宋体"/>
            <w:sz w:val="24"/>
            <w:szCs w:val="24"/>
          </w:rPr>
        </w:r>
        <w:r>
          <w:rPr>
            <w:rFonts w:ascii="宋体" w:eastAsia="宋体"/>
            <w:sz w:val="24"/>
            <w:szCs w:val="24"/>
          </w:rPr>
          <w:fldChar w:fldCharType="separate"/>
        </w:r>
        <w:r>
          <w:rPr>
            <w:rFonts w:ascii="宋体" w:eastAsia="宋体"/>
            <w:sz w:val="24"/>
            <w:szCs w:val="24"/>
          </w:rPr>
          <w:t>18</w:t>
        </w:r>
        <w:r>
          <w:rPr>
            <w:rFonts w:ascii="宋体" w:eastAsia="宋体"/>
            <w:sz w:val="24"/>
            <w:szCs w:val="24"/>
          </w:rPr>
          <w:fldChar w:fldCharType="end"/>
        </w:r>
      </w:hyperlink>
    </w:p>
    <w:p w14:paraId="65897BE1" w14:textId="77777777" w:rsidR="00EE315F" w:rsidRDefault="00204804">
      <w:pPr>
        <w:pStyle w:val="TOC3"/>
        <w:rPr>
          <w:rFonts w:ascii="宋体" w:eastAsia="宋体" w:cstheme="minorBidi"/>
          <w:kern w:val="2"/>
          <w14:ligatures w14:val="standardContextual"/>
        </w:rPr>
      </w:pPr>
      <w:hyperlink w:anchor="_Toc192629355" w:history="1">
        <w:r>
          <w:rPr>
            <w:rStyle w:val="aff3"/>
            <w:rFonts w:ascii="宋体" w:eastAsia="宋体"/>
            <w:u w:val="none"/>
          </w:rPr>
          <w:t xml:space="preserve">2.3.1 </w:t>
        </w:r>
        <w:r>
          <w:rPr>
            <w:rStyle w:val="aff3"/>
            <w:rFonts w:ascii="宋体" w:eastAsia="宋体"/>
            <w:u w:val="none"/>
          </w:rPr>
          <w:t>相交断层边界计算方法</w:t>
        </w:r>
        <w:r>
          <w:rPr>
            <w:rFonts w:ascii="宋体" w:eastAsia="宋体"/>
          </w:rPr>
          <w:tab/>
        </w:r>
        <w:r>
          <w:rPr>
            <w:rFonts w:ascii="宋体" w:eastAsia="宋体"/>
          </w:rPr>
          <w:fldChar w:fldCharType="begin"/>
        </w:r>
        <w:r>
          <w:rPr>
            <w:rFonts w:ascii="宋体" w:eastAsia="宋体"/>
          </w:rPr>
          <w:instrText xml:space="preserve"> PAGEREF _Toc192629355 \h </w:instrText>
        </w:r>
        <w:r>
          <w:rPr>
            <w:rFonts w:ascii="宋体" w:eastAsia="宋体"/>
          </w:rPr>
        </w:r>
        <w:r>
          <w:rPr>
            <w:rFonts w:ascii="宋体" w:eastAsia="宋体"/>
          </w:rPr>
          <w:fldChar w:fldCharType="separate"/>
        </w:r>
        <w:r>
          <w:rPr>
            <w:rFonts w:ascii="宋体" w:eastAsia="宋体"/>
          </w:rPr>
          <w:t>18</w:t>
        </w:r>
        <w:r>
          <w:rPr>
            <w:rFonts w:ascii="宋体" w:eastAsia="宋体"/>
          </w:rPr>
          <w:fldChar w:fldCharType="end"/>
        </w:r>
      </w:hyperlink>
    </w:p>
    <w:p w14:paraId="6662646E" w14:textId="77777777" w:rsidR="00EE315F" w:rsidRDefault="00204804">
      <w:pPr>
        <w:pStyle w:val="TOC3"/>
        <w:rPr>
          <w:rFonts w:ascii="宋体" w:eastAsia="宋体" w:cstheme="minorBidi"/>
          <w:kern w:val="2"/>
          <w14:ligatures w14:val="standardContextual"/>
        </w:rPr>
      </w:pPr>
      <w:hyperlink w:anchor="_Toc192629356" w:history="1">
        <w:r>
          <w:rPr>
            <w:rStyle w:val="aff3"/>
            <w:rFonts w:ascii="宋体" w:eastAsia="宋体"/>
            <w:u w:val="none"/>
          </w:rPr>
          <w:t xml:space="preserve">2.3.2 </w:t>
        </w:r>
        <w:r>
          <w:rPr>
            <w:rStyle w:val="aff3"/>
            <w:rFonts w:ascii="宋体" w:eastAsia="宋体"/>
            <w:u w:val="none"/>
          </w:rPr>
          <w:t>断层模型网格化</w:t>
        </w:r>
        <w:r>
          <w:rPr>
            <w:rFonts w:ascii="宋体" w:eastAsia="宋体"/>
          </w:rPr>
          <w:tab/>
        </w:r>
        <w:r>
          <w:rPr>
            <w:rFonts w:ascii="宋体" w:eastAsia="宋体"/>
          </w:rPr>
          <w:fldChar w:fldCharType="begin"/>
        </w:r>
        <w:r>
          <w:rPr>
            <w:rFonts w:ascii="宋体" w:eastAsia="宋体"/>
          </w:rPr>
          <w:instrText xml:space="preserve"> PAGEREF _Toc192629356 \h </w:instrText>
        </w:r>
        <w:r>
          <w:rPr>
            <w:rFonts w:ascii="宋体" w:eastAsia="宋体"/>
          </w:rPr>
        </w:r>
        <w:r>
          <w:rPr>
            <w:rFonts w:ascii="宋体" w:eastAsia="宋体"/>
          </w:rPr>
          <w:fldChar w:fldCharType="separate"/>
        </w:r>
        <w:r>
          <w:rPr>
            <w:rFonts w:ascii="宋体" w:eastAsia="宋体"/>
          </w:rPr>
          <w:t>23</w:t>
        </w:r>
        <w:r>
          <w:rPr>
            <w:rFonts w:ascii="宋体" w:eastAsia="宋体"/>
          </w:rPr>
          <w:fldChar w:fldCharType="end"/>
        </w:r>
      </w:hyperlink>
    </w:p>
    <w:p w14:paraId="67B3B197" w14:textId="77777777" w:rsidR="00EE315F" w:rsidRDefault="00204804">
      <w:pPr>
        <w:pStyle w:val="TOC2"/>
        <w:tabs>
          <w:tab w:val="right" w:leader="dot" w:pos="8494"/>
        </w:tabs>
        <w:spacing w:line="360" w:lineRule="auto"/>
        <w:rPr>
          <w:rFonts w:ascii="宋体" w:eastAsia="宋体" w:cstheme="minorBidi"/>
          <w:smallCaps w:val="0"/>
          <w:kern w:val="2"/>
          <w:sz w:val="24"/>
          <w:szCs w:val="24"/>
          <w14:ligatures w14:val="standardContextual"/>
        </w:rPr>
      </w:pPr>
      <w:hyperlink w:anchor="_Toc192629357" w:history="1">
        <w:r>
          <w:rPr>
            <w:rStyle w:val="aff3"/>
            <w:rFonts w:ascii="宋体" w:eastAsia="宋体"/>
            <w:sz w:val="24"/>
            <w:szCs w:val="24"/>
            <w:u w:val="none"/>
          </w:rPr>
          <w:t xml:space="preserve">2.4 </w:t>
        </w:r>
        <w:r>
          <w:rPr>
            <w:rStyle w:val="aff3"/>
            <w:rFonts w:ascii="宋体" w:eastAsia="宋体"/>
            <w:sz w:val="24"/>
            <w:szCs w:val="24"/>
            <w:u w:val="none"/>
          </w:rPr>
          <w:t>地层模型构建</w:t>
        </w:r>
        <w:r>
          <w:rPr>
            <w:rFonts w:ascii="宋体" w:eastAsia="宋体"/>
            <w:sz w:val="24"/>
            <w:szCs w:val="24"/>
          </w:rPr>
          <w:tab/>
        </w:r>
        <w:r>
          <w:rPr>
            <w:rFonts w:ascii="宋体" w:eastAsia="宋体"/>
            <w:sz w:val="24"/>
            <w:szCs w:val="24"/>
          </w:rPr>
          <w:fldChar w:fldCharType="begin"/>
        </w:r>
        <w:r>
          <w:rPr>
            <w:rFonts w:ascii="宋体" w:eastAsia="宋体"/>
            <w:sz w:val="24"/>
            <w:szCs w:val="24"/>
          </w:rPr>
          <w:instrText xml:space="preserve"> PAGEREF _Toc192629357 \h </w:instrText>
        </w:r>
        <w:r>
          <w:rPr>
            <w:rFonts w:ascii="宋体" w:eastAsia="宋体"/>
            <w:sz w:val="24"/>
            <w:szCs w:val="24"/>
          </w:rPr>
        </w:r>
        <w:r>
          <w:rPr>
            <w:rFonts w:ascii="宋体" w:eastAsia="宋体"/>
            <w:sz w:val="24"/>
            <w:szCs w:val="24"/>
          </w:rPr>
          <w:fldChar w:fldCharType="separate"/>
        </w:r>
        <w:r>
          <w:rPr>
            <w:rFonts w:ascii="宋体" w:eastAsia="宋体"/>
            <w:sz w:val="24"/>
            <w:szCs w:val="24"/>
          </w:rPr>
          <w:t>24</w:t>
        </w:r>
        <w:r>
          <w:rPr>
            <w:rFonts w:ascii="宋体" w:eastAsia="宋体"/>
            <w:sz w:val="24"/>
            <w:szCs w:val="24"/>
          </w:rPr>
          <w:fldChar w:fldCharType="end"/>
        </w:r>
      </w:hyperlink>
    </w:p>
    <w:p w14:paraId="73B0E1B1" w14:textId="77777777" w:rsidR="00EE315F" w:rsidRDefault="00204804">
      <w:pPr>
        <w:pStyle w:val="TOC3"/>
        <w:rPr>
          <w:rFonts w:ascii="宋体" w:eastAsia="宋体" w:cstheme="minorBidi"/>
          <w:kern w:val="2"/>
          <w14:ligatures w14:val="standardContextual"/>
        </w:rPr>
      </w:pPr>
      <w:hyperlink w:anchor="_Toc192629358" w:history="1">
        <w:r>
          <w:rPr>
            <w:rStyle w:val="aff3"/>
            <w:rFonts w:ascii="宋体" w:eastAsia="宋体"/>
            <w:u w:val="none"/>
          </w:rPr>
          <w:t xml:space="preserve">2.4.1 </w:t>
        </w:r>
        <w:r>
          <w:rPr>
            <w:rStyle w:val="aff3"/>
            <w:rFonts w:ascii="宋体" w:eastAsia="宋体"/>
            <w:u w:val="none"/>
          </w:rPr>
          <w:t>数据源提取</w:t>
        </w:r>
        <w:r>
          <w:rPr>
            <w:rFonts w:ascii="宋体" w:eastAsia="宋体"/>
          </w:rPr>
          <w:tab/>
        </w:r>
        <w:r>
          <w:rPr>
            <w:rFonts w:ascii="宋体" w:eastAsia="宋体"/>
          </w:rPr>
          <w:fldChar w:fldCharType="begin"/>
        </w:r>
        <w:r>
          <w:rPr>
            <w:rFonts w:ascii="宋体" w:eastAsia="宋体"/>
          </w:rPr>
          <w:instrText xml:space="preserve"> PAGEREF _Toc192629358 \h </w:instrText>
        </w:r>
        <w:r>
          <w:rPr>
            <w:rFonts w:ascii="宋体" w:eastAsia="宋体"/>
          </w:rPr>
        </w:r>
        <w:r>
          <w:rPr>
            <w:rFonts w:ascii="宋体" w:eastAsia="宋体"/>
          </w:rPr>
          <w:fldChar w:fldCharType="separate"/>
        </w:r>
        <w:r>
          <w:rPr>
            <w:rFonts w:ascii="宋体" w:eastAsia="宋体"/>
          </w:rPr>
          <w:t>24</w:t>
        </w:r>
        <w:r>
          <w:rPr>
            <w:rFonts w:ascii="宋体" w:eastAsia="宋体"/>
          </w:rPr>
          <w:fldChar w:fldCharType="end"/>
        </w:r>
      </w:hyperlink>
    </w:p>
    <w:p w14:paraId="63CF3C75" w14:textId="77777777" w:rsidR="00EE315F" w:rsidRDefault="00204804">
      <w:pPr>
        <w:pStyle w:val="TOC3"/>
        <w:rPr>
          <w:rFonts w:ascii="宋体" w:eastAsia="宋体" w:cstheme="minorBidi"/>
          <w:kern w:val="2"/>
          <w14:ligatures w14:val="standardContextual"/>
        </w:rPr>
      </w:pPr>
      <w:hyperlink w:anchor="_Toc192629359" w:history="1">
        <w:r>
          <w:rPr>
            <w:rStyle w:val="aff3"/>
            <w:rFonts w:ascii="宋体" w:eastAsia="宋体"/>
            <w:u w:val="none"/>
          </w:rPr>
          <w:t xml:space="preserve">2.4.2 </w:t>
        </w:r>
        <w:r>
          <w:rPr>
            <w:rStyle w:val="aff3"/>
            <w:rFonts w:ascii="宋体" w:eastAsia="宋体"/>
            <w:u w:val="none"/>
          </w:rPr>
          <w:t>地层数据网格化</w:t>
        </w:r>
        <w:r>
          <w:rPr>
            <w:rFonts w:ascii="宋体" w:eastAsia="宋体"/>
          </w:rPr>
          <w:tab/>
        </w:r>
        <w:r>
          <w:rPr>
            <w:rFonts w:ascii="宋体" w:eastAsia="宋体"/>
          </w:rPr>
          <w:fldChar w:fldCharType="begin"/>
        </w:r>
        <w:r>
          <w:rPr>
            <w:rFonts w:ascii="宋体" w:eastAsia="宋体"/>
          </w:rPr>
          <w:instrText xml:space="preserve"> PAGEREF _Toc192629359 \h </w:instrText>
        </w:r>
        <w:r>
          <w:rPr>
            <w:rFonts w:ascii="宋体" w:eastAsia="宋体"/>
          </w:rPr>
        </w:r>
        <w:r>
          <w:rPr>
            <w:rFonts w:ascii="宋体" w:eastAsia="宋体"/>
          </w:rPr>
          <w:fldChar w:fldCharType="separate"/>
        </w:r>
        <w:r>
          <w:rPr>
            <w:rFonts w:ascii="宋体" w:eastAsia="宋体"/>
          </w:rPr>
          <w:t>24</w:t>
        </w:r>
        <w:r>
          <w:rPr>
            <w:rFonts w:ascii="宋体" w:eastAsia="宋体"/>
          </w:rPr>
          <w:fldChar w:fldCharType="end"/>
        </w:r>
      </w:hyperlink>
    </w:p>
    <w:p w14:paraId="204F49C5" w14:textId="77777777" w:rsidR="00EE315F" w:rsidRDefault="00204804">
      <w:pPr>
        <w:pStyle w:val="TOC2"/>
        <w:tabs>
          <w:tab w:val="right" w:leader="dot" w:pos="8494"/>
        </w:tabs>
        <w:spacing w:line="360" w:lineRule="auto"/>
        <w:rPr>
          <w:rFonts w:ascii="宋体" w:eastAsia="宋体" w:cstheme="minorBidi"/>
          <w:smallCaps w:val="0"/>
          <w:kern w:val="2"/>
          <w:sz w:val="24"/>
          <w:szCs w:val="24"/>
          <w14:ligatures w14:val="standardContextual"/>
        </w:rPr>
      </w:pPr>
      <w:hyperlink w:anchor="_Toc192629360" w:history="1">
        <w:r>
          <w:rPr>
            <w:rStyle w:val="aff3"/>
            <w:rFonts w:ascii="宋体" w:eastAsia="宋体"/>
            <w:sz w:val="24"/>
            <w:szCs w:val="24"/>
            <w:u w:val="none"/>
          </w:rPr>
          <w:t xml:space="preserve">2.5 </w:t>
        </w:r>
        <w:r>
          <w:rPr>
            <w:rStyle w:val="aff3"/>
            <w:rFonts w:ascii="宋体" w:eastAsia="宋体"/>
            <w:sz w:val="24"/>
            <w:szCs w:val="24"/>
            <w:u w:val="none"/>
          </w:rPr>
          <w:t>本章小结</w:t>
        </w:r>
        <w:r>
          <w:rPr>
            <w:rFonts w:ascii="宋体" w:eastAsia="宋体"/>
            <w:sz w:val="24"/>
            <w:szCs w:val="24"/>
          </w:rPr>
          <w:tab/>
        </w:r>
        <w:r>
          <w:rPr>
            <w:rFonts w:ascii="宋体" w:eastAsia="宋体"/>
            <w:sz w:val="24"/>
            <w:szCs w:val="24"/>
          </w:rPr>
          <w:fldChar w:fldCharType="begin"/>
        </w:r>
        <w:r>
          <w:rPr>
            <w:rFonts w:ascii="宋体" w:eastAsia="宋体"/>
            <w:sz w:val="24"/>
            <w:szCs w:val="24"/>
          </w:rPr>
          <w:instrText xml:space="preserve"> PAGE</w:instrText>
        </w:r>
        <w:r>
          <w:rPr>
            <w:rFonts w:ascii="宋体" w:eastAsia="宋体"/>
            <w:sz w:val="24"/>
            <w:szCs w:val="24"/>
          </w:rPr>
          <w:instrText xml:space="preserve">REF _Toc192629360 \h </w:instrText>
        </w:r>
        <w:r>
          <w:rPr>
            <w:rFonts w:ascii="宋体" w:eastAsia="宋体"/>
            <w:sz w:val="24"/>
            <w:szCs w:val="24"/>
          </w:rPr>
        </w:r>
        <w:r>
          <w:rPr>
            <w:rFonts w:ascii="宋体" w:eastAsia="宋体"/>
            <w:sz w:val="24"/>
            <w:szCs w:val="24"/>
          </w:rPr>
          <w:fldChar w:fldCharType="separate"/>
        </w:r>
        <w:r>
          <w:rPr>
            <w:rFonts w:ascii="宋体" w:eastAsia="宋体"/>
            <w:sz w:val="24"/>
            <w:szCs w:val="24"/>
          </w:rPr>
          <w:t>27</w:t>
        </w:r>
        <w:r>
          <w:rPr>
            <w:rFonts w:ascii="宋体" w:eastAsia="宋体"/>
            <w:sz w:val="24"/>
            <w:szCs w:val="24"/>
          </w:rPr>
          <w:fldChar w:fldCharType="end"/>
        </w:r>
      </w:hyperlink>
    </w:p>
    <w:p w14:paraId="1CCDC84F" w14:textId="77777777" w:rsidR="00EE315F" w:rsidRDefault="00204804">
      <w:pPr>
        <w:pStyle w:val="TOC1"/>
        <w:tabs>
          <w:tab w:val="right" w:leader="dot" w:pos="8494"/>
        </w:tabs>
        <w:spacing w:before="0" w:line="360" w:lineRule="auto"/>
        <w:rPr>
          <w:rFonts w:ascii="宋体" w:eastAsia="宋体" w:cstheme="minorBidi"/>
          <w:b w:val="0"/>
          <w:bCs w:val="0"/>
          <w:caps w:val="0"/>
          <w:kern w:val="2"/>
          <w:sz w:val="24"/>
          <w:szCs w:val="24"/>
          <w14:ligatures w14:val="standardContextual"/>
        </w:rPr>
      </w:pPr>
      <w:hyperlink w:anchor="_Toc192629361" w:history="1">
        <w:r>
          <w:rPr>
            <w:rStyle w:val="aff3"/>
            <w:rFonts w:ascii="宋体" w:eastAsia="宋体" w:cs="Arial"/>
            <w:kern w:val="36"/>
            <w:sz w:val="24"/>
            <w:szCs w:val="24"/>
            <w:u w:val="none"/>
          </w:rPr>
          <w:t>3</w:t>
        </w:r>
        <w:r>
          <w:rPr>
            <w:rStyle w:val="aff3"/>
            <w:rFonts w:ascii="宋体" w:eastAsia="宋体"/>
            <w:kern w:val="36"/>
            <w:sz w:val="24"/>
            <w:szCs w:val="24"/>
            <w:u w:val="none"/>
          </w:rPr>
          <w:t>基于</w:t>
        </w:r>
        <w:r>
          <w:rPr>
            <w:rStyle w:val="aff3"/>
            <w:rFonts w:ascii="宋体" w:eastAsia="宋体"/>
            <w:kern w:val="36"/>
            <w:sz w:val="24"/>
            <w:szCs w:val="24"/>
            <w:u w:val="none"/>
          </w:rPr>
          <w:t>WebGL</w:t>
        </w:r>
        <w:r>
          <w:rPr>
            <w:rStyle w:val="aff3"/>
            <w:rFonts w:ascii="宋体" w:eastAsia="宋体"/>
            <w:kern w:val="36"/>
            <w:sz w:val="24"/>
            <w:szCs w:val="24"/>
            <w:u w:val="none"/>
          </w:rPr>
          <w:t>可视化方法</w:t>
        </w:r>
        <w:r>
          <w:rPr>
            <w:rFonts w:ascii="宋体" w:eastAsia="宋体"/>
            <w:sz w:val="24"/>
            <w:szCs w:val="24"/>
          </w:rPr>
          <w:tab/>
        </w:r>
        <w:r>
          <w:rPr>
            <w:rFonts w:ascii="宋体" w:eastAsia="宋体"/>
            <w:sz w:val="24"/>
            <w:szCs w:val="24"/>
          </w:rPr>
          <w:fldChar w:fldCharType="begin"/>
        </w:r>
        <w:r>
          <w:rPr>
            <w:rFonts w:ascii="宋体" w:eastAsia="宋体"/>
            <w:sz w:val="24"/>
            <w:szCs w:val="24"/>
          </w:rPr>
          <w:instrText xml:space="preserve"> PAGEREF _Toc192629361 \h </w:instrText>
        </w:r>
        <w:r>
          <w:rPr>
            <w:rFonts w:ascii="宋体" w:eastAsia="宋体"/>
            <w:sz w:val="24"/>
            <w:szCs w:val="24"/>
          </w:rPr>
        </w:r>
        <w:r>
          <w:rPr>
            <w:rFonts w:ascii="宋体" w:eastAsia="宋体"/>
            <w:sz w:val="24"/>
            <w:szCs w:val="24"/>
          </w:rPr>
          <w:fldChar w:fldCharType="separate"/>
        </w:r>
        <w:r>
          <w:rPr>
            <w:rFonts w:ascii="宋体" w:eastAsia="宋体"/>
            <w:sz w:val="24"/>
            <w:szCs w:val="24"/>
          </w:rPr>
          <w:t>28</w:t>
        </w:r>
        <w:r>
          <w:rPr>
            <w:rFonts w:ascii="宋体" w:eastAsia="宋体"/>
            <w:sz w:val="24"/>
            <w:szCs w:val="24"/>
          </w:rPr>
          <w:fldChar w:fldCharType="end"/>
        </w:r>
      </w:hyperlink>
    </w:p>
    <w:p w14:paraId="1D8A4BF4" w14:textId="77777777" w:rsidR="00EE315F" w:rsidRDefault="00204804">
      <w:pPr>
        <w:pStyle w:val="TOC2"/>
        <w:tabs>
          <w:tab w:val="right" w:leader="dot" w:pos="8494"/>
        </w:tabs>
        <w:spacing w:line="360" w:lineRule="auto"/>
        <w:rPr>
          <w:rFonts w:ascii="宋体" w:eastAsia="宋体" w:cstheme="minorBidi"/>
          <w:smallCaps w:val="0"/>
          <w:kern w:val="2"/>
          <w:sz w:val="24"/>
          <w:szCs w:val="24"/>
          <w14:ligatures w14:val="standardContextual"/>
        </w:rPr>
      </w:pPr>
      <w:hyperlink w:anchor="_Toc192629362" w:history="1">
        <w:r>
          <w:rPr>
            <w:rStyle w:val="aff3"/>
            <w:rFonts w:ascii="宋体" w:eastAsia="宋体"/>
            <w:sz w:val="24"/>
            <w:szCs w:val="24"/>
            <w:u w:val="none"/>
          </w:rPr>
          <w:t xml:space="preserve">3.1 </w:t>
        </w:r>
        <w:r>
          <w:rPr>
            <w:rStyle w:val="aff3"/>
            <w:rFonts w:ascii="Times New Roman" w:eastAsia="宋体" w:hAnsi="Times New Roman" w:cs="Times New Roman"/>
            <w:sz w:val="24"/>
            <w:szCs w:val="24"/>
            <w:u w:val="none"/>
          </w:rPr>
          <w:t>W</w:t>
        </w:r>
        <w:r>
          <w:rPr>
            <w:rStyle w:val="aff3"/>
            <w:rFonts w:ascii="Times New Roman" w:eastAsia="宋体" w:hAnsi="Times New Roman" w:cs="Times New Roman" w:hint="eastAsia"/>
            <w:sz w:val="24"/>
            <w:szCs w:val="24"/>
            <w:u w:val="none"/>
          </w:rPr>
          <w:t>e</w:t>
        </w:r>
        <w:r>
          <w:rPr>
            <w:rStyle w:val="aff3"/>
            <w:rFonts w:ascii="Times New Roman" w:eastAsia="宋体" w:hAnsi="Times New Roman" w:cs="Times New Roman"/>
            <w:sz w:val="24"/>
            <w:szCs w:val="24"/>
            <w:u w:val="none"/>
          </w:rPr>
          <w:t>bGL</w:t>
        </w:r>
        <w:r>
          <w:rPr>
            <w:rStyle w:val="aff3"/>
            <w:rFonts w:ascii="宋体" w:eastAsia="宋体"/>
            <w:sz w:val="24"/>
            <w:szCs w:val="24"/>
            <w:u w:val="none"/>
          </w:rPr>
          <w:t xml:space="preserve"> </w:t>
        </w:r>
        <w:r>
          <w:rPr>
            <w:rStyle w:val="aff3"/>
            <w:rFonts w:ascii="宋体" w:eastAsia="宋体"/>
            <w:sz w:val="24"/>
            <w:szCs w:val="24"/>
            <w:u w:val="none"/>
          </w:rPr>
          <w:t>可视化技术</w:t>
        </w:r>
        <w:r>
          <w:rPr>
            <w:rFonts w:ascii="宋体" w:eastAsia="宋体"/>
            <w:sz w:val="24"/>
            <w:szCs w:val="24"/>
          </w:rPr>
          <w:tab/>
        </w:r>
        <w:r>
          <w:rPr>
            <w:rFonts w:ascii="宋体" w:eastAsia="宋体"/>
            <w:sz w:val="24"/>
            <w:szCs w:val="24"/>
          </w:rPr>
          <w:fldChar w:fldCharType="begin"/>
        </w:r>
        <w:r>
          <w:rPr>
            <w:rFonts w:ascii="宋体" w:eastAsia="宋体"/>
            <w:sz w:val="24"/>
            <w:szCs w:val="24"/>
          </w:rPr>
          <w:instrText xml:space="preserve"> PAGEREF _Toc192629362 \h </w:instrText>
        </w:r>
        <w:r>
          <w:rPr>
            <w:rFonts w:ascii="宋体" w:eastAsia="宋体"/>
            <w:sz w:val="24"/>
            <w:szCs w:val="24"/>
          </w:rPr>
        </w:r>
        <w:r>
          <w:rPr>
            <w:rFonts w:ascii="宋体" w:eastAsia="宋体"/>
            <w:sz w:val="24"/>
            <w:szCs w:val="24"/>
          </w:rPr>
          <w:fldChar w:fldCharType="separate"/>
        </w:r>
        <w:r>
          <w:rPr>
            <w:rFonts w:ascii="宋体" w:eastAsia="宋体"/>
            <w:sz w:val="24"/>
            <w:szCs w:val="24"/>
          </w:rPr>
          <w:t>28</w:t>
        </w:r>
        <w:r>
          <w:rPr>
            <w:rFonts w:ascii="宋体" w:eastAsia="宋体"/>
            <w:sz w:val="24"/>
            <w:szCs w:val="24"/>
          </w:rPr>
          <w:fldChar w:fldCharType="end"/>
        </w:r>
      </w:hyperlink>
    </w:p>
    <w:p w14:paraId="5D908D88" w14:textId="77777777" w:rsidR="00EE315F" w:rsidRDefault="00204804">
      <w:pPr>
        <w:pStyle w:val="TOC2"/>
        <w:tabs>
          <w:tab w:val="right" w:leader="dot" w:pos="8494"/>
        </w:tabs>
        <w:spacing w:line="360" w:lineRule="auto"/>
        <w:rPr>
          <w:rFonts w:ascii="宋体" w:eastAsia="宋体" w:cstheme="minorBidi"/>
          <w:smallCaps w:val="0"/>
          <w:kern w:val="2"/>
          <w:sz w:val="24"/>
          <w:szCs w:val="24"/>
          <w14:ligatures w14:val="standardContextual"/>
        </w:rPr>
      </w:pPr>
      <w:hyperlink w:anchor="_Toc192629363" w:history="1">
        <w:r>
          <w:rPr>
            <w:rStyle w:val="aff3"/>
            <w:rFonts w:ascii="宋体" w:eastAsia="宋体"/>
            <w:sz w:val="24"/>
            <w:szCs w:val="24"/>
            <w:u w:val="none"/>
          </w:rPr>
          <w:t xml:space="preserve">3.2 </w:t>
        </w:r>
        <w:r>
          <w:rPr>
            <w:rStyle w:val="aff3"/>
            <w:rFonts w:ascii="宋体" w:eastAsia="宋体"/>
            <w:sz w:val="24"/>
            <w:szCs w:val="24"/>
            <w:u w:val="none"/>
          </w:rPr>
          <w:t>构建三维可视化场</w:t>
        </w:r>
        <w:r>
          <w:rPr>
            <w:rStyle w:val="aff3"/>
            <w:rFonts w:ascii="宋体" w:eastAsia="宋体"/>
            <w:sz w:val="24"/>
            <w:szCs w:val="24"/>
            <w:u w:val="none"/>
          </w:rPr>
          <w:t>景</w:t>
        </w:r>
        <w:r>
          <w:rPr>
            <w:rFonts w:ascii="宋体" w:eastAsia="宋体"/>
            <w:sz w:val="24"/>
            <w:szCs w:val="24"/>
          </w:rPr>
          <w:tab/>
        </w:r>
        <w:r>
          <w:rPr>
            <w:rFonts w:ascii="宋体" w:eastAsia="宋体"/>
            <w:sz w:val="24"/>
            <w:szCs w:val="24"/>
          </w:rPr>
          <w:fldChar w:fldCharType="begin"/>
        </w:r>
        <w:r>
          <w:rPr>
            <w:rFonts w:ascii="宋体" w:eastAsia="宋体"/>
            <w:sz w:val="24"/>
            <w:szCs w:val="24"/>
          </w:rPr>
          <w:instrText xml:space="preserve"> PAGEREF _Toc192629363 \h </w:instrText>
        </w:r>
        <w:r>
          <w:rPr>
            <w:rFonts w:ascii="宋体" w:eastAsia="宋体"/>
            <w:sz w:val="24"/>
            <w:szCs w:val="24"/>
          </w:rPr>
        </w:r>
        <w:r>
          <w:rPr>
            <w:rFonts w:ascii="宋体" w:eastAsia="宋体"/>
            <w:sz w:val="24"/>
            <w:szCs w:val="24"/>
          </w:rPr>
          <w:fldChar w:fldCharType="separate"/>
        </w:r>
        <w:r>
          <w:rPr>
            <w:rFonts w:ascii="宋体" w:eastAsia="宋体"/>
            <w:sz w:val="24"/>
            <w:szCs w:val="24"/>
          </w:rPr>
          <w:t>29</w:t>
        </w:r>
        <w:r>
          <w:rPr>
            <w:rFonts w:ascii="宋体" w:eastAsia="宋体"/>
            <w:sz w:val="24"/>
            <w:szCs w:val="24"/>
          </w:rPr>
          <w:fldChar w:fldCharType="end"/>
        </w:r>
      </w:hyperlink>
    </w:p>
    <w:p w14:paraId="0D927599" w14:textId="77777777" w:rsidR="00EE315F" w:rsidRDefault="00204804">
      <w:pPr>
        <w:pStyle w:val="TOC2"/>
        <w:tabs>
          <w:tab w:val="right" w:leader="dot" w:pos="8494"/>
        </w:tabs>
        <w:spacing w:line="360" w:lineRule="auto"/>
        <w:rPr>
          <w:rFonts w:ascii="宋体" w:eastAsia="宋体" w:cstheme="minorBidi"/>
          <w:smallCaps w:val="0"/>
          <w:kern w:val="2"/>
          <w:sz w:val="24"/>
          <w:szCs w:val="24"/>
          <w14:ligatures w14:val="standardContextual"/>
        </w:rPr>
      </w:pPr>
      <w:hyperlink w:anchor="_Toc192629364" w:history="1">
        <w:r>
          <w:rPr>
            <w:rStyle w:val="aff3"/>
            <w:rFonts w:ascii="宋体" w:eastAsia="宋体"/>
            <w:sz w:val="24"/>
            <w:szCs w:val="24"/>
            <w:u w:val="none"/>
          </w:rPr>
          <w:t xml:space="preserve">3.3 </w:t>
        </w:r>
        <w:r>
          <w:rPr>
            <w:rStyle w:val="aff3"/>
            <w:rFonts w:ascii="宋体" w:eastAsia="宋体"/>
            <w:bCs/>
            <w:sz w:val="24"/>
            <w:szCs w:val="24"/>
            <w:u w:val="none"/>
          </w:rPr>
          <w:t>地质模型纹理方法</w:t>
        </w:r>
        <w:r>
          <w:rPr>
            <w:rFonts w:ascii="宋体" w:eastAsia="宋体"/>
            <w:sz w:val="24"/>
            <w:szCs w:val="24"/>
          </w:rPr>
          <w:tab/>
        </w:r>
        <w:r>
          <w:rPr>
            <w:rFonts w:ascii="宋体" w:eastAsia="宋体"/>
            <w:sz w:val="24"/>
            <w:szCs w:val="24"/>
          </w:rPr>
          <w:fldChar w:fldCharType="begin"/>
        </w:r>
        <w:r>
          <w:rPr>
            <w:rFonts w:ascii="宋体" w:eastAsia="宋体"/>
            <w:sz w:val="24"/>
            <w:szCs w:val="24"/>
          </w:rPr>
          <w:instrText xml:space="preserve"> PAGEREF _Toc192629364 \h </w:instrText>
        </w:r>
        <w:r>
          <w:rPr>
            <w:rFonts w:ascii="宋体" w:eastAsia="宋体"/>
            <w:sz w:val="24"/>
            <w:szCs w:val="24"/>
          </w:rPr>
        </w:r>
        <w:r>
          <w:rPr>
            <w:rFonts w:ascii="宋体" w:eastAsia="宋体"/>
            <w:sz w:val="24"/>
            <w:szCs w:val="24"/>
          </w:rPr>
          <w:fldChar w:fldCharType="separate"/>
        </w:r>
        <w:r>
          <w:rPr>
            <w:rFonts w:ascii="宋体" w:eastAsia="宋体"/>
            <w:sz w:val="24"/>
            <w:szCs w:val="24"/>
          </w:rPr>
          <w:t>32</w:t>
        </w:r>
        <w:r>
          <w:rPr>
            <w:rFonts w:ascii="宋体" w:eastAsia="宋体"/>
            <w:sz w:val="24"/>
            <w:szCs w:val="24"/>
          </w:rPr>
          <w:fldChar w:fldCharType="end"/>
        </w:r>
      </w:hyperlink>
    </w:p>
    <w:p w14:paraId="46B6243B" w14:textId="77777777" w:rsidR="00EE315F" w:rsidRDefault="00204804">
      <w:pPr>
        <w:pStyle w:val="TOC3"/>
        <w:rPr>
          <w:rFonts w:ascii="宋体" w:eastAsia="宋体" w:cstheme="minorBidi"/>
          <w:kern w:val="2"/>
          <w14:ligatures w14:val="standardContextual"/>
        </w:rPr>
      </w:pPr>
      <w:hyperlink w:anchor="_Toc192629365" w:history="1">
        <w:r>
          <w:rPr>
            <w:rStyle w:val="aff3"/>
            <w:rFonts w:ascii="宋体" w:eastAsia="宋体"/>
            <w:u w:val="none"/>
          </w:rPr>
          <w:t xml:space="preserve">3.3.1 </w:t>
        </w:r>
        <w:r>
          <w:rPr>
            <w:rStyle w:val="aff3"/>
            <w:rFonts w:ascii="宋体" w:eastAsia="宋体"/>
            <w:u w:val="none"/>
          </w:rPr>
          <w:t>模型表面法向量计算与方向判断</w:t>
        </w:r>
        <w:r>
          <w:rPr>
            <w:rFonts w:ascii="宋体" w:eastAsia="宋体"/>
          </w:rPr>
          <w:tab/>
        </w:r>
        <w:r>
          <w:rPr>
            <w:rFonts w:ascii="宋体" w:eastAsia="宋体"/>
          </w:rPr>
          <w:fldChar w:fldCharType="begin"/>
        </w:r>
        <w:r>
          <w:rPr>
            <w:rFonts w:ascii="宋体" w:eastAsia="宋体"/>
          </w:rPr>
          <w:instrText xml:space="preserve"> PAGEREF _Toc192629365 \h </w:instrText>
        </w:r>
        <w:r>
          <w:rPr>
            <w:rFonts w:ascii="宋体" w:eastAsia="宋体"/>
          </w:rPr>
        </w:r>
        <w:r>
          <w:rPr>
            <w:rFonts w:ascii="宋体" w:eastAsia="宋体"/>
          </w:rPr>
          <w:fldChar w:fldCharType="separate"/>
        </w:r>
        <w:r>
          <w:rPr>
            <w:rFonts w:ascii="宋体" w:eastAsia="宋体"/>
          </w:rPr>
          <w:t>32</w:t>
        </w:r>
        <w:r>
          <w:rPr>
            <w:rFonts w:ascii="宋体" w:eastAsia="宋体"/>
          </w:rPr>
          <w:fldChar w:fldCharType="end"/>
        </w:r>
      </w:hyperlink>
    </w:p>
    <w:p w14:paraId="5498C75F" w14:textId="77777777" w:rsidR="00EE315F" w:rsidRDefault="00204804">
      <w:pPr>
        <w:pStyle w:val="TOC3"/>
        <w:rPr>
          <w:rFonts w:ascii="宋体" w:eastAsia="宋体" w:cstheme="minorBidi"/>
          <w:kern w:val="2"/>
          <w14:ligatures w14:val="standardContextual"/>
        </w:rPr>
      </w:pPr>
      <w:hyperlink w:anchor="_Toc192629366" w:history="1">
        <w:r>
          <w:rPr>
            <w:rStyle w:val="aff3"/>
            <w:rFonts w:ascii="宋体" w:eastAsia="宋体"/>
            <w:u w:val="none"/>
          </w:rPr>
          <w:t xml:space="preserve">3.3.2 </w:t>
        </w:r>
        <w:r>
          <w:rPr>
            <w:rStyle w:val="aff3"/>
            <w:rFonts w:ascii="宋体" w:eastAsia="宋体"/>
            <w:u w:val="none"/>
          </w:rPr>
          <w:t>纹理包围盒计算</w:t>
        </w:r>
        <w:r>
          <w:rPr>
            <w:rFonts w:ascii="宋体" w:eastAsia="宋体"/>
          </w:rPr>
          <w:tab/>
        </w:r>
        <w:r>
          <w:rPr>
            <w:rFonts w:ascii="宋体" w:eastAsia="宋体"/>
          </w:rPr>
          <w:fldChar w:fldCharType="begin"/>
        </w:r>
        <w:r>
          <w:rPr>
            <w:rFonts w:ascii="宋体" w:eastAsia="宋体"/>
          </w:rPr>
          <w:instrText xml:space="preserve"> PAGEREF _Toc192629366 \h </w:instrText>
        </w:r>
        <w:r>
          <w:rPr>
            <w:rFonts w:ascii="宋体" w:eastAsia="宋体"/>
          </w:rPr>
        </w:r>
        <w:r>
          <w:rPr>
            <w:rFonts w:ascii="宋体" w:eastAsia="宋体"/>
          </w:rPr>
          <w:fldChar w:fldCharType="separate"/>
        </w:r>
        <w:r>
          <w:rPr>
            <w:rFonts w:ascii="宋体" w:eastAsia="宋体"/>
          </w:rPr>
          <w:t>34</w:t>
        </w:r>
        <w:r>
          <w:rPr>
            <w:rFonts w:ascii="宋体" w:eastAsia="宋体"/>
          </w:rPr>
          <w:fldChar w:fldCharType="end"/>
        </w:r>
      </w:hyperlink>
    </w:p>
    <w:p w14:paraId="04255C7C" w14:textId="77777777" w:rsidR="00EE315F" w:rsidRDefault="00204804">
      <w:pPr>
        <w:pStyle w:val="TOC3"/>
        <w:rPr>
          <w:rFonts w:ascii="宋体" w:eastAsia="宋体" w:cstheme="minorBidi"/>
          <w:kern w:val="2"/>
          <w14:ligatures w14:val="standardContextual"/>
        </w:rPr>
      </w:pPr>
      <w:hyperlink w:anchor="_Toc192629367" w:history="1">
        <w:r>
          <w:rPr>
            <w:rStyle w:val="aff3"/>
            <w:rFonts w:ascii="宋体" w:eastAsia="宋体"/>
            <w:u w:val="none"/>
          </w:rPr>
          <w:t xml:space="preserve">3.3.3 </w:t>
        </w:r>
        <w:r>
          <w:rPr>
            <w:rStyle w:val="aff3"/>
            <w:rFonts w:ascii="宋体" w:eastAsia="宋体"/>
            <w:u w:val="none"/>
          </w:rPr>
          <w:t>模型纹理</w:t>
        </w:r>
        <w:r>
          <w:rPr>
            <w:rStyle w:val="aff3"/>
            <w:rFonts w:ascii="宋体" w:eastAsia="宋体"/>
            <w:u w:val="none"/>
          </w:rPr>
          <w:t xml:space="preserve"> UV </w:t>
        </w:r>
        <w:r>
          <w:rPr>
            <w:rStyle w:val="aff3"/>
            <w:rFonts w:ascii="宋体" w:eastAsia="宋体"/>
            <w:u w:val="none"/>
          </w:rPr>
          <w:t>计算方法</w:t>
        </w:r>
        <w:r>
          <w:rPr>
            <w:rFonts w:ascii="宋体" w:eastAsia="宋体"/>
          </w:rPr>
          <w:tab/>
        </w:r>
        <w:r>
          <w:rPr>
            <w:rFonts w:ascii="宋体" w:eastAsia="宋体"/>
          </w:rPr>
          <w:fldChar w:fldCharType="begin"/>
        </w:r>
        <w:r>
          <w:rPr>
            <w:rFonts w:ascii="宋体" w:eastAsia="宋体"/>
          </w:rPr>
          <w:instrText xml:space="preserve"> PAGEREF _Toc192629367 \h </w:instrText>
        </w:r>
        <w:r>
          <w:rPr>
            <w:rFonts w:ascii="宋体" w:eastAsia="宋体"/>
          </w:rPr>
        </w:r>
        <w:r>
          <w:rPr>
            <w:rFonts w:ascii="宋体" w:eastAsia="宋体"/>
          </w:rPr>
          <w:fldChar w:fldCharType="separate"/>
        </w:r>
        <w:r>
          <w:rPr>
            <w:rFonts w:ascii="宋体" w:eastAsia="宋体"/>
          </w:rPr>
          <w:t>35</w:t>
        </w:r>
        <w:r>
          <w:rPr>
            <w:rFonts w:ascii="宋体" w:eastAsia="宋体"/>
          </w:rPr>
          <w:fldChar w:fldCharType="end"/>
        </w:r>
      </w:hyperlink>
    </w:p>
    <w:p w14:paraId="2859B3C6" w14:textId="77777777" w:rsidR="00EE315F" w:rsidRDefault="00204804">
      <w:pPr>
        <w:pStyle w:val="TOC3"/>
        <w:rPr>
          <w:rFonts w:ascii="宋体" w:eastAsia="宋体" w:cstheme="minorBidi"/>
          <w:kern w:val="2"/>
          <w14:ligatures w14:val="standardContextual"/>
        </w:rPr>
      </w:pPr>
      <w:hyperlink w:anchor="_Toc192629368" w:history="1">
        <w:r>
          <w:rPr>
            <w:rStyle w:val="aff3"/>
            <w:rFonts w:ascii="宋体" w:eastAsia="宋体"/>
            <w:u w:val="none"/>
          </w:rPr>
          <w:t xml:space="preserve">3.3.4 </w:t>
        </w:r>
        <w:r>
          <w:rPr>
            <w:rStyle w:val="aff3"/>
            <w:rFonts w:ascii="宋体" w:eastAsia="宋体"/>
            <w:u w:val="none"/>
          </w:rPr>
          <w:t>纹理分析</w:t>
        </w:r>
        <w:r>
          <w:rPr>
            <w:rFonts w:ascii="宋体" w:eastAsia="宋体"/>
          </w:rPr>
          <w:tab/>
        </w:r>
        <w:r>
          <w:rPr>
            <w:rFonts w:ascii="宋体" w:eastAsia="宋体"/>
          </w:rPr>
          <w:fldChar w:fldCharType="begin"/>
        </w:r>
        <w:r>
          <w:rPr>
            <w:rFonts w:ascii="宋体" w:eastAsia="宋体"/>
          </w:rPr>
          <w:instrText xml:space="preserve"> PAGEREF _Toc192629368 \h </w:instrText>
        </w:r>
        <w:r>
          <w:rPr>
            <w:rFonts w:ascii="宋体" w:eastAsia="宋体"/>
          </w:rPr>
        </w:r>
        <w:r>
          <w:rPr>
            <w:rFonts w:ascii="宋体" w:eastAsia="宋体"/>
          </w:rPr>
          <w:fldChar w:fldCharType="separate"/>
        </w:r>
        <w:r>
          <w:rPr>
            <w:rFonts w:ascii="宋体" w:eastAsia="宋体"/>
          </w:rPr>
          <w:t>3</w:t>
        </w:r>
        <w:r>
          <w:rPr>
            <w:rFonts w:ascii="宋体" w:eastAsia="宋体"/>
          </w:rPr>
          <w:t>7</w:t>
        </w:r>
        <w:r>
          <w:rPr>
            <w:rFonts w:ascii="宋体" w:eastAsia="宋体"/>
          </w:rPr>
          <w:fldChar w:fldCharType="end"/>
        </w:r>
      </w:hyperlink>
    </w:p>
    <w:p w14:paraId="14528BA6" w14:textId="77777777" w:rsidR="00EE315F" w:rsidRDefault="00204804">
      <w:pPr>
        <w:pStyle w:val="TOC2"/>
        <w:tabs>
          <w:tab w:val="right" w:leader="dot" w:pos="8494"/>
        </w:tabs>
        <w:spacing w:line="360" w:lineRule="auto"/>
        <w:rPr>
          <w:rFonts w:ascii="宋体" w:eastAsia="宋体" w:cstheme="minorBidi"/>
          <w:smallCaps w:val="0"/>
          <w:kern w:val="2"/>
          <w:sz w:val="24"/>
          <w:szCs w:val="24"/>
          <w14:ligatures w14:val="standardContextual"/>
        </w:rPr>
      </w:pPr>
      <w:hyperlink w:anchor="_Toc192629369" w:history="1">
        <w:r>
          <w:rPr>
            <w:rStyle w:val="aff3"/>
            <w:rFonts w:ascii="宋体" w:eastAsia="宋体" w:cs="Times New Roman"/>
            <w:sz w:val="24"/>
            <w:szCs w:val="24"/>
            <w:u w:val="none"/>
          </w:rPr>
          <w:t xml:space="preserve">3.4 </w:t>
        </w:r>
        <w:r>
          <w:rPr>
            <w:rStyle w:val="aff3"/>
            <w:rFonts w:ascii="宋体" w:eastAsia="宋体" w:cs="Times New Roman"/>
            <w:sz w:val="24"/>
            <w:szCs w:val="24"/>
            <w:u w:val="none"/>
          </w:rPr>
          <w:t>交互功能</w:t>
        </w:r>
        <w:r>
          <w:rPr>
            <w:rFonts w:ascii="宋体" w:eastAsia="宋体"/>
            <w:sz w:val="24"/>
            <w:szCs w:val="24"/>
          </w:rPr>
          <w:tab/>
        </w:r>
        <w:r>
          <w:rPr>
            <w:rFonts w:ascii="宋体" w:eastAsia="宋体"/>
            <w:sz w:val="24"/>
            <w:szCs w:val="24"/>
          </w:rPr>
          <w:fldChar w:fldCharType="begin"/>
        </w:r>
        <w:r>
          <w:rPr>
            <w:rFonts w:ascii="宋体" w:eastAsia="宋体"/>
            <w:sz w:val="24"/>
            <w:szCs w:val="24"/>
          </w:rPr>
          <w:instrText xml:space="preserve"> PAGEREF _Toc192629369 \h </w:instrText>
        </w:r>
        <w:r>
          <w:rPr>
            <w:rFonts w:ascii="宋体" w:eastAsia="宋体"/>
            <w:sz w:val="24"/>
            <w:szCs w:val="24"/>
          </w:rPr>
        </w:r>
        <w:r>
          <w:rPr>
            <w:rFonts w:ascii="宋体" w:eastAsia="宋体"/>
            <w:sz w:val="24"/>
            <w:szCs w:val="24"/>
          </w:rPr>
          <w:fldChar w:fldCharType="separate"/>
        </w:r>
        <w:r>
          <w:rPr>
            <w:rFonts w:ascii="宋体" w:eastAsia="宋体"/>
            <w:sz w:val="24"/>
            <w:szCs w:val="24"/>
          </w:rPr>
          <w:t>38</w:t>
        </w:r>
        <w:r>
          <w:rPr>
            <w:rFonts w:ascii="宋体" w:eastAsia="宋体"/>
            <w:sz w:val="24"/>
            <w:szCs w:val="24"/>
          </w:rPr>
          <w:fldChar w:fldCharType="end"/>
        </w:r>
      </w:hyperlink>
    </w:p>
    <w:p w14:paraId="3DC4152E" w14:textId="77777777" w:rsidR="00EE315F" w:rsidRDefault="00204804">
      <w:pPr>
        <w:pStyle w:val="TOC3"/>
        <w:rPr>
          <w:rFonts w:ascii="宋体" w:eastAsia="宋体" w:cstheme="minorBidi"/>
          <w:kern w:val="2"/>
          <w14:ligatures w14:val="standardContextual"/>
        </w:rPr>
      </w:pPr>
      <w:hyperlink w:anchor="_Toc192629370" w:history="1">
        <w:r>
          <w:rPr>
            <w:rStyle w:val="aff3"/>
            <w:rFonts w:ascii="宋体" w:eastAsia="宋体"/>
            <w:u w:val="none"/>
          </w:rPr>
          <w:t xml:space="preserve">3.4.1 </w:t>
        </w:r>
        <w:r>
          <w:rPr>
            <w:rStyle w:val="aff3"/>
            <w:rFonts w:ascii="宋体" w:eastAsia="宋体"/>
            <w:u w:val="none"/>
          </w:rPr>
          <w:t>射线追踪</w:t>
        </w:r>
        <w:r>
          <w:rPr>
            <w:rFonts w:ascii="宋体" w:eastAsia="宋体"/>
          </w:rPr>
          <w:tab/>
        </w:r>
        <w:r>
          <w:rPr>
            <w:rFonts w:ascii="宋体" w:eastAsia="宋体"/>
          </w:rPr>
          <w:fldChar w:fldCharType="begin"/>
        </w:r>
        <w:r>
          <w:rPr>
            <w:rFonts w:ascii="宋体" w:eastAsia="宋体"/>
          </w:rPr>
          <w:instrText xml:space="preserve"> PAGEREF _Toc192629370 \h </w:instrText>
        </w:r>
        <w:r>
          <w:rPr>
            <w:rFonts w:ascii="宋体" w:eastAsia="宋体"/>
          </w:rPr>
        </w:r>
        <w:r>
          <w:rPr>
            <w:rFonts w:ascii="宋体" w:eastAsia="宋体"/>
          </w:rPr>
          <w:fldChar w:fldCharType="separate"/>
        </w:r>
        <w:r>
          <w:rPr>
            <w:rFonts w:ascii="宋体" w:eastAsia="宋体"/>
          </w:rPr>
          <w:t>38</w:t>
        </w:r>
        <w:r>
          <w:rPr>
            <w:rFonts w:ascii="宋体" w:eastAsia="宋体"/>
          </w:rPr>
          <w:fldChar w:fldCharType="end"/>
        </w:r>
      </w:hyperlink>
    </w:p>
    <w:p w14:paraId="266D5031" w14:textId="77777777" w:rsidR="00EE315F" w:rsidRDefault="00204804">
      <w:pPr>
        <w:pStyle w:val="TOC3"/>
        <w:rPr>
          <w:rFonts w:ascii="宋体" w:eastAsia="宋体" w:cstheme="minorBidi"/>
          <w:kern w:val="2"/>
          <w14:ligatures w14:val="standardContextual"/>
        </w:rPr>
      </w:pPr>
      <w:hyperlink w:anchor="_Toc192629371" w:history="1">
        <w:r>
          <w:rPr>
            <w:rStyle w:val="aff3"/>
            <w:rFonts w:ascii="宋体" w:eastAsia="宋体"/>
            <w:u w:val="none"/>
          </w:rPr>
          <w:t xml:space="preserve">3.4.2 </w:t>
        </w:r>
        <w:r>
          <w:rPr>
            <w:rStyle w:val="aff3"/>
            <w:rFonts w:ascii="宋体" w:eastAsia="宋体"/>
            <w:u w:val="none"/>
          </w:rPr>
          <w:t>模型观测</w:t>
        </w:r>
        <w:r>
          <w:rPr>
            <w:rFonts w:ascii="宋体" w:eastAsia="宋体"/>
          </w:rPr>
          <w:tab/>
        </w:r>
        <w:r>
          <w:rPr>
            <w:rFonts w:ascii="宋体" w:eastAsia="宋体"/>
          </w:rPr>
          <w:fldChar w:fldCharType="begin"/>
        </w:r>
        <w:r>
          <w:rPr>
            <w:rFonts w:ascii="宋体" w:eastAsia="宋体"/>
          </w:rPr>
          <w:instrText xml:space="preserve"> PAGEREF _Toc192629371 \h </w:instrText>
        </w:r>
        <w:r>
          <w:rPr>
            <w:rFonts w:ascii="宋体" w:eastAsia="宋体"/>
          </w:rPr>
        </w:r>
        <w:r>
          <w:rPr>
            <w:rFonts w:ascii="宋体" w:eastAsia="宋体"/>
          </w:rPr>
          <w:fldChar w:fldCharType="separate"/>
        </w:r>
        <w:r>
          <w:rPr>
            <w:rFonts w:ascii="宋体" w:eastAsia="宋体"/>
          </w:rPr>
          <w:t>39</w:t>
        </w:r>
        <w:r>
          <w:rPr>
            <w:rFonts w:ascii="宋体" w:eastAsia="宋体"/>
          </w:rPr>
          <w:fldChar w:fldCharType="end"/>
        </w:r>
      </w:hyperlink>
    </w:p>
    <w:p w14:paraId="4AAA3068" w14:textId="77777777" w:rsidR="00EE315F" w:rsidRDefault="00204804">
      <w:pPr>
        <w:pStyle w:val="TOC3"/>
        <w:rPr>
          <w:rFonts w:ascii="宋体" w:eastAsia="宋体" w:cstheme="minorBidi"/>
          <w:kern w:val="2"/>
          <w14:ligatures w14:val="standardContextual"/>
        </w:rPr>
      </w:pPr>
      <w:hyperlink w:anchor="_Toc192629372" w:history="1">
        <w:r>
          <w:rPr>
            <w:rStyle w:val="aff3"/>
            <w:rFonts w:ascii="宋体" w:eastAsia="宋体"/>
            <w:u w:val="none"/>
          </w:rPr>
          <w:t>3.4.3</w:t>
        </w:r>
        <w:r>
          <w:rPr>
            <w:rStyle w:val="aff3"/>
            <w:rFonts w:ascii="宋体" w:eastAsia="宋体"/>
            <w:u w:val="none"/>
          </w:rPr>
          <w:t>巷道漫游</w:t>
        </w:r>
        <w:r>
          <w:rPr>
            <w:rFonts w:ascii="宋体" w:eastAsia="宋体"/>
          </w:rPr>
          <w:tab/>
        </w:r>
        <w:r>
          <w:rPr>
            <w:rFonts w:ascii="宋体" w:eastAsia="宋体"/>
          </w:rPr>
          <w:fldChar w:fldCharType="begin"/>
        </w:r>
        <w:r>
          <w:rPr>
            <w:rFonts w:ascii="宋体" w:eastAsia="宋体"/>
          </w:rPr>
          <w:instrText xml:space="preserve"> PAGEREF _Toc192629372 \h </w:instrText>
        </w:r>
        <w:r>
          <w:rPr>
            <w:rFonts w:ascii="宋体" w:eastAsia="宋体"/>
          </w:rPr>
        </w:r>
        <w:r>
          <w:rPr>
            <w:rFonts w:ascii="宋体" w:eastAsia="宋体"/>
          </w:rPr>
          <w:fldChar w:fldCharType="separate"/>
        </w:r>
        <w:r>
          <w:rPr>
            <w:rFonts w:ascii="宋体" w:eastAsia="宋体"/>
          </w:rPr>
          <w:t>41</w:t>
        </w:r>
        <w:r>
          <w:rPr>
            <w:rFonts w:ascii="宋体" w:eastAsia="宋体"/>
          </w:rPr>
          <w:fldChar w:fldCharType="end"/>
        </w:r>
      </w:hyperlink>
    </w:p>
    <w:p w14:paraId="7E0FDFFE" w14:textId="77777777" w:rsidR="00EE315F" w:rsidRDefault="00204804">
      <w:pPr>
        <w:pStyle w:val="TOC2"/>
        <w:tabs>
          <w:tab w:val="right" w:leader="dot" w:pos="8494"/>
        </w:tabs>
        <w:spacing w:line="360" w:lineRule="auto"/>
        <w:rPr>
          <w:rFonts w:ascii="宋体" w:eastAsia="宋体" w:cstheme="minorBidi"/>
          <w:smallCaps w:val="0"/>
          <w:kern w:val="2"/>
          <w:sz w:val="24"/>
          <w:szCs w:val="24"/>
          <w14:ligatures w14:val="standardContextual"/>
        </w:rPr>
      </w:pPr>
      <w:hyperlink w:anchor="_Toc192629373" w:history="1">
        <w:r>
          <w:rPr>
            <w:rStyle w:val="aff3"/>
            <w:rFonts w:ascii="宋体" w:eastAsia="宋体"/>
            <w:sz w:val="24"/>
            <w:szCs w:val="24"/>
            <w:u w:val="none"/>
          </w:rPr>
          <w:t xml:space="preserve">3.5 </w:t>
        </w:r>
        <w:r>
          <w:rPr>
            <w:rStyle w:val="aff3"/>
            <w:rFonts w:ascii="宋体" w:eastAsia="宋体"/>
            <w:sz w:val="24"/>
            <w:szCs w:val="24"/>
            <w:u w:val="none"/>
          </w:rPr>
          <w:t>本章小结</w:t>
        </w:r>
        <w:r>
          <w:rPr>
            <w:rFonts w:ascii="宋体" w:eastAsia="宋体"/>
            <w:sz w:val="24"/>
            <w:szCs w:val="24"/>
          </w:rPr>
          <w:tab/>
        </w:r>
        <w:r>
          <w:rPr>
            <w:rFonts w:ascii="宋体" w:eastAsia="宋体"/>
            <w:sz w:val="24"/>
            <w:szCs w:val="24"/>
          </w:rPr>
          <w:fldChar w:fldCharType="begin"/>
        </w:r>
        <w:r>
          <w:rPr>
            <w:rFonts w:ascii="宋体" w:eastAsia="宋体"/>
            <w:sz w:val="24"/>
            <w:szCs w:val="24"/>
          </w:rPr>
          <w:instrText xml:space="preserve"> PAGEREF _Toc192629373 \h </w:instrText>
        </w:r>
        <w:r>
          <w:rPr>
            <w:rFonts w:ascii="宋体" w:eastAsia="宋体"/>
            <w:sz w:val="24"/>
            <w:szCs w:val="24"/>
          </w:rPr>
        </w:r>
        <w:r>
          <w:rPr>
            <w:rFonts w:ascii="宋体" w:eastAsia="宋体"/>
            <w:sz w:val="24"/>
            <w:szCs w:val="24"/>
          </w:rPr>
          <w:fldChar w:fldCharType="separate"/>
        </w:r>
        <w:r>
          <w:rPr>
            <w:rFonts w:ascii="宋体" w:eastAsia="宋体"/>
            <w:sz w:val="24"/>
            <w:szCs w:val="24"/>
          </w:rPr>
          <w:t>43</w:t>
        </w:r>
        <w:r>
          <w:rPr>
            <w:rFonts w:ascii="宋体" w:eastAsia="宋体"/>
            <w:sz w:val="24"/>
            <w:szCs w:val="24"/>
          </w:rPr>
          <w:fldChar w:fldCharType="end"/>
        </w:r>
      </w:hyperlink>
    </w:p>
    <w:p w14:paraId="421107CA" w14:textId="77777777" w:rsidR="00EE315F" w:rsidRDefault="00204804">
      <w:pPr>
        <w:pStyle w:val="TOC1"/>
        <w:tabs>
          <w:tab w:val="right" w:leader="dot" w:pos="8494"/>
        </w:tabs>
        <w:spacing w:before="0" w:line="360" w:lineRule="auto"/>
        <w:rPr>
          <w:rFonts w:ascii="宋体" w:eastAsia="宋体" w:cstheme="minorBidi"/>
          <w:b w:val="0"/>
          <w:bCs w:val="0"/>
          <w:caps w:val="0"/>
          <w:kern w:val="2"/>
          <w:sz w:val="24"/>
          <w:szCs w:val="24"/>
          <w14:ligatures w14:val="standardContextual"/>
        </w:rPr>
      </w:pPr>
      <w:hyperlink w:anchor="_Toc192629374" w:history="1">
        <w:r>
          <w:rPr>
            <w:rStyle w:val="aff3"/>
            <w:rFonts w:ascii="宋体" w:eastAsia="宋体" w:cs="Arial"/>
            <w:kern w:val="36"/>
            <w:sz w:val="24"/>
            <w:szCs w:val="24"/>
            <w:u w:val="none"/>
          </w:rPr>
          <w:t>4</w:t>
        </w:r>
        <w:r>
          <w:rPr>
            <w:rStyle w:val="aff3"/>
            <w:rFonts w:ascii="宋体" w:eastAsia="宋体" w:cs="Arial"/>
            <w:kern w:val="36"/>
            <w:sz w:val="24"/>
            <w:szCs w:val="24"/>
            <w:u w:val="none"/>
          </w:rPr>
          <w:t>三维地质模型可视化系统开发</w:t>
        </w:r>
        <w:r>
          <w:rPr>
            <w:rFonts w:ascii="宋体" w:eastAsia="宋体"/>
            <w:sz w:val="24"/>
            <w:szCs w:val="24"/>
          </w:rPr>
          <w:tab/>
        </w:r>
        <w:r>
          <w:rPr>
            <w:rFonts w:ascii="宋体" w:eastAsia="宋体"/>
            <w:sz w:val="24"/>
            <w:szCs w:val="24"/>
          </w:rPr>
          <w:fldChar w:fldCharType="begin"/>
        </w:r>
        <w:r>
          <w:rPr>
            <w:rFonts w:ascii="宋体" w:eastAsia="宋体"/>
            <w:sz w:val="24"/>
            <w:szCs w:val="24"/>
          </w:rPr>
          <w:instrText xml:space="preserve"> PAGEREF _Toc192629374 \h </w:instrText>
        </w:r>
        <w:r>
          <w:rPr>
            <w:rFonts w:ascii="宋体" w:eastAsia="宋体"/>
            <w:sz w:val="24"/>
            <w:szCs w:val="24"/>
          </w:rPr>
        </w:r>
        <w:r>
          <w:rPr>
            <w:rFonts w:ascii="宋体" w:eastAsia="宋体"/>
            <w:sz w:val="24"/>
            <w:szCs w:val="24"/>
          </w:rPr>
          <w:fldChar w:fldCharType="separate"/>
        </w:r>
        <w:r>
          <w:rPr>
            <w:rFonts w:ascii="宋体" w:eastAsia="宋体"/>
            <w:sz w:val="24"/>
            <w:szCs w:val="24"/>
          </w:rPr>
          <w:t>45</w:t>
        </w:r>
        <w:r>
          <w:rPr>
            <w:rFonts w:ascii="宋体" w:eastAsia="宋体"/>
            <w:sz w:val="24"/>
            <w:szCs w:val="24"/>
          </w:rPr>
          <w:fldChar w:fldCharType="end"/>
        </w:r>
      </w:hyperlink>
    </w:p>
    <w:p w14:paraId="2264953E" w14:textId="77777777" w:rsidR="00EE315F" w:rsidRDefault="00204804">
      <w:pPr>
        <w:pStyle w:val="TOC2"/>
        <w:tabs>
          <w:tab w:val="right" w:leader="dot" w:pos="8494"/>
        </w:tabs>
        <w:spacing w:line="360" w:lineRule="auto"/>
        <w:rPr>
          <w:rFonts w:ascii="宋体" w:eastAsia="宋体" w:cstheme="minorBidi"/>
          <w:smallCaps w:val="0"/>
          <w:kern w:val="2"/>
          <w:sz w:val="24"/>
          <w:szCs w:val="24"/>
          <w14:ligatures w14:val="standardContextual"/>
        </w:rPr>
      </w:pPr>
      <w:hyperlink w:anchor="_Toc192629375" w:history="1">
        <w:r>
          <w:rPr>
            <w:rStyle w:val="aff3"/>
            <w:rFonts w:ascii="宋体" w:eastAsia="宋体"/>
            <w:sz w:val="24"/>
            <w:szCs w:val="24"/>
            <w:u w:val="none"/>
          </w:rPr>
          <w:t xml:space="preserve">4.1 </w:t>
        </w:r>
        <w:r>
          <w:rPr>
            <w:rStyle w:val="aff3"/>
            <w:rFonts w:ascii="宋体" w:eastAsia="宋体"/>
            <w:sz w:val="24"/>
            <w:szCs w:val="24"/>
            <w:u w:val="none"/>
          </w:rPr>
          <w:t>系统结构及功能</w:t>
        </w:r>
        <w:r>
          <w:rPr>
            <w:rFonts w:ascii="宋体" w:eastAsia="宋体"/>
            <w:sz w:val="24"/>
            <w:szCs w:val="24"/>
          </w:rPr>
          <w:tab/>
        </w:r>
        <w:r>
          <w:rPr>
            <w:rFonts w:ascii="宋体" w:eastAsia="宋体"/>
            <w:sz w:val="24"/>
            <w:szCs w:val="24"/>
          </w:rPr>
          <w:fldChar w:fldCharType="begin"/>
        </w:r>
        <w:r>
          <w:rPr>
            <w:rFonts w:ascii="宋体" w:eastAsia="宋体"/>
            <w:sz w:val="24"/>
            <w:szCs w:val="24"/>
          </w:rPr>
          <w:instrText xml:space="preserve"> PAGEREF _Toc192629375 \h </w:instrText>
        </w:r>
        <w:r>
          <w:rPr>
            <w:rFonts w:ascii="宋体" w:eastAsia="宋体"/>
            <w:sz w:val="24"/>
            <w:szCs w:val="24"/>
          </w:rPr>
        </w:r>
        <w:r>
          <w:rPr>
            <w:rFonts w:ascii="宋体" w:eastAsia="宋体"/>
            <w:sz w:val="24"/>
            <w:szCs w:val="24"/>
          </w:rPr>
          <w:fldChar w:fldCharType="separate"/>
        </w:r>
        <w:r>
          <w:rPr>
            <w:rFonts w:ascii="宋体" w:eastAsia="宋体"/>
            <w:sz w:val="24"/>
            <w:szCs w:val="24"/>
          </w:rPr>
          <w:t>45</w:t>
        </w:r>
        <w:r>
          <w:rPr>
            <w:rFonts w:ascii="宋体" w:eastAsia="宋体"/>
            <w:sz w:val="24"/>
            <w:szCs w:val="24"/>
          </w:rPr>
          <w:fldChar w:fldCharType="end"/>
        </w:r>
      </w:hyperlink>
    </w:p>
    <w:p w14:paraId="07BE4298" w14:textId="77777777" w:rsidR="00EE315F" w:rsidRDefault="00204804">
      <w:pPr>
        <w:pStyle w:val="TOC2"/>
        <w:tabs>
          <w:tab w:val="right" w:leader="dot" w:pos="8494"/>
        </w:tabs>
        <w:spacing w:line="360" w:lineRule="auto"/>
        <w:rPr>
          <w:rFonts w:ascii="宋体" w:eastAsia="宋体" w:cstheme="minorBidi"/>
          <w:smallCaps w:val="0"/>
          <w:kern w:val="2"/>
          <w:sz w:val="24"/>
          <w:szCs w:val="24"/>
          <w14:ligatures w14:val="standardContextual"/>
        </w:rPr>
      </w:pPr>
      <w:hyperlink w:anchor="_Toc192629376" w:history="1">
        <w:r>
          <w:rPr>
            <w:rStyle w:val="aff3"/>
            <w:rFonts w:ascii="宋体" w:eastAsia="宋体"/>
            <w:sz w:val="24"/>
            <w:szCs w:val="24"/>
            <w:u w:val="none"/>
          </w:rPr>
          <w:t>4.2</w:t>
        </w:r>
        <w:r>
          <w:rPr>
            <w:rStyle w:val="aff3"/>
            <w:rFonts w:ascii="宋体" w:eastAsia="宋体"/>
            <w:bCs/>
            <w:sz w:val="24"/>
            <w:szCs w:val="24"/>
            <w:u w:val="none"/>
          </w:rPr>
          <w:t>模型可视化及优化</w:t>
        </w:r>
        <w:r>
          <w:rPr>
            <w:rFonts w:ascii="宋体" w:eastAsia="宋体"/>
            <w:sz w:val="24"/>
            <w:szCs w:val="24"/>
          </w:rPr>
          <w:tab/>
        </w:r>
        <w:r>
          <w:rPr>
            <w:rFonts w:ascii="宋体" w:eastAsia="宋体"/>
            <w:sz w:val="24"/>
            <w:szCs w:val="24"/>
          </w:rPr>
          <w:fldChar w:fldCharType="begin"/>
        </w:r>
        <w:r>
          <w:rPr>
            <w:rFonts w:ascii="宋体" w:eastAsia="宋体"/>
            <w:sz w:val="24"/>
            <w:szCs w:val="24"/>
          </w:rPr>
          <w:instrText xml:space="preserve"> PAGEREF _Toc192629376 \h </w:instrText>
        </w:r>
        <w:r>
          <w:rPr>
            <w:rFonts w:ascii="宋体" w:eastAsia="宋体"/>
            <w:sz w:val="24"/>
            <w:szCs w:val="24"/>
          </w:rPr>
        </w:r>
        <w:r>
          <w:rPr>
            <w:rFonts w:ascii="宋体" w:eastAsia="宋体"/>
            <w:sz w:val="24"/>
            <w:szCs w:val="24"/>
          </w:rPr>
          <w:fldChar w:fldCharType="separate"/>
        </w:r>
        <w:r>
          <w:rPr>
            <w:rFonts w:ascii="宋体" w:eastAsia="宋体"/>
            <w:sz w:val="24"/>
            <w:szCs w:val="24"/>
          </w:rPr>
          <w:t>47</w:t>
        </w:r>
        <w:r>
          <w:rPr>
            <w:rFonts w:ascii="宋体" w:eastAsia="宋体"/>
            <w:sz w:val="24"/>
            <w:szCs w:val="24"/>
          </w:rPr>
          <w:fldChar w:fldCharType="end"/>
        </w:r>
      </w:hyperlink>
    </w:p>
    <w:p w14:paraId="290D773E" w14:textId="77777777" w:rsidR="00EE315F" w:rsidRDefault="00204804">
      <w:pPr>
        <w:pStyle w:val="TOC3"/>
        <w:rPr>
          <w:rFonts w:ascii="宋体" w:eastAsia="宋体" w:cstheme="minorBidi"/>
          <w:kern w:val="2"/>
          <w14:ligatures w14:val="standardContextual"/>
        </w:rPr>
      </w:pPr>
      <w:hyperlink w:anchor="_Toc192629377" w:history="1">
        <w:r>
          <w:rPr>
            <w:rStyle w:val="aff3"/>
            <w:rFonts w:ascii="宋体" w:eastAsia="宋体"/>
            <w:u w:val="none"/>
          </w:rPr>
          <w:t>4.2.1</w:t>
        </w:r>
        <w:r>
          <w:rPr>
            <w:rStyle w:val="aff3"/>
            <w:rFonts w:ascii="宋体" w:eastAsia="宋体"/>
            <w:u w:val="none"/>
          </w:rPr>
          <w:t>模型可视化</w:t>
        </w:r>
        <w:r>
          <w:rPr>
            <w:rFonts w:ascii="宋体" w:eastAsia="宋体"/>
          </w:rPr>
          <w:tab/>
        </w:r>
        <w:r>
          <w:rPr>
            <w:rFonts w:ascii="宋体" w:eastAsia="宋体"/>
          </w:rPr>
          <w:fldChar w:fldCharType="begin"/>
        </w:r>
        <w:r>
          <w:rPr>
            <w:rFonts w:ascii="宋体" w:eastAsia="宋体"/>
          </w:rPr>
          <w:instrText xml:space="preserve"> PAGEREF _Toc192629377 \h </w:instrText>
        </w:r>
        <w:r>
          <w:rPr>
            <w:rFonts w:ascii="宋体" w:eastAsia="宋体"/>
          </w:rPr>
        </w:r>
        <w:r>
          <w:rPr>
            <w:rFonts w:ascii="宋体" w:eastAsia="宋体"/>
          </w:rPr>
          <w:fldChar w:fldCharType="separate"/>
        </w:r>
        <w:r>
          <w:rPr>
            <w:rFonts w:ascii="宋体" w:eastAsia="宋体"/>
          </w:rPr>
          <w:t>47</w:t>
        </w:r>
        <w:r>
          <w:rPr>
            <w:rFonts w:ascii="宋体" w:eastAsia="宋体"/>
          </w:rPr>
          <w:fldChar w:fldCharType="end"/>
        </w:r>
      </w:hyperlink>
    </w:p>
    <w:p w14:paraId="04A45DF1" w14:textId="77777777" w:rsidR="00EE315F" w:rsidRDefault="00204804">
      <w:pPr>
        <w:pStyle w:val="TOC3"/>
        <w:rPr>
          <w:rFonts w:ascii="宋体" w:eastAsia="宋体" w:cstheme="minorBidi"/>
          <w:kern w:val="2"/>
          <w14:ligatures w14:val="standardContextual"/>
        </w:rPr>
      </w:pPr>
      <w:hyperlink w:anchor="_Toc192629378" w:history="1">
        <w:r>
          <w:rPr>
            <w:rStyle w:val="aff3"/>
            <w:rFonts w:ascii="宋体" w:eastAsia="宋体"/>
            <w:u w:val="none"/>
          </w:rPr>
          <w:t>4.2.2</w:t>
        </w:r>
        <w:r>
          <w:rPr>
            <w:rStyle w:val="aff3"/>
            <w:rFonts w:ascii="宋体" w:eastAsia="宋体"/>
            <w:u w:val="none"/>
          </w:rPr>
          <w:t>地层模型可视化优化分析</w:t>
        </w:r>
        <w:r>
          <w:rPr>
            <w:rFonts w:ascii="宋体" w:eastAsia="宋体"/>
          </w:rPr>
          <w:tab/>
        </w:r>
        <w:r>
          <w:rPr>
            <w:rFonts w:ascii="宋体" w:eastAsia="宋体"/>
          </w:rPr>
          <w:fldChar w:fldCharType="begin"/>
        </w:r>
        <w:r>
          <w:rPr>
            <w:rFonts w:ascii="宋体" w:eastAsia="宋体"/>
          </w:rPr>
          <w:instrText xml:space="preserve"> PAGEREF _Toc192629378 \h </w:instrText>
        </w:r>
        <w:r>
          <w:rPr>
            <w:rFonts w:ascii="宋体" w:eastAsia="宋体"/>
          </w:rPr>
        </w:r>
        <w:r>
          <w:rPr>
            <w:rFonts w:ascii="宋体" w:eastAsia="宋体"/>
          </w:rPr>
          <w:fldChar w:fldCharType="separate"/>
        </w:r>
        <w:r>
          <w:rPr>
            <w:rFonts w:ascii="宋体" w:eastAsia="宋体"/>
          </w:rPr>
          <w:t>51</w:t>
        </w:r>
        <w:r>
          <w:rPr>
            <w:rFonts w:ascii="宋体" w:eastAsia="宋体"/>
          </w:rPr>
          <w:fldChar w:fldCharType="end"/>
        </w:r>
      </w:hyperlink>
    </w:p>
    <w:p w14:paraId="30B4A6EA" w14:textId="77777777" w:rsidR="00EE315F" w:rsidRDefault="00204804">
      <w:pPr>
        <w:pStyle w:val="TOC3"/>
        <w:rPr>
          <w:rFonts w:ascii="宋体" w:eastAsia="宋体" w:cstheme="minorBidi"/>
          <w:kern w:val="2"/>
          <w14:ligatures w14:val="standardContextual"/>
        </w:rPr>
      </w:pPr>
      <w:hyperlink w:anchor="_Toc192629379" w:history="1">
        <w:r>
          <w:rPr>
            <w:rStyle w:val="aff3"/>
            <w:rFonts w:ascii="宋体" w:eastAsia="宋体"/>
            <w:u w:val="none"/>
          </w:rPr>
          <w:t>4.2.3</w:t>
        </w:r>
        <w:r>
          <w:rPr>
            <w:rStyle w:val="aff3"/>
            <w:rFonts w:ascii="宋体" w:eastAsia="宋体"/>
            <w:u w:val="none"/>
          </w:rPr>
          <w:t>基于</w:t>
        </w:r>
        <w:r>
          <w:rPr>
            <w:rStyle w:val="aff3"/>
            <w:rFonts w:ascii="宋体" w:eastAsia="宋体"/>
            <w:u w:val="none"/>
          </w:rPr>
          <w:t>VUE3</w:t>
        </w:r>
        <w:r>
          <w:rPr>
            <w:rStyle w:val="aff3"/>
            <w:rFonts w:ascii="宋体" w:eastAsia="宋体"/>
            <w:u w:val="none"/>
          </w:rPr>
          <w:t>系</w:t>
        </w:r>
        <w:r>
          <w:rPr>
            <w:rStyle w:val="aff3"/>
            <w:rFonts w:ascii="宋体" w:eastAsia="宋体"/>
            <w:u w:val="none"/>
          </w:rPr>
          <w:t>统开发方法</w:t>
        </w:r>
        <w:r>
          <w:rPr>
            <w:rFonts w:ascii="宋体" w:eastAsia="宋体"/>
          </w:rPr>
          <w:tab/>
        </w:r>
        <w:r>
          <w:rPr>
            <w:rFonts w:ascii="宋体" w:eastAsia="宋体"/>
          </w:rPr>
          <w:fldChar w:fldCharType="begin"/>
        </w:r>
        <w:r>
          <w:rPr>
            <w:rFonts w:ascii="宋体" w:eastAsia="宋体"/>
          </w:rPr>
          <w:instrText xml:space="preserve"> PAGEREF _Toc192629379 \h </w:instrText>
        </w:r>
        <w:r>
          <w:rPr>
            <w:rFonts w:ascii="宋体" w:eastAsia="宋体"/>
          </w:rPr>
        </w:r>
        <w:r>
          <w:rPr>
            <w:rFonts w:ascii="宋体" w:eastAsia="宋体"/>
          </w:rPr>
          <w:fldChar w:fldCharType="separate"/>
        </w:r>
        <w:r>
          <w:rPr>
            <w:rFonts w:ascii="宋体" w:eastAsia="宋体"/>
          </w:rPr>
          <w:t>55</w:t>
        </w:r>
        <w:r>
          <w:rPr>
            <w:rFonts w:ascii="宋体" w:eastAsia="宋体"/>
          </w:rPr>
          <w:fldChar w:fldCharType="end"/>
        </w:r>
      </w:hyperlink>
    </w:p>
    <w:p w14:paraId="1D7439F9" w14:textId="77777777" w:rsidR="00EE315F" w:rsidRDefault="00204804">
      <w:pPr>
        <w:pStyle w:val="TOC2"/>
        <w:tabs>
          <w:tab w:val="right" w:leader="dot" w:pos="8494"/>
        </w:tabs>
        <w:spacing w:line="360" w:lineRule="auto"/>
        <w:rPr>
          <w:rFonts w:ascii="宋体" w:eastAsia="宋体" w:cstheme="minorBidi"/>
          <w:smallCaps w:val="0"/>
          <w:kern w:val="2"/>
          <w:sz w:val="24"/>
          <w:szCs w:val="24"/>
          <w14:ligatures w14:val="standardContextual"/>
        </w:rPr>
      </w:pPr>
      <w:hyperlink w:anchor="_Toc192629380" w:history="1">
        <w:r>
          <w:rPr>
            <w:rStyle w:val="aff3"/>
            <w:rFonts w:ascii="宋体" w:eastAsia="宋体"/>
            <w:sz w:val="24"/>
            <w:szCs w:val="24"/>
            <w:u w:val="none"/>
          </w:rPr>
          <w:t>4.3</w:t>
        </w:r>
        <w:r>
          <w:rPr>
            <w:rStyle w:val="aff3"/>
            <w:rFonts w:ascii="宋体" w:eastAsia="宋体"/>
            <w:bCs/>
            <w:sz w:val="24"/>
            <w:szCs w:val="24"/>
            <w:u w:val="none"/>
          </w:rPr>
          <w:t>地层层间距分布计算</w:t>
        </w:r>
        <w:r>
          <w:rPr>
            <w:rFonts w:ascii="宋体" w:eastAsia="宋体"/>
            <w:sz w:val="24"/>
            <w:szCs w:val="24"/>
          </w:rPr>
          <w:tab/>
        </w:r>
        <w:r>
          <w:rPr>
            <w:rFonts w:ascii="宋体" w:eastAsia="宋体"/>
            <w:sz w:val="24"/>
            <w:szCs w:val="24"/>
          </w:rPr>
          <w:fldChar w:fldCharType="begin"/>
        </w:r>
        <w:r>
          <w:rPr>
            <w:rFonts w:ascii="宋体" w:eastAsia="宋体"/>
            <w:sz w:val="24"/>
            <w:szCs w:val="24"/>
          </w:rPr>
          <w:instrText xml:space="preserve"> PAGEREF _Toc192629380 \h </w:instrText>
        </w:r>
        <w:r>
          <w:rPr>
            <w:rFonts w:ascii="宋体" w:eastAsia="宋体"/>
            <w:sz w:val="24"/>
            <w:szCs w:val="24"/>
          </w:rPr>
        </w:r>
        <w:r>
          <w:rPr>
            <w:rFonts w:ascii="宋体" w:eastAsia="宋体"/>
            <w:sz w:val="24"/>
            <w:szCs w:val="24"/>
          </w:rPr>
          <w:fldChar w:fldCharType="separate"/>
        </w:r>
        <w:r>
          <w:rPr>
            <w:rFonts w:ascii="宋体" w:eastAsia="宋体"/>
            <w:sz w:val="24"/>
            <w:szCs w:val="24"/>
          </w:rPr>
          <w:t>60</w:t>
        </w:r>
        <w:r>
          <w:rPr>
            <w:rFonts w:ascii="宋体" w:eastAsia="宋体"/>
            <w:sz w:val="24"/>
            <w:szCs w:val="24"/>
          </w:rPr>
          <w:fldChar w:fldCharType="end"/>
        </w:r>
      </w:hyperlink>
    </w:p>
    <w:p w14:paraId="0EE0CC91" w14:textId="77777777" w:rsidR="00EE315F" w:rsidRDefault="00204804">
      <w:pPr>
        <w:pStyle w:val="TOC2"/>
        <w:tabs>
          <w:tab w:val="right" w:leader="dot" w:pos="8494"/>
        </w:tabs>
        <w:spacing w:line="360" w:lineRule="auto"/>
        <w:rPr>
          <w:rFonts w:ascii="宋体" w:eastAsia="宋体" w:cstheme="minorBidi"/>
          <w:smallCaps w:val="0"/>
          <w:kern w:val="2"/>
          <w:sz w:val="24"/>
          <w:szCs w:val="24"/>
          <w14:ligatures w14:val="standardContextual"/>
        </w:rPr>
      </w:pPr>
      <w:hyperlink w:anchor="_Toc192629381" w:history="1">
        <w:r>
          <w:rPr>
            <w:rStyle w:val="aff3"/>
            <w:rFonts w:ascii="宋体" w:eastAsia="宋体"/>
            <w:sz w:val="24"/>
            <w:szCs w:val="24"/>
            <w:u w:val="none"/>
          </w:rPr>
          <w:t>4.4</w:t>
        </w:r>
        <w:r>
          <w:rPr>
            <w:rStyle w:val="aff3"/>
            <w:rFonts w:ascii="宋体" w:eastAsia="宋体"/>
            <w:sz w:val="24"/>
            <w:szCs w:val="24"/>
            <w:u w:val="none"/>
          </w:rPr>
          <w:t>本章小结</w:t>
        </w:r>
        <w:r>
          <w:rPr>
            <w:rFonts w:ascii="宋体" w:eastAsia="宋体"/>
            <w:sz w:val="24"/>
            <w:szCs w:val="24"/>
          </w:rPr>
          <w:tab/>
        </w:r>
        <w:r>
          <w:rPr>
            <w:rFonts w:ascii="宋体" w:eastAsia="宋体"/>
            <w:sz w:val="24"/>
            <w:szCs w:val="24"/>
          </w:rPr>
          <w:fldChar w:fldCharType="begin"/>
        </w:r>
        <w:r>
          <w:rPr>
            <w:rFonts w:ascii="宋体" w:eastAsia="宋体"/>
            <w:sz w:val="24"/>
            <w:szCs w:val="24"/>
          </w:rPr>
          <w:instrText xml:space="preserve"> PAGEREF _Toc192629381 \h </w:instrText>
        </w:r>
        <w:r>
          <w:rPr>
            <w:rFonts w:ascii="宋体" w:eastAsia="宋体"/>
            <w:sz w:val="24"/>
            <w:szCs w:val="24"/>
          </w:rPr>
        </w:r>
        <w:r>
          <w:rPr>
            <w:rFonts w:ascii="宋体" w:eastAsia="宋体"/>
            <w:sz w:val="24"/>
            <w:szCs w:val="24"/>
          </w:rPr>
          <w:fldChar w:fldCharType="separate"/>
        </w:r>
        <w:r>
          <w:rPr>
            <w:rFonts w:ascii="宋体" w:eastAsia="宋体"/>
            <w:sz w:val="24"/>
            <w:szCs w:val="24"/>
          </w:rPr>
          <w:t>62</w:t>
        </w:r>
        <w:r>
          <w:rPr>
            <w:rFonts w:ascii="宋体" w:eastAsia="宋体"/>
            <w:sz w:val="24"/>
            <w:szCs w:val="24"/>
          </w:rPr>
          <w:fldChar w:fldCharType="end"/>
        </w:r>
      </w:hyperlink>
    </w:p>
    <w:p w14:paraId="6114989C" w14:textId="77777777" w:rsidR="00EE315F" w:rsidRDefault="00204804">
      <w:pPr>
        <w:pStyle w:val="TOC1"/>
        <w:tabs>
          <w:tab w:val="right" w:leader="dot" w:pos="8494"/>
        </w:tabs>
        <w:spacing w:before="0" w:line="360" w:lineRule="auto"/>
        <w:rPr>
          <w:rFonts w:ascii="宋体" w:eastAsia="宋体" w:cstheme="minorBidi"/>
          <w:b w:val="0"/>
          <w:bCs w:val="0"/>
          <w:caps w:val="0"/>
          <w:kern w:val="2"/>
          <w:sz w:val="24"/>
          <w:szCs w:val="24"/>
          <w14:ligatures w14:val="standardContextual"/>
        </w:rPr>
      </w:pPr>
      <w:hyperlink w:anchor="_Toc192629382" w:history="1">
        <w:r>
          <w:rPr>
            <w:rStyle w:val="aff3"/>
            <w:rFonts w:ascii="宋体" w:eastAsia="宋体" w:cs="Arial"/>
            <w:kern w:val="36"/>
            <w:sz w:val="24"/>
            <w:szCs w:val="24"/>
            <w:u w:val="none"/>
          </w:rPr>
          <w:t>5</w:t>
        </w:r>
        <w:r>
          <w:rPr>
            <w:rStyle w:val="aff3"/>
            <w:rFonts w:ascii="宋体" w:eastAsia="宋体" w:cs="Arial"/>
            <w:kern w:val="36"/>
            <w:sz w:val="24"/>
            <w:szCs w:val="24"/>
            <w:u w:val="none"/>
          </w:rPr>
          <w:t>应用实例</w:t>
        </w:r>
        <w:r>
          <w:rPr>
            <w:rFonts w:ascii="宋体" w:eastAsia="宋体"/>
            <w:sz w:val="24"/>
            <w:szCs w:val="24"/>
          </w:rPr>
          <w:tab/>
        </w:r>
        <w:r>
          <w:rPr>
            <w:rFonts w:ascii="宋体" w:eastAsia="宋体"/>
            <w:sz w:val="24"/>
            <w:szCs w:val="24"/>
          </w:rPr>
          <w:fldChar w:fldCharType="begin"/>
        </w:r>
        <w:r>
          <w:rPr>
            <w:rFonts w:ascii="宋体" w:eastAsia="宋体"/>
            <w:sz w:val="24"/>
            <w:szCs w:val="24"/>
          </w:rPr>
          <w:instrText xml:space="preserve"> PAGEREF _Toc192629382 \h </w:instrText>
        </w:r>
        <w:r>
          <w:rPr>
            <w:rFonts w:ascii="宋体" w:eastAsia="宋体"/>
            <w:sz w:val="24"/>
            <w:szCs w:val="24"/>
          </w:rPr>
        </w:r>
        <w:r>
          <w:rPr>
            <w:rFonts w:ascii="宋体" w:eastAsia="宋体"/>
            <w:sz w:val="24"/>
            <w:szCs w:val="24"/>
          </w:rPr>
          <w:fldChar w:fldCharType="separate"/>
        </w:r>
        <w:r>
          <w:rPr>
            <w:rFonts w:ascii="宋体" w:eastAsia="宋体"/>
            <w:sz w:val="24"/>
            <w:szCs w:val="24"/>
          </w:rPr>
          <w:t>63</w:t>
        </w:r>
        <w:r>
          <w:rPr>
            <w:rFonts w:ascii="宋体" w:eastAsia="宋体"/>
            <w:sz w:val="24"/>
            <w:szCs w:val="24"/>
          </w:rPr>
          <w:fldChar w:fldCharType="end"/>
        </w:r>
      </w:hyperlink>
    </w:p>
    <w:p w14:paraId="6E2F92E1" w14:textId="77777777" w:rsidR="00EE315F" w:rsidRDefault="00204804">
      <w:pPr>
        <w:pStyle w:val="TOC2"/>
        <w:tabs>
          <w:tab w:val="right" w:leader="dot" w:pos="8494"/>
        </w:tabs>
        <w:spacing w:line="360" w:lineRule="auto"/>
        <w:rPr>
          <w:rFonts w:ascii="宋体" w:eastAsia="宋体" w:cstheme="minorBidi"/>
          <w:smallCaps w:val="0"/>
          <w:kern w:val="2"/>
          <w:sz w:val="24"/>
          <w:szCs w:val="24"/>
          <w14:ligatures w14:val="standardContextual"/>
        </w:rPr>
      </w:pPr>
      <w:hyperlink w:anchor="_Toc192629383" w:history="1">
        <w:r>
          <w:rPr>
            <w:rStyle w:val="aff3"/>
            <w:rFonts w:ascii="宋体" w:eastAsia="宋体"/>
            <w:sz w:val="24"/>
            <w:szCs w:val="24"/>
            <w:u w:val="none"/>
          </w:rPr>
          <w:t xml:space="preserve">5.1 </w:t>
        </w:r>
        <w:r>
          <w:rPr>
            <w:rStyle w:val="aff3"/>
            <w:rFonts w:ascii="宋体" w:eastAsia="宋体"/>
            <w:sz w:val="24"/>
            <w:szCs w:val="24"/>
            <w:u w:val="none"/>
          </w:rPr>
          <w:t>研究区概况</w:t>
        </w:r>
        <w:r>
          <w:rPr>
            <w:rFonts w:ascii="宋体" w:eastAsia="宋体"/>
            <w:sz w:val="24"/>
            <w:szCs w:val="24"/>
          </w:rPr>
          <w:tab/>
        </w:r>
        <w:r>
          <w:rPr>
            <w:rFonts w:ascii="宋体" w:eastAsia="宋体"/>
            <w:sz w:val="24"/>
            <w:szCs w:val="24"/>
          </w:rPr>
          <w:fldChar w:fldCharType="begin"/>
        </w:r>
        <w:r>
          <w:rPr>
            <w:rFonts w:ascii="宋体" w:eastAsia="宋体"/>
            <w:sz w:val="24"/>
            <w:szCs w:val="24"/>
          </w:rPr>
          <w:instrText xml:space="preserve"> PAGEREF _Toc192629383 \h </w:instrText>
        </w:r>
        <w:r>
          <w:rPr>
            <w:rFonts w:ascii="宋体" w:eastAsia="宋体"/>
            <w:sz w:val="24"/>
            <w:szCs w:val="24"/>
          </w:rPr>
        </w:r>
        <w:r>
          <w:rPr>
            <w:rFonts w:ascii="宋体" w:eastAsia="宋体"/>
            <w:sz w:val="24"/>
            <w:szCs w:val="24"/>
          </w:rPr>
          <w:fldChar w:fldCharType="separate"/>
        </w:r>
        <w:r>
          <w:rPr>
            <w:rFonts w:ascii="宋体" w:eastAsia="宋体"/>
            <w:sz w:val="24"/>
            <w:szCs w:val="24"/>
          </w:rPr>
          <w:t>63</w:t>
        </w:r>
        <w:r>
          <w:rPr>
            <w:rFonts w:ascii="宋体" w:eastAsia="宋体"/>
            <w:sz w:val="24"/>
            <w:szCs w:val="24"/>
          </w:rPr>
          <w:fldChar w:fldCharType="end"/>
        </w:r>
      </w:hyperlink>
    </w:p>
    <w:p w14:paraId="3222A565" w14:textId="77777777" w:rsidR="00EE315F" w:rsidRDefault="00204804">
      <w:pPr>
        <w:pStyle w:val="TOC2"/>
        <w:tabs>
          <w:tab w:val="right" w:leader="dot" w:pos="8494"/>
        </w:tabs>
        <w:spacing w:line="360" w:lineRule="auto"/>
        <w:rPr>
          <w:rFonts w:ascii="宋体" w:eastAsia="宋体" w:cstheme="minorBidi"/>
          <w:smallCaps w:val="0"/>
          <w:kern w:val="2"/>
          <w:sz w:val="24"/>
          <w:szCs w:val="24"/>
          <w14:ligatures w14:val="standardContextual"/>
        </w:rPr>
      </w:pPr>
      <w:hyperlink w:anchor="_Toc192629384" w:history="1">
        <w:r>
          <w:rPr>
            <w:rStyle w:val="aff3"/>
            <w:rFonts w:ascii="宋体" w:eastAsia="宋体"/>
            <w:sz w:val="24"/>
            <w:szCs w:val="24"/>
            <w:u w:val="none"/>
          </w:rPr>
          <w:t>5.2</w:t>
        </w:r>
        <w:r>
          <w:rPr>
            <w:rStyle w:val="aff3"/>
            <w:rFonts w:ascii="宋体" w:eastAsia="宋体"/>
            <w:sz w:val="24"/>
            <w:szCs w:val="24"/>
            <w:u w:val="none"/>
          </w:rPr>
          <w:t>应用实例</w:t>
        </w:r>
        <w:r>
          <w:rPr>
            <w:rFonts w:ascii="宋体" w:eastAsia="宋体"/>
            <w:sz w:val="24"/>
            <w:szCs w:val="24"/>
          </w:rPr>
          <w:tab/>
        </w:r>
        <w:r>
          <w:rPr>
            <w:rFonts w:ascii="宋体" w:eastAsia="宋体"/>
            <w:sz w:val="24"/>
            <w:szCs w:val="24"/>
          </w:rPr>
          <w:fldChar w:fldCharType="begin"/>
        </w:r>
        <w:r>
          <w:rPr>
            <w:rFonts w:ascii="宋体" w:eastAsia="宋体"/>
            <w:sz w:val="24"/>
            <w:szCs w:val="24"/>
          </w:rPr>
          <w:instrText xml:space="preserve"> PAGEREF _</w:instrText>
        </w:r>
        <w:r>
          <w:rPr>
            <w:rFonts w:ascii="宋体" w:eastAsia="宋体"/>
            <w:sz w:val="24"/>
            <w:szCs w:val="24"/>
          </w:rPr>
          <w:instrText xml:space="preserve">Toc192629384 \h </w:instrText>
        </w:r>
        <w:r>
          <w:rPr>
            <w:rFonts w:ascii="宋体" w:eastAsia="宋体"/>
            <w:sz w:val="24"/>
            <w:szCs w:val="24"/>
          </w:rPr>
        </w:r>
        <w:r>
          <w:rPr>
            <w:rFonts w:ascii="宋体" w:eastAsia="宋体"/>
            <w:sz w:val="24"/>
            <w:szCs w:val="24"/>
          </w:rPr>
          <w:fldChar w:fldCharType="separate"/>
        </w:r>
        <w:r>
          <w:rPr>
            <w:rFonts w:ascii="宋体" w:eastAsia="宋体"/>
            <w:sz w:val="24"/>
            <w:szCs w:val="24"/>
          </w:rPr>
          <w:t>65</w:t>
        </w:r>
        <w:r>
          <w:rPr>
            <w:rFonts w:ascii="宋体" w:eastAsia="宋体"/>
            <w:sz w:val="24"/>
            <w:szCs w:val="24"/>
          </w:rPr>
          <w:fldChar w:fldCharType="end"/>
        </w:r>
      </w:hyperlink>
    </w:p>
    <w:p w14:paraId="762FDD7E" w14:textId="77777777" w:rsidR="00EE315F" w:rsidRDefault="00204804">
      <w:pPr>
        <w:pStyle w:val="TOC3"/>
        <w:rPr>
          <w:rFonts w:ascii="宋体" w:eastAsia="宋体" w:cstheme="minorBidi"/>
          <w:kern w:val="2"/>
          <w14:ligatures w14:val="standardContextual"/>
        </w:rPr>
      </w:pPr>
      <w:hyperlink w:anchor="_Toc192629385" w:history="1">
        <w:r>
          <w:rPr>
            <w:rStyle w:val="aff3"/>
            <w:rFonts w:ascii="宋体" w:eastAsia="宋体"/>
            <w:u w:val="none"/>
          </w:rPr>
          <w:t>5.2.1</w:t>
        </w:r>
        <w:r>
          <w:rPr>
            <w:rStyle w:val="aff3"/>
            <w:rFonts w:ascii="宋体" w:eastAsia="宋体"/>
            <w:u w:val="none"/>
          </w:rPr>
          <w:t>三维地质模型</w:t>
        </w:r>
        <w:r>
          <w:rPr>
            <w:rFonts w:ascii="宋体" w:eastAsia="宋体"/>
          </w:rPr>
          <w:tab/>
        </w:r>
        <w:r>
          <w:rPr>
            <w:rFonts w:ascii="宋体" w:eastAsia="宋体"/>
          </w:rPr>
          <w:fldChar w:fldCharType="begin"/>
        </w:r>
        <w:r>
          <w:rPr>
            <w:rFonts w:ascii="宋体" w:eastAsia="宋体"/>
          </w:rPr>
          <w:instrText xml:space="preserve"> PAGEREF _Toc192629385 \h </w:instrText>
        </w:r>
        <w:r>
          <w:rPr>
            <w:rFonts w:ascii="宋体" w:eastAsia="宋体"/>
          </w:rPr>
        </w:r>
        <w:r>
          <w:rPr>
            <w:rFonts w:ascii="宋体" w:eastAsia="宋体"/>
          </w:rPr>
          <w:fldChar w:fldCharType="separate"/>
        </w:r>
        <w:r>
          <w:rPr>
            <w:rFonts w:ascii="宋体" w:eastAsia="宋体"/>
          </w:rPr>
          <w:t>65</w:t>
        </w:r>
        <w:r>
          <w:rPr>
            <w:rFonts w:ascii="宋体" w:eastAsia="宋体"/>
          </w:rPr>
          <w:fldChar w:fldCharType="end"/>
        </w:r>
      </w:hyperlink>
    </w:p>
    <w:p w14:paraId="255127C1" w14:textId="77777777" w:rsidR="00EE315F" w:rsidRDefault="00204804">
      <w:pPr>
        <w:pStyle w:val="TOC3"/>
        <w:rPr>
          <w:rFonts w:ascii="宋体" w:eastAsia="宋体" w:cstheme="minorBidi"/>
          <w:kern w:val="2"/>
          <w14:ligatures w14:val="standardContextual"/>
        </w:rPr>
      </w:pPr>
      <w:hyperlink w:anchor="_Toc192629386" w:history="1">
        <w:r>
          <w:rPr>
            <w:rStyle w:val="aff3"/>
            <w:rFonts w:ascii="宋体" w:eastAsia="宋体"/>
            <w:u w:val="none"/>
          </w:rPr>
          <w:t xml:space="preserve">5.2.2 </w:t>
        </w:r>
        <w:r>
          <w:rPr>
            <w:rStyle w:val="aff3"/>
            <w:rFonts w:ascii="宋体" w:eastAsia="宋体"/>
            <w:u w:val="none"/>
          </w:rPr>
          <w:t>可视化应用实例</w:t>
        </w:r>
        <w:r>
          <w:rPr>
            <w:rFonts w:ascii="宋体" w:eastAsia="宋体"/>
          </w:rPr>
          <w:tab/>
        </w:r>
        <w:r>
          <w:rPr>
            <w:rFonts w:ascii="宋体" w:eastAsia="宋体"/>
          </w:rPr>
          <w:fldChar w:fldCharType="begin"/>
        </w:r>
        <w:r>
          <w:rPr>
            <w:rFonts w:ascii="宋体" w:eastAsia="宋体"/>
          </w:rPr>
          <w:instrText xml:space="preserve"> PAGEREF _Toc192629386 \h </w:instrText>
        </w:r>
        <w:r>
          <w:rPr>
            <w:rFonts w:ascii="宋体" w:eastAsia="宋体"/>
          </w:rPr>
        </w:r>
        <w:r>
          <w:rPr>
            <w:rFonts w:ascii="宋体" w:eastAsia="宋体"/>
          </w:rPr>
          <w:fldChar w:fldCharType="separate"/>
        </w:r>
        <w:r>
          <w:rPr>
            <w:rFonts w:ascii="宋体" w:eastAsia="宋体"/>
          </w:rPr>
          <w:t>71</w:t>
        </w:r>
        <w:r>
          <w:rPr>
            <w:rFonts w:ascii="宋体" w:eastAsia="宋体"/>
          </w:rPr>
          <w:fldChar w:fldCharType="end"/>
        </w:r>
      </w:hyperlink>
    </w:p>
    <w:p w14:paraId="356EF00E" w14:textId="77777777" w:rsidR="00EE315F" w:rsidRDefault="00204804">
      <w:pPr>
        <w:pStyle w:val="TOC2"/>
        <w:tabs>
          <w:tab w:val="right" w:leader="dot" w:pos="8494"/>
        </w:tabs>
        <w:spacing w:line="360" w:lineRule="auto"/>
        <w:rPr>
          <w:rFonts w:ascii="宋体" w:eastAsia="宋体" w:cstheme="minorBidi"/>
          <w:smallCaps w:val="0"/>
          <w:kern w:val="2"/>
          <w:sz w:val="24"/>
          <w:szCs w:val="24"/>
          <w14:ligatures w14:val="standardContextual"/>
        </w:rPr>
      </w:pPr>
      <w:hyperlink w:anchor="_Toc192629387" w:history="1">
        <w:r>
          <w:rPr>
            <w:rStyle w:val="aff3"/>
            <w:rFonts w:ascii="宋体" w:eastAsia="宋体"/>
            <w:sz w:val="24"/>
            <w:szCs w:val="24"/>
            <w:u w:val="none"/>
          </w:rPr>
          <w:t>5.4</w:t>
        </w:r>
        <w:r>
          <w:rPr>
            <w:rStyle w:val="aff3"/>
            <w:rFonts w:ascii="宋体" w:eastAsia="宋体"/>
            <w:sz w:val="24"/>
            <w:szCs w:val="24"/>
            <w:u w:val="none"/>
          </w:rPr>
          <w:t>本章小结</w:t>
        </w:r>
        <w:r>
          <w:rPr>
            <w:rFonts w:ascii="宋体" w:eastAsia="宋体"/>
            <w:sz w:val="24"/>
            <w:szCs w:val="24"/>
          </w:rPr>
          <w:tab/>
        </w:r>
        <w:r>
          <w:rPr>
            <w:rFonts w:ascii="宋体" w:eastAsia="宋体"/>
            <w:sz w:val="24"/>
            <w:szCs w:val="24"/>
          </w:rPr>
          <w:fldChar w:fldCharType="begin"/>
        </w:r>
        <w:r>
          <w:rPr>
            <w:rFonts w:ascii="宋体" w:eastAsia="宋体"/>
            <w:sz w:val="24"/>
            <w:szCs w:val="24"/>
          </w:rPr>
          <w:instrText xml:space="preserve"> PAGER</w:instrText>
        </w:r>
        <w:r>
          <w:rPr>
            <w:rFonts w:ascii="宋体" w:eastAsia="宋体"/>
            <w:sz w:val="24"/>
            <w:szCs w:val="24"/>
          </w:rPr>
          <w:instrText xml:space="preserve">EF _Toc192629387 \h </w:instrText>
        </w:r>
        <w:r>
          <w:rPr>
            <w:rFonts w:ascii="宋体" w:eastAsia="宋体"/>
            <w:sz w:val="24"/>
            <w:szCs w:val="24"/>
          </w:rPr>
        </w:r>
        <w:r>
          <w:rPr>
            <w:rFonts w:ascii="宋体" w:eastAsia="宋体"/>
            <w:sz w:val="24"/>
            <w:szCs w:val="24"/>
          </w:rPr>
          <w:fldChar w:fldCharType="separate"/>
        </w:r>
        <w:r>
          <w:rPr>
            <w:rFonts w:ascii="宋体" w:eastAsia="宋体"/>
            <w:sz w:val="24"/>
            <w:szCs w:val="24"/>
          </w:rPr>
          <w:t>78</w:t>
        </w:r>
        <w:r>
          <w:rPr>
            <w:rFonts w:ascii="宋体" w:eastAsia="宋体"/>
            <w:sz w:val="24"/>
            <w:szCs w:val="24"/>
          </w:rPr>
          <w:fldChar w:fldCharType="end"/>
        </w:r>
      </w:hyperlink>
    </w:p>
    <w:p w14:paraId="7BFC13DC" w14:textId="77777777" w:rsidR="00EE315F" w:rsidRDefault="00204804">
      <w:pPr>
        <w:pStyle w:val="TOC1"/>
        <w:tabs>
          <w:tab w:val="right" w:leader="dot" w:pos="8494"/>
        </w:tabs>
        <w:spacing w:before="0" w:line="360" w:lineRule="auto"/>
        <w:rPr>
          <w:rFonts w:ascii="宋体" w:eastAsia="宋体" w:cstheme="minorBidi"/>
          <w:b w:val="0"/>
          <w:bCs w:val="0"/>
          <w:caps w:val="0"/>
          <w:kern w:val="2"/>
          <w:sz w:val="24"/>
          <w:szCs w:val="24"/>
          <w14:ligatures w14:val="standardContextual"/>
        </w:rPr>
      </w:pPr>
      <w:hyperlink w:anchor="_Toc192629388" w:history="1">
        <w:r>
          <w:rPr>
            <w:rStyle w:val="aff3"/>
            <w:rFonts w:ascii="宋体" w:eastAsia="宋体" w:cs="Arial"/>
            <w:kern w:val="36"/>
            <w:sz w:val="24"/>
            <w:szCs w:val="24"/>
            <w:u w:val="none"/>
          </w:rPr>
          <w:t xml:space="preserve">6 </w:t>
        </w:r>
        <w:r>
          <w:rPr>
            <w:rStyle w:val="aff3"/>
            <w:rFonts w:ascii="宋体" w:eastAsia="宋体" w:cs="Arial"/>
            <w:kern w:val="36"/>
            <w:sz w:val="24"/>
            <w:szCs w:val="24"/>
            <w:u w:val="none"/>
          </w:rPr>
          <w:t>结论与展望</w:t>
        </w:r>
        <w:r>
          <w:rPr>
            <w:rFonts w:ascii="宋体" w:eastAsia="宋体"/>
            <w:sz w:val="24"/>
            <w:szCs w:val="24"/>
          </w:rPr>
          <w:tab/>
        </w:r>
        <w:r>
          <w:rPr>
            <w:rFonts w:ascii="宋体" w:eastAsia="宋体"/>
            <w:sz w:val="24"/>
            <w:szCs w:val="24"/>
          </w:rPr>
          <w:fldChar w:fldCharType="begin"/>
        </w:r>
        <w:r>
          <w:rPr>
            <w:rFonts w:ascii="宋体" w:eastAsia="宋体"/>
            <w:sz w:val="24"/>
            <w:szCs w:val="24"/>
          </w:rPr>
          <w:instrText xml:space="preserve"> PAGEREF _Toc192629388 \h </w:instrText>
        </w:r>
        <w:r>
          <w:rPr>
            <w:rFonts w:ascii="宋体" w:eastAsia="宋体"/>
            <w:sz w:val="24"/>
            <w:szCs w:val="24"/>
          </w:rPr>
        </w:r>
        <w:r>
          <w:rPr>
            <w:rFonts w:ascii="宋体" w:eastAsia="宋体"/>
            <w:sz w:val="24"/>
            <w:szCs w:val="24"/>
          </w:rPr>
          <w:fldChar w:fldCharType="separate"/>
        </w:r>
        <w:r>
          <w:rPr>
            <w:rFonts w:ascii="宋体" w:eastAsia="宋体"/>
            <w:sz w:val="24"/>
            <w:szCs w:val="24"/>
          </w:rPr>
          <w:t>78</w:t>
        </w:r>
        <w:r>
          <w:rPr>
            <w:rFonts w:ascii="宋体" w:eastAsia="宋体"/>
            <w:sz w:val="24"/>
            <w:szCs w:val="24"/>
          </w:rPr>
          <w:fldChar w:fldCharType="end"/>
        </w:r>
      </w:hyperlink>
    </w:p>
    <w:p w14:paraId="1092E9C4" w14:textId="77777777" w:rsidR="00EE315F" w:rsidRDefault="00204804">
      <w:pPr>
        <w:pStyle w:val="TOC1"/>
        <w:tabs>
          <w:tab w:val="right" w:leader="dot" w:pos="8494"/>
        </w:tabs>
        <w:spacing w:before="0" w:line="360" w:lineRule="auto"/>
        <w:rPr>
          <w:rFonts w:ascii="宋体" w:eastAsia="宋体" w:cstheme="minorBidi"/>
          <w:b w:val="0"/>
          <w:bCs w:val="0"/>
          <w:caps w:val="0"/>
          <w:kern w:val="2"/>
          <w:sz w:val="24"/>
          <w:szCs w:val="24"/>
          <w14:ligatures w14:val="standardContextual"/>
        </w:rPr>
      </w:pPr>
      <w:hyperlink w:anchor="_Toc192629389" w:history="1">
        <w:r>
          <w:rPr>
            <w:rStyle w:val="aff3"/>
            <w:rFonts w:ascii="宋体" w:eastAsia="宋体"/>
            <w:kern w:val="36"/>
            <w:sz w:val="24"/>
            <w:szCs w:val="24"/>
            <w:u w:val="none"/>
          </w:rPr>
          <w:t>参考文献</w:t>
        </w:r>
        <w:r>
          <w:rPr>
            <w:rFonts w:ascii="宋体" w:eastAsia="宋体"/>
            <w:sz w:val="24"/>
            <w:szCs w:val="24"/>
          </w:rPr>
          <w:tab/>
        </w:r>
        <w:r>
          <w:rPr>
            <w:rFonts w:ascii="宋体" w:eastAsia="宋体"/>
            <w:sz w:val="24"/>
            <w:szCs w:val="24"/>
          </w:rPr>
          <w:fldChar w:fldCharType="begin"/>
        </w:r>
        <w:r>
          <w:rPr>
            <w:rFonts w:ascii="宋体" w:eastAsia="宋体"/>
            <w:sz w:val="24"/>
            <w:szCs w:val="24"/>
          </w:rPr>
          <w:instrText xml:space="preserve"> PAGEREF _Toc192629389 \h </w:instrText>
        </w:r>
        <w:r>
          <w:rPr>
            <w:rFonts w:ascii="宋体" w:eastAsia="宋体"/>
            <w:sz w:val="24"/>
            <w:szCs w:val="24"/>
          </w:rPr>
        </w:r>
        <w:r>
          <w:rPr>
            <w:rFonts w:ascii="宋体" w:eastAsia="宋体"/>
            <w:sz w:val="24"/>
            <w:szCs w:val="24"/>
          </w:rPr>
          <w:fldChar w:fldCharType="separate"/>
        </w:r>
        <w:r>
          <w:rPr>
            <w:rFonts w:ascii="宋体" w:eastAsia="宋体"/>
            <w:sz w:val="24"/>
            <w:szCs w:val="24"/>
          </w:rPr>
          <w:t>83</w:t>
        </w:r>
        <w:r>
          <w:rPr>
            <w:rFonts w:ascii="宋体" w:eastAsia="宋体"/>
            <w:sz w:val="24"/>
            <w:szCs w:val="24"/>
          </w:rPr>
          <w:fldChar w:fldCharType="end"/>
        </w:r>
      </w:hyperlink>
    </w:p>
    <w:p w14:paraId="6F1ECE01" w14:textId="77777777" w:rsidR="00EE315F" w:rsidRDefault="00204804">
      <w:pPr>
        <w:pStyle w:val="TOC1"/>
        <w:tabs>
          <w:tab w:val="right" w:leader="dot" w:pos="8494"/>
        </w:tabs>
        <w:spacing w:before="0" w:line="360" w:lineRule="auto"/>
        <w:rPr>
          <w:rFonts w:ascii="宋体" w:eastAsia="宋体" w:cstheme="minorBidi"/>
          <w:b w:val="0"/>
          <w:bCs w:val="0"/>
          <w:caps w:val="0"/>
          <w:kern w:val="2"/>
          <w:sz w:val="24"/>
          <w:szCs w:val="24"/>
          <w14:ligatures w14:val="standardContextual"/>
        </w:rPr>
      </w:pPr>
      <w:hyperlink w:anchor="_Toc192629390" w:history="1">
        <w:r>
          <w:rPr>
            <w:rStyle w:val="aff3"/>
            <w:rFonts w:ascii="宋体" w:eastAsia="宋体"/>
            <w:kern w:val="36"/>
            <w:sz w:val="24"/>
            <w:szCs w:val="24"/>
            <w:u w:val="none"/>
          </w:rPr>
          <w:t>致</w:t>
        </w:r>
        <w:r>
          <w:rPr>
            <w:rStyle w:val="aff3"/>
            <w:rFonts w:ascii="宋体" w:eastAsia="宋体"/>
            <w:kern w:val="36"/>
            <w:sz w:val="24"/>
            <w:szCs w:val="24"/>
            <w:u w:val="none"/>
          </w:rPr>
          <w:t xml:space="preserve">  </w:t>
        </w:r>
        <w:r>
          <w:rPr>
            <w:rStyle w:val="aff3"/>
            <w:rFonts w:ascii="宋体" w:eastAsia="宋体"/>
            <w:kern w:val="36"/>
            <w:sz w:val="24"/>
            <w:szCs w:val="24"/>
            <w:u w:val="none"/>
          </w:rPr>
          <w:t>谢</w:t>
        </w:r>
        <w:r>
          <w:rPr>
            <w:rFonts w:ascii="宋体" w:eastAsia="宋体"/>
            <w:sz w:val="24"/>
            <w:szCs w:val="24"/>
          </w:rPr>
          <w:tab/>
        </w:r>
        <w:r>
          <w:rPr>
            <w:rFonts w:ascii="宋体" w:eastAsia="宋体"/>
            <w:sz w:val="24"/>
            <w:szCs w:val="24"/>
          </w:rPr>
          <w:fldChar w:fldCharType="begin"/>
        </w:r>
        <w:r>
          <w:rPr>
            <w:rFonts w:ascii="宋体" w:eastAsia="宋体"/>
            <w:sz w:val="24"/>
            <w:szCs w:val="24"/>
          </w:rPr>
          <w:instrText xml:space="preserve"> PAGEREF _Toc192629390 \h </w:instrText>
        </w:r>
        <w:r>
          <w:rPr>
            <w:rFonts w:ascii="宋体" w:eastAsia="宋体"/>
            <w:sz w:val="24"/>
            <w:szCs w:val="24"/>
          </w:rPr>
        </w:r>
        <w:r>
          <w:rPr>
            <w:rFonts w:ascii="宋体" w:eastAsia="宋体"/>
            <w:sz w:val="24"/>
            <w:szCs w:val="24"/>
          </w:rPr>
          <w:fldChar w:fldCharType="separate"/>
        </w:r>
        <w:r>
          <w:rPr>
            <w:rFonts w:ascii="宋体" w:eastAsia="宋体"/>
            <w:sz w:val="24"/>
            <w:szCs w:val="24"/>
          </w:rPr>
          <w:t>93</w:t>
        </w:r>
        <w:r>
          <w:rPr>
            <w:rFonts w:ascii="宋体" w:eastAsia="宋体"/>
            <w:sz w:val="24"/>
            <w:szCs w:val="24"/>
          </w:rPr>
          <w:fldChar w:fldCharType="end"/>
        </w:r>
      </w:hyperlink>
    </w:p>
    <w:p w14:paraId="0BD1F959" w14:textId="77777777" w:rsidR="00EE315F" w:rsidRDefault="00204804">
      <w:pPr>
        <w:pStyle w:val="TOC1"/>
        <w:tabs>
          <w:tab w:val="right" w:leader="dot" w:pos="8494"/>
        </w:tabs>
        <w:spacing w:before="0" w:line="360" w:lineRule="auto"/>
        <w:rPr>
          <w:rFonts w:ascii="宋体" w:eastAsia="宋体" w:cstheme="minorBidi"/>
          <w:b w:val="0"/>
          <w:bCs w:val="0"/>
          <w:caps w:val="0"/>
          <w:kern w:val="2"/>
          <w:sz w:val="24"/>
          <w:szCs w:val="24"/>
          <w14:ligatures w14:val="standardContextual"/>
        </w:rPr>
      </w:pPr>
      <w:hyperlink w:anchor="_Toc192629391" w:history="1">
        <w:r>
          <w:rPr>
            <w:rStyle w:val="aff3"/>
            <w:rFonts w:ascii="宋体" w:eastAsia="宋体"/>
            <w:kern w:val="36"/>
            <w:sz w:val="24"/>
            <w:szCs w:val="24"/>
            <w:u w:val="none"/>
          </w:rPr>
          <w:t>作者简介</w:t>
        </w:r>
        <w:r>
          <w:rPr>
            <w:rFonts w:ascii="宋体" w:eastAsia="宋体"/>
            <w:sz w:val="24"/>
            <w:szCs w:val="24"/>
          </w:rPr>
          <w:tab/>
        </w:r>
        <w:r>
          <w:rPr>
            <w:rFonts w:ascii="宋体" w:eastAsia="宋体"/>
            <w:sz w:val="24"/>
            <w:szCs w:val="24"/>
          </w:rPr>
          <w:fldChar w:fldCharType="begin"/>
        </w:r>
        <w:r>
          <w:rPr>
            <w:rFonts w:ascii="宋体" w:eastAsia="宋体"/>
            <w:sz w:val="24"/>
            <w:szCs w:val="24"/>
          </w:rPr>
          <w:instrText xml:space="preserve"> PAGEREF _Toc192629391 \h </w:instrText>
        </w:r>
        <w:r>
          <w:rPr>
            <w:rFonts w:ascii="宋体" w:eastAsia="宋体"/>
            <w:sz w:val="24"/>
            <w:szCs w:val="24"/>
          </w:rPr>
        </w:r>
        <w:r>
          <w:rPr>
            <w:rFonts w:ascii="宋体" w:eastAsia="宋体"/>
            <w:sz w:val="24"/>
            <w:szCs w:val="24"/>
          </w:rPr>
          <w:fldChar w:fldCharType="separate"/>
        </w:r>
        <w:r>
          <w:rPr>
            <w:rFonts w:ascii="宋体" w:eastAsia="宋体"/>
            <w:sz w:val="24"/>
            <w:szCs w:val="24"/>
          </w:rPr>
          <w:t>94</w:t>
        </w:r>
        <w:r>
          <w:rPr>
            <w:rFonts w:ascii="宋体" w:eastAsia="宋体"/>
            <w:sz w:val="24"/>
            <w:szCs w:val="24"/>
          </w:rPr>
          <w:fldChar w:fldCharType="end"/>
        </w:r>
      </w:hyperlink>
    </w:p>
    <w:p w14:paraId="1AA6B357" w14:textId="77777777" w:rsidR="00EE315F" w:rsidRDefault="00204804">
      <w:pPr>
        <w:ind w:firstLine="300"/>
        <w:jc w:val="center"/>
        <w:rPr>
          <w:rFonts w:eastAsia="黑体"/>
          <w:sz w:val="44"/>
          <w:szCs w:val="44"/>
          <w:lang w:val="en-GB"/>
        </w:rPr>
        <w:sectPr w:rsidR="00EE315F">
          <w:headerReference w:type="default" r:id="rId20"/>
          <w:footerReference w:type="even" r:id="rId21"/>
          <w:pgSz w:w="11906" w:h="16838"/>
          <w:pgMar w:top="1701" w:right="1701" w:bottom="1701" w:left="1701" w:header="1134" w:footer="1134" w:gutter="0"/>
          <w:pgNumType w:fmt="upperRoman"/>
          <w:cols w:space="720"/>
          <w:docGrid w:type="linesAndChars" w:linePitch="312"/>
        </w:sectPr>
      </w:pPr>
      <w:r>
        <w:rPr>
          <w:sz w:val="44"/>
          <w:szCs w:val="44"/>
          <w:lang w:val="en-GB"/>
        </w:rPr>
        <w:fldChar w:fldCharType="end"/>
      </w:r>
    </w:p>
    <w:p w14:paraId="195ECDA9" w14:textId="77777777" w:rsidR="00EE315F" w:rsidRDefault="00EE315F">
      <w:pPr>
        <w:rPr>
          <w:rFonts w:eastAsia="黑体"/>
          <w:sz w:val="30"/>
          <w:szCs w:val="30"/>
          <w:lang w:val="en-GB"/>
        </w:rPr>
        <w:sectPr w:rsidR="00EE315F">
          <w:headerReference w:type="default" r:id="rId22"/>
          <w:pgSz w:w="11906" w:h="16838"/>
          <w:pgMar w:top="1701" w:right="1701" w:bottom="1701" w:left="1701" w:header="1134" w:footer="1134" w:gutter="0"/>
          <w:pgNumType w:fmt="upperRoman"/>
          <w:cols w:space="720"/>
          <w:docGrid w:type="linesAndChars" w:linePitch="312"/>
        </w:sectPr>
      </w:pPr>
    </w:p>
    <w:p w14:paraId="72939559" w14:textId="77777777" w:rsidR="00EE315F" w:rsidRDefault="00204804">
      <w:pPr>
        <w:adjustRightInd w:val="0"/>
        <w:snapToGrid w:val="0"/>
        <w:spacing w:before="240" w:after="120" w:line="360" w:lineRule="auto"/>
        <w:jc w:val="center"/>
        <w:outlineLvl w:val="0"/>
        <w:rPr>
          <w:rFonts w:eastAsia="黑体"/>
          <w:bCs/>
          <w:kern w:val="36"/>
          <w:sz w:val="32"/>
          <w:szCs w:val="36"/>
        </w:rPr>
      </w:pPr>
      <w:bookmarkStart w:id="32" w:name="_Toc192629339"/>
      <w:r>
        <w:rPr>
          <w:rFonts w:ascii="Arial" w:eastAsia="黑体" w:hAnsi="Arial" w:cs="Arial"/>
          <w:bCs/>
          <w:kern w:val="36"/>
          <w:sz w:val="32"/>
          <w:szCs w:val="36"/>
        </w:rPr>
        <w:t xml:space="preserve">1 </w:t>
      </w:r>
      <w:r>
        <w:rPr>
          <w:rFonts w:ascii="Arial" w:eastAsia="黑体" w:hAnsi="Arial" w:cs="Arial"/>
          <w:bCs/>
          <w:kern w:val="36"/>
          <w:sz w:val="32"/>
          <w:szCs w:val="36"/>
        </w:rPr>
        <w:t>引言</w:t>
      </w:r>
      <w:bookmarkEnd w:id="32"/>
    </w:p>
    <w:p w14:paraId="22D5742A" w14:textId="77777777" w:rsidR="00EE315F" w:rsidRDefault="00204804">
      <w:pPr>
        <w:pStyle w:val="32"/>
        <w:autoSpaceDE w:val="0"/>
        <w:autoSpaceDN w:val="0"/>
        <w:adjustRightInd/>
        <w:spacing w:line="300" w:lineRule="auto"/>
        <w:ind w:firstLineChars="200" w:firstLine="480"/>
        <w:jc w:val="both"/>
        <w:textAlignment w:val="bottom"/>
        <w:rPr>
          <w:rFonts w:ascii="Times New Roman"/>
          <w:kern w:val="2"/>
          <w:szCs w:val="24"/>
        </w:rPr>
      </w:pPr>
      <w:r>
        <w:rPr>
          <w:rFonts w:ascii="Times New Roman" w:hint="eastAsia"/>
          <w:kern w:val="2"/>
          <w:szCs w:val="24"/>
        </w:rPr>
        <w:t>近年来，三维地质建模与可视化技术取得了显著进展，特别是在</w:t>
      </w:r>
      <w:r>
        <w:rPr>
          <w:rFonts w:ascii="Times New Roman" w:hint="eastAsia"/>
          <w:kern w:val="2"/>
          <w:szCs w:val="24"/>
        </w:rPr>
        <w:t>WebGL</w:t>
      </w:r>
      <w:r>
        <w:rPr>
          <w:rFonts w:ascii="Times New Roman" w:hint="eastAsia"/>
          <w:kern w:val="2"/>
          <w:szCs w:val="24"/>
        </w:rPr>
        <w:t>等技术的推动下，</w:t>
      </w:r>
      <w:r>
        <w:rPr>
          <w:rFonts w:ascii="Times New Roman"/>
          <w:kern w:val="2"/>
          <w:szCs w:val="24"/>
        </w:rPr>
        <w:t>地下空间地质结构的三维建模与可视化</w:t>
      </w:r>
      <w:r>
        <w:rPr>
          <w:rFonts w:ascii="Times New Roman" w:hint="eastAsia"/>
          <w:kern w:val="2"/>
          <w:szCs w:val="24"/>
        </w:rPr>
        <w:t>在</w:t>
      </w:r>
      <w:r>
        <w:rPr>
          <w:rFonts w:ascii="Times New Roman"/>
          <w:kern w:val="2"/>
          <w:szCs w:val="24"/>
        </w:rPr>
        <w:t>工程地质学和地质信息科学中</w:t>
      </w:r>
      <w:r>
        <w:rPr>
          <w:rFonts w:ascii="Times New Roman" w:hint="eastAsia"/>
          <w:kern w:val="2"/>
          <w:szCs w:val="24"/>
        </w:rPr>
        <w:t>的应用不断深入。</w:t>
      </w:r>
    </w:p>
    <w:p w14:paraId="4285EF5C" w14:textId="77777777" w:rsidR="00EE315F" w:rsidRDefault="00204804">
      <w:pPr>
        <w:pStyle w:val="32"/>
        <w:autoSpaceDE w:val="0"/>
        <w:autoSpaceDN w:val="0"/>
        <w:adjustRightInd/>
        <w:spacing w:line="300" w:lineRule="auto"/>
        <w:ind w:firstLineChars="200" w:firstLine="480"/>
        <w:jc w:val="both"/>
        <w:textAlignment w:val="bottom"/>
        <w:rPr>
          <w:rFonts w:ascii="Times New Roman"/>
          <w:kern w:val="2"/>
          <w:szCs w:val="24"/>
        </w:rPr>
      </w:pPr>
      <w:r>
        <w:rPr>
          <w:rFonts w:ascii="Times New Roman" w:hint="eastAsia"/>
          <w:kern w:val="2"/>
          <w:szCs w:val="24"/>
        </w:rPr>
        <w:t>传统的三维地质模型可视化技术通常依赖于高性能计算设备和商业软件，存在成本高、操作复杂、平台依赖性强等问题，难以满足跨平台、实时渲染和广泛共享的需求。为解决这些问题，基于</w:t>
      </w:r>
      <w:r>
        <w:rPr>
          <w:rFonts w:ascii="Times New Roman" w:hint="eastAsia"/>
          <w:kern w:val="2"/>
          <w:szCs w:val="24"/>
        </w:rPr>
        <w:t>B</w:t>
      </w:r>
      <w:r>
        <w:rPr>
          <w:rFonts w:ascii="Times New Roman"/>
          <w:kern w:val="2"/>
          <w:szCs w:val="24"/>
        </w:rPr>
        <w:t>/S</w:t>
      </w:r>
      <w:r>
        <w:rPr>
          <w:rFonts w:ascii="Times New Roman" w:hint="eastAsia"/>
          <w:kern w:val="2"/>
          <w:szCs w:val="24"/>
        </w:rPr>
        <w:t>架构并依托于</w:t>
      </w:r>
      <w:r>
        <w:rPr>
          <w:rFonts w:ascii="Times New Roman" w:hint="eastAsia"/>
          <w:kern w:val="2"/>
          <w:szCs w:val="24"/>
        </w:rPr>
        <w:t xml:space="preserve"> WebGL</w:t>
      </w:r>
      <w:r>
        <w:rPr>
          <w:rFonts w:ascii="Times New Roman" w:hint="eastAsia"/>
          <w:kern w:val="2"/>
          <w:szCs w:val="24"/>
        </w:rPr>
        <w:t>技术的三维可视化技术以其跨平台性和高效性脱颖而出。</w:t>
      </w:r>
      <w:r>
        <w:rPr>
          <w:rFonts w:ascii="Times New Roman" w:hint="eastAsia"/>
          <w:kern w:val="2"/>
          <w:szCs w:val="24"/>
        </w:rPr>
        <w:t>WebGL</w:t>
      </w:r>
      <w:r>
        <w:rPr>
          <w:rFonts w:ascii="Times New Roman" w:hint="eastAsia"/>
          <w:kern w:val="2"/>
          <w:szCs w:val="24"/>
        </w:rPr>
        <w:t>作为一种新兴技术，依赖浏览器内核直接调用</w:t>
      </w:r>
      <w:r>
        <w:rPr>
          <w:rFonts w:ascii="Times New Roman" w:hint="eastAsia"/>
          <w:kern w:val="2"/>
          <w:szCs w:val="24"/>
        </w:rPr>
        <w:t xml:space="preserve"> GPU</w:t>
      </w:r>
      <w:r>
        <w:rPr>
          <w:rFonts w:ascii="Times New Roman" w:hint="eastAsia"/>
          <w:kern w:val="2"/>
          <w:szCs w:val="24"/>
        </w:rPr>
        <w:t>，实现高效的三维图形渲染。</w:t>
      </w:r>
      <w:r>
        <w:rPr>
          <w:rFonts w:ascii="Times New Roman" w:hint="eastAsia"/>
          <w:kern w:val="2"/>
          <w:szCs w:val="24"/>
        </w:rPr>
        <w:t xml:space="preserve">Three.js </w:t>
      </w:r>
      <w:r>
        <w:rPr>
          <w:rFonts w:ascii="Times New Roman" w:hint="eastAsia"/>
          <w:kern w:val="2"/>
          <w:szCs w:val="24"/>
        </w:rPr>
        <w:t>作为其高层框架，进一步降低了开发门槛，进而实现复杂的三维场景构建、动态</w:t>
      </w:r>
      <w:proofErr w:type="gramStart"/>
      <w:r>
        <w:rPr>
          <w:rFonts w:ascii="Times New Roman" w:hint="eastAsia"/>
          <w:kern w:val="2"/>
          <w:szCs w:val="24"/>
        </w:rPr>
        <w:t>交互和</w:t>
      </w:r>
      <w:proofErr w:type="gramEnd"/>
      <w:r>
        <w:rPr>
          <w:rFonts w:ascii="Times New Roman" w:hint="eastAsia"/>
          <w:kern w:val="2"/>
          <w:szCs w:val="24"/>
        </w:rPr>
        <w:t>数据可视化，为三维地质模型可视化提供了一种经济实用的技术解决方案。</w:t>
      </w:r>
    </w:p>
    <w:p w14:paraId="273C8027" w14:textId="77777777" w:rsidR="00EE315F" w:rsidRDefault="00204804">
      <w:pPr>
        <w:keepNext/>
        <w:keepLines/>
        <w:snapToGrid w:val="0"/>
        <w:spacing w:before="240" w:after="120" w:line="360" w:lineRule="auto"/>
        <w:outlineLvl w:val="1"/>
        <w:rPr>
          <w:rFonts w:eastAsia="黑体"/>
          <w:sz w:val="28"/>
          <w:szCs w:val="32"/>
        </w:rPr>
      </w:pPr>
      <w:bookmarkStart w:id="33" w:name="_Toc192629340"/>
      <w:r>
        <w:rPr>
          <w:rFonts w:eastAsia="黑体"/>
          <w:sz w:val="28"/>
          <w:szCs w:val="32"/>
        </w:rPr>
        <w:t xml:space="preserve">1.1 </w:t>
      </w:r>
      <w:r>
        <w:rPr>
          <w:rFonts w:eastAsia="黑体" w:hint="eastAsia"/>
          <w:sz w:val="28"/>
          <w:szCs w:val="32"/>
        </w:rPr>
        <w:t>研究背景及意义</w:t>
      </w:r>
      <w:bookmarkEnd w:id="33"/>
    </w:p>
    <w:p w14:paraId="37F99C35" w14:textId="77777777" w:rsidR="00EE315F" w:rsidRDefault="00204804">
      <w:pPr>
        <w:snapToGrid w:val="0"/>
        <w:spacing w:after="120" w:line="300" w:lineRule="auto"/>
        <w:ind w:firstLineChars="200" w:firstLine="480"/>
      </w:pPr>
      <w:r>
        <w:rPr>
          <w:rFonts w:ascii="Times New Roman" w:hAnsi="Times New Roman" w:cs="Times New Roman"/>
          <w:kern w:val="2"/>
        </w:rPr>
        <w:t>随着地质勘探、工程地质和地下资源开发等领域对</w:t>
      </w:r>
      <w:r>
        <w:rPr>
          <w:rFonts w:ascii="Times New Roman" w:hAnsi="Times New Roman" w:cs="Times New Roman" w:hint="eastAsia"/>
          <w:kern w:val="2"/>
        </w:rPr>
        <w:t>精细化地质</w:t>
      </w:r>
      <w:r>
        <w:rPr>
          <w:rFonts w:ascii="Times New Roman" w:hAnsi="Times New Roman" w:cs="Times New Roman"/>
          <w:kern w:val="2"/>
        </w:rPr>
        <w:t>模型</w:t>
      </w:r>
      <w:r>
        <w:rPr>
          <w:rFonts w:ascii="Times New Roman" w:hAnsi="Times New Roman" w:cs="Times New Roman" w:hint="eastAsia"/>
          <w:kern w:val="2"/>
        </w:rPr>
        <w:t>要求的提升，</w:t>
      </w:r>
      <w:r>
        <w:rPr>
          <w:rFonts w:ascii="Times New Roman" w:hAnsi="Times New Roman" w:cs="Times New Roman"/>
          <w:kern w:val="2"/>
        </w:rPr>
        <w:t>传统二维地质图已难以准确、直观地表达复杂地质体的空间结构及相互关系</w:t>
      </w:r>
      <w:r>
        <w:rPr>
          <w:rFonts w:ascii="Times New Roman" w:hAnsi="Times New Roman" w:cs="Times New Roman" w:hint="eastAsia"/>
          <w:kern w:val="2"/>
        </w:rPr>
        <w:t>，三维地质建模能够更加直观、准确地呈现</w:t>
      </w:r>
      <w:r>
        <w:rPr>
          <w:rFonts w:ascii="Times New Roman" w:hAnsi="Times New Roman" w:cs="Times New Roman"/>
          <w:kern w:val="2"/>
        </w:rPr>
        <w:t>地质构造与特征</w:t>
      </w:r>
      <w:r>
        <w:rPr>
          <w:rFonts w:ascii="Times New Roman" w:hAnsi="Times New Roman" w:cs="Times New Roman" w:hint="eastAsia"/>
          <w:kern w:val="2"/>
        </w:rPr>
        <w:t>，</w:t>
      </w:r>
      <w:r>
        <w:rPr>
          <w:rFonts w:ascii="Times New Roman" w:hAnsi="Times New Roman" w:cs="Times New Roman"/>
          <w:kern w:val="2"/>
        </w:rPr>
        <w:t>并提供更全面、更丰富的地质信息</w:t>
      </w:r>
      <w:r>
        <w:rPr>
          <w:rFonts w:ascii="Times New Roman" w:hAnsi="Times New Roman" w:cs="Times New Roman" w:hint="eastAsia"/>
          <w:kern w:val="2"/>
        </w:rPr>
        <w:t>，这对于提升地质工程设计的质量和支持科学决策具有重要作用</w:t>
      </w:r>
      <w:r>
        <w:fldChar w:fldCharType="begin"/>
      </w:r>
      <w:r>
        <w:instrText xml:space="preserve"> ADDIN ZOTERO_ITEM CSL_CITATION {"citationID":"ZTGM7SmY","properties":{"formattedCitation":"\\super [1]\\nosupersub{}","plainCitation":"[1]","noteIndex":0},"citationItems":[{"id":26,"uris":["http://zotero.org/users/local/8clMLtyf/items/FPJDVPJ5"],"itemDat</w:instrText>
      </w:r>
      <w:r>
        <w:rPr>
          <w:rFonts w:hint="eastAsia"/>
        </w:rPr>
        <w:instrText>a</w:instrText>
      </w:r>
      <w:r>
        <w:rPr>
          <w:rFonts w:hint="eastAsia"/>
        </w:rPr>
        <w:instrText>":{"id":26,"type":"article-journal","abstract":"</w:instrText>
      </w:r>
      <w:r>
        <w:rPr>
          <w:rFonts w:hint="eastAsia"/>
        </w:rPr>
        <w:instrText>文章论述了三维地质建模技术的用途、现状、存在问题、发展趋势和几点建议。笔者认为三维地质建模的用途是</w:instrText>
      </w:r>
      <w:r>
        <w:rPr>
          <w:rFonts w:hint="eastAsia"/>
        </w:rPr>
        <w:instrText>:1</w:instrText>
      </w:r>
      <w:r>
        <w:rPr>
          <w:rFonts w:hint="eastAsia"/>
        </w:rPr>
        <w:instrText>真三维的立体场景</w:instrText>
      </w:r>
      <w:r>
        <w:rPr>
          <w:rFonts w:hint="eastAsia"/>
        </w:rPr>
        <w:instrText>;2</w:instrText>
      </w:r>
      <w:r>
        <w:rPr>
          <w:rFonts w:hint="eastAsia"/>
        </w:rPr>
        <w:instrText>精准的储量计算</w:instrText>
      </w:r>
      <w:r>
        <w:rPr>
          <w:rFonts w:hint="eastAsia"/>
        </w:rPr>
        <w:instrText>;3</w:instrText>
      </w:r>
      <w:r>
        <w:rPr>
          <w:rFonts w:hint="eastAsia"/>
        </w:rPr>
        <w:instrText>平、剖面构造形态相容并联动编辑</w:instrText>
      </w:r>
      <w:r>
        <w:rPr>
          <w:rFonts w:hint="eastAsia"/>
        </w:rPr>
        <w:instrText>;4</w:instrText>
      </w:r>
      <w:r>
        <w:rPr>
          <w:rFonts w:hint="eastAsia"/>
        </w:rPr>
        <w:instrText>多源、异构数据的集成与同化</w:instrText>
      </w:r>
      <w:r>
        <w:rPr>
          <w:rFonts w:hint="eastAsia"/>
        </w:rPr>
        <w:instrText>;5</w:instrText>
      </w:r>
      <w:r>
        <w:rPr>
          <w:rFonts w:hint="eastAsia"/>
        </w:rPr>
        <w:instrText>各种三维空间分析与过程模拟</w:instrText>
      </w:r>
      <w:r>
        <w:rPr>
          <w:rFonts w:hint="eastAsia"/>
        </w:rPr>
        <w:instrText>;6</w:instrText>
      </w:r>
      <w:r>
        <w:rPr>
          <w:rFonts w:hint="eastAsia"/>
        </w:rPr>
        <w:instrText>便于向客户与领导介绍复杂的地质条件。从行业应用和国内软件发展两个方面论述了当前三维地质建模的应用现状</w:instrText>
      </w:r>
      <w:r>
        <w:rPr>
          <w:rFonts w:hint="eastAsia"/>
        </w:rPr>
        <w:instrText>,</w:instrText>
      </w:r>
      <w:r>
        <w:rPr>
          <w:rFonts w:hint="eastAsia"/>
        </w:rPr>
        <w:instrText>该技术应用中存在的问题</w:instrText>
      </w:r>
      <w:r>
        <w:rPr>
          <w:rFonts w:hint="eastAsia"/>
        </w:rPr>
        <w:instrText>:1</w:instrText>
      </w:r>
      <w:r>
        <w:rPr>
          <w:rFonts w:hint="eastAsia"/>
        </w:rPr>
        <w:instrText>软件操作太复杂</w:instrText>
      </w:r>
      <w:r>
        <w:rPr>
          <w:rFonts w:hint="eastAsia"/>
        </w:rPr>
        <w:instrText>,</w:instrText>
      </w:r>
      <w:r>
        <w:rPr>
          <w:rFonts w:hint="eastAsia"/>
        </w:rPr>
        <w:instrText>难以为基层广大地质作图人员所掌握</w:instrText>
      </w:r>
      <w:r>
        <w:rPr>
          <w:rFonts w:hint="eastAsia"/>
        </w:rPr>
        <w:instrText>;2</w:instrText>
      </w:r>
      <w:r>
        <w:rPr>
          <w:rFonts w:hint="eastAsia"/>
        </w:rPr>
        <w:instrText>三</w:instrText>
      </w:r>
      <w:r>
        <w:rPr>
          <w:rFonts w:hint="eastAsia"/>
        </w:rPr>
        <w:instrText>维建模约束条件太严苛</w:instrText>
      </w:r>
      <w:r>
        <w:rPr>
          <w:rFonts w:hint="eastAsia"/>
        </w:rPr>
        <w:instrText>,</w:instrText>
      </w:r>
      <w:r>
        <w:rPr>
          <w:rFonts w:hint="eastAsia"/>
        </w:rPr>
        <w:instrText>编辑工作量巨大</w:instrText>
      </w:r>
      <w:r>
        <w:rPr>
          <w:rFonts w:hint="eastAsia"/>
        </w:rPr>
        <w:instrText>;3</w:instrText>
      </w:r>
      <w:r>
        <w:rPr>
          <w:rFonts w:hint="eastAsia"/>
        </w:rPr>
        <w:instrText>没有三维地质模型数据标准</w:instrText>
      </w:r>
      <w:r>
        <w:rPr>
          <w:rFonts w:hint="eastAsia"/>
        </w:rPr>
        <w:instrText>,</w:instrText>
      </w:r>
      <w:r>
        <w:rPr>
          <w:rFonts w:hint="eastAsia"/>
        </w:rPr>
        <w:instrText>模型数据难以交换与共享</w:instrText>
      </w:r>
      <w:r>
        <w:rPr>
          <w:rFonts w:hint="eastAsia"/>
        </w:rPr>
        <w:instrText>;4</w:instrText>
      </w:r>
      <w:r>
        <w:rPr>
          <w:rFonts w:hint="eastAsia"/>
        </w:rPr>
        <w:instrText>勘探规范没有要求</w:instrText>
      </w:r>
      <w:r>
        <w:rPr>
          <w:rFonts w:hint="eastAsia"/>
        </w:rPr>
        <w:instrText>,</w:instrText>
      </w:r>
      <w:r>
        <w:rPr>
          <w:rFonts w:hint="eastAsia"/>
        </w:rPr>
        <w:instrText>地质队积极性不高</w:instrText>
      </w:r>
      <w:r>
        <w:rPr>
          <w:rFonts w:hint="eastAsia"/>
        </w:rPr>
        <w:instrText>;5</w:instrText>
      </w:r>
      <w:r>
        <w:rPr>
          <w:rFonts w:hint="eastAsia"/>
        </w:rPr>
        <w:instrText>三维地质模型的建模成本由谁支付。三维地质建模的发展趋势</w:instrText>
      </w:r>
      <w:r>
        <w:rPr>
          <w:rFonts w:hint="eastAsia"/>
        </w:rPr>
        <w:instrText>:1</w:instrText>
      </w:r>
      <w:r>
        <w:rPr>
          <w:rFonts w:hint="eastAsia"/>
        </w:rPr>
        <w:instrText>软件将更加成熟、稳定、易用</w:instrText>
      </w:r>
      <w:r>
        <w:rPr>
          <w:rFonts w:hint="eastAsia"/>
        </w:rPr>
        <w:instrText>;2</w:instrText>
      </w:r>
      <w:r>
        <w:rPr>
          <w:rFonts w:hint="eastAsia"/>
        </w:rPr>
        <w:instrText>由早期的注重形态建模向形态与属性建模并重的方向发展</w:instrText>
      </w:r>
      <w:r>
        <w:rPr>
          <w:rFonts w:hint="eastAsia"/>
        </w:rPr>
        <w:instrText>;3</w:instrText>
      </w:r>
      <w:r>
        <w:rPr>
          <w:rFonts w:hint="eastAsia"/>
        </w:rPr>
        <w:instrText>与地震、测井等物探数据结合更加紧密</w:instrText>
      </w:r>
      <w:r>
        <w:rPr>
          <w:rFonts w:hint="eastAsia"/>
        </w:rPr>
        <w:instrText>;4</w:instrText>
      </w:r>
      <w:r>
        <w:rPr>
          <w:rFonts w:hint="eastAsia"/>
        </w:rPr>
        <w:instrText>与矿藏描述、成藏模拟、沉积环境分析、构造演化分析、构造演化模拟等专业应用结合更加紧密</w:instrText>
      </w:r>
      <w:r>
        <w:rPr>
          <w:rFonts w:hint="eastAsia"/>
        </w:rPr>
        <w:instrText>;5</w:instrText>
      </w:r>
      <w:r>
        <w:rPr>
          <w:rFonts w:hint="eastAsia"/>
        </w:rPr>
        <w:instrText>融入大数据、云计算、物联网等</w:instrText>
      </w:r>
      <w:r>
        <w:rPr>
          <w:rFonts w:hint="eastAsia"/>
        </w:rPr>
        <w:instrText>IT</w:instrText>
      </w:r>
      <w:r>
        <w:rPr>
          <w:rFonts w:hint="eastAsia"/>
        </w:rPr>
        <w:instrText>主流技术。向国家相关主管部门、企业用户和软件开发商提出了几点建议</w:instrText>
      </w:r>
      <w:r>
        <w:rPr>
          <w:rFonts w:hint="eastAsia"/>
        </w:rPr>
        <w:instrText>:1</w:instrText>
      </w:r>
      <w:r>
        <w:rPr>
          <w:rFonts w:hint="eastAsia"/>
        </w:rPr>
        <w:instrText>国家应继续支持</w:instrText>
      </w:r>
      <w:r>
        <w:rPr>
          <w:rFonts w:hint="eastAsia"/>
        </w:rPr>
        <w:instrText>三维地质建模领域</w:instrText>
      </w:r>
      <w:r>
        <w:rPr>
          <w:rFonts w:hint="eastAsia"/>
        </w:rPr>
        <w:instrText>;2</w:instrText>
      </w:r>
      <w:r>
        <w:rPr>
          <w:rFonts w:hint="eastAsia"/>
        </w:rPr>
        <w:instrText>三维地质建模要与专业应用紧密结合</w:instrText>
      </w:r>
      <w:r>
        <w:rPr>
          <w:rFonts w:hint="eastAsia"/>
        </w:rPr>
        <w:instrText>;3</w:instrText>
      </w:r>
      <w:r>
        <w:rPr>
          <w:rFonts w:hint="eastAsia"/>
        </w:rPr>
        <w:instrText>加强相关标准的制定与维护</w:instrText>
      </w:r>
      <w:r>
        <w:rPr>
          <w:rFonts w:hint="eastAsia"/>
        </w:rPr>
        <w:instrText>;4</w:instrText>
      </w:r>
      <w:r>
        <w:rPr>
          <w:rFonts w:hint="eastAsia"/>
        </w:rPr>
        <w:instrText>逐步在勘探规范中增加对三维建模的要求</w:instrText>
      </w:r>
      <w:r>
        <w:rPr>
          <w:rFonts w:hint="eastAsia"/>
        </w:rPr>
        <w:instrText>;5</w:instrText>
      </w:r>
      <w:r>
        <w:rPr>
          <w:rFonts w:hint="eastAsia"/>
        </w:rPr>
        <w:instrText>软件开发者设法降低软件的操作复杂度</w:instrText>
      </w:r>
      <w:r>
        <w:rPr>
          <w:rFonts w:hint="eastAsia"/>
        </w:rPr>
        <w:instrText>,</w:instrText>
      </w:r>
      <w:r>
        <w:rPr>
          <w:rFonts w:hint="eastAsia"/>
        </w:rPr>
        <w:instrText>提高容错能力。</w:instrText>
      </w:r>
      <w:r>
        <w:rPr>
          <w:rFonts w:hint="eastAsia"/>
        </w:rPr>
        <w:instrText>","container-title":"</w:instrText>
      </w:r>
      <w:r>
        <w:rPr>
          <w:rFonts w:hint="eastAsia"/>
        </w:rPr>
        <w:instrText>地质与勘探</w:instrText>
      </w:r>
      <w:r>
        <w:rPr>
          <w:rFonts w:hint="eastAsia"/>
        </w:rPr>
        <w:instrText xml:space="preserve">","DOI":"10.13712/j.cnki.dzykt.2016.04.018","issue":"4","language":"zh-CN","note":"foundation: </w:instrText>
      </w:r>
      <w:r>
        <w:rPr>
          <w:rFonts w:hint="eastAsia"/>
        </w:rPr>
        <w:instrText>国家自然科学基金项目</w:instrText>
      </w:r>
      <w:r>
        <w:rPr>
          <w:rFonts w:hint="eastAsia"/>
        </w:rPr>
        <w:instrText>(41272367,41572141)</w:instrText>
      </w:r>
      <w:r>
        <w:rPr>
          <w:rFonts w:hint="eastAsia"/>
        </w:rPr>
        <w:instrText>资助；</w:instrText>
      </w:r>
      <w:r>
        <w:rPr>
          <w:rFonts w:hint="eastAsia"/>
        </w:rPr>
        <w:instrText>\ndownload: 4186</w:instrText>
      </w:r>
      <w:r>
        <w:rPr>
          <w:rFonts w:hint="eastAsia"/>
        </w:rPr>
        <w:instrText xml:space="preserve">\nalbum: </w:instrText>
      </w:r>
      <w:r>
        <w:rPr>
          <w:rFonts w:hint="eastAsia"/>
        </w:rPr>
        <w:instrText>基础科学</w:instrText>
      </w:r>
      <w:r>
        <w:rPr>
          <w:rFonts w:hint="eastAsia"/>
        </w:rPr>
        <w:instrText>\nCLC: P628\ndbcode: CJFQ\ndbname: CJFDLAST2016\nfilename: DZKT201604018","page":"759-767","source":"CNKI","title":"</w:instrText>
      </w:r>
      <w:r>
        <w:rPr>
          <w:rFonts w:hint="eastAsia"/>
        </w:rPr>
        <w:instrText>三维地质建模的用途、现状、问题、趋势与建议</w:instrText>
      </w:r>
      <w:r>
        <w:rPr>
          <w:rFonts w:hint="eastAsia"/>
        </w:rPr>
        <w:instrText>","volume":"52","author":[{"literal":"</w:instrText>
      </w:r>
      <w:r>
        <w:rPr>
          <w:rFonts w:hint="eastAsia"/>
        </w:rPr>
        <w:instrText>李青元</w:instrText>
      </w:r>
      <w:r>
        <w:rPr>
          <w:rFonts w:hint="eastAsia"/>
        </w:rPr>
        <w:instrText>"},{"literal":"</w:instrText>
      </w:r>
      <w:r>
        <w:rPr>
          <w:rFonts w:hint="eastAsia"/>
        </w:rPr>
        <w:instrText>张洛宜</w:instrText>
      </w:r>
      <w:r>
        <w:rPr>
          <w:rFonts w:hint="eastAsia"/>
        </w:rPr>
        <w:instrText>"},{"literal":"</w:instrText>
      </w:r>
      <w:r>
        <w:rPr>
          <w:rFonts w:hint="eastAsia"/>
        </w:rPr>
        <w:instrText>曹代勇</w:instrText>
      </w:r>
      <w:r>
        <w:rPr>
          <w:rFonts w:hint="eastAsia"/>
        </w:rPr>
        <w:instrText>"},{"literal":"</w:instrText>
      </w:r>
      <w:r>
        <w:rPr>
          <w:rFonts w:hint="eastAsia"/>
        </w:rPr>
        <w:instrText>董前林</w:instrText>
      </w:r>
      <w:r>
        <w:rPr>
          <w:rFonts w:hint="eastAsia"/>
        </w:rPr>
        <w:instrText>"},{"litera</w:instrText>
      </w:r>
      <w:r>
        <w:rPr>
          <w:rFonts w:hint="eastAsia"/>
        </w:rPr>
        <w:instrText>l":"</w:instrText>
      </w:r>
      <w:r>
        <w:rPr>
          <w:rFonts w:hint="eastAsia"/>
        </w:rPr>
        <w:instrText>崔扬</w:instrText>
      </w:r>
      <w:r>
        <w:rPr>
          <w:rFonts w:hint="eastAsia"/>
        </w:rPr>
        <w:instrText>"},{"literal":"</w:instrText>
      </w:r>
      <w:r>
        <w:rPr>
          <w:rFonts w:hint="eastAsia"/>
        </w:rPr>
        <w:instrText>陈春梅</w:instrText>
      </w:r>
      <w:r>
        <w:rPr>
          <w:rFonts w:hint="eastAsia"/>
        </w:rPr>
        <w:instrText xml:space="preserve">"}],"issued":{"date-parts":[["2016"]]}}}],"schema":"https://github.com/citation-style-language/schema/raw/master/csl-citation.json"} </w:instrText>
      </w:r>
      <w:r>
        <w:fldChar w:fldCharType="separate"/>
      </w:r>
      <w:r>
        <w:rPr>
          <w:rFonts w:eastAsiaTheme="minorEastAsia"/>
          <w:vertAlign w:val="superscript"/>
          <w14:ligatures w14:val="standardContextual"/>
        </w:rPr>
        <w:t>[1]</w:t>
      </w:r>
      <w:r>
        <w:fldChar w:fldCharType="end"/>
      </w:r>
      <w:r>
        <w:rPr>
          <w:rFonts w:hint="eastAsia"/>
        </w:rPr>
        <w:t>。</w:t>
      </w:r>
    </w:p>
    <w:p w14:paraId="78587CAA" w14:textId="77777777" w:rsidR="00EE315F" w:rsidRDefault="00204804">
      <w:pPr>
        <w:snapToGrid w:val="0"/>
        <w:spacing w:after="120" w:line="300" w:lineRule="auto"/>
        <w:ind w:firstLineChars="200" w:firstLine="480"/>
      </w:pPr>
      <w:r>
        <w:rPr>
          <w:rFonts w:hint="eastAsia"/>
        </w:rPr>
        <w:t>三维地质模型可视化是将地质数据抽象成三维地物，提高地质数据可读性，为地质结构的探查提供便捷。</w:t>
      </w:r>
      <w:r>
        <w:t>三维地质可视化系统综合运用计算机图形学、空间数据处理以及三维可视化技术，能够直观、准确地再</w:t>
      </w:r>
      <w:r>
        <w:t>现复杂地质体的结构特征与空间关系，实现地质数据的三维动态展示</w:t>
      </w:r>
      <w:r>
        <w:rPr>
          <w:rFonts w:hint="eastAsia"/>
        </w:rPr>
        <w:t>，从而帮助工程师进行设计、施工、决策。但传统的三维可视化平台，往往依赖于昂贵的硬件资源并且在便捷性和跨平台能力等方面存在一些不足。</w:t>
      </w:r>
    </w:p>
    <w:p w14:paraId="1914DD1B" w14:textId="36332360" w:rsidR="00EE315F" w:rsidRDefault="00204804">
      <w:pPr>
        <w:snapToGrid w:val="0"/>
        <w:spacing w:after="120" w:line="300" w:lineRule="auto"/>
        <w:ind w:firstLineChars="200" w:firstLine="480"/>
        <w:rPr>
          <w:rFonts w:ascii="Times New Roman" w:hAnsi="Times New Roman" w:cs="Times New Roman"/>
          <w:kern w:val="2"/>
        </w:rPr>
      </w:pPr>
      <w:r>
        <w:rPr>
          <w:rFonts w:ascii="Times New Roman" w:hAnsi="Times New Roman" w:cs="Times New Roman" w:hint="eastAsia"/>
          <w:kern w:val="2"/>
        </w:rPr>
        <w:t>近年来，计算机图形学的不断创新发展与三维可视化技术的日益成熟，三维模型可视化技术已成为地质学家研究热点</w:t>
      </w:r>
      <w:r>
        <w:rPr>
          <w:rFonts w:ascii="Times New Roman" w:hAnsi="Times New Roman" w:cs="Times New Roman"/>
          <w:kern w:val="2"/>
        </w:rPr>
        <w:fldChar w:fldCharType="begin"/>
      </w:r>
      <w:r>
        <w:rPr>
          <w:rFonts w:ascii="Times New Roman" w:hAnsi="Times New Roman" w:cs="Times New Roman"/>
          <w:kern w:val="2"/>
        </w:rPr>
        <w:instrText xml:space="preserve"> ADDIN ZOTERO_ITEM CSL_CITATION {"citationID":"ngiaOC8P","properties":{"formattedCitation":"\\super [2]\\nosu</w:instrText>
      </w:r>
      <w:r>
        <w:rPr>
          <w:rFonts w:ascii="Times New Roman" w:hAnsi="Times New Roman" w:cs="Times New Roman"/>
          <w:kern w:val="2"/>
        </w:rPr>
        <w:instrText>persub{}","plainCitation":"[2]","noteIndex":0},"citationItems":[{"id":171,"uris":["http://zotero.org/users/local/8clMLtyf/items/IUDVQRYI"],"itemDa</w:instrText>
      </w:r>
      <w:r>
        <w:rPr>
          <w:rFonts w:ascii="Times New Roman" w:hAnsi="Times New Roman" w:cs="Times New Roman" w:hint="eastAsia"/>
          <w:kern w:val="2"/>
        </w:rPr>
        <w:instrText>ta":{"id":171,"type":"article-journal","abstract":"</w:instrText>
      </w:r>
      <w:r>
        <w:rPr>
          <w:rFonts w:ascii="Times New Roman" w:hAnsi="Times New Roman" w:cs="Times New Roman" w:hint="eastAsia"/>
          <w:kern w:val="2"/>
        </w:rPr>
        <w:instrText>地质结构随着三维可视化理论的不断发展</w:instrText>
      </w:r>
      <w:r>
        <w:rPr>
          <w:rFonts w:ascii="Times New Roman" w:hAnsi="Times New Roman" w:cs="Times New Roman" w:hint="eastAsia"/>
          <w:kern w:val="2"/>
        </w:rPr>
        <w:instrText>,</w:instrText>
      </w:r>
      <w:r>
        <w:rPr>
          <w:rFonts w:ascii="Times New Roman" w:hAnsi="Times New Roman" w:cs="Times New Roman" w:hint="eastAsia"/>
          <w:kern w:val="2"/>
        </w:rPr>
        <w:instrText>三维地质建模和数据可视化技术早己经成为地质学家研究热点</w:instrText>
      </w:r>
      <w:r>
        <w:rPr>
          <w:rFonts w:ascii="Times New Roman" w:hAnsi="Times New Roman" w:cs="Times New Roman" w:hint="eastAsia"/>
          <w:kern w:val="2"/>
        </w:rPr>
        <w:instrText>.</w:instrText>
      </w:r>
      <w:r>
        <w:rPr>
          <w:rFonts w:ascii="Times New Roman" w:hAnsi="Times New Roman" w:cs="Times New Roman" w:hint="eastAsia"/>
          <w:kern w:val="2"/>
        </w:rPr>
        <w:instrText>将实际地质工作中灰度数据</w:instrText>
      </w:r>
      <w:r>
        <w:rPr>
          <w:rFonts w:ascii="Times New Roman" w:hAnsi="Times New Roman" w:cs="Times New Roman" w:hint="eastAsia"/>
          <w:kern w:val="2"/>
        </w:rPr>
        <w:instrText>进一步实现抽象成三维地物</w:instrText>
      </w:r>
      <w:r>
        <w:rPr>
          <w:rFonts w:ascii="Times New Roman" w:hAnsi="Times New Roman" w:cs="Times New Roman" w:hint="eastAsia"/>
          <w:kern w:val="2"/>
        </w:rPr>
        <w:instrText>,</w:instrText>
      </w:r>
      <w:r>
        <w:rPr>
          <w:rFonts w:ascii="Times New Roman" w:hAnsi="Times New Roman" w:cs="Times New Roman" w:hint="eastAsia"/>
          <w:kern w:val="2"/>
        </w:rPr>
        <w:instrText>运用空间分析和数据库</w:instrText>
      </w:r>
      <w:r>
        <w:rPr>
          <w:rFonts w:ascii="Times New Roman" w:hAnsi="Times New Roman" w:cs="Times New Roman" w:hint="eastAsia"/>
          <w:kern w:val="2"/>
        </w:rPr>
        <w:instrText>,</w:instrText>
      </w:r>
      <w:r>
        <w:rPr>
          <w:rFonts w:ascii="Times New Roman" w:hAnsi="Times New Roman" w:cs="Times New Roman" w:hint="eastAsia"/>
          <w:kern w:val="2"/>
        </w:rPr>
        <w:instrText>三维数据模块构成三维可视化模型可以提高工作效率</w:instrText>
      </w:r>
      <w:r>
        <w:rPr>
          <w:rFonts w:ascii="Times New Roman" w:hAnsi="Times New Roman" w:cs="Times New Roman" w:hint="eastAsia"/>
          <w:kern w:val="2"/>
        </w:rPr>
        <w:instrText>.</w:instrText>
      </w:r>
      <w:r>
        <w:rPr>
          <w:rFonts w:ascii="Times New Roman" w:hAnsi="Times New Roman" w:cs="Times New Roman" w:hint="eastAsia"/>
          <w:kern w:val="2"/>
        </w:rPr>
        <w:instrText>在我国</w:instrText>
      </w:r>
      <w:r>
        <w:rPr>
          <w:rFonts w:ascii="Times New Roman" w:hAnsi="Times New Roman" w:cs="Times New Roman" w:hint="eastAsia"/>
          <w:kern w:val="2"/>
        </w:rPr>
        <w:instrText>,</w:instrText>
      </w:r>
      <w:r>
        <w:rPr>
          <w:rFonts w:ascii="Times New Roman" w:hAnsi="Times New Roman" w:cs="Times New Roman" w:hint="eastAsia"/>
          <w:kern w:val="2"/>
        </w:rPr>
        <w:instrText>三维可视化建模技术己经被广泛运用</w:instrText>
      </w:r>
      <w:r>
        <w:rPr>
          <w:rFonts w:ascii="Times New Roman" w:hAnsi="Times New Roman" w:cs="Times New Roman" w:hint="eastAsia"/>
          <w:kern w:val="2"/>
        </w:rPr>
        <w:instrText>,</w:instrText>
      </w:r>
      <w:r>
        <w:rPr>
          <w:rFonts w:ascii="Times New Roman" w:hAnsi="Times New Roman" w:cs="Times New Roman" w:hint="eastAsia"/>
          <w:kern w:val="2"/>
        </w:rPr>
        <w:instrText>因此</w:instrText>
      </w:r>
      <w:r>
        <w:rPr>
          <w:rFonts w:ascii="Times New Roman" w:hAnsi="Times New Roman" w:cs="Times New Roman" w:hint="eastAsia"/>
          <w:kern w:val="2"/>
        </w:rPr>
        <w:instrText>,</w:instrText>
      </w:r>
      <w:r>
        <w:rPr>
          <w:rFonts w:ascii="Times New Roman" w:hAnsi="Times New Roman" w:cs="Times New Roman" w:hint="eastAsia"/>
          <w:kern w:val="2"/>
        </w:rPr>
        <w:instrText>地质结构的三维可视化表达的未来也值得探讨</w:instrText>
      </w:r>
      <w:r>
        <w:rPr>
          <w:rFonts w:ascii="Times New Roman" w:hAnsi="Times New Roman" w:cs="Times New Roman" w:hint="eastAsia"/>
          <w:kern w:val="2"/>
        </w:rPr>
        <w:instrText>.","container-title":"</w:instrText>
      </w:r>
      <w:r>
        <w:rPr>
          <w:rFonts w:ascii="Times New Roman" w:hAnsi="Times New Roman" w:cs="Times New Roman" w:hint="eastAsia"/>
          <w:kern w:val="2"/>
        </w:rPr>
        <w:instrText>科技与生活</w:instrText>
      </w:r>
      <w:r>
        <w:rPr>
          <w:rFonts w:ascii="Times New Roman" w:hAnsi="Times New Roman" w:cs="Times New Roman" w:hint="eastAsia"/>
          <w:kern w:val="2"/>
        </w:rPr>
        <w:instrText xml:space="preserve">","ISSN":"1673-9671","issue":"6","language":"zh-CN","note":"original-title: Technology and life\nCLC: </w:instrText>
      </w:r>
      <w:r>
        <w:rPr>
          <w:rFonts w:ascii="Times New Roman" w:hAnsi="Times New Roman" w:cs="Times New Roman" w:hint="eastAsia"/>
          <w:kern w:val="2"/>
        </w:rPr>
        <w:instrText>自动化技术及设备</w:instrText>
      </w:r>
      <w:r>
        <w:rPr>
          <w:rFonts w:ascii="Times New Roman" w:hAnsi="Times New Roman" w:cs="Times New Roman" w:hint="eastAsia"/>
          <w:kern w:val="2"/>
        </w:rPr>
        <w:instrText>;","page":"12-14","source":</w:instrText>
      </w:r>
      <w:r>
        <w:rPr>
          <w:rFonts w:ascii="Times New Roman" w:hAnsi="Times New Roman" w:cs="Times New Roman" w:hint="eastAsia"/>
          <w:kern w:val="2"/>
        </w:rPr>
        <w:instrText>"</w:instrText>
      </w:r>
      <w:r>
        <w:rPr>
          <w:rFonts w:ascii="Times New Roman" w:hAnsi="Times New Roman" w:cs="Times New Roman" w:hint="eastAsia"/>
          <w:kern w:val="2"/>
        </w:rPr>
        <w:instrText>掌桥科研</w:instrText>
      </w:r>
      <w:r>
        <w:rPr>
          <w:rFonts w:ascii="Times New Roman" w:hAnsi="Times New Roman" w:cs="Times New Roman" w:hint="eastAsia"/>
          <w:kern w:val="2"/>
        </w:rPr>
        <w:instrText>","title":"</w:instrText>
      </w:r>
      <w:r>
        <w:rPr>
          <w:rFonts w:ascii="Times New Roman" w:hAnsi="Times New Roman" w:cs="Times New Roman" w:hint="eastAsia"/>
          <w:kern w:val="2"/>
        </w:rPr>
        <w:instrText>地质体三维可视化表达的现状与趋势</w:instrText>
      </w:r>
      <w:r>
        <w:rPr>
          <w:rFonts w:ascii="Times New Roman" w:hAnsi="Times New Roman" w:cs="Times New Roman" w:hint="eastAsia"/>
          <w:kern w:val="2"/>
        </w:rPr>
        <w:instrText>","volume":"5","author":[{"literal":"</w:instrText>
      </w:r>
      <w:r>
        <w:rPr>
          <w:rFonts w:ascii="Times New Roman" w:hAnsi="Times New Roman" w:cs="Times New Roman" w:hint="eastAsia"/>
          <w:kern w:val="2"/>
        </w:rPr>
        <w:instrText>王婷</w:instrText>
      </w:r>
      <w:r>
        <w:rPr>
          <w:rFonts w:ascii="Times New Roman" w:hAnsi="Times New Roman" w:cs="Times New Roman" w:hint="eastAsia"/>
          <w:kern w:val="2"/>
        </w:rPr>
        <w:instrText>"}],"issued":{"date-parts":[["2017"]]}}}],"schema":"https://github.com/ci</w:instrText>
      </w:r>
      <w:r>
        <w:rPr>
          <w:rFonts w:ascii="Times New Roman" w:hAnsi="Times New Roman" w:cs="Times New Roman"/>
          <w:kern w:val="2"/>
        </w:rPr>
        <w:instrText xml:space="preserve">tation-style-language/schema/raw/master/csl-citation.json"} </w:instrText>
      </w:r>
      <w:r>
        <w:rPr>
          <w:rFonts w:ascii="Times New Roman" w:hAnsi="Times New Roman" w:cs="Times New Roman"/>
          <w:kern w:val="2"/>
        </w:rPr>
        <w:fldChar w:fldCharType="separate"/>
      </w:r>
      <w:r>
        <w:rPr>
          <w:rFonts w:ascii="Times New Roman" w:eastAsiaTheme="minorEastAsia" w:hAnsi="Times New Roman" w:cs="Times New Roman"/>
          <w:vertAlign w:val="superscript"/>
          <w14:ligatures w14:val="standardContextual"/>
        </w:rPr>
        <w:t>[2]</w:t>
      </w:r>
      <w:r>
        <w:rPr>
          <w:rFonts w:ascii="Times New Roman" w:hAnsi="Times New Roman" w:cs="Times New Roman"/>
          <w:kern w:val="2"/>
        </w:rPr>
        <w:fldChar w:fldCharType="end"/>
      </w:r>
      <w:r>
        <w:rPr>
          <w:rFonts w:ascii="Times New Roman" w:hAnsi="Times New Roman" w:cs="Times New Roman" w:hint="eastAsia"/>
          <w:kern w:val="2"/>
        </w:rPr>
        <w:t>。基于</w:t>
      </w:r>
      <w:r>
        <w:rPr>
          <w:rFonts w:ascii="Times New Roman" w:hAnsi="Times New Roman" w:cs="Times New Roman" w:hint="eastAsia"/>
          <w:kern w:val="2"/>
        </w:rPr>
        <w:t>WebGL</w:t>
      </w:r>
      <w:r>
        <w:rPr>
          <w:rFonts w:ascii="Times New Roman" w:hAnsi="Times New Roman" w:cs="Times New Roman" w:hint="eastAsia"/>
          <w:kern w:val="2"/>
        </w:rPr>
        <w:t>的三维地质模型可视化方法是当前地质模型可视化的热门趋势，作为一种基于浏览器的</w:t>
      </w:r>
      <w:r>
        <w:rPr>
          <w:rFonts w:ascii="Times New Roman" w:hAnsi="Times New Roman" w:cs="Times New Roman" w:hint="eastAsia"/>
          <w:kern w:val="2"/>
        </w:rPr>
        <w:t>图形标准，使用户无需安装插件即可实时查看复杂的三维地质模型。相比传统的</w:t>
      </w:r>
      <w:r>
        <w:rPr>
          <w:rFonts w:ascii="Times New Roman" w:hAnsi="Times New Roman" w:cs="Times New Roman" w:hint="eastAsia"/>
          <w:kern w:val="2"/>
        </w:rPr>
        <w:t>C/S</w:t>
      </w:r>
      <w:r>
        <w:rPr>
          <w:rFonts w:ascii="Times New Roman" w:hAnsi="Times New Roman" w:cs="Times New Roman" w:hint="eastAsia"/>
          <w:kern w:val="2"/>
        </w:rPr>
        <w:t>（客户端和服务器）架构，基于浏览器的</w:t>
      </w:r>
      <w:r>
        <w:rPr>
          <w:rFonts w:ascii="Times New Roman" w:hAnsi="Times New Roman" w:cs="Times New Roman" w:hint="eastAsia"/>
          <w:kern w:val="2"/>
        </w:rPr>
        <w:t>B/S</w:t>
      </w:r>
      <w:r>
        <w:rPr>
          <w:rFonts w:ascii="Times New Roman" w:hAnsi="Times New Roman" w:cs="Times New Roman" w:hint="eastAsia"/>
          <w:kern w:val="2"/>
        </w:rPr>
        <w:t>（浏览器</w:t>
      </w:r>
      <w:r>
        <w:rPr>
          <w:rFonts w:ascii="Times New Roman" w:hAnsi="Times New Roman" w:cs="Times New Roman" w:hint="eastAsia"/>
          <w:kern w:val="2"/>
        </w:rPr>
        <w:t>-</w:t>
      </w:r>
      <w:r>
        <w:rPr>
          <w:rFonts w:ascii="Times New Roman" w:hAnsi="Times New Roman" w:cs="Times New Roman" w:hint="eastAsia"/>
          <w:kern w:val="2"/>
        </w:rPr>
        <w:t>服务器）架构避免了客户</w:t>
      </w:r>
      <w:proofErr w:type="gramStart"/>
      <w:r>
        <w:rPr>
          <w:rFonts w:ascii="Times New Roman" w:hAnsi="Times New Roman" w:cs="Times New Roman" w:hint="eastAsia"/>
          <w:kern w:val="2"/>
        </w:rPr>
        <w:t>端安</w:t>
      </w:r>
      <w:proofErr w:type="gramEnd"/>
      <w:r>
        <w:rPr>
          <w:rFonts w:ascii="Times New Roman" w:hAnsi="Times New Roman" w:cs="Times New Roman" w:hint="eastAsia"/>
          <w:kern w:val="2"/>
        </w:rPr>
        <w:t>装与维护的复杂性，极大地降低了软件维护成本，用户在较为轻量的客户端设备上，也可以顺畅地加载大规模的三维地质模型，此外，还可以通过互联网实现地质信息的即时共享与交流，这在大型地质项目的协作中尤为重要</w:t>
      </w:r>
      <w:r>
        <w:fldChar w:fldCharType="begin"/>
      </w:r>
      <w:r>
        <w:instrText xml:space="preserve"> ADDIN ZOTERO_ITEM CSL_CITATION {"citationID":"YPSZqtnX","properties":{"formatted</w:instrText>
      </w:r>
      <w:r>
        <w:instrText>Citation":"\\super [3,4]\\nosupersub{}","plainCitation":"[3,4]","noteIndex":0},"citationItems":[{"id":28,"uris":["http://zotero.org/users/local/8clMLtyf/items/MXTZ9ZMM"],"itemData":{"id":28,"type":"thesis","abstract":"</w:instrText>
      </w:r>
      <w:r>
        <w:instrText>工程地质三维建模及可视化技术借助于计算机和科学计算可视化技术</w:instrText>
      </w:r>
      <w:r>
        <w:instrText>,</w:instrText>
      </w:r>
      <w:r>
        <w:instrText>直接从</w:instrText>
      </w:r>
      <w:r>
        <w:instrText>3D</w:instrText>
      </w:r>
      <w:r>
        <w:instrText>空间</w:instrText>
      </w:r>
      <w:r>
        <w:instrText>角度去理解和表达地质对象的几何形态、拓扑信息和物性信息</w:instrText>
      </w:r>
      <w:r>
        <w:instrText>,</w:instrText>
      </w:r>
      <w:r>
        <w:instrText>这对工程决策和灾害防治意义重大</w:instrText>
      </w:r>
      <w:r>
        <w:instrText>,</w:instrText>
      </w:r>
      <w:r>
        <w:instrText>已经成为岩土工程科学、工程地质学、数学地质学和计算机科学等多学科交叉领域研究的前沿和热点。本文就工程地质三维建模及可视化技术中的关键问题进行了深入的研究</w:instrText>
      </w:r>
      <w:r>
        <w:instrText>,</w:instrText>
      </w:r>
      <w:r>
        <w:instrText>主要体现在以下几个方面</w:instrText>
      </w:r>
      <w:r>
        <w:instrText>:\n\n\n\n\n\n\n\n\n\n\t(1)</w:instrText>
      </w:r>
      <w:r>
        <w:instrText>建立了一个适宜进行三维地质建模</w:instrText>
      </w:r>
      <w:r>
        <w:rPr>
          <w:rFonts w:hint="eastAsia"/>
        </w:rPr>
        <w:instrText>的三维数据结构</w:instrText>
      </w:r>
      <w:r>
        <w:instrText>\n\n\n\n\n\n\n\n\n\n\t</w:instrText>
      </w:r>
      <w:r>
        <w:instrText>通过对常见三维数据结构的对比分析</w:instrText>
      </w:r>
      <w:r>
        <w:instrText>,</w:instrText>
      </w:r>
      <w:r>
        <w:instrText>及它们对工程地质三维建模的适宜性评价</w:instrText>
      </w:r>
      <w:r>
        <w:instrText>,</w:instrText>
      </w:r>
      <w:r>
        <w:instrText>表明边界表示结构</w:instrText>
      </w:r>
      <w:r>
        <w:instrText xml:space="preserve">(Boundary </w:instrText>
      </w:r>
      <w:r>
        <w:instrText>Representation, BRep)</w:instrText>
      </w:r>
      <w:r>
        <w:instrText>是表达三维地质对象的有效方式</w:instrText>
      </w:r>
      <w:r>
        <w:instrText>,</w:instrText>
      </w:r>
      <w:r>
        <w:instrText>是进行三维地质建模的主流。</w:instrText>
      </w:r>
      <w:r>
        <w:instrText>\n\n\n\n\n\n\n\n\n\n\t3GMap</w:instrText>
      </w:r>
      <w:r>
        <w:instrText>拓扑模型是基于组合拓扑理论发展而来的一种健壮</w:instrText>
      </w:r>
      <w:r>
        <w:instrText>(robust)</w:instrText>
      </w:r>
      <w:r>
        <w:instrText>、严谨的</w:instrText>
      </w:r>
      <w:r>
        <w:instrText>BRep</w:instrText>
      </w:r>
      <w:r>
        <w:instrText>新型数据结构</w:instrText>
      </w:r>
      <w:r>
        <w:instrText>,</w:instrText>
      </w:r>
      <w:r>
        <w:instrText>在表达非流形体拓扑结构上有突出的优点</w:instrText>
      </w:r>
      <w:r>
        <w:instrText>,</w:instrText>
      </w:r>
      <w:r>
        <w:instrText>本文深入研究</w:instrText>
      </w:r>
      <w:r>
        <w:instrText>3GMap</w:instrText>
      </w:r>
      <w:r>
        <w:instrText>模型的基础理论</w:instrText>
      </w:r>
      <w:r>
        <w:instrText>,</w:instrText>
      </w:r>
      <w:r>
        <w:instrText>并根据工程地质三维建模的特</w:instrText>
      </w:r>
      <w:r>
        <w:rPr>
          <w:rFonts w:hint="eastAsia"/>
        </w:rPr>
        <w:instrText>点将其进行了扩展</w:instrText>
      </w:r>
      <w:r>
        <w:instrText>,</w:instrText>
      </w:r>
      <w:r>
        <w:instrText>建立了适合于进行三维地质建模的数据模型</w:instrText>
      </w:r>
      <w:r>
        <w:instrText>3GGMap,</w:instrText>
      </w:r>
      <w:r>
        <w:instrText>其主要优点体现在</w:instrText>
      </w:r>
      <w:r>
        <w:instrText>:①</w:instrText>
      </w:r>
      <w:r>
        <w:instrText>该数据结构仅仅依赖一种拓扑元素和一类拓扑操作算子</w:instrText>
      </w:r>
      <w:r>
        <w:instrText>,</w:instrText>
      </w:r>
      <w:r>
        <w:instrText>概念简单</w:instrText>
      </w:r>
      <w:r>
        <w:instrText>,</w:instrText>
      </w:r>
      <w:r>
        <w:instrText>结构紧密</w:instrText>
      </w:r>
      <w:r>
        <w:instrText>,</w:instrText>
      </w:r>
      <w:r>
        <w:instrText>容易开发</w:instrText>
      </w:r>
      <w:r>
        <w:instrText>实现</w:instrText>
      </w:r>
      <w:r>
        <w:instrText>;②</w:instrText>
      </w:r>
      <w:r>
        <w:instrText>该模型用同一拓扑结构表达宏观和微观拓扑结构</w:instrText>
      </w:r>
      <w:r>
        <w:instrText>;③</w:instrText>
      </w:r>
      <w:r>
        <w:instrText>实现拓扑结构和几何模型的分离。</w:instrText>
      </w:r>
      <w:r>
        <w:instrText>\n\n\n\n\n\n\n\n\n\n\t(2)</w:instrText>
      </w:r>
      <w:r>
        <w:instrText>地质曲面的构造</w:instrText>
      </w:r>
      <w:r>
        <w:instrText>\n\n\n\n\n\n\n\n\n\n\t</w:instrText>
      </w:r>
      <w:r>
        <w:instrText>采用不规则三角网来构造地层分界面、断层面、地形面、风化层面等地质曲面</w:instrText>
      </w:r>
      <w:r>
        <w:instrText>,</w:instrText>
      </w:r>
      <w:r>
        <w:instrText>并以</w:instrText>
      </w:r>
      <w:r>
        <w:instrText>Delaunay</w:instrText>
      </w:r>
      <w:r>
        <w:instrText>三角剖分算法</w:instrText>
      </w:r>
      <w:r>
        <w:instrText>(</w:instrText>
      </w:r>
      <w:r>
        <w:instrText>逐点插入法</w:instrText>
      </w:r>
      <w:r>
        <w:instrText>)</w:instrText>
      </w:r>
      <w:r>
        <w:instrText>为基础</w:instrText>
      </w:r>
      <w:r>
        <w:instrText>,</w:instrText>
      </w:r>
      <w:r>
        <w:instrText>根据数据源的不同采用不同的</w:instrText>
      </w:r>
      <w:r>
        <w:rPr>
          <w:rFonts w:hint="eastAsia"/>
        </w:rPr>
        <w:instrText>途径实现</w:instrText>
      </w:r>
      <w:r>
        <w:instrText>,</w:instrText>
      </w:r>
      <w:r>
        <w:instrText>可以充分的利用原始勘探数据构造精确、光滑的地质曲面。</w:instrText>
      </w:r>
      <w:r>
        <w:instrText>\n\n\n\n\n\n\n\n\n\n\t(3)</w:instrText>
      </w:r>
      <w:r>
        <w:instrText>引入碰撞检测技术快速实现地质曲面求交和裁剪引入碰撞检测技术</w:instrText>
      </w:r>
      <w:r>
        <w:instrText>,</w:instrText>
      </w:r>
      <w:r>
        <w:instrText>实现了不规则三角网表达的地质曲面之间高效、健壮地求交和裁剪。</w:instrText>
      </w:r>
      <w:r>
        <w:instrText>\n\n\n\n\n\n\n\n\n\n\t(4)</w:instrText>
      </w:r>
      <w:r>
        <w:instrText>自动建模技术</w:instrText>
      </w:r>
      <w:r>
        <w:instrText>\n\n\n\n\n\n\n\n\n\n\t</w:instrText>
      </w:r>
      <w:r>
        <w:instrText>为了实现工程地质三维建模的自动化</w:instrText>
      </w:r>
      <w:r>
        <w:instrText>,</w:instrText>
      </w:r>
      <w:r>
        <w:instrText>本文从两个方面入手进行探讨。首先建立区域地质演化图</w:instrText>
      </w:r>
      <w:r>
        <w:instrText>,</w:instrText>
      </w:r>
      <w:r>
        <w:instrText>为三维地质建模过程提供</w:instrText>
      </w:r>
      <w:r>
        <w:instrText>“</w:instrText>
      </w:r>
      <w:r>
        <w:instrText>向导</w:instrText>
      </w:r>
      <w:r>
        <w:instrText>”,</w:instrText>
      </w:r>
      <w:r>
        <w:instrText>实现地质曲面的拟合和裁剪自动化</w:instrText>
      </w:r>
      <w:r>
        <w:instrText>,</w:instrText>
      </w:r>
      <w:r>
        <w:instrText>同时也使三维地质模型反</w:instrText>
      </w:r>
      <w:r>
        <w:rPr>
          <w:rFonts w:hint="eastAsia"/>
        </w:rPr>
        <w:instrText>映了区域地质的演化规律</w:instrText>
      </w:r>
      <w:r>
        <w:instrText>;</w:instrText>
      </w:r>
      <w:r>
        <w:instrText>此外</w:instrText>
      </w:r>
      <w:r>
        <w:instrText>,</w:instrText>
      </w:r>
      <w:r>
        <w:instrText>根据地层的接触关系</w:instrText>
      </w:r>
      <w:r>
        <w:instrText>,</w:instrText>
      </w:r>
      <w:r>
        <w:instrText>建立地质曲面的裁剪规则</w:instrText>
      </w:r>
      <w:r>
        <w:instrText>,</w:instrText>
      </w:r>
      <w:r>
        <w:instrText>实现地质曲面之间裁剪关系的自动判断。</w:instrText>
      </w:r>
      <w:r>
        <w:instrText>\n\n\n\n\n\n\n\n\n\n\t(5)</w:instrText>
      </w:r>
      <w:r>
        <w:instrText>工程地质三维</w:instrText>
      </w:r>
      <w:r>
        <w:instrText>建模及可视化系统的开发与应用</w:instrText>
      </w:r>
      <w:r>
        <w:instrText>\n\n\n\n\n\n\n\n\n\n\t</w:instrText>
      </w:r>
      <w:r>
        <w:instrText>根据本文确立的工程地质三维建模及可视化方法体系</w:instrText>
      </w:r>
      <w:r>
        <w:instrText>,</w:instrText>
      </w:r>
      <w:r>
        <w:instrText>借助</w:instrText>
      </w:r>
      <w:r>
        <w:instrText>Visual C++6.0</w:instrText>
      </w:r>
      <w:r>
        <w:instrText>高级编程语言和面向对象的可视化开发接口</w:instrText>
      </w:r>
      <w:r>
        <w:instrText>VTK,</w:instrText>
      </w:r>
      <w:r>
        <w:instrText>研制开发了一个工程地质三维建模及可视化基础平台</w:instrText>
      </w:r>
      <w:r>
        <w:instrText>——3DGeoModeller</w:instrText>
      </w:r>
      <w:r>
        <w:instrText>系统。该系统实现了区域地质资料管理、三维建模、三维地质信息的可视化</w:instrText>
      </w:r>
      <w:r>
        <w:instrText>,</w:instrText>
      </w:r>
      <w:r>
        <w:instrText>以及基于三维地质模型的基本分析等功能。</w:instrText>
      </w:r>
      <w:r>
        <w:instrText>\n\n\n\n\n\n\n\n\n\n\t</w:instrText>
      </w:r>
      <w:r>
        <w:instrText>将系统应用于沪蓉高速公路滑坡、龙滩水电站、锦屏水电站等三维地质建模与分析当中</w:instrText>
      </w:r>
      <w:r>
        <w:instrText>,</w:instrText>
      </w:r>
      <w:r>
        <w:instrText>实践验证了基</w:instrText>
      </w:r>
      <w:r>
        <w:instrText>础理论的可行性</w:instrText>
      </w:r>
      <w:r>
        <w:instrText>,</w:instrText>
      </w:r>
      <w:r>
        <w:instrText>并在实践中进一步完善了基础理论。</w:instrText>
      </w:r>
      <w:r>
        <w:instrText>","genre":"</w:instrText>
      </w:r>
      <w:r>
        <w:instrText>博士学位论文</w:instrText>
      </w:r>
      <w:r>
        <w:instrText xml:space="preserve">","language":"zh-CN","note":"major: </w:instrText>
      </w:r>
      <w:r>
        <w:instrText>岩土工程</w:instrText>
      </w:r>
      <w:r>
        <w:instrText xml:space="preserve">\ndownload: 5447\nalbum: </w:instrText>
      </w:r>
      <w:r>
        <w:instrText>基础科学</w:instrText>
      </w:r>
      <w:r>
        <w:instrText>;</w:instrText>
      </w:r>
      <w:r>
        <w:instrText>工程科技</w:instrText>
      </w:r>
      <w:r>
        <w:instrText>Ⅱ</w:instrText>
      </w:r>
      <w:r>
        <w:instrText>辑</w:instrText>
      </w:r>
      <w:r>
        <w:instrText>\nCLC: P642\ndbcode: CDFD\ndbname: CDFD9908\nfilename: 2007128248.nh","number-of-pages":"150","publisher":"</w:instrText>
      </w:r>
      <w:r>
        <w:instrText>中国科学院研究生院（武汉岩土力学研究所）</w:instrText>
      </w:r>
      <w:r>
        <w:instrText>","source":"</w:instrText>
      </w:r>
      <w:r>
        <w:instrText>CNKI","title":"</w:instrText>
      </w:r>
      <w:r>
        <w:instrText>工程地质三维建模及可视化技术研究</w:instrText>
      </w:r>
      <w:r>
        <w:instrText>","URL":"https://kns.cnki.net/KCMS/detail/detail.aspx?dbcode=CDFD&amp;dbname=CDFD9908&amp;filename=2007128248.nh","author":[{"literal":"</w:instrText>
      </w:r>
      <w:r>
        <w:instrText>熊祖强</w:instrText>
      </w:r>
      <w:r>
        <w:instrText>"}],"contributor":[{"literal":"</w:instrText>
      </w:r>
      <w:r>
        <w:instrText>贺怀建</w:instrText>
      </w:r>
      <w:r>
        <w:instrText>"}],"accessed":{"date-parts":[["2025",2,25]]},"issued":{"dat</w:instrText>
      </w:r>
      <w:r>
        <w:instrText>e-parts":[["2007"]]}}},{"id":27,"uris":["http://zotero.org/users/local/8clMLtyf/items/3ZGVR7JL"],"itemData":{"id":27,"type":"article-journal","abstract":"</w:instrText>
      </w:r>
      <w:r>
        <w:instrText>对三维地质建模概念的提出</w:instrText>
      </w:r>
      <w:r>
        <w:instrText>,</w:instrText>
      </w:r>
      <w:r>
        <w:instrText>三维地质建模数据模型、结构、方法及软件开发等方面的进展情况进行了总结</w:instrText>
      </w:r>
      <w:r>
        <w:instrText>;</w:instrText>
      </w:r>
      <w:r>
        <w:instrText>并介绍了三维地质建模技术在矿山开采、工程地质、油田基础地质研究三个方面的应用实例</w:instrText>
      </w:r>
      <w:r>
        <w:instrText>,</w:instrText>
      </w:r>
      <w:r>
        <w:instrText>既介绍了三维地质建模在实际</w:instrText>
      </w:r>
      <w:r>
        <w:instrText>地质工作中的一般建模流程和适用范围</w:instrText>
      </w:r>
      <w:r>
        <w:instrText>,</w:instrText>
      </w:r>
      <w:r>
        <w:instrText>也展示了三维地质建模在数据可视化、三维动态显示、数据统计和空间变化上的优越性</w:instrText>
      </w:r>
      <w:r>
        <w:instrText>;</w:instrText>
      </w:r>
      <w:r>
        <w:instrText>同时指出了三维地质建模技术面临的困难和有待突破的瓶颈</w:instrText>
      </w:r>
      <w:r>
        <w:instrText>,</w:instrText>
      </w:r>
      <w:r>
        <w:instrText>以及建模技术未来发展的大体方向。</w:instrText>
      </w:r>
      <w:r>
        <w:instrText>","container-title":"</w:instrText>
      </w:r>
      <w:r>
        <w:instrText>东华理工大学学报（社会科学版）</w:instrText>
      </w:r>
      <w:r>
        <w:instrText xml:space="preserve">","issue":"3","language":"zh-CN","note":"foundation: </w:instrText>
      </w:r>
      <w:r>
        <w:instrText>中国地质调查局工作项目</w:instrText>
      </w:r>
      <w:r>
        <w:instrText>(1212011220248)</w:instrText>
      </w:r>
      <w:r>
        <w:instrText>；</w:instrText>
      </w:r>
      <w:r>
        <w:instrText xml:space="preserve">\ndownload: 4912\nalbum: </w:instrText>
      </w:r>
      <w:r>
        <w:instrText>社会科学</w:instrText>
      </w:r>
      <w:r>
        <w:instrText>Ⅱ</w:instrText>
      </w:r>
      <w:r>
        <w:instrText>辑</w:instrText>
      </w:r>
      <w:r>
        <w:instrText>;</w:instrText>
      </w:r>
      <w:r>
        <w:instrText>基础科学</w:instrText>
      </w:r>
      <w:r>
        <w:instrText>;</w:instrText>
      </w:r>
      <w:r>
        <w:instrText>工程科</w:instrText>
      </w:r>
      <w:r>
        <w:instrText>技</w:instrText>
      </w:r>
      <w:r>
        <w:instrText>Ⅰ</w:instrText>
      </w:r>
      <w:r>
        <w:instrText>辑</w:instrText>
      </w:r>
      <w:r>
        <w:instrText>\nCLC: P623\ndbcode: CJFQ\ndbname: CJFDHIS2\nfilename: FZSZ201303040","page":"403-409","source":"CNKI","title":"</w:instrText>
      </w:r>
      <w:r>
        <w:instrText>三维地质建模技术发展现状及建模实例</w:instrText>
      </w:r>
      <w:r>
        <w:instrText>","volume":"32","author":[{"literal":"</w:instrText>
      </w:r>
      <w:r>
        <w:instrText>张洋洋</w:instrText>
      </w:r>
      <w:r>
        <w:instrText>"},{"literal":"</w:instrText>
      </w:r>
      <w:r>
        <w:instrText>周万蓬</w:instrText>
      </w:r>
      <w:r>
        <w:instrText>"},{"literal":"</w:instrText>
      </w:r>
      <w:r>
        <w:instrText>吴志春</w:instrText>
      </w:r>
      <w:r>
        <w:instrText>"},{"literal":"</w:instrText>
      </w:r>
      <w:r>
        <w:instrText>郭福生</w:instrText>
      </w:r>
      <w:r>
        <w:instrText>"},{"literal":"</w:instrText>
      </w:r>
      <w:r>
        <w:instrText>郑翔</w:instrText>
      </w:r>
      <w:r>
        <w:instrText>"}],"issued"</w:instrText>
      </w:r>
      <w:r>
        <w:instrText xml:space="preserve">:{"date-parts":[["2013"]]}}}],"schema":"https://github.com/citation-style-language/schema/raw/master/csl-citation.json"} </w:instrText>
      </w:r>
      <w:r>
        <w:fldChar w:fldCharType="separate"/>
      </w:r>
      <w:r>
        <w:rPr>
          <w:rFonts w:cs="Times New Roman"/>
          <w:vertAlign w:val="superscript"/>
          <w14:ligatures w14:val="standardContextual"/>
        </w:rPr>
        <w:t>[3,4]</w:t>
      </w:r>
      <w:r>
        <w:fldChar w:fldCharType="end"/>
      </w:r>
      <w:r>
        <w:rPr>
          <w:rFonts w:hint="eastAsia"/>
        </w:rPr>
        <w:t>。</w:t>
      </w:r>
      <w:del w:id="34" w:author="颖旺 赵" w:date="2025-03-17T23:00:00Z">
        <w:r w:rsidDel="00174AAF">
          <w:rPr>
            <w:rFonts w:hint="eastAsia"/>
          </w:rPr>
          <w:delText>本研究</w:delText>
        </w:r>
      </w:del>
      <w:ins w:id="35" w:author="颖旺 赵" w:date="2025-03-17T23:00:00Z">
        <w:r w:rsidR="00174AAF">
          <w:rPr>
            <w:rFonts w:hint="eastAsia"/>
          </w:rPr>
          <w:t>本文</w:t>
        </w:r>
      </w:ins>
      <w:r>
        <w:rPr>
          <w:rFonts w:ascii="Times New Roman" w:hAnsi="Times New Roman" w:cs="Times New Roman" w:hint="eastAsia"/>
          <w:kern w:val="2"/>
        </w:rPr>
        <w:t>基于</w:t>
      </w:r>
      <w:r>
        <w:rPr>
          <w:rFonts w:ascii="Times New Roman" w:hAnsi="Times New Roman" w:cs="Times New Roman" w:hint="eastAsia"/>
          <w:kern w:val="2"/>
        </w:rPr>
        <w:t>WebGL</w:t>
      </w:r>
      <w:r>
        <w:rPr>
          <w:rFonts w:ascii="Times New Roman" w:hAnsi="Times New Roman" w:cs="Times New Roman" w:hint="eastAsia"/>
          <w:kern w:val="2"/>
        </w:rPr>
        <w:t>和</w:t>
      </w:r>
      <w:r>
        <w:rPr>
          <w:rFonts w:ascii="Times New Roman" w:hAnsi="Times New Roman" w:cs="Times New Roman" w:hint="eastAsia"/>
          <w:kern w:val="2"/>
        </w:rPr>
        <w:t>B/S</w:t>
      </w:r>
      <w:r>
        <w:rPr>
          <w:rFonts w:ascii="Times New Roman" w:hAnsi="Times New Roman" w:cs="Times New Roman" w:hint="eastAsia"/>
          <w:kern w:val="2"/>
        </w:rPr>
        <w:t>架构探索三维地质模型构建与可视化方法，为地质信息</w:t>
      </w:r>
      <w:r>
        <w:rPr>
          <w:rFonts w:ascii="Times New Roman" w:hAnsi="Times New Roman" w:cs="Times New Roman" w:hint="eastAsia"/>
          <w:kern w:val="2"/>
        </w:rPr>
        <w:t>Web</w:t>
      </w:r>
      <w:r>
        <w:rPr>
          <w:rFonts w:ascii="Times New Roman" w:hAnsi="Times New Roman" w:cs="Times New Roman" w:hint="eastAsia"/>
          <w:kern w:val="2"/>
        </w:rPr>
        <w:t>三维可视化提供解决方案。</w:t>
      </w:r>
    </w:p>
    <w:p w14:paraId="2BF34A21" w14:textId="77777777" w:rsidR="00EE315F" w:rsidRDefault="00204804">
      <w:pPr>
        <w:keepNext/>
        <w:keepLines/>
        <w:snapToGrid w:val="0"/>
        <w:spacing w:before="240" w:after="120" w:line="360" w:lineRule="auto"/>
        <w:outlineLvl w:val="1"/>
        <w:rPr>
          <w:rFonts w:ascii="黑体" w:eastAsia="黑体" w:hAnsi="黑体" w:cs="黑体"/>
          <w:sz w:val="28"/>
          <w:szCs w:val="28"/>
        </w:rPr>
      </w:pPr>
      <w:bookmarkStart w:id="36" w:name="_Toc192629341"/>
      <w:r>
        <w:rPr>
          <w:rFonts w:eastAsia="黑体"/>
          <w:sz w:val="28"/>
          <w:szCs w:val="32"/>
        </w:rPr>
        <w:t xml:space="preserve">1.2 </w:t>
      </w:r>
      <w:r>
        <w:rPr>
          <w:rFonts w:ascii="黑体" w:eastAsia="黑体" w:hAnsi="黑体" w:cs="黑体" w:hint="eastAsia"/>
          <w:sz w:val="28"/>
          <w:szCs w:val="28"/>
        </w:rPr>
        <w:t>国内外研究现状</w:t>
      </w:r>
      <w:bookmarkEnd w:id="36"/>
    </w:p>
    <w:p w14:paraId="2F6FA1FD" w14:textId="77777777" w:rsidR="00EE315F" w:rsidRDefault="00204804">
      <w:pPr>
        <w:snapToGrid w:val="0"/>
        <w:spacing w:after="120" w:line="300" w:lineRule="auto"/>
        <w:ind w:firstLineChars="200" w:firstLine="480"/>
      </w:pPr>
      <w:r>
        <w:rPr>
          <w:rFonts w:ascii="Times New Roman" w:hAnsi="Times New Roman" w:cs="Times New Roman" w:hint="eastAsia"/>
          <w:kern w:val="2"/>
        </w:rPr>
        <w:t>随着计算机技术的快速发展，三维地质建模及可视化技术在地质勘探、地下资源开发、工程建设等领域发挥着关键作用</w:t>
      </w:r>
      <w:r>
        <w:fldChar w:fldCharType="begin"/>
      </w:r>
      <w:r>
        <w:instrText xml:space="preserve"> ADDIN</w:instrText>
      </w:r>
      <w:r>
        <w:instrText xml:space="preserve"> ZOTERO_ITEM CSL_CITATION {"citationID":"k9y2JGuF","properties":{"formattedCitation":"\\super [5]\\nosupersub{}","plainCitation":"[5]","noteIndex":0},"citationItems":[{"id":59,"uris":["http://zotero.org/users/local/8clMLtyf/items/JXR6A36V"],"itemData":{"id</w:instrText>
      </w:r>
      <w:r>
        <w:instrText>":59,"type":"article-journal","abstract":"</w:instrText>
      </w:r>
      <w:r>
        <w:instrText>三维地质建模是实现数字矿山建设的前提和核心基础</w:instrText>
      </w:r>
      <w:r>
        <w:instrText>,</w:instrText>
      </w:r>
      <w:r>
        <w:instrText>为矿业开发带来了新的机遇和动力</w:instrText>
      </w:r>
      <w:r>
        <w:instrText>,</w:instrText>
      </w:r>
      <w:r>
        <w:instrText>也面临着许多亟待解决的难题</w:instrText>
      </w:r>
      <w:r>
        <w:instrText>.</w:instrText>
      </w:r>
      <w:r>
        <w:instrText>结合矿山数据特点及数字矿山建设目标</w:instrText>
      </w:r>
      <w:r>
        <w:instrText>,</w:instrText>
      </w:r>
      <w:r>
        <w:instrText>本文提出了多源数据耦合、多种构模方法集成、多分辨率可视化与检测以及多维数据分析与应用的理论体系</w:instrText>
      </w:r>
      <w:r>
        <w:instrText>.</w:instrText>
      </w:r>
      <w:r>
        <w:instrText>针对建模流程各环节中不确定性等问题进行了分析</w:instrText>
      </w:r>
      <w:r>
        <w:instrText>,</w:instrText>
      </w:r>
      <w:r>
        <w:instrText>实现了复杂地质构模、资源储量模拟评价和采掘工程开挖等关键技术方法</w:instrText>
      </w:r>
      <w:r>
        <w:instrText>,</w:instrText>
      </w:r>
      <w:r>
        <w:instrText>随着矿山勘探、开发和复垦等进程的推进</w:instrText>
      </w:r>
      <w:r>
        <w:instrText>,</w:instrText>
      </w:r>
      <w:r>
        <w:instrText>三维地质建模历经</w:instrText>
      </w:r>
      <w:r>
        <w:instrText>\"</w:instrText>
      </w:r>
      <w:r>
        <w:instrText>构</w:instrText>
      </w:r>
      <w:r>
        <w:rPr>
          <w:rFonts w:hint="eastAsia"/>
        </w:rPr>
        <w:instrText>建</w:instrText>
      </w:r>
      <w:r>
        <w:instrText>-</w:instrText>
      </w:r>
      <w:r>
        <w:instrText>模拟</w:instrText>
      </w:r>
      <w:r>
        <w:instrText>-</w:instrText>
      </w:r>
      <w:r>
        <w:instrText>修正</w:instrText>
      </w:r>
      <w:r>
        <w:instrText>\</w:instrText>
      </w:r>
      <w:r>
        <w:instrText>"</w:instrText>
      </w:r>
      <w:r>
        <w:instrText>的动态更新与完善过程</w:instrText>
      </w:r>
      <w:r>
        <w:instrText>.</w:instrText>
      </w:r>
      <w:r>
        <w:instrText>实例表明</w:instrText>
      </w:r>
      <w:r>
        <w:instrText>,</w:instrText>
      </w:r>
      <w:r>
        <w:instrText>本文提出的方法能够充分利用矿山数据</w:instrText>
      </w:r>
      <w:r>
        <w:instrText>,</w:instrText>
      </w:r>
      <w:r>
        <w:instrText>在空间信息质量检测控制下</w:instrText>
      </w:r>
      <w:r>
        <w:instrText>,</w:instrText>
      </w:r>
      <w:r>
        <w:instrText>通过虚拟现实技术构建有效的三维模型</w:instrText>
      </w:r>
      <w:r>
        <w:instrText>,</w:instrText>
      </w:r>
      <w:r>
        <w:instrText>并对矿产资源进行评价预测</w:instrText>
      </w:r>
      <w:r>
        <w:instrText>,</w:instrText>
      </w:r>
      <w:r>
        <w:instrText>为矿山建设在不同阶段的各项工作提供科学依据</w:instrText>
      </w:r>
      <w:r>
        <w:instrText>,</w:instrText>
      </w:r>
      <w:r>
        <w:instrText>降低开采风险和采矿成本</w:instrText>
      </w:r>
      <w:r>
        <w:instrText>,</w:instrText>
      </w:r>
      <w:r>
        <w:instrText>提高矿山开采效率</w:instrText>
      </w:r>
      <w:r>
        <w:instrText>.","container-title":"</w:instrText>
      </w:r>
      <w:r>
        <w:instrText>中国科学</w:instrText>
      </w:r>
      <w:r>
        <w:instrText>:</w:instrText>
      </w:r>
      <w:r>
        <w:instrText>地球科学</w:instrText>
      </w:r>
      <w:r>
        <w:instrText xml:space="preserve">","issue":"12","language":"zh-CN","note":"foundation: </w:instrText>
      </w:r>
      <w:r>
        <w:instrText>国家自然科学基金项目</w:instrText>
      </w:r>
      <w:r>
        <w:instrText>(</w:instrText>
      </w:r>
      <w:r>
        <w:instrText>批准号</w:instrText>
      </w:r>
      <w:r>
        <w:instrText>:41272276,51174289,41102180</w:instrText>
      </w:r>
      <w:r>
        <w:rPr>
          <w:rFonts w:hint="eastAsia"/>
        </w:rPr>
        <w:instrText>和</w:instrText>
      </w:r>
      <w:r>
        <w:instrText>40742013)</w:instrText>
      </w:r>
      <w:r>
        <w:instrText>；</w:instrText>
      </w:r>
      <w:r>
        <w:instrText xml:space="preserve"> </w:instrText>
      </w:r>
      <w:r>
        <w:instrText>教育部创新团队</w:instrText>
      </w:r>
      <w:r>
        <w:instrText>(</w:instrText>
      </w:r>
      <w:r>
        <w:instrText>编号</w:instrText>
      </w:r>
      <w:r>
        <w:instrText>:IRT1085)</w:instrText>
      </w:r>
      <w:r>
        <w:instrText>；</w:instrText>
      </w:r>
      <w:r>
        <w:instrText xml:space="preserve"> </w:instrText>
      </w:r>
      <w:r>
        <w:instrText>国土资源大调查项目</w:instrText>
      </w:r>
      <w:r>
        <w:instrText>(</w:instrText>
      </w:r>
      <w:r>
        <w:instrText>编号</w:instrText>
      </w:r>
      <w:r>
        <w:instrText>:</w:instrText>
      </w:r>
      <w:r>
        <w:instrText>水</w:instrText>
      </w:r>
      <w:r>
        <w:instrText>[2012]-01-035-036)</w:instrText>
      </w:r>
      <w:r>
        <w:instrText>；</w:instrText>
      </w:r>
      <w:r>
        <w:instrText xml:space="preserve"> </w:instrText>
      </w:r>
      <w:r>
        <w:instrText>煤炭资源与安全开采国家重点实验室自主研究课题；</w:instrText>
      </w:r>
      <w:r>
        <w:instrText xml:space="preserve"> </w:instrText>
      </w:r>
      <w:r>
        <w:instrText>中央高校基本科研业务费资助项目</w:instrText>
      </w:r>
      <w:r>
        <w:instrText>(</w:instrText>
      </w:r>
      <w:r>
        <w:instrText>编号</w:instrText>
      </w:r>
      <w:r>
        <w:instrText>:2010YD02)</w:instrText>
      </w:r>
      <w:r>
        <w:instrText>；</w:instrText>
      </w:r>
      <w:r>
        <w:instrText xml:space="preserve"> “</w:instrText>
      </w:r>
      <w:r>
        <w:instrText>十二五</w:instrText>
      </w:r>
      <w:r>
        <w:instrText>”</w:instrText>
      </w:r>
      <w:r>
        <w:instrText>国家科技重大专项</w:instrText>
      </w:r>
      <w:r>
        <w:instrText>(</w:instrText>
      </w:r>
      <w:r>
        <w:instrText>编号</w:instrText>
      </w:r>
      <w:r>
        <w:instrText>:201105060-06,2012BAB12B03)</w:instrText>
      </w:r>
      <w:r>
        <w:instrText>资助；</w:instrText>
      </w:r>
      <w:r>
        <w:instrText xml:space="preserve">\ndownload: 2109\nalbum: </w:instrText>
      </w:r>
      <w:r>
        <w:instrText>基础科学</w:instrText>
      </w:r>
      <w:r>
        <w:instrText>;</w:instrText>
      </w:r>
      <w:r>
        <w:instrText>工程科技</w:instrText>
      </w:r>
      <w:r>
        <w:instrText>Ⅰ</w:instrText>
      </w:r>
      <w:r>
        <w:instrText>辑</w:instrText>
      </w:r>
      <w:r>
        <w:instrText>;</w:instrText>
      </w:r>
      <w:r>
        <w:instrText>信息科技</w:instrText>
      </w:r>
      <w:r>
        <w:instrText>\nCLC: TP391.41;TD166\ndbcode: CJFQ\ndbname: CJFD</w:instrText>
      </w:r>
      <w:r>
        <w:instrText>HIS2\nfilename: JDXK201312010","page":"1996-2006","source":"CNKI","title":"</w:instrText>
      </w:r>
      <w:r>
        <w:instrText>数字矿山中三维地质建模方法与应用</w:instrText>
      </w:r>
      <w:r>
        <w:instrText>","volume":"43","author":[{"literal":"</w:instrText>
      </w:r>
      <w:r>
        <w:instrText>武强</w:instrText>
      </w:r>
      <w:r>
        <w:instrText>"},{"literal":"</w:instrText>
      </w:r>
      <w:r>
        <w:instrText>徐华</w:instrText>
      </w:r>
      <w:r>
        <w:instrText>"}],"issued":{"date-parts":[["2013"]]}}}],"schema":"https://github.com/citation-style-language/schema/raw/ma</w:instrText>
      </w:r>
      <w:r>
        <w:instrText xml:space="preserve">ster/csl-citation.json"} </w:instrText>
      </w:r>
      <w:r>
        <w:fldChar w:fldCharType="separate"/>
      </w:r>
      <w:r>
        <w:rPr>
          <w:rFonts w:cs="Times New Roman"/>
          <w:vertAlign w:val="superscript"/>
          <w14:ligatures w14:val="standardContextual"/>
        </w:rPr>
        <w:t>[5]</w:t>
      </w:r>
      <w:r>
        <w:fldChar w:fldCharType="end"/>
      </w:r>
      <w:r>
        <w:rPr>
          <w:rFonts w:hint="eastAsia"/>
        </w:rPr>
        <w:t>。然而，由于技术水平、研究重点和应用需求的不同，国内外在三维地质建模及可视化技术的研究与实践上存在一定差异。</w:t>
      </w:r>
    </w:p>
    <w:p w14:paraId="68A6441E" w14:textId="77777777" w:rsidR="00EE315F" w:rsidRDefault="00204804">
      <w:pPr>
        <w:keepNext/>
        <w:keepLines/>
        <w:snapToGrid w:val="0"/>
        <w:spacing w:before="120" w:after="120" w:line="360" w:lineRule="auto"/>
        <w:outlineLvl w:val="2"/>
        <w:rPr>
          <w:rFonts w:ascii="Arial" w:eastAsia="黑体" w:hAnsi="Arial" w:cs="Arial"/>
          <w:bCs/>
        </w:rPr>
      </w:pPr>
      <w:bookmarkStart w:id="37" w:name="_Toc192629342"/>
      <w:r>
        <w:rPr>
          <w:rFonts w:eastAsia="黑体"/>
          <w:bCs/>
        </w:rPr>
        <w:t xml:space="preserve">1.2.1 </w:t>
      </w:r>
      <w:r>
        <w:rPr>
          <w:b/>
          <w:bCs/>
        </w:rPr>
        <w:t>三</w:t>
      </w:r>
      <w:r>
        <w:rPr>
          <w:rFonts w:ascii="Arial" w:eastAsia="黑体" w:hAnsi="Arial" w:cs="Arial"/>
          <w:bCs/>
        </w:rPr>
        <w:t>维地质建模研究现状</w:t>
      </w:r>
      <w:bookmarkEnd w:id="37"/>
    </w:p>
    <w:p w14:paraId="2D705D00" w14:textId="77777777" w:rsidR="00EE315F" w:rsidRDefault="00204804">
      <w:pPr>
        <w:snapToGrid w:val="0"/>
        <w:spacing w:after="120" w:line="300" w:lineRule="auto"/>
        <w:ind w:firstLineChars="200" w:firstLine="480"/>
      </w:pPr>
      <w:r>
        <w:t>三维地学建模的概念最早由加拿大地质学家</w:t>
      </w:r>
      <w:r>
        <w:t xml:space="preserve"> Simon Houlding </w:t>
      </w:r>
      <w:r>
        <w:t>在</w:t>
      </w:r>
      <w:r>
        <w:t xml:space="preserve"> 1994 </w:t>
      </w:r>
      <w:r>
        <w:t>年提出，此后便受到众多地质学者的关注和研究</w:t>
      </w:r>
      <w:r>
        <w:rPr>
          <w:rFonts w:hint="eastAsia"/>
        </w:rPr>
        <w:t>。</w:t>
      </w:r>
      <w:r>
        <w:t>三维地质建模技术是三维地学建模的重要组成部分，也是实现地质信息化的关键技术</w:t>
      </w:r>
      <w:r>
        <w:fldChar w:fldCharType="begin"/>
      </w:r>
      <w:r>
        <w:instrText xml:space="preserve"> ADDIN ZOTERO_ITEM CSL_CITATION {"citationID":"idyTI</w:instrText>
      </w:r>
      <w:r>
        <w:instrText>FQ7","properties":{"formattedCitation":"\\super [6]\\nosupersub{}","plainCitation":"[6]","noteIndex":0},"citationItems":[{"id":106,"uris":["http://zotero.org/users/local/8clMLtyf/items/VQU8VJEU"],"itemData":{"id":106,"type":"article-journal","abstract":"3D</w:instrText>
      </w:r>
      <w:r>
        <w:instrText xml:space="preserve"> modeling technique has become a favorable tool for people to observe and analyze the world, and has been used widely in various trades. Geological body enrich mineral resources, and the spatial shape and petrophysical distributions of geological body are </w:instrText>
      </w:r>
      <w:r>
        <w:instrText>controlled by geological conditions. So 3D geological modeling under the control of complex geological conditions becomes the research emphasis. This article analyzes the uncertainty, complexity and diversity of geological body, and lists complex geologica</w:instrText>
      </w:r>
      <w:r>
        <w:instrText>l conditions controlling spatial shape and petrophysical distributions of geological body. And then 3D geological modeling method under the control of complex geological conditions is proposed, and corresponding modeling workflow is set up. Finally, taking</w:instrText>
      </w:r>
      <w:r>
        <w:instrText xml:space="preserve"> 3D geological modeling of petroleum exploration and development for example, 3D geological model of Yulou oil formation, Jin-16 block, Liaohe oil-field, is built and some applications like 3D visualization of geological body are realized.","collection-tit</w:instrText>
      </w:r>
      <w:r>
        <w:instrText>le":"2011 SREE Conference on Engineering Modelling and Simulation (CEMS 2011)","container-title":"Procedia Engineering","DOI":"10.1016/j.proeng.2011.05.008","ISSN":"1877-7058","journalAbbreviation":"Procedia Engineering","page":"41-46","source":"ScienceDir</w:instrText>
      </w:r>
      <w:r>
        <w:instrText>ect","title":"3D Geological Modeling and Its Application under Complex Geological Conditions","volume":"12","author":[{"family":"Yan-lin","given":"Shao"},{"family":"Ai-ling","given":"Zheng"},{"family":"You-bin","given":"He"},{"family":"Ke-yan","given":"Xia</w:instrText>
      </w:r>
      <w:r>
        <w:instrText xml:space="preserve">o"}],"issued":{"date-parts":[["2011",1,1]]}}}],"schema":"https://github.com/citation-style-language/schema/raw/master/csl-citation.json"} </w:instrText>
      </w:r>
      <w:r>
        <w:fldChar w:fldCharType="separate"/>
      </w:r>
      <w:r>
        <w:rPr>
          <w:rFonts w:cs="Times New Roman"/>
          <w:vertAlign w:val="superscript"/>
          <w14:ligatures w14:val="standardContextual"/>
        </w:rPr>
        <w:t>[6]</w:t>
      </w:r>
      <w:r>
        <w:fldChar w:fldCharType="end"/>
      </w:r>
      <w:r>
        <w:rPr>
          <w:rFonts w:hint="eastAsia"/>
        </w:rPr>
        <w:t>，经过多年的发展，国内外学者围绕</w:t>
      </w:r>
      <w:r>
        <w:t>三维地质建模的具体方法、数据处理技术及系统实现等方面，开展了广泛而深入的研究</w:t>
      </w:r>
      <w:r>
        <w:rPr>
          <w:rFonts w:hint="eastAsia"/>
        </w:rPr>
        <w:t>。</w:t>
      </w:r>
    </w:p>
    <w:p w14:paraId="5D141D5D" w14:textId="77777777" w:rsidR="00EE315F" w:rsidRDefault="00204804">
      <w:pPr>
        <w:snapToGrid w:val="0"/>
        <w:spacing w:after="120" w:line="300" w:lineRule="auto"/>
        <w:ind w:firstLineChars="200" w:firstLine="480"/>
      </w:pPr>
      <w:r>
        <w:rPr>
          <w:rFonts w:hint="eastAsia"/>
        </w:rPr>
        <w:t>近几十年来，国内</w:t>
      </w:r>
      <w:r>
        <w:t>地质学家做了丰富的三维地质模型建模方面的研究，提出或改进了很多三维地质模型。三维地质模型包括表面</w:t>
      </w:r>
      <w:r>
        <w:t>模型、体模型、混合模型三大类</w:t>
      </w:r>
      <w:r>
        <w:fldChar w:fldCharType="begin"/>
      </w:r>
      <w:r>
        <w:instrText xml:space="preserve"> ADDIN ZOTERO_ITEM CSL_CITATION {"citationID":"xFeaFGyg","properties":{"formattedCitation":"\\super [7]\\nosupersub{}","plainCitation":"[7]","noteIndex":0},"citationItems":[{"id":163,"uris":["http://zotero.org/users/local/8clMLtyf/items/ZAIFZ</w:instrText>
      </w:r>
      <w:r>
        <w:instrText>U6W"],"itemData":{"id":163,"type":"article-journal","abstract":"</w:instrText>
      </w:r>
      <w:r>
        <w:instrText>文中介绍了基于偏斜钻孔的三维地质空间构模方法</w:instrText>
      </w:r>
      <w:r>
        <w:instrText>--</w:instrText>
      </w:r>
      <w:r>
        <w:instrText>类三棱柱</w:instrText>
      </w:r>
      <w:r>
        <w:instrText>(ATP)</w:instrText>
      </w:r>
      <w:r>
        <w:instrText>法的基本原理</w:instrText>
      </w:r>
      <w:r>
        <w:instrText>.</w:instrText>
      </w:r>
      <w:r>
        <w:instrText>对</w:instrText>
      </w:r>
      <w:r>
        <w:instrText>ATP</w:instrText>
      </w:r>
      <w:r>
        <w:instrText>方法用实测数据进行了地质体三维重构可视化及切割</w:instrText>
      </w:r>
      <w:r>
        <w:instrText>.</w:instrText>
      </w:r>
      <w:r>
        <w:instrText>并确定了基于</w:instrText>
      </w:r>
      <w:r>
        <w:instrText>ATP 5</w:instrText>
      </w:r>
      <w:r>
        <w:instrText>类基本拓扑关系及相关的查询与维护方法</w:instrText>
      </w:r>
      <w:r>
        <w:instrText>.","container-title":"</w:instrText>
      </w:r>
      <w:r>
        <w:instrText>矿山测量</w:instrText>
      </w:r>
      <w:r>
        <w:instrText>","DOI":"10.3969/j.issn.1001-358X.2003.03.021","ISSN":"1001-358X","is</w:instrText>
      </w:r>
      <w:r>
        <w:instrText>sue":"3","note":"CLC: P628+.3(</w:instrText>
      </w:r>
      <w:r>
        <w:instrText>地质、矿产普查与勘探</w:instrText>
      </w:r>
      <w:r>
        <w:instrText>)","page":"65-66,64","source":"Wanfang Data","title":"</w:instrText>
      </w:r>
      <w:r>
        <w:instrText>基于类三棱柱的三维地质模拟与拓扑研究</w:instrText>
      </w:r>
      <w:r>
        <w:instrText>","author":[{"literal":"</w:instrText>
      </w:r>
      <w:r>
        <w:instrText>齐安文</w:instrText>
      </w:r>
      <w:r>
        <w:instrText>"},{"literal":"</w:instrText>
      </w:r>
      <w:r>
        <w:instrText>吴立新</w:instrText>
      </w:r>
      <w:r>
        <w:instrText>"}],"issued":{"date-parts":[["2003"]]}}}],"schema":"https://github.com/citation-style-language/sche</w:instrText>
      </w:r>
      <w:r>
        <w:instrText xml:space="preserve">ma/raw/master/csl-citation.json"} </w:instrText>
      </w:r>
      <w:r>
        <w:fldChar w:fldCharType="separate"/>
      </w:r>
      <w:r>
        <w:rPr>
          <w:rFonts w:cs="Times New Roman"/>
          <w:vertAlign w:val="superscript"/>
          <w14:ligatures w14:val="standardContextual"/>
        </w:rPr>
        <w:t>[7]</w:t>
      </w:r>
      <w:r>
        <w:fldChar w:fldCharType="end"/>
      </w:r>
      <w:r>
        <w:rPr>
          <w:rFonts w:hint="eastAsia"/>
        </w:rPr>
        <w:t>。</w:t>
      </w:r>
      <w:r>
        <w:t>其中面模型为表达地质体时三维空间实体表面的表示，体模型注重于模型内部的构建和整体的表示，混合模型综合了面模型和体模型的优点但实现方法更加复杂。</w:t>
      </w:r>
      <w:r>
        <w:rPr>
          <w:rFonts w:hint="eastAsia"/>
        </w:rPr>
        <w:t>在国内三维地质建模技术主要聚焦</w:t>
      </w:r>
      <w:proofErr w:type="gramStart"/>
      <w:r>
        <w:rPr>
          <w:rFonts w:hint="eastAsia"/>
        </w:rPr>
        <w:t>于结合</w:t>
      </w:r>
      <w:proofErr w:type="gramEnd"/>
      <w:r>
        <w:rPr>
          <w:rFonts w:hint="eastAsia"/>
        </w:rPr>
        <w:t>钻孔、地质剖面和地震反射等多</w:t>
      </w:r>
      <w:proofErr w:type="gramStart"/>
      <w:r>
        <w:rPr>
          <w:rFonts w:hint="eastAsia"/>
        </w:rPr>
        <w:t>源数据</w:t>
      </w:r>
      <w:proofErr w:type="gramEnd"/>
      <w:r>
        <w:rPr>
          <w:rFonts w:hint="eastAsia"/>
        </w:rPr>
        <w:t>的建模方法</w:t>
      </w:r>
      <w:r>
        <w:fldChar w:fldCharType="begin"/>
      </w:r>
      <w:r>
        <w:instrText xml:space="preserve"> ADDIN ZOTERO_ITEM CSL_CITATION {"citationID":"wMerFxkl","properties":{"formattedCitation":"\\super [8]\</w:instrText>
      </w:r>
      <w:r>
        <w:instrText xml:space="preserve">\nosupersub{}","plainCitation":"[8]","noteIndex":0},"citationItems":[{"id":108,"uris":["http://zotero.org/users/local/8clMLtyf/items/9DN8LLKZ"],"itemData":{"id":108,"type":"webpage","title":"Research Status of and Trends in 3D Geological Property Modeling </w:instrText>
      </w:r>
      <w:r>
        <w:instrText xml:space="preserve">Methods: A Review","URL":"https://www.mdpi.com/2076-3417/12/11/5648","accessed":{"date-parts":[["2025",2,25]]}}}],"schema":"https://github.com/citation-style-language/schema/raw/master/csl-citation.json"} </w:instrText>
      </w:r>
      <w:r>
        <w:fldChar w:fldCharType="separate"/>
      </w:r>
      <w:r>
        <w:rPr>
          <w:rFonts w:cs="Times New Roman"/>
          <w:vertAlign w:val="superscript"/>
          <w14:ligatures w14:val="standardContextual"/>
        </w:rPr>
        <w:t>[8]</w:t>
      </w:r>
      <w:r>
        <w:fldChar w:fldCharType="end"/>
      </w:r>
      <w:r>
        <w:rPr>
          <w:rFonts w:hint="eastAsia"/>
        </w:rPr>
        <w:t>。其中基于三</w:t>
      </w:r>
      <w:r>
        <w:rPr>
          <w:rFonts w:ascii="Times New Roman" w:hAnsi="Times New Roman" w:cs="Times New Roman" w:hint="eastAsia"/>
          <w:kern w:val="2"/>
        </w:rPr>
        <w:t>角网（</w:t>
      </w:r>
      <w:r>
        <w:rPr>
          <w:rFonts w:ascii="Times New Roman" w:hAnsi="Times New Roman" w:cs="Times New Roman" w:hint="eastAsia"/>
          <w:kern w:val="2"/>
        </w:rPr>
        <w:t>TIN</w:t>
      </w:r>
      <w:r>
        <w:rPr>
          <w:rFonts w:ascii="Times New Roman" w:hAnsi="Times New Roman" w:cs="Times New Roman" w:hint="eastAsia"/>
          <w:kern w:val="2"/>
        </w:rPr>
        <w:t>）和规</w:t>
      </w:r>
      <w:r>
        <w:rPr>
          <w:rFonts w:hint="eastAsia"/>
        </w:rPr>
        <w:t>则网格的建模方法引起较高的建模效率和良好的可操作性被广泛应用</w:t>
      </w:r>
      <w:r>
        <w:rPr>
          <w:rFonts w:hint="eastAsia"/>
        </w:rPr>
        <w:t>，具有较好的建模效率和可操作性</w:t>
      </w:r>
      <w:r>
        <w:fldChar w:fldCharType="begin"/>
      </w:r>
      <w:r>
        <w:instrText xml:space="preserve"> ADDIN ZOTERO_ITEM CSL_CITATION {"citationID":"TtD02IPE","properties":{"formattedCitation":"\\super [9]\\nosupersub{}","plainCitation":"[9]","noteIndex":0},"citationItems":[{"id":29,"uris":["http://zotero.org/users/local/8clMLtyf/items/N6GDL</w:instrText>
      </w:r>
      <w:r>
        <w:instrText>YEQ"],"itemData":{"id":29,"type":"thesis","abstract":"</w:instrText>
      </w:r>
      <w:r>
        <w:instrText>本论文在对国内外三维地质建模发展现状分析的基础上</w:instrText>
      </w:r>
      <w:r>
        <w:instrText>,</w:instrText>
      </w:r>
      <w:r>
        <w:instrText>系统研究了三维地质建模理论</w:instrText>
      </w:r>
      <w:r>
        <w:instrText>,</w:instrText>
      </w:r>
      <w:r>
        <w:instrText>提出了一种有效的基于四面体体元构建地质体模型的方法和利用插值理论确定虚拟钻孔的方法</w:instrText>
      </w:r>
      <w:r>
        <w:instrText>,</w:instrText>
      </w:r>
      <w:r>
        <w:instrText>并在建模过程中用不同的插值方法对地质数据进行处理。根据这一地质建模方法设计了一套可行的实验方案。全文主要内容如下</w:instrText>
      </w:r>
      <w:r>
        <w:instrText>:\n\n\n\t(1)</w:instrText>
      </w:r>
      <w:r>
        <w:instrText>详细介绍了三维地质建模的研究背景和国内外研究现状</w:instrText>
      </w:r>
      <w:r>
        <w:instrText>,</w:instrText>
      </w:r>
      <w:r>
        <w:instrText>说明了本论文的主要研究内容和三维地质建模及其可视化的研究</w:instrText>
      </w:r>
      <w:r>
        <w:instrText>目标。</w:instrText>
      </w:r>
      <w:r>
        <w:instrText>\n\n\n\t(2)</w:instrText>
      </w:r>
      <w:r>
        <w:instrText>介绍了三维地质建模和实际钻孔数据的基本概念</w:instrText>
      </w:r>
      <w:r>
        <w:instrText>,</w:instrText>
      </w:r>
      <w:r>
        <w:instrText>系统研究了三维地质建模的各种模型</w:instrText>
      </w:r>
      <w:r>
        <w:instrText>——</w:instrText>
      </w:r>
      <w:r>
        <w:instrText>基于面、体的模型和面向对象的模型</w:instrText>
      </w:r>
      <w:r>
        <w:instrText>,</w:instrText>
      </w:r>
      <w:r>
        <w:instrText>分析了不同模型的优缺点。</w:instrText>
      </w:r>
      <w:r>
        <w:instrText>\n\n\n\t(3)</w:instrText>
      </w:r>
      <w:r>
        <w:instrText>说明了三维地质模型的选取原则</w:instrText>
      </w:r>
      <w:r>
        <w:instrText>,</w:instrText>
      </w:r>
      <w:r>
        <w:instrText>并详细阐述了本论文三维地质建模的设计思想。利用已知勘探的具有多层地质信息的钻孔数据</w:instrText>
      </w:r>
      <w:r>
        <w:instrText>,</w:instrText>
      </w:r>
      <w:r>
        <w:instrText>通过插值方法生成规则网格的插值数据</w:instrText>
      </w:r>
      <w:r>
        <w:instrText>;</w:instrText>
      </w:r>
      <w:r>
        <w:instrText>在形成的规则网格模型中</w:instrText>
      </w:r>
      <w:r>
        <w:instrText>,</w:instrText>
      </w:r>
      <w:r>
        <w:instrText>将相同相对坐标的不同层数据相连就构成由四棱柱体所组合的地质模型</w:instrText>
      </w:r>
      <w:r>
        <w:instrText>,</w:instrText>
      </w:r>
      <w:r>
        <w:instrText>再将四棱柱按照一定规则分解成容易处理的四面体体元</w:instrText>
      </w:r>
      <w:r>
        <w:instrText>,</w:instrText>
      </w:r>
      <w:r>
        <w:instrText>把四面体体元作为基本体元进行处理操作</w:instrText>
      </w:r>
      <w:r>
        <w:instrText>。在确定虚拟钻孔的过程中</w:instrText>
      </w:r>
      <w:r>
        <w:instrText>,</w:instrText>
      </w:r>
      <w:r>
        <w:instrText>本文直接采用插值方法进行确定</w:instrText>
      </w:r>
      <w:r>
        <w:instrText>,</w:instrText>
      </w:r>
      <w:r>
        <w:instrText>避免了体元模型确定虚拟钻孔的复杂性。由于论文中大量使用插值方法</w:instrText>
      </w:r>
      <w:r>
        <w:instrText>,</w:instrText>
      </w:r>
      <w:r>
        <w:instrText>文中对两种插值方法</w:instrText>
      </w:r>
      <w:r>
        <w:instrText>——</w:instrText>
      </w:r>
      <w:r>
        <w:instrText>距离反比加权插值法和</w:instrText>
      </w:r>
      <w:r>
        <w:instrText>Kriging</w:instrText>
      </w:r>
      <w:r>
        <w:instrText>插值方法做了详细的研究。</w:instrText>
      </w:r>
      <w:r>
        <w:instrText>\n\n\n\t(4)</w:instrText>
      </w:r>
      <w:r>
        <w:instrText>介绍了可视化的基础理论</w:instrText>
      </w:r>
      <w:r>
        <w:instrText>,</w:instrText>
      </w:r>
      <w:r>
        <w:instrText>对计算机图形学和</w:instrText>
      </w:r>
      <w:r>
        <w:instrText>OpenGL</w:instrText>
      </w:r>
      <w:r>
        <w:instrText>做了简要的阐述。说明了基于</w:instrText>
      </w:r>
      <w:r>
        <w:instrText>OpenGL</w:instrText>
      </w:r>
      <w:r>
        <w:instrText>的地质体可视化过程</w:instrText>
      </w:r>
      <w:r>
        <w:instrText>,</w:instrText>
      </w:r>
      <w:r>
        <w:instrText>设计了地质模型的可视化方案</w:instrText>
      </w:r>
      <w:r>
        <w:instrText>,</w:instrText>
      </w:r>
      <w:r>
        <w:instrText>实现了对三维地质模型的多模式显示。</w:instrText>
      </w:r>
      <w:r>
        <w:instrText>","genre":"</w:instrText>
      </w:r>
      <w:r>
        <w:instrText>硕士学位论文</w:instrText>
      </w:r>
      <w:r>
        <w:instrText xml:space="preserve">","language":"zh-CN","note":"major: </w:instrText>
      </w:r>
      <w:r>
        <w:instrText>计算机应用技</w:instrText>
      </w:r>
      <w:r>
        <w:instrText>术</w:instrText>
      </w:r>
      <w:r>
        <w:instrText xml:space="preserve">\ndownload: 2159\nalbum: </w:instrText>
      </w:r>
      <w:r>
        <w:instrText>信息科技</w:instrText>
      </w:r>
      <w:r>
        <w:instrText>\nCLC: TP391.41\ndbcode: CMFD\ndbname: CMFD2008\nfilename: 2008143119.nh","number-of-pages":"55","publisher":"</w:instrText>
      </w:r>
      <w:r>
        <w:instrText>合肥工业大学</w:instrText>
      </w:r>
      <w:r>
        <w:instrText>","source":"CNKI","title":"</w:instrText>
      </w:r>
      <w:r>
        <w:instrText>三维地质建模技术的研究</w:instrText>
      </w:r>
      <w:r>
        <w:instrText>","URL":"https://kns.cnki.net/KCMS/detail/detail.aspx?dbcode=CMFD&amp;dbname</w:instrText>
      </w:r>
      <w:r>
        <w:instrText>=CMFD2008&amp;filename=2008143119.nh","author":[{"literal":"</w:instrText>
      </w:r>
      <w:r>
        <w:instrText>李响</w:instrText>
      </w:r>
      <w:r>
        <w:instrText>"}],"contributor":[{"literal":"</w:instrText>
      </w:r>
      <w:r>
        <w:instrText>胡敏</w:instrText>
      </w:r>
      <w:r>
        <w:instrText>"}],"accessed":{"date-parts":[["2025",2,25]]},"issued":{"date-parts":[["2008"]]}}}],"schema":"https://github.com/citation-style-language/schema/raw/master/csl-citati</w:instrText>
      </w:r>
      <w:r>
        <w:instrText xml:space="preserve">on.json"} </w:instrText>
      </w:r>
      <w:r>
        <w:fldChar w:fldCharType="separate"/>
      </w:r>
      <w:r>
        <w:rPr>
          <w:rFonts w:cs="Times New Roman"/>
          <w:vertAlign w:val="superscript"/>
          <w14:ligatures w14:val="standardContextual"/>
        </w:rPr>
        <w:t>[9]</w:t>
      </w:r>
      <w:r>
        <w:fldChar w:fldCharType="end"/>
      </w:r>
      <w:r>
        <w:rPr>
          <w:rFonts w:hint="eastAsia"/>
        </w:rPr>
        <w:t>。对于面模型，研究者广泛采用</w:t>
      </w:r>
      <w:r>
        <w:rPr>
          <w:rFonts w:ascii="Times New Roman" w:hAnsi="Times New Roman" w:cs="Times New Roman" w:hint="eastAsia"/>
          <w:kern w:val="2"/>
        </w:rPr>
        <w:t>基于</w:t>
      </w:r>
      <w:r>
        <w:rPr>
          <w:rFonts w:ascii="Times New Roman" w:hAnsi="Times New Roman" w:cs="Times New Roman" w:hint="eastAsia"/>
          <w:kern w:val="2"/>
        </w:rPr>
        <w:t>Delaunay</w:t>
      </w:r>
      <w:r>
        <w:rPr>
          <w:rFonts w:ascii="Times New Roman" w:hAnsi="Times New Roman" w:cs="Times New Roman" w:hint="eastAsia"/>
          <w:kern w:val="2"/>
        </w:rPr>
        <w:t>准则的算法进行地</w:t>
      </w:r>
      <w:r>
        <w:rPr>
          <w:rFonts w:hint="eastAsia"/>
        </w:rPr>
        <w:t>质网格划分，基于其准则的三角网格相较于其他方法更为优良。同时，国内开发了一些具有自主知识产权的地质建模软件，例如三维地质体建模系</w:t>
      </w:r>
      <w:r>
        <w:rPr>
          <w:rFonts w:ascii="Times New Roman" w:hAnsi="Times New Roman" w:cs="Times New Roman" w:hint="eastAsia"/>
          <w:kern w:val="2"/>
        </w:rPr>
        <w:t>统（</w:t>
      </w:r>
      <w:bookmarkStart w:id="38" w:name="_Hlk191409869"/>
      <w:r>
        <w:rPr>
          <w:rFonts w:ascii="Times New Roman" w:hAnsi="Times New Roman" w:cs="Times New Roman" w:hint="eastAsia"/>
          <w:kern w:val="2"/>
        </w:rPr>
        <w:t>3DGIS</w:t>
      </w:r>
      <w:bookmarkEnd w:id="38"/>
      <w:r>
        <w:rPr>
          <w:rFonts w:ascii="Times New Roman" w:hAnsi="Times New Roman" w:cs="Times New Roman" w:hint="eastAsia"/>
          <w:kern w:val="2"/>
        </w:rPr>
        <w:t>）</w:t>
      </w:r>
      <w:r>
        <w:fldChar w:fldCharType="begin"/>
      </w:r>
      <w:r>
        <w:instrText xml:space="preserve"> ADDIN ZOTERO_ITEM CSL_CITATION {"citationID":"8EiKn4p4","properties":{"formattedCitation":"\\super [10]\\nosupersub{}","plainCitation":</w:instrText>
      </w:r>
      <w:r>
        <w:instrText>"[10]","noteIndex":0},"citationItems":[{"id":117,"uris":["http://zotero.org/users/local/8clMLtyf/items/A2DFH8JD"],"itemData":{"id":117,"type":"thesis","abstract":"</w:instrText>
      </w:r>
      <w:r>
        <w:instrText>工程地质三维建模及可视化技术借助于计算机和科学计算可视化技术</w:instrText>
      </w:r>
      <w:r>
        <w:instrText>,</w:instrText>
      </w:r>
      <w:r>
        <w:instrText>直接从</w:instrText>
      </w:r>
      <w:r>
        <w:instrText>3D</w:instrText>
      </w:r>
      <w:r>
        <w:instrText>空间角度去理解和表达地质对象的几何形态、拓扑信息和物性信息</w:instrText>
      </w:r>
      <w:r>
        <w:instrText>,</w:instrText>
      </w:r>
      <w:r>
        <w:instrText>这对工程决策和灾害防治意义重大</w:instrText>
      </w:r>
      <w:r>
        <w:instrText>,</w:instrText>
      </w:r>
      <w:r>
        <w:instrText>已经成为岩土工程科学、</w:instrText>
      </w:r>
      <w:r>
        <w:instrText>工程地质学、数学地质学和计算机科学等多学科交叉领域研究的前沿和热点。本文就工程地质三维建模及可视化技术中的关键问题进行了深入的研究</w:instrText>
      </w:r>
      <w:r>
        <w:instrText>,</w:instrText>
      </w:r>
      <w:r>
        <w:instrText>主要体现在以下几个方面</w:instrText>
      </w:r>
      <w:r>
        <w:instrText>:\n\n\n\n\n\n\n\n\n\n\t(1)</w:instrText>
      </w:r>
      <w:r>
        <w:instrText>建立了一个适宜进行三维地质建模</w:instrText>
      </w:r>
      <w:r>
        <w:rPr>
          <w:rFonts w:hint="eastAsia"/>
        </w:rPr>
        <w:instrText>的三维数据结构</w:instrText>
      </w:r>
      <w:r>
        <w:instrText>\n\n\n\n\n\n\n\n\n\n\t</w:instrText>
      </w:r>
      <w:r>
        <w:instrText>通过对常见三维数据结构的对比分析</w:instrText>
      </w:r>
      <w:r>
        <w:instrText>,</w:instrText>
      </w:r>
      <w:r>
        <w:instrText>及它们对工程地质三维建模的适宜性评价</w:instrText>
      </w:r>
      <w:r>
        <w:instrText>,</w:instrText>
      </w:r>
      <w:r>
        <w:instrText>表明边界表示结构</w:instrText>
      </w:r>
      <w:r>
        <w:instrText>(Boundary Representation, BRep)</w:instrText>
      </w:r>
      <w:r>
        <w:instrText>是表达三维地质对象的有效方式</w:instrText>
      </w:r>
      <w:r>
        <w:instrText>,</w:instrText>
      </w:r>
      <w:r>
        <w:instrText>是进行三维地质建模的主流。</w:instrText>
      </w:r>
      <w:r>
        <w:instrText>\n\n\n</w:instrText>
      </w:r>
      <w:r>
        <w:instrText>\n\n\n\n\n\n\n\t3GMap</w:instrText>
      </w:r>
      <w:r>
        <w:instrText>拓扑模型是基于组合拓扑理论发展而来的一种健壮</w:instrText>
      </w:r>
      <w:r>
        <w:instrText>(robust)</w:instrText>
      </w:r>
      <w:r>
        <w:instrText>、严谨的</w:instrText>
      </w:r>
      <w:r>
        <w:instrText>BRep</w:instrText>
      </w:r>
      <w:r>
        <w:instrText>新型数据结构</w:instrText>
      </w:r>
      <w:r>
        <w:instrText>,</w:instrText>
      </w:r>
      <w:r>
        <w:instrText>在表达非流形体拓扑结构上有突出的优点</w:instrText>
      </w:r>
      <w:r>
        <w:instrText>,</w:instrText>
      </w:r>
      <w:r>
        <w:instrText>本文深入研究</w:instrText>
      </w:r>
      <w:r>
        <w:instrText>3GMap</w:instrText>
      </w:r>
      <w:r>
        <w:instrText>模型的基础理论</w:instrText>
      </w:r>
      <w:r>
        <w:instrText>,</w:instrText>
      </w:r>
      <w:r>
        <w:instrText>并根据工程地质三维建模的特</w:instrText>
      </w:r>
      <w:r>
        <w:rPr>
          <w:rFonts w:hint="eastAsia"/>
        </w:rPr>
        <w:instrText>点将其进行了扩展</w:instrText>
      </w:r>
      <w:r>
        <w:instrText>,</w:instrText>
      </w:r>
      <w:r>
        <w:instrText>建立了适合于进行三维地质建模的数据模型</w:instrText>
      </w:r>
      <w:r>
        <w:instrText>3GGMap,</w:instrText>
      </w:r>
      <w:r>
        <w:instrText>其主要优点体现在</w:instrText>
      </w:r>
      <w:r>
        <w:instrText>:①</w:instrText>
      </w:r>
      <w:r>
        <w:instrText>该数据结构仅仅依赖一种拓扑元素和一类拓扑操作算子</w:instrText>
      </w:r>
      <w:r>
        <w:instrText>,</w:instrText>
      </w:r>
      <w:r>
        <w:instrText>概念简单</w:instrText>
      </w:r>
      <w:r>
        <w:instrText>,</w:instrText>
      </w:r>
      <w:r>
        <w:instrText>结构紧密</w:instrText>
      </w:r>
      <w:r>
        <w:instrText>,</w:instrText>
      </w:r>
      <w:r>
        <w:instrText>容易开发实现</w:instrText>
      </w:r>
      <w:r>
        <w:instrText>;②</w:instrText>
      </w:r>
      <w:r>
        <w:instrText>该模型用同一拓扑结构表达宏观和微观拓扑结构</w:instrText>
      </w:r>
      <w:r>
        <w:instrText>;③</w:instrText>
      </w:r>
      <w:r>
        <w:instrText>实现拓扑结构和几何模型的分离。</w:instrText>
      </w:r>
      <w:r>
        <w:instrText>\n\n\n\n\n\n\</w:instrText>
      </w:r>
      <w:r>
        <w:instrText>n\n\n\n\t(2)</w:instrText>
      </w:r>
      <w:r>
        <w:instrText>地质曲面的构造</w:instrText>
      </w:r>
      <w:r>
        <w:instrText>\n\n\n\n\n\n\n\n\n\n\t</w:instrText>
      </w:r>
      <w:r>
        <w:instrText>采用不规则三角网来构造地层分界面、断层面、地形面、风化层面等地质曲面</w:instrText>
      </w:r>
      <w:r>
        <w:instrText>,</w:instrText>
      </w:r>
      <w:r>
        <w:instrText>并以</w:instrText>
      </w:r>
      <w:r>
        <w:instrText>Delaunay</w:instrText>
      </w:r>
      <w:r>
        <w:instrText>三角剖分算法</w:instrText>
      </w:r>
      <w:r>
        <w:instrText>(</w:instrText>
      </w:r>
      <w:r>
        <w:instrText>逐点插入法</w:instrText>
      </w:r>
      <w:r>
        <w:instrText>)</w:instrText>
      </w:r>
      <w:r>
        <w:instrText>为基础</w:instrText>
      </w:r>
      <w:r>
        <w:instrText>,</w:instrText>
      </w:r>
      <w:r>
        <w:instrText>根据数据源的不同采用不同的</w:instrText>
      </w:r>
      <w:r>
        <w:rPr>
          <w:rFonts w:hint="eastAsia"/>
        </w:rPr>
        <w:instrText>途径实现</w:instrText>
      </w:r>
      <w:r>
        <w:instrText>,</w:instrText>
      </w:r>
      <w:r>
        <w:instrText>可以充分的利用原始勘探数据构造精确、光滑的地质曲面。</w:instrText>
      </w:r>
      <w:r>
        <w:instrText>\n\n\n\n\n\n\n\n\n\n\t(3)</w:instrText>
      </w:r>
      <w:r>
        <w:instrText>引入碰撞检测技术快速实现地质曲面求交和裁剪引入碰撞检测技术</w:instrText>
      </w:r>
      <w:r>
        <w:instrText>,</w:instrText>
      </w:r>
      <w:r>
        <w:instrText>实现了不规则三角网表达的地质曲面之间高效、健壮地求交和裁剪。</w:instrText>
      </w:r>
      <w:r>
        <w:instrText>\n\n\n\n\n\n\n\n\n\n\t(4</w:instrText>
      </w:r>
      <w:r>
        <w:instrText>)</w:instrText>
      </w:r>
      <w:r>
        <w:instrText>自动建模技术</w:instrText>
      </w:r>
      <w:r>
        <w:instrText>\n\n\n\n\n\n\n\n\n\n\t</w:instrText>
      </w:r>
      <w:r>
        <w:instrText>为了实现工程地质三维建模的自动化</w:instrText>
      </w:r>
      <w:r>
        <w:instrText>,</w:instrText>
      </w:r>
      <w:r>
        <w:instrText>本文从两个方面入手进行探讨。首先建立区域地质演化图</w:instrText>
      </w:r>
      <w:r>
        <w:instrText>,</w:instrText>
      </w:r>
      <w:r>
        <w:instrText>为三维地质建模过程提供</w:instrText>
      </w:r>
      <w:r>
        <w:instrText>“</w:instrText>
      </w:r>
      <w:r>
        <w:instrText>向导</w:instrText>
      </w:r>
      <w:r>
        <w:instrText>”,</w:instrText>
      </w:r>
      <w:r>
        <w:instrText>实现地质曲面的拟合和裁剪自动化</w:instrText>
      </w:r>
      <w:r>
        <w:instrText>,</w:instrText>
      </w:r>
      <w:r>
        <w:instrText>同时也使三维地质模型反</w:instrText>
      </w:r>
      <w:r>
        <w:rPr>
          <w:rFonts w:hint="eastAsia"/>
        </w:rPr>
        <w:instrText>映了区域地质的演化规律</w:instrText>
      </w:r>
      <w:r>
        <w:instrText>;</w:instrText>
      </w:r>
      <w:r>
        <w:instrText>此外</w:instrText>
      </w:r>
      <w:r>
        <w:instrText>,</w:instrText>
      </w:r>
      <w:r>
        <w:instrText>根据地层的接触关系</w:instrText>
      </w:r>
      <w:r>
        <w:instrText>,</w:instrText>
      </w:r>
      <w:r>
        <w:instrText>建立地质曲面的裁剪规则</w:instrText>
      </w:r>
      <w:r>
        <w:instrText>,</w:instrText>
      </w:r>
      <w:r>
        <w:instrText>实现地质曲面之间裁剪关系的自动判断。</w:instrText>
      </w:r>
      <w:r>
        <w:instrText>\n\n\n\n\n\n\n\n\n\n\t(5)</w:instrText>
      </w:r>
      <w:r>
        <w:instrText>工程地质三维建模及可视化系统的开发与应用</w:instrText>
      </w:r>
      <w:r>
        <w:instrText>\n\n\n\n\n\n\n\n\n\n\t</w:instrText>
      </w:r>
      <w:r>
        <w:instrText>根据本文确立的工程地质三维建模及可视化</w:instrText>
      </w:r>
      <w:r>
        <w:instrText>方法体系</w:instrText>
      </w:r>
      <w:r>
        <w:instrText>,</w:instrText>
      </w:r>
      <w:r>
        <w:instrText>借助</w:instrText>
      </w:r>
      <w:r>
        <w:instrText>Visual C++6.0</w:instrText>
      </w:r>
      <w:r>
        <w:instrText>高级编程语言和面向对象的可视化开发接口</w:instrText>
      </w:r>
      <w:r>
        <w:instrText>VTK,</w:instrText>
      </w:r>
      <w:r>
        <w:instrText>研制开发了一个工程地质三维建模及可视化基础平台</w:instrText>
      </w:r>
      <w:r>
        <w:instrText>——3DGeoModeller</w:instrText>
      </w:r>
      <w:r>
        <w:instrText>系统。该系统实现了区域地质资料管理、三维建模、三维地质信息的可视化</w:instrText>
      </w:r>
      <w:r>
        <w:instrText>,</w:instrText>
      </w:r>
      <w:r>
        <w:instrText>以及基于三维地质模型的基本分析等功能。</w:instrText>
      </w:r>
      <w:r>
        <w:instrText>\n\n\n\n\n\n\n\n\n\n\t</w:instrText>
      </w:r>
      <w:r>
        <w:instrText>将系统应用于沪蓉高速公路滑坡、龙滩水电站、锦屏水电站等三维地质建模与分析当中</w:instrText>
      </w:r>
      <w:r>
        <w:instrText>,</w:instrText>
      </w:r>
      <w:r>
        <w:instrText>实践验证了基础理论的可行性</w:instrText>
      </w:r>
      <w:r>
        <w:instrText>,</w:instrText>
      </w:r>
      <w:r>
        <w:instrText>并在实践中进一步完善了基础理论。</w:instrText>
      </w:r>
      <w:r>
        <w:instrText>","genre":"</w:instrText>
      </w:r>
      <w:r>
        <w:instrText>博士学位论文</w:instrText>
      </w:r>
      <w:r>
        <w:instrText>","language":"</w:instrText>
      </w:r>
      <w:r>
        <w:instrText xml:space="preserve">zh-CN","note":"major: </w:instrText>
      </w:r>
      <w:r>
        <w:instrText>岩土工程</w:instrText>
      </w:r>
      <w:r>
        <w:instrText xml:space="preserve">\ndownload: 5447\nalbum: </w:instrText>
      </w:r>
      <w:r>
        <w:instrText>基础科学</w:instrText>
      </w:r>
      <w:r>
        <w:instrText>;</w:instrText>
      </w:r>
      <w:r>
        <w:instrText>工程科技</w:instrText>
      </w:r>
      <w:r>
        <w:instrText>Ⅱ</w:instrText>
      </w:r>
      <w:r>
        <w:instrText>辑</w:instrText>
      </w:r>
      <w:r>
        <w:instrText>\nCLC: P642\ndbcode: CDFD\ndbname: CDFD9908\nfilename: 2007128248.nh","number-of-pages":"150","publisher":"</w:instrText>
      </w:r>
      <w:r>
        <w:instrText>中国科学院研究生院（武汉岩土力学研究所）</w:instrText>
      </w:r>
      <w:r>
        <w:instrText>","source":"CNKI","title":"</w:instrText>
      </w:r>
      <w:r>
        <w:instrText>工程地质三维建模及可视化技术研究</w:instrText>
      </w:r>
      <w:r>
        <w:instrText>","URL":"https://kns.cnk</w:instrText>
      </w:r>
      <w:r>
        <w:instrText>i.net/KCMS/detail/detail.aspx?dbcode=CDFD&amp;dbname=CDFD9908&amp;filename=2007128248.nh","author":[{"literal":"</w:instrText>
      </w:r>
      <w:r>
        <w:instrText>熊祖强</w:instrText>
      </w:r>
      <w:r>
        <w:instrText>"}],"contributor":[{"literal":"</w:instrText>
      </w:r>
      <w:r>
        <w:instrText>贺怀建</w:instrText>
      </w:r>
      <w:r>
        <w:instrText>"}],"accessed":{"date-parts":[["2025",2,25]]},"issued":{"date-parts":[["2007"]]}}}],"schema":"https://github.com/ci</w:instrText>
      </w:r>
      <w:r>
        <w:instrText xml:space="preserve">tation-style-language/schema/raw/master/csl-citation.json"} </w:instrText>
      </w:r>
      <w:r>
        <w:fldChar w:fldCharType="separate"/>
      </w:r>
      <w:r>
        <w:rPr>
          <w:rFonts w:cs="Times New Roman"/>
          <w:vertAlign w:val="superscript"/>
          <w14:ligatures w14:val="standardContextual"/>
        </w:rPr>
        <w:t>[10]</w:t>
      </w:r>
      <w:r>
        <w:fldChar w:fldCharType="end"/>
      </w:r>
      <w:r>
        <w:rPr>
          <w:rFonts w:hint="eastAsia"/>
        </w:rPr>
        <w:t>，已在矿产资源评估和工程地质等领域中取得了一定的应用成果。然而，与国际先进技术相比，国内建模工具在大规模数据处理、用户交互设计和智能化程度方面仍显不足</w:t>
      </w:r>
      <w:r>
        <w:fldChar w:fldCharType="begin"/>
      </w:r>
      <w:r>
        <w:instrText xml:space="preserve"> ADDIN ZOTERO_ITEM CSL_CITATION {"citationID":"y3cN82nk","properties":{"formattedCitation":"\\super [11]\\nosupers</w:instrText>
      </w:r>
      <w:r>
        <w:instrText>ub{}","plainCitation":"[11]","noteIndex":0},"citationItems":[{"id":30,"uris":["http://zotero.org/users/local/8clMLtyf/items/J3XWTYHL"],"itemData":{"id":30,"type":"article-journal","abstract":"</w:instrText>
      </w:r>
      <w:r>
        <w:instrText>随着石油勘探开发技术不断向安全、效率、低成本的方向发展</w:instrText>
      </w:r>
      <w:r>
        <w:instrText>,</w:instrText>
      </w:r>
      <w:r>
        <w:instrText>三维地质模型显得越来越重要。就目前国内外三维地质建模方法和数据模型进行梳</w:instrText>
      </w:r>
      <w:r>
        <w:instrText>理分类</w:instrText>
      </w:r>
      <w:r>
        <w:instrText>,</w:instrText>
      </w:r>
      <w:r>
        <w:instrText>对建模流程进行阐述</w:instrText>
      </w:r>
      <w:r>
        <w:instrText>,</w:instrText>
      </w:r>
      <w:r>
        <w:instrText>并对建模软件的优势和不足进行了分析。</w:instrText>
      </w:r>
      <w:r>
        <w:instrText>","container-title":"</w:instrText>
      </w:r>
      <w:r>
        <w:instrText>化工设计通讯</w:instrText>
      </w:r>
      <w:r>
        <w:instrText xml:space="preserve">","issue":"8","language":"zh-CN","note":"download: 1746\nalbum: </w:instrText>
      </w:r>
      <w:r>
        <w:instrText>工程科技</w:instrText>
      </w:r>
      <w:r>
        <w:instrText>Ⅰ</w:instrText>
      </w:r>
      <w:r>
        <w:instrText>辑</w:instrText>
      </w:r>
      <w:r>
        <w:instrText>;</w:instrText>
      </w:r>
      <w:r>
        <w:instrText>基础科学</w:instrText>
      </w:r>
      <w:r>
        <w:instrText>\nCLC: P628\ndbcode: CJFQ\ndbname: CJFDLAST2019\nfilename: WGTX201908160","page":"243-244","source":"CNKI","title":"</w:instrText>
      </w:r>
      <w:r>
        <w:instrText>三维地质建模</w:instrText>
      </w:r>
      <w:r>
        <w:instrText>技术的发展现状</w:instrText>
      </w:r>
      <w:r>
        <w:instrText>","volume":"45","author":[{"literal":"</w:instrText>
      </w:r>
      <w:r>
        <w:instrText>王洋</w:instrText>
      </w:r>
      <w:r>
        <w:instrText>"},{"literal":"</w:instrText>
      </w:r>
      <w:r>
        <w:instrText>赵雅诗</w:instrText>
      </w:r>
      <w:r>
        <w:instrText>"},{"literal":"</w:instrText>
      </w:r>
      <w:r>
        <w:instrText>王锐柯</w:instrText>
      </w:r>
      <w:r>
        <w:instrText>"},{"literal":"</w:instrText>
      </w:r>
      <w:r>
        <w:instrText>阮扬</w:instrText>
      </w:r>
      <w:r>
        <w:instrText>"},{"literal":"</w:instrText>
      </w:r>
      <w:r>
        <w:instrText>杨明合</w:instrText>
      </w:r>
      <w:r>
        <w:instrText xml:space="preserve">"}],"issued":{"date-parts":[["2019"]]}}}],"schema":"https://github.com/citation-style-language/schema/raw/master/csl-citation.json"} </w:instrText>
      </w:r>
      <w:r>
        <w:fldChar w:fldCharType="separate"/>
      </w:r>
      <w:r>
        <w:rPr>
          <w:rFonts w:cs="Times New Roman"/>
          <w:vertAlign w:val="superscript"/>
          <w14:ligatures w14:val="standardContextual"/>
        </w:rPr>
        <w:t>[11]</w:t>
      </w:r>
      <w:r>
        <w:fldChar w:fldCharType="end"/>
      </w:r>
      <w:r>
        <w:rPr>
          <w:rFonts w:hint="eastAsia"/>
        </w:rPr>
        <w:t>。</w:t>
      </w:r>
    </w:p>
    <w:p w14:paraId="2FCBC0B4" w14:textId="77777777" w:rsidR="00EE315F" w:rsidRDefault="00204804">
      <w:pPr>
        <w:snapToGrid w:val="0"/>
        <w:spacing w:after="120" w:line="300" w:lineRule="auto"/>
        <w:ind w:firstLineChars="200" w:firstLine="480"/>
      </w:pPr>
      <w:r>
        <w:t>近年来，国外在三维地质建模领域取得了显著进展，研究方向涵盖数据集成、算法优化和智能化建模等方面。欧美学者广泛采用隐式建模、基于有限元和有限差分的数值建模、地质统计学建模以及机器学习辅助建模等方法，以提高复杂地质构造的表达能力和计算效率</w:t>
      </w:r>
      <w:r>
        <w:rPr>
          <w:rFonts w:hint="eastAsia"/>
        </w:rPr>
        <w:t>。同时，开发了</w:t>
      </w:r>
      <w:r>
        <w:rPr>
          <w:rFonts w:ascii="Times New Roman" w:hAnsi="Times New Roman" w:cs="Times New Roman" w:hint="eastAsia"/>
          <w:kern w:val="2"/>
        </w:rPr>
        <w:t>诸如</w:t>
      </w:r>
      <w:r>
        <w:rPr>
          <w:rFonts w:ascii="Times New Roman" w:hAnsi="Times New Roman" w:cs="Times New Roman" w:hint="eastAsia"/>
          <w:kern w:val="2"/>
        </w:rPr>
        <w:t>GOCAD</w:t>
      </w:r>
      <w:r>
        <w:rPr>
          <w:rFonts w:ascii="Times New Roman" w:hAnsi="Times New Roman" w:cs="Times New Roman" w:hint="eastAsia"/>
          <w:kern w:val="2"/>
        </w:rPr>
        <w:t>、</w:t>
      </w:r>
      <w:r>
        <w:rPr>
          <w:rFonts w:ascii="Times New Roman" w:hAnsi="Times New Roman" w:cs="Times New Roman" w:hint="eastAsia"/>
          <w:kern w:val="2"/>
        </w:rPr>
        <w:t>Petrel</w:t>
      </w:r>
      <w:r>
        <w:rPr>
          <w:rFonts w:ascii="Times New Roman" w:hAnsi="Times New Roman" w:cs="Times New Roman" w:hint="eastAsia"/>
          <w:kern w:val="2"/>
        </w:rPr>
        <w:t>和</w:t>
      </w:r>
      <w:bookmarkStart w:id="39" w:name="_Hlk191409820"/>
      <w:r>
        <w:rPr>
          <w:rFonts w:ascii="Times New Roman" w:hAnsi="Times New Roman" w:cs="Times New Roman" w:hint="eastAsia"/>
          <w:kern w:val="2"/>
        </w:rPr>
        <w:t>Leapfrog</w:t>
      </w:r>
      <w:bookmarkEnd w:id="39"/>
      <w:r>
        <w:rPr>
          <w:rFonts w:ascii="Times New Roman" w:hAnsi="Times New Roman" w:cs="Times New Roman" w:hint="eastAsia"/>
          <w:kern w:val="2"/>
        </w:rPr>
        <w:t>等</w:t>
      </w:r>
      <w:r>
        <w:rPr>
          <w:rFonts w:hint="eastAsia"/>
        </w:rPr>
        <w:t>成熟的地质建模软件</w:t>
      </w:r>
      <w:r>
        <w:fldChar w:fldCharType="begin"/>
      </w:r>
      <w:r>
        <w:instrText xml:space="preserve"> ADDIN ZOTERO_ITEM CSL_CITATION {"citationID":"gYOc6hXM","properties":{"formattedCitation":"\\s</w:instrText>
      </w:r>
      <w:r>
        <w:instrText>uper [12-15]\\nosupersub{}","plainCitation":"[12-15]","noteIndex":0},"citationItems":[{"id":115,"uris":["http://zotero.org/users/local/8clMLtyf/items/M2XFZNQR"],"itemData":{"id":115,"type":"webpage","title":"3D geological modelling for the design of comple</w:instrText>
      </w:r>
      <w:r>
        <w:instrText>x underground works |","URL":"https://www.taylorfrancis.com/chapters/edit/10.1201/9781003029748-31/3d-geological-modelling-design-complex-underground-works-giovacchini-vendramini-soldo-merlo-marchisio-ricci-eusebio","accessed":{"date-parts":[["2025",2,25]]</w:instrText>
      </w:r>
      <w:r>
        <w:instrText>}}},{"id":112,"uris":["http://zotero.org/users/local/8clMLtyf/items/EYYHG9FT"],"itemData":{"id":112,"type":"article-journal","abstract":"Building a 3D geological model from field and subsurface data is a typical task in geological studies involving natural</w:instrText>
      </w:r>
      <w:r>
        <w:instrText xml:space="preserve"> resource evaluation and hazard assessment. In this paper a 3D geological model for Asmari Reservoir in Fauqi oil field has been built using petrel software. Asmari Reservoir belongs to (Oligocene- Lower Miocene), it represents the second reservoir product</w:instrText>
      </w:r>
      <w:r>
        <w:instrText>s after Mishrif Reservoir in Fauqi field. Five wells namely FQ6, FQ7, FQ15, FQ20, FQ21 have been selected lying in Missan governorate in order to build Structural and petrophysical (porosity and water saturation) models represented by a 3D static geologica</w:instrText>
      </w:r>
      <w:r>
        <w:instrText>l model in three directions .Structural model shows that Fauqi oil field represents un cylindrical anticlinal fold which contains number of culminations at northern and southern parts separated by depressions. After making zones for Asmari reservoir, which</w:instrText>
      </w:r>
      <w:r>
        <w:instrText xml:space="preserve"> is divided into 4 zones (Jeribe/ Euphrates and Kirkuk group which includes Upper Kirkuk, Buzurgan member, Lower and Middle Kirkuk) , Layers are built for each zone of Asmari reservoir depending on petrophysical properties. Petrophysical models (porosity a</w:instrText>
      </w:r>
      <w:r>
        <w:instrText>nd water saturation) have been constructed for each zone of Asmari reservoir using random function simulation algorithm. According to data analyses and the results from modeling, the Upper Kirkuk zone which divided into five layers is a good reservoir unit</w:instrText>
      </w:r>
      <w:r>
        <w:instrText xml:space="preserve"> regarding its good petrophysical properties (high porosity and low water saturation) with high presence of oil in economic quantities. Cross sections of porosity model and water saturation model were built to illustrate the vertical and horizontal distrib</w:instrText>
      </w:r>
      <w:r>
        <w:instrText>ution of petrophysical properties between wells of Fauqi oil field.","language":"en","source":"Zotero","title":"Building A 3D Geological model Using Petrel Software for Asmari Reservoir, South Eastern Iraq","volume":"56","author":[{"family":"Al-Baldawi","g</w:instrText>
      </w:r>
      <w:r>
        <w:instrText>iven":"Buraq A"}],"issued":{"date-parts":[["2015"]]}}},{"id":114,"uris":["http://zotero.org/users/local/8clMLtyf/items/4ICYIXTZ"],"itemData":{"id":114,"type":"article-journal","abstract":"A 3D Geological model for tertiary reservoir in khabaz oil field had</w:instrText>
      </w:r>
      <w:r>
        <w:instrText xml:space="preserve"> been constructed by using petrel software. Seven wells have been selected in this study in order to design Petrophysical properties (porosity, water saturation, and permeability). Structural model can be clarified tertiary reservoir in term of geological </w:instrText>
      </w:r>
      <w:r>
        <w:instrText xml:space="preserve">structures is a symmetrical small anticline fold with four faults. Tertiary reservoir consist of six units are (Jeribe, UnitA, UnitA', UnitB, UnitBE, and UnitE). According to Petrophysical properties, layering had been constructed for each tertiary units. </w:instrText>
      </w:r>
      <w:r>
        <w:instrText>Petrophysical model has been designed using the sequential Gaussian simulation algorithm as a geostatistical method. The results illustrates that Unit B and Unit BE have the best petrophysical properties and the big amount of oil.","container-title":"Journ</w:instrText>
      </w:r>
      <w:r>
        <w:instrText>al of Petroleum Research and Studies","DOI":"10.52716/jprs.v10i2.350","ISSN":"2710-1096, 2220-5381","issue":"2","journalAbbreviation":"Journal of Petroleum Research and Studies","language":"en","license":"https://creativecommons.org/licenses/by-sa/4.0","pa</w:instrText>
      </w:r>
      <w:r>
        <w:instrText>ge":"54-75","source":"DOI.org (Crossref)","title":"Constructing 3D Geological Model for Tertiary Reservoir in Khabaz Oil Field by using Petrel software.","volume":"10","author":[{"family":"Majeed","given":"Yousif N. Abdul"},{"family":"Ramadhan","given":"Dr</w:instrText>
      </w:r>
      <w:r>
        <w:instrText>. Ahmad A."},{"family":"Mahmood","given":"Dr. Ahmed J."}],"issued":{"date-parts":[["2020",11,12]]}}},{"id":110,"uris":["http://zotero.org/users/local/8clMLtyf/items/RTE5N46I"],"itemData":{"id":110,"type":"webpage","title":"Research on 3D Geological Modelin</w:instrText>
      </w:r>
      <w:r>
        <w:instrText>g by Using GOCAD Software | IEEE Conference Publication | IEEE Xplore","URL":"https://ieeexplore.ieee.org/abstract/document/5718309/","accessed":{"date-parts":[["2025",2,25]]}}}],"schema":"https://github.com/citation-style-language/schema/raw/master/csl-ci</w:instrText>
      </w:r>
      <w:r>
        <w:instrText xml:space="preserve">tation.json"} </w:instrText>
      </w:r>
      <w:r>
        <w:fldChar w:fldCharType="separate"/>
      </w:r>
      <w:r>
        <w:rPr>
          <w:rFonts w:cs="Times New Roman"/>
          <w:vertAlign w:val="superscript"/>
          <w14:ligatures w14:val="standardContextual"/>
        </w:rPr>
        <w:t>[12-15]</w:t>
      </w:r>
      <w:r>
        <w:fldChar w:fldCharType="end"/>
      </w:r>
      <w:r>
        <w:rPr>
          <w:rFonts w:hint="eastAsia"/>
        </w:rPr>
        <w:t>，这些工具广泛应用于石油勘探、矿产资源评估与地下空间规划等领域，并集成了多种先进算法，在处理复杂地质构造和大数据方面表现突出</w:t>
      </w:r>
      <w:r>
        <w:fldChar w:fldCharType="begin"/>
      </w:r>
      <w:r>
        <w:instrText xml:space="preserve"> ADDIN ZOTERO_ITEM CSL_CITATION {"citationID":"FcwUHGR3","properties":{"formattedCitation":"\\super [16,17]\\nosupersub{}","plainCitation":"[16,17]","noteIndex":0},"citat</w:instrText>
      </w:r>
      <w:r>
        <w:instrText>ionItems":[{"id":162,"uris":["http://zotero.org/users/local/8clMLtyf/items/PP78X2S5"],"itemData":{"id":162,"type":"webpage","title":"CO_(2)</w:instrText>
      </w:r>
      <w:r>
        <w:instrText>地质封存三维地质结构建模与表征研究进展</w:instrText>
      </w:r>
      <w:r>
        <w:instrText>-</w:instrText>
      </w:r>
      <w:r>
        <w:instrText>【维普期刊官网】</w:instrText>
      </w:r>
      <w:r>
        <w:instrText xml:space="preserve">- </w:instrText>
      </w:r>
      <w:r>
        <w:instrText>中文期刊服务平台</w:instrText>
      </w:r>
      <w:r>
        <w:instrText>","URL":"https://qikan.cqvip.com/Qikan/Article/Detail?id=7109367326","accessed"</w:instrText>
      </w:r>
      <w:r>
        <w:instrText>:{"date-parts":[["2025",3,10]]}}},{"id":160,"uris":["http://zotero.org/users/local/8clMLtyf/items/298KCRXR"],"itemData":{"id":160,"type":"article-journal","abstract":"</w:instrText>
      </w:r>
      <w:r>
        <w:instrText>当前世界进入基于大数据进行数据密集型科学研究的时代</w:instrText>
      </w:r>
      <w:r>
        <w:instrText>,</w:instrText>
      </w:r>
      <w:r>
        <w:instrText>协同操作的数据、信息、系统、空间基础设施对整个地球科学研究和应对巨大社会挑战至关重要</w:instrText>
      </w:r>
      <w:r>
        <w:instrText>.2012</w:instrText>
      </w:r>
      <w:r>
        <w:instrText>年</w:instrText>
      </w:r>
      <w:r>
        <w:instrText>8</w:instrText>
      </w:r>
      <w:r>
        <w:instrText>月在澳大利亚布里斯班召开的第</w:instrText>
      </w:r>
      <w:r>
        <w:instrText>34</w:instrText>
      </w:r>
      <w:r>
        <w:instrText>届国际地质大会</w:instrText>
      </w:r>
      <w:r>
        <w:instrText>,</w:instrText>
      </w:r>
      <w:r>
        <w:instrText>吸引了世界范围内的行业领军科学家交流讨论了地学信息领域取得的进展、成果和发展趋势</w:instrText>
      </w:r>
      <w:r>
        <w:instrText>.</w:instrText>
      </w:r>
      <w:r>
        <w:instrText>从本届地质大会来看</w:instrText>
      </w:r>
      <w:r>
        <w:instrText>,</w:instrText>
      </w:r>
      <w:r>
        <w:instrText>计算机技术、数据库技术、网络技术、虚拟技术等</w:instrText>
      </w:r>
      <w:r>
        <w:rPr>
          <w:rFonts w:hint="eastAsia"/>
        </w:rPr>
        <w:instrText>现代化的技术深入应用到了地学众多专业领域</w:instrText>
      </w:r>
      <w:r>
        <w:instrText>,</w:instrText>
      </w:r>
      <w:r>
        <w:instrText>地学信息产品服务成为了信息化时代各国为公众提供公益性服务的主流渠道</w:instrText>
      </w:r>
      <w:r>
        <w:instrText>,</w:instrText>
      </w:r>
      <w:r>
        <w:instrText>地学信息逐步突破孤立的专题、地区、国家的限制</w:instrText>
      </w:r>
      <w:r>
        <w:instrText>,</w:instrText>
      </w:r>
      <w:r>
        <w:instrText>跨专业、跨学科、跨国乃至跨大洲级别的数据共享将逐步达成共识</w:instrText>
      </w:r>
      <w:r>
        <w:instrText>.</w:instrText>
      </w:r>
      <w:r>
        <w:instrText>当前</w:instrText>
      </w:r>
      <w:r>
        <w:instrText>,</w:instrText>
      </w:r>
      <w:r>
        <w:instrText>全球的地学信息科学家都在朝着这同一方向努力</w:instrText>
      </w:r>
      <w:r>
        <w:instrText>,</w:instrText>
      </w:r>
      <w:r>
        <w:instrText>让地学知识能够快速、便捷、高效的为变化的地球服务</w:instrText>
      </w:r>
      <w:r>
        <w:instrText xml:space="preserve">.%In the era of </w:instrText>
      </w:r>
      <w:r>
        <w:instrText>data-intensive scientific discovery, the interoperable data, information, systems and infrastructures are advancing the entire geoscience discipline and responding to great societal challenges. At the 34th IGC, the scientists and experts from various parts</w:instrText>
      </w:r>
      <w:r>
        <w:instrText xml:space="preserve"> of the world exchanged views concerning the progress and achievements of geoscience information technology. Viewed from the 34th IGC, the modern technologies such as data management technology, high performance computing, cloud and grid technology and vir</w:instrText>
      </w:r>
      <w:r>
        <w:instrText xml:space="preserve">tual technology have been applied extensively in various fields of geoscience, and information products and services have become the main channels of many geological surveys. The geoscience data sharing has broken the thematic, regional, national and even </w:instrText>
      </w:r>
      <w:r>
        <w:instrText>continental restrictions. Global geoscience information scientists are working together in the same direction, so that geoscience knowledge can well serve the rapidly changing Earth.","container-title":"</w:instrText>
      </w:r>
      <w:r>
        <w:instrText>地质通报</w:instrText>
      </w:r>
      <w:r>
        <w:instrText>","ISSN":"1671-2552","issue":"4","language":"zh-C</w:instrText>
      </w:r>
      <w:r>
        <w:instrText xml:space="preserve">N","note":"original-title: Geological Bulletin of China\nCLC: </w:instrText>
      </w:r>
      <w:r>
        <w:instrText>地质学</w:instrText>
      </w:r>
      <w:r>
        <w:instrText xml:space="preserve">;\npublicationTag: </w:instrText>
      </w:r>
      <w:r>
        <w:instrText>北大核心</w:instrText>
      </w:r>
      <w:r>
        <w:instrText>, CSCD, CSTPCD\nCIF: 1.111","page":"685-692","source":"</w:instrText>
      </w:r>
      <w:r>
        <w:instrText>掌桥科研</w:instrText>
      </w:r>
      <w:r>
        <w:instrText>","title":"</w:instrText>
      </w:r>
      <w:r>
        <w:instrText>从第</w:instrText>
      </w:r>
      <w:r>
        <w:instrText>34</w:instrText>
      </w:r>
      <w:r>
        <w:instrText>届国际地质大会看地学信息技术发展趋势</w:instrText>
      </w:r>
      <w:r>
        <w:instrText>","volume":"32","author":[{"literal":"</w:instrText>
      </w:r>
      <w:r>
        <w:instrText>刘荣梅</w:instrText>
      </w:r>
      <w:r>
        <w:instrText>"},{"literal":"</w:instrText>
      </w:r>
      <w:r>
        <w:instrText>严光生</w:instrText>
      </w:r>
      <w:r>
        <w:instrText>"},{"literal":"</w:instrText>
      </w:r>
      <w:r>
        <w:instrText>夏庆</w:instrText>
      </w:r>
      <w:r>
        <w:instrText>霖</w:instrText>
      </w:r>
      <w:r>
        <w:instrText xml:space="preserve">"}],"issued":{"date-parts":[["2013"]]}}}],"schema":"https://github.com/citation-style-language/schema/raw/master/csl-citation.json"} </w:instrText>
      </w:r>
      <w:r>
        <w:fldChar w:fldCharType="separate"/>
      </w:r>
      <w:r>
        <w:rPr>
          <w:rFonts w:cs="Times New Roman"/>
          <w:vertAlign w:val="superscript"/>
          <w14:ligatures w14:val="standardContextual"/>
        </w:rPr>
        <w:t>[16,17]</w:t>
      </w:r>
      <w:r>
        <w:fldChar w:fldCharType="end"/>
      </w:r>
      <w:r>
        <w:rPr>
          <w:rFonts w:hint="eastAsia"/>
        </w:rPr>
        <w:t>。</w:t>
      </w:r>
      <w:r>
        <w:t>此外，国际研究还关注建模结果的不确定性分析，结合贝叶斯推理、蒙特卡洛模拟等方法</w:t>
      </w:r>
      <w:r>
        <w:fldChar w:fldCharType="begin"/>
      </w:r>
      <w:r>
        <w:instrText xml:space="preserve"> ADDIN ZOTERO_ITEM CSL_CITATION {"citationID":"Bp3fgB2I","properties":{"</w:instrText>
      </w:r>
      <w:r>
        <w:instrText>formattedCitation":"\\super [18]\\nosupersub{}","plainCitation":"[18]","noteIndex":0},"citationItems":[{"id":164,"uris":["http://zotero.org/users/local/8clMLtyf/items/X6AEHA4I"],"itemData":{"id":164,"type":"article-journal","abstract":"&lt;p&gt;</w:instrText>
      </w:r>
      <w:r>
        <w:instrText>天然裂缝的许多特性是不确定的，如裂</w:instrText>
      </w:r>
      <w:r>
        <w:instrText>缝的空间分布、岩石物理特性和流体流动性能。贝叶斯定理提供了一个框架来量化地质建模和流动模拟的不确定性，从而支持储层物性预测。贝叶斯方法在裂缝性储层中的应用大多局限于合成案例。然而，在现场应用中，一个主要问题是贝叶斯先验是被证伪的，因为它不能预测油气藏的生产历史。在本文中，我们展示了如何利用全局敏感性分析（</w:instrText>
      </w:r>
      <w:r>
        <w:instrText>GSA</w:instrText>
      </w:r>
      <w:r>
        <w:instrText>）来确定先验被证伪的原因。然后，我们采用近似贝叶斯计</w:instrText>
      </w:r>
      <w:r>
        <w:rPr>
          <w:rFonts w:hint="eastAsia"/>
        </w:rPr>
        <w:instrText>算（</w:instrText>
      </w:r>
      <w:r>
        <w:instrText>ABC</w:instrText>
      </w:r>
      <w:r>
        <w:instrText>）方法，结合基于决策树的代理模型来拟合生产历史。我们将这两种方法应用于一个复杂的裂缝性油气藏，其中综合考虑了所有不确定因素，包括油层物理特</w:instrText>
      </w:r>
      <w:r>
        <w:instrText>性、岩石物理特性、流体特性、离散裂缝参数以及压力和渗透率的动态变化。我们成功地找出了证伪的几个原因。结果表明，我们提出的方法可以有效地量化裂缝性储层建模和流动模拟的不确定性。此外，关键参数的不确定性，如裂缝开度和断层传导率，得到了降低。</w:instrText>
      </w:r>
      <w:r>
        <w:instrText>&lt;/p&gt;","container-title":"Engineering","DOI":"10.1016/j.eng.2022.04.015","ISSN":"2095-8099","issue":"11","journalAbbreviation":"</w:instrText>
      </w:r>
      <w:r>
        <w:instrText>工程（英文）</w:instrText>
      </w:r>
      <w:r>
        <w:instrText>","la</w:instrText>
      </w:r>
      <w:r>
        <w:instrText xml:space="preserve">nguage":"zh-CN","license":"2022 </w:instrText>
      </w:r>
      <w:r>
        <w:instrText>高等教育出版社</w:instrText>
      </w:r>
      <w:r>
        <w:instrText>","page":"116-128","source":"MagTech","title":"</w:instrText>
      </w:r>
      <w:r>
        <w:instrText>裂缝性储层数据驱动模型证伪与不确定性量化</w:instrText>
      </w:r>
      <w:r>
        <w:instrText>","volume":"18","author":[{"family":"Fang","given":"Junling"},{"family":"Gong","given":"Bin"},{"family":"Caers","given":"Jef"}],"issued":{"date-parts"</w:instrText>
      </w:r>
      <w:r>
        <w:instrText xml:space="preserve">:[["2022",1,24]]}}}],"schema":"https://github.com/citation-style-language/schema/raw/master/csl-citation.json"} </w:instrText>
      </w:r>
      <w:r>
        <w:fldChar w:fldCharType="separate"/>
      </w:r>
      <w:r>
        <w:rPr>
          <w:rFonts w:cs="Times New Roman"/>
          <w:vertAlign w:val="superscript"/>
          <w14:ligatures w14:val="standardContextual"/>
        </w:rPr>
        <w:t>[18]</w:t>
      </w:r>
      <w:r>
        <w:fldChar w:fldCharType="end"/>
      </w:r>
      <w:r>
        <w:t>，对模型精度进行量化评估，从而提高地质预测的可靠性。这些技术的综合应用推动了三维地质建模向自动化、智能化和</w:t>
      </w:r>
      <w:proofErr w:type="gramStart"/>
      <w:r>
        <w:t>实时化</w:t>
      </w:r>
      <w:proofErr w:type="gramEnd"/>
      <w:r>
        <w:t>方向发展</w:t>
      </w:r>
      <w:r>
        <w:rPr>
          <w:rFonts w:hint="eastAsia"/>
        </w:rPr>
        <w:t>。</w:t>
      </w:r>
    </w:p>
    <w:p w14:paraId="5E7B21B7" w14:textId="77777777" w:rsidR="00EE315F" w:rsidRDefault="00204804">
      <w:pPr>
        <w:keepNext/>
        <w:keepLines/>
        <w:snapToGrid w:val="0"/>
        <w:spacing w:before="120" w:after="120" w:line="360" w:lineRule="auto"/>
        <w:outlineLvl w:val="2"/>
        <w:rPr>
          <w:rFonts w:eastAsia="黑体"/>
          <w:bCs/>
        </w:rPr>
      </w:pPr>
      <w:bookmarkStart w:id="40" w:name="_Toc192629343"/>
      <w:bookmarkStart w:id="41" w:name="_Toc440666521"/>
      <w:r>
        <w:rPr>
          <w:rFonts w:eastAsia="黑体"/>
          <w:bCs/>
        </w:rPr>
        <w:t>1.2.</w:t>
      </w:r>
      <w:r>
        <w:rPr>
          <w:rFonts w:eastAsia="黑体" w:hint="eastAsia"/>
          <w:bCs/>
        </w:rPr>
        <w:t>2</w:t>
      </w:r>
      <w:r>
        <w:rPr>
          <w:rFonts w:eastAsia="黑体"/>
          <w:bCs/>
        </w:rPr>
        <w:t xml:space="preserve"> </w:t>
      </w:r>
      <w:r>
        <w:rPr>
          <w:rFonts w:ascii="Arial" w:eastAsia="黑体" w:hAnsi="Arial" w:cs="Arial"/>
          <w:bCs/>
        </w:rPr>
        <w:t>三维地质可视化研究现状</w:t>
      </w:r>
      <w:bookmarkEnd w:id="40"/>
    </w:p>
    <w:p w14:paraId="5011CC47" w14:textId="77777777" w:rsidR="00EE315F" w:rsidRDefault="00204804">
      <w:pPr>
        <w:snapToGrid w:val="0"/>
        <w:spacing w:after="120" w:line="300" w:lineRule="auto"/>
        <w:ind w:firstLineChars="200" w:firstLine="480"/>
      </w:pPr>
      <w:r>
        <w:rPr>
          <w:rFonts w:hint="eastAsia"/>
        </w:rPr>
        <w:t>三维可视化平台在国外研发较早，在</w:t>
      </w:r>
      <w:r>
        <w:rPr>
          <w:rFonts w:hint="eastAsia"/>
        </w:rPr>
        <w:t>90</w:t>
      </w:r>
      <w:r>
        <w:rPr>
          <w:rFonts w:hint="eastAsia"/>
        </w:rPr>
        <w:t>年代就开始出现了一系列比较优秀的产品，国内</w:t>
      </w:r>
      <w:r>
        <w:t>三维可视化技术的研究起步</w:t>
      </w:r>
      <w:r>
        <w:rPr>
          <w:rFonts w:hint="eastAsia"/>
        </w:rPr>
        <w:t>虽</w:t>
      </w:r>
      <w:r>
        <w:t>晚，但近年</w:t>
      </w:r>
      <w:r>
        <w:rPr>
          <w:rFonts w:hint="eastAsia"/>
        </w:rPr>
        <w:t>也涌现出很多优秀的软件。</w:t>
      </w:r>
    </w:p>
    <w:p w14:paraId="717119B9" w14:textId="77777777" w:rsidR="00EE315F" w:rsidRDefault="00204804">
      <w:pPr>
        <w:snapToGrid w:val="0"/>
        <w:spacing w:after="120" w:line="300" w:lineRule="auto"/>
        <w:ind w:firstLineChars="200" w:firstLine="480"/>
        <w:rPr>
          <w:rFonts w:ascii="Times New Roman" w:hAnsi="Times New Roman" w:cs="Times New Roman"/>
          <w:kern w:val="2"/>
        </w:rPr>
      </w:pPr>
      <w:r>
        <w:rPr>
          <w:rFonts w:ascii="Times New Roman" w:hAnsi="Times New Roman" w:cs="Times New Roman" w:hint="eastAsia"/>
          <w:kern w:val="2"/>
        </w:rPr>
        <w:t>国外比较知名的软件有：澳大利亚公司</w:t>
      </w:r>
      <w:proofErr w:type="spellStart"/>
      <w:r>
        <w:rPr>
          <w:rFonts w:ascii="Times New Roman" w:hAnsi="Times New Roman" w:cs="Times New Roman"/>
          <w:kern w:val="2"/>
        </w:rPr>
        <w:t>Micromine</w:t>
      </w:r>
      <w:proofErr w:type="spellEnd"/>
      <w:r>
        <w:rPr>
          <w:rFonts w:ascii="Times New Roman" w:hAnsi="Times New Roman" w:cs="Times New Roman" w:hint="eastAsia"/>
          <w:kern w:val="2"/>
        </w:rPr>
        <w:t>开发的</w:t>
      </w:r>
      <w:proofErr w:type="spellStart"/>
      <w:r>
        <w:rPr>
          <w:rFonts w:ascii="Times New Roman" w:hAnsi="Times New Roman" w:cs="Times New Roman"/>
          <w:kern w:val="2"/>
        </w:rPr>
        <w:t>Micromine</w:t>
      </w:r>
      <w:proofErr w:type="spellEnd"/>
      <w:r>
        <w:rPr>
          <w:rFonts w:ascii="Times New Roman" w:hAnsi="Times New Roman" w:cs="Times New Roman"/>
          <w:kern w:val="2"/>
        </w:rPr>
        <w:t>地质软件</w:t>
      </w:r>
      <w:r>
        <w:rPr>
          <w:rFonts w:ascii="Times New Roman" w:hAnsi="Times New Roman" w:cs="Times New Roman" w:hint="eastAsia"/>
          <w:kern w:val="2"/>
        </w:rPr>
        <w:t>，面向数字矿山具有较好的动态管理能力，涵盖了从地质查探到矿山生产的管理全过程；加拿大</w:t>
      </w:r>
      <w:proofErr w:type="spellStart"/>
      <w:r>
        <w:rPr>
          <w:rFonts w:ascii="Times New Roman" w:hAnsi="Times New Roman" w:cs="Times New Roman" w:hint="eastAsia"/>
          <w:kern w:val="2"/>
        </w:rPr>
        <w:t>Gemcom</w:t>
      </w:r>
      <w:proofErr w:type="spellEnd"/>
      <w:r>
        <w:rPr>
          <w:rFonts w:ascii="Times New Roman" w:hAnsi="Times New Roman" w:cs="Times New Roman" w:hint="eastAsia"/>
          <w:kern w:val="2"/>
        </w:rPr>
        <w:t>公司的</w:t>
      </w:r>
      <w:proofErr w:type="spellStart"/>
      <w:r>
        <w:rPr>
          <w:rFonts w:ascii="Times New Roman" w:hAnsi="Times New Roman" w:cs="Times New Roman" w:hint="eastAsia"/>
          <w:kern w:val="2"/>
        </w:rPr>
        <w:t>Surpac</w:t>
      </w:r>
      <w:proofErr w:type="spellEnd"/>
      <w:r>
        <w:rPr>
          <w:rFonts w:ascii="Times New Roman" w:hAnsi="Times New Roman" w:cs="Times New Roman" w:hint="eastAsia"/>
          <w:kern w:val="2"/>
        </w:rPr>
        <w:t>三维矿业软件，面向数字矿山集成了矿产预估、采集、生产等各个阶段的功能。国外三维地质模型软件虽较为成熟，但全英文界面以及昂贵的软件费用，也让其拥有了一定使用门槛。国内近年来也有</w:t>
      </w:r>
      <w:r>
        <w:rPr>
          <w:rFonts w:ascii="Times New Roman" w:hAnsi="Times New Roman" w:cs="Times New Roman" w:hint="eastAsia"/>
          <w:kern w:val="2"/>
        </w:rPr>
        <w:t>很多高质量的三维建模软件涌现。例如中地数码开发的</w:t>
      </w:r>
      <w:proofErr w:type="spellStart"/>
      <w:r>
        <w:rPr>
          <w:rFonts w:ascii="Times New Roman" w:hAnsi="Times New Roman" w:cs="Times New Roman" w:hint="eastAsia"/>
          <w:kern w:val="2"/>
        </w:rPr>
        <w:t>MapGIS</w:t>
      </w:r>
      <w:proofErr w:type="spellEnd"/>
      <w:r>
        <w:rPr>
          <w:rFonts w:ascii="Times New Roman" w:hAnsi="Times New Roman" w:cs="Times New Roman" w:hint="eastAsia"/>
          <w:kern w:val="2"/>
        </w:rPr>
        <w:t>，是国内测绘工作者常用的</w:t>
      </w:r>
      <w:r>
        <w:rPr>
          <w:rFonts w:ascii="Times New Roman" w:hAnsi="Times New Roman" w:cs="Times New Roman" w:hint="eastAsia"/>
          <w:kern w:val="2"/>
        </w:rPr>
        <w:t>GIS</w:t>
      </w:r>
      <w:r>
        <w:rPr>
          <w:rFonts w:ascii="Times New Roman" w:hAnsi="Times New Roman" w:cs="Times New Roman" w:hint="eastAsia"/>
          <w:kern w:val="2"/>
        </w:rPr>
        <w:t>软件之一，其在地质方面推出了</w:t>
      </w:r>
      <w:proofErr w:type="spellStart"/>
      <w:r>
        <w:rPr>
          <w:rFonts w:ascii="Times New Roman" w:hAnsi="Times New Roman" w:cs="Times New Roman" w:hint="eastAsia"/>
          <w:kern w:val="2"/>
        </w:rPr>
        <w:t>MapGIS</w:t>
      </w:r>
      <w:proofErr w:type="spellEnd"/>
      <w:r>
        <w:rPr>
          <w:rFonts w:ascii="Times New Roman" w:hAnsi="Times New Roman" w:cs="Times New Roman" w:hint="eastAsia"/>
          <w:kern w:val="2"/>
        </w:rPr>
        <w:t xml:space="preserve"> K</w:t>
      </w:r>
      <w:r>
        <w:rPr>
          <w:rFonts w:ascii="Times New Roman" w:hAnsi="Times New Roman" w:cs="Times New Roman"/>
          <w:kern w:val="2"/>
        </w:rPr>
        <w:t>9</w:t>
      </w:r>
      <w:r>
        <w:rPr>
          <w:rFonts w:ascii="Times New Roman" w:hAnsi="Times New Roman" w:cs="Times New Roman" w:hint="eastAsia"/>
          <w:kern w:val="2"/>
        </w:rPr>
        <w:t>工具，具有极强的三维地质建模能力；北京龙软科技有限公司推出</w:t>
      </w:r>
      <w:proofErr w:type="gramStart"/>
      <w:r>
        <w:rPr>
          <w:rFonts w:ascii="Times New Roman" w:hAnsi="Times New Roman" w:cs="Times New Roman" w:hint="eastAsia"/>
          <w:kern w:val="2"/>
        </w:rPr>
        <w:t>的龙软</w:t>
      </w:r>
      <w:proofErr w:type="gramEnd"/>
      <w:r>
        <w:rPr>
          <w:rFonts w:ascii="Times New Roman" w:hAnsi="Times New Roman" w:cs="Times New Roman" w:hint="eastAsia"/>
          <w:kern w:val="2"/>
        </w:rPr>
        <w:t>GIS</w:t>
      </w:r>
      <w:r>
        <w:rPr>
          <w:rFonts w:ascii="Times New Roman" w:hAnsi="Times New Roman" w:cs="Times New Roman" w:hint="eastAsia"/>
          <w:kern w:val="2"/>
        </w:rPr>
        <w:t>软件，涵盖了地</w:t>
      </w:r>
      <w:proofErr w:type="gramStart"/>
      <w:r>
        <w:rPr>
          <w:rFonts w:ascii="Times New Roman" w:hAnsi="Times New Roman" w:cs="Times New Roman" w:hint="eastAsia"/>
          <w:kern w:val="2"/>
        </w:rPr>
        <w:t>测空间</w:t>
      </w:r>
      <w:proofErr w:type="gramEnd"/>
      <w:r>
        <w:rPr>
          <w:rFonts w:ascii="Times New Roman" w:hAnsi="Times New Roman" w:cs="Times New Roman" w:hint="eastAsia"/>
          <w:kern w:val="2"/>
        </w:rPr>
        <w:t>管理信息系统、采矿辅助设计系统、介于</w:t>
      </w:r>
      <w:proofErr w:type="spellStart"/>
      <w:r>
        <w:rPr>
          <w:rFonts w:ascii="Times New Roman" w:hAnsi="Times New Roman" w:cs="Times New Roman" w:hint="eastAsia"/>
          <w:kern w:val="2"/>
        </w:rPr>
        <w:t>WebGIS</w:t>
      </w:r>
      <w:proofErr w:type="spellEnd"/>
      <w:r>
        <w:rPr>
          <w:rFonts w:ascii="Times New Roman" w:hAnsi="Times New Roman" w:cs="Times New Roman" w:hint="eastAsia"/>
          <w:kern w:val="2"/>
        </w:rPr>
        <w:t>的煤矿生产在线管理系统等，该软件在国内煤炭行业市场占有率很高。</w:t>
      </w:r>
    </w:p>
    <w:p w14:paraId="2ACBF412" w14:textId="77777777" w:rsidR="00EE315F" w:rsidRDefault="00204804">
      <w:pPr>
        <w:snapToGrid w:val="0"/>
        <w:spacing w:after="120" w:line="300" w:lineRule="auto"/>
        <w:ind w:firstLineChars="200" w:firstLine="480"/>
      </w:pPr>
      <w:r>
        <w:rPr>
          <w:rFonts w:ascii="Times New Roman" w:hAnsi="Times New Roman" w:cs="Times New Roman" w:hint="eastAsia"/>
          <w:kern w:val="2"/>
        </w:rPr>
        <w:t>随着图形学和计算机技术等不断发展，</w:t>
      </w:r>
      <w:r>
        <w:rPr>
          <w:rFonts w:ascii="Times New Roman" w:hAnsi="Times New Roman" w:cs="Times New Roman" w:hint="eastAsia"/>
          <w:kern w:val="2"/>
        </w:rPr>
        <w:t>HTML5</w:t>
      </w:r>
      <w:r>
        <w:rPr>
          <w:rFonts w:ascii="Times New Roman" w:hAnsi="Times New Roman" w:cs="Times New Roman" w:hint="eastAsia"/>
          <w:kern w:val="2"/>
        </w:rPr>
        <w:t>、</w:t>
      </w:r>
      <w:r>
        <w:rPr>
          <w:rFonts w:ascii="Times New Roman" w:hAnsi="Times New Roman" w:cs="Times New Roman"/>
          <w:kern w:val="2"/>
        </w:rPr>
        <w:t>WebGL</w:t>
      </w:r>
      <w:r>
        <w:rPr>
          <w:rFonts w:ascii="Times New Roman" w:hAnsi="Times New Roman" w:cs="Times New Roman"/>
          <w:kern w:val="2"/>
        </w:rPr>
        <w:t>等技术</w:t>
      </w:r>
      <w:r>
        <w:rPr>
          <w:rFonts w:ascii="Times New Roman" w:hAnsi="Times New Roman" w:cs="Times New Roman" w:hint="eastAsia"/>
          <w:kern w:val="2"/>
        </w:rPr>
        <w:t>受到广泛关注，国内学者开始探索将</w:t>
      </w:r>
      <w:r>
        <w:rPr>
          <w:rFonts w:ascii="Times New Roman" w:hAnsi="Times New Roman" w:cs="Times New Roman" w:hint="eastAsia"/>
          <w:kern w:val="2"/>
        </w:rPr>
        <w:t>WebGL</w:t>
      </w:r>
      <w:r>
        <w:rPr>
          <w:rFonts w:ascii="Times New Roman" w:hAnsi="Times New Roman" w:cs="Times New Roman" w:hint="eastAsia"/>
          <w:kern w:val="2"/>
        </w:rPr>
        <w:t>应用于三维地质模型可视</w:t>
      </w:r>
      <w:r>
        <w:rPr>
          <w:rFonts w:hint="eastAsia"/>
        </w:rPr>
        <w:t>化，</w:t>
      </w:r>
      <w:r>
        <w:rPr>
          <w:rFonts w:ascii="Times New Roman" w:hAnsi="Times New Roman" w:cs="Times New Roman"/>
          <w:kern w:val="2"/>
        </w:rPr>
        <w:t>基于</w:t>
      </w:r>
      <w:r>
        <w:rPr>
          <w:rFonts w:ascii="Times New Roman" w:hAnsi="Times New Roman" w:cs="Times New Roman"/>
          <w:kern w:val="2"/>
        </w:rPr>
        <w:t>WebGL</w:t>
      </w:r>
      <w:r>
        <w:rPr>
          <w:rFonts w:ascii="Times New Roman" w:hAnsi="Times New Roman" w:cs="Times New Roman"/>
          <w:kern w:val="2"/>
        </w:rPr>
        <w:t>的三维地质</w:t>
      </w:r>
      <w:r>
        <w:t>信息系统已逐步应用于</w:t>
      </w:r>
      <w:r>
        <w:t>在线地质展示与分析，通过实时渲染和多</w:t>
      </w:r>
      <w:proofErr w:type="gramStart"/>
      <w:r>
        <w:t>源数据</w:t>
      </w:r>
      <w:proofErr w:type="gramEnd"/>
      <w:r>
        <w:t>融合，实现了地质模型的动态</w:t>
      </w:r>
      <w:proofErr w:type="gramStart"/>
      <w:r>
        <w:t>交互与</w:t>
      </w:r>
      <w:proofErr w:type="gramEnd"/>
      <w:r>
        <w:t>可视化</w:t>
      </w:r>
      <w:r>
        <w:fldChar w:fldCharType="begin"/>
      </w:r>
      <w:r>
        <w:instrText xml:space="preserve"> ADDIN ZOTERO_ITEM CSL_CITATION {"citationID":"KKXneAj8","properties":{"formattedCitation":"\\super [19,20]\\nosupersub{}","plainCitation":"[19,20]","noteIndex":0},"citationItems":[{"id":37,"uris":["http://zotero.org</w:instrText>
      </w:r>
      <w:r>
        <w:instrText>/users/local/8clMLtyf/items/5IZZ46JV"],"itemData":{"id":37,"type":"thesis","abstract":"</w:instrText>
      </w:r>
      <w:r>
        <w:instrText>互联网技术经过数十年飞速的发展</w:instrText>
      </w:r>
      <w:r>
        <w:instrText>,</w:instrText>
      </w:r>
      <w:r>
        <w:instrText>目前已经进入到了一个全新的万物互联的时代阶段</w:instrText>
      </w:r>
      <w:r>
        <w:instrText>,</w:instrText>
      </w:r>
      <w:r>
        <w:instrText>原先许多传统行业都开始积极寻求与计算机网络信息技术进行有机的结合</w:instrText>
      </w:r>
      <w:r>
        <w:instrText>,</w:instrText>
      </w:r>
      <w:r>
        <w:instrText>从而使自身行业的发展与当今时代的整体发展方向相契合。以计算机技术服务和通讯技术服务为主</w:instrText>
      </w:r>
      <w:r>
        <w:instrText>,</w:instrText>
      </w:r>
      <w:r>
        <w:instrText>是实现</w:instrText>
      </w:r>
      <w:r>
        <w:instrText>“</w:instrText>
      </w:r>
      <w:r>
        <w:instrText>数字地球</w:instrText>
      </w:r>
      <w:r>
        <w:instrText>”,“</w:instrText>
      </w:r>
      <w:r>
        <w:instrText>透明地下</w:instrText>
      </w:r>
      <w:r>
        <w:instrText>”</w:instrText>
      </w:r>
      <w:r>
        <w:instrText>的主要支撑服务技术之一。地球空间信息科学技术就是由三维地质模型与可视化技术</w:instrText>
      </w:r>
      <w:r>
        <w:instrText>及其它相关学科共同组成的。随着</w:instrText>
      </w:r>
      <w:r>
        <w:instrText>21</w:instrText>
      </w:r>
      <w:r>
        <w:instrText>世纪互联网技术的不断普及</w:instrText>
      </w:r>
      <w:r>
        <w:instrText>Web</w:instrText>
      </w:r>
      <w:r>
        <w:instrText>技术的应用越</w:instrText>
      </w:r>
      <w:r>
        <w:rPr>
          <w:rFonts w:hint="eastAsia"/>
        </w:rPr>
        <w:instrText>来越广泛</w:instrText>
      </w:r>
      <w:r>
        <w:instrText>,</w:instrText>
      </w:r>
      <w:r>
        <w:instrText>应用的规模也随之不断的提升</w:instrText>
      </w:r>
      <w:r>
        <w:instrText>,</w:instrText>
      </w:r>
      <w:r>
        <w:instrText>其技术手段也越来越趋向于高度的复杂化。本文借助基于</w:instrText>
      </w:r>
      <w:r>
        <w:instrText>Web</w:instrText>
      </w:r>
      <w:r>
        <w:instrText>的三维模型与可视化技术</w:instrText>
      </w:r>
      <w:r>
        <w:instrText>,</w:instrText>
      </w:r>
      <w:r>
        <w:instrText>开发了一套在</w:instrText>
      </w:r>
      <w:r>
        <w:instrText>Web</w:instrText>
      </w:r>
      <w:r>
        <w:instrText>平台可以交互操作的三维地质模型系统</w:instrText>
      </w:r>
      <w:r>
        <w:instrText>,</w:instrText>
      </w:r>
      <w:r>
        <w:instrText>为解决城市规划</w:instrText>
      </w:r>
      <w:r>
        <w:instrText>,</w:instrText>
      </w:r>
      <w:r>
        <w:instrText>环境保护</w:instrText>
      </w:r>
      <w:r>
        <w:instrText>,</w:instrText>
      </w:r>
      <w:r>
        <w:instrText>科学研究</w:instrText>
      </w:r>
      <w:r>
        <w:instrText>,</w:instrText>
      </w:r>
      <w:r>
        <w:instrText>科普教育将提供优质的三维模型展示</w:instrText>
      </w:r>
      <w:r>
        <w:instrText>,</w:instrText>
      </w:r>
      <w:r>
        <w:instrText>预测</w:instrText>
      </w:r>
      <w:r>
        <w:instrText>,</w:instrText>
      </w:r>
      <w:r>
        <w:instrText>学习等功能。在以往学者对于基于</w:instrText>
      </w:r>
      <w:r>
        <w:instrText>Web</w:instrText>
      </w:r>
      <w:r>
        <w:instrText>的三维地质模型可视化相关理论知识的基础上</w:instrText>
      </w:r>
      <w:r>
        <w:instrText>,</w:instrText>
      </w:r>
      <w:r>
        <w:instrText>本文对</w:instrText>
      </w:r>
      <w:r>
        <w:instrText>Web</w:instrText>
      </w:r>
      <w:r>
        <w:instrText>的三维地质模型的国内外发展现状</w:instrText>
      </w:r>
      <w:r>
        <w:instrText>,Web</w:instrText>
      </w:r>
      <w:r>
        <w:instrText>端的三维模型的可视化技术方法进行了汇总与进一步的研究</w:instrText>
      </w:r>
      <w:r>
        <w:instrText>,</w:instrText>
      </w:r>
      <w:r>
        <w:instrText>并在</w:instrText>
      </w:r>
      <w:r>
        <w:instrText>W</w:instrText>
      </w:r>
      <w:r>
        <w:instrText>eb</w:instrText>
      </w:r>
      <w:r>
        <w:instrText>端实现了三维地质模型的可视化成果。首先前端页面采用了</w:instrText>
      </w:r>
      <w:r>
        <w:instrText>HTML5</w:instrText>
      </w:r>
      <w:r>
        <w:instrText>技术搭建</w:instrText>
      </w:r>
      <w:r>
        <w:rPr>
          <w:rFonts w:hint="eastAsia"/>
        </w:rPr>
        <w:instrText>了基本的登录页面</w:instrText>
      </w:r>
      <w:r>
        <w:instrText>,</w:instrText>
      </w:r>
      <w:r>
        <w:instrText>和网站首页。然后采用了在</w:instrText>
      </w:r>
      <w:r>
        <w:instrText>Three.js</w:instrText>
      </w:r>
      <w:r>
        <w:instrText>架构下的</w:instrText>
      </w:r>
      <w:r>
        <w:instrText>WebGL</w:instrText>
      </w:r>
      <w:r>
        <w:instrText>技术实现了三维地质模型的可视化</w:instrText>
      </w:r>
      <w:r>
        <w:instrText>,</w:instrText>
      </w:r>
      <w:r>
        <w:instrText>可以在</w:instrText>
      </w:r>
      <w:r>
        <w:instrText>Web</w:instrText>
      </w:r>
      <w:r>
        <w:instrText>页面基本的实现三维地质模型的旋转、大小变换、剖切等不同的功能。最后利用了百度地图的</w:instrText>
      </w:r>
      <w:r>
        <w:instrText>API</w:instrText>
      </w:r>
      <w:r>
        <w:instrText>接口</w:instrText>
      </w:r>
      <w:r>
        <w:instrText>,</w:instrText>
      </w:r>
      <w:r>
        <w:instrText>实现了二维数据展示的基础底图</w:instrText>
      </w:r>
      <w:r>
        <w:instrText>,</w:instrText>
      </w:r>
      <w:r>
        <w:instrText>使二维地质数据也便于使用者查看与浏览。</w:instrText>
      </w:r>
      <w:r>
        <w:instrText>","genre":"</w:instrText>
      </w:r>
      <w:r>
        <w:instrText>硕士学位论文</w:instrText>
      </w:r>
      <w:r>
        <w:instrText>","language":"zh-CN","note":"DOI: 10.27493/d.cnki.gzdzy.2021.</w:instrText>
      </w:r>
      <w:r>
        <w:instrText xml:space="preserve">000747\nmajor: </w:instrText>
      </w:r>
      <w:r>
        <w:instrText>软件工程（专业学位）</w:instrText>
      </w:r>
      <w:r>
        <w:instrText xml:space="preserve">\ndownload: 574\nalbum: </w:instrText>
      </w:r>
      <w:r>
        <w:instrText>基础科学</w:instrText>
      </w:r>
      <w:r>
        <w:instrText>;</w:instrText>
      </w:r>
      <w:r>
        <w:instrText>工程科技</w:instrText>
      </w:r>
      <w:r>
        <w:instrText>Ⅰ</w:instrText>
      </w:r>
      <w:r>
        <w:instrText>辑</w:instrText>
      </w:r>
      <w:r>
        <w:instrText>;</w:instrText>
      </w:r>
      <w:r>
        <w:instrText>信息科技</w:instrText>
      </w:r>
      <w:r>
        <w:instrText>\nCLC: P628;TP393.09\ndbcode: CMFD\ndbname: CMFD202201\nfilename: 1021168344.nh","number-of-pages":"55","publisher":"</w:instrText>
      </w:r>
      <w:r>
        <w:instrText>中国地质大学（北京）</w:instrText>
      </w:r>
      <w:r>
        <w:instrText>","source":"CNKI","title":"</w:instrText>
      </w:r>
      <w:r>
        <w:instrText>基于</w:instrText>
      </w:r>
      <w:r>
        <w:instrText>Web</w:instrText>
      </w:r>
      <w:r>
        <w:instrText>的三维地质模型可视化系统设计与实现</w:instrText>
      </w:r>
      <w:r>
        <w:instrText>","URL":"https:</w:instrText>
      </w:r>
      <w:r>
        <w:instrText>//doi.org/10.27493/d.cnki.gzdzy.2021.000747","author":[{"literal":"</w:instrText>
      </w:r>
      <w:r>
        <w:instrText>赫毅勃</w:instrText>
      </w:r>
      <w:r>
        <w:instrText>"}],"contributor":[{"literal":"</w:instrText>
      </w:r>
      <w:r>
        <w:instrText>郑新奇</w:instrText>
      </w:r>
      <w:r>
        <w:instrText>"},{"literal":"</w:instrText>
      </w:r>
      <w:r>
        <w:instrText>宋越</w:instrText>
      </w:r>
      <w:r>
        <w:instrText>"}],"accessed":{"date-parts":[["2025",2,25]]},"issued":{"date-parts":[["2022"]]}}},{"id":36,"uris":["http://zotero.org/users/local/8clM</w:instrText>
      </w:r>
      <w:r>
        <w:instrText>Ltyf/items/IJ5HQPE4"],"itemData":{"id":36,"type":"thesis","abstract":"</w:instrText>
      </w:r>
      <w:r>
        <w:instrText>数字化、信息化、网络化是当今时代发展的大趋势</w:instrText>
      </w:r>
      <w:r>
        <w:instrText>,</w:instrText>
      </w:r>
      <w:r>
        <w:instrText>地质体可视化逐渐成为地质领域的研究热点。</w:instrText>
      </w:r>
      <w:r>
        <w:instrText>“</w:instrText>
      </w:r>
      <w:r>
        <w:instrText>数字矿山</w:instrText>
      </w:r>
      <w:r>
        <w:instrText>”</w:instrText>
      </w:r>
      <w:r>
        <w:instrText>越来越受到矿产采集行业的关注</w:instrText>
      </w:r>
      <w:r>
        <w:instrText>,</w:instrText>
      </w:r>
      <w:r>
        <w:instrText>数字化地质数据也越来越受到城市规划者的重视。传统的三维地质数据可视化软件大多停留在</w:instrText>
      </w:r>
      <w:r>
        <w:instrText>C/S(</w:instrText>
      </w:r>
      <w:r>
        <w:instrText>客户机</w:instrText>
      </w:r>
      <w:r>
        <w:instrText>/</w:instrText>
      </w:r>
      <w:r>
        <w:instrText>服务器</w:instrText>
      </w:r>
      <w:r>
        <w:instrText>)</w:instrText>
      </w:r>
      <w:r>
        <w:instrText>模式</w:instrText>
      </w:r>
      <w:r>
        <w:instrText>,</w:instrText>
      </w:r>
      <w:r>
        <w:instrText>一般需要下载插件</w:instrText>
      </w:r>
      <w:r>
        <w:instrText>,</w:instrText>
      </w:r>
      <w:r>
        <w:instrText>费时费力且兼容性差</w:instrText>
      </w:r>
      <w:r>
        <w:instrText>,</w:instrText>
      </w:r>
      <w:r>
        <w:instrText>难以满足地质信息便捷快速传递的要求。随着</w:instrText>
      </w:r>
      <w:r>
        <w:instrText>WebGL</w:instrText>
      </w:r>
      <w:r>
        <w:instrText>技术的成熟与完善</w:instrText>
      </w:r>
      <w:r>
        <w:instrText>,</w:instrText>
      </w:r>
      <w:r>
        <w:instrText>基于</w:instrText>
      </w:r>
      <w:r>
        <w:instrText>B/S(</w:instrText>
      </w:r>
      <w:r>
        <w:instrText>浏览器</w:instrText>
      </w:r>
      <w:r>
        <w:instrText>/</w:instrText>
      </w:r>
      <w:r>
        <w:instrText>服务器</w:instrText>
      </w:r>
      <w:r>
        <w:instrText>)</w:instrText>
      </w:r>
      <w:r>
        <w:instrText>模式的</w:instrText>
      </w:r>
      <w:r>
        <w:instrText>Web</w:instrText>
      </w:r>
      <w:r>
        <w:instrText>端三维地质可视化成为可能</w:instrText>
      </w:r>
      <w:r>
        <w:instrText>,B/S</w:instrText>
      </w:r>
      <w:r>
        <w:instrText>用户在客户机上无需安</w:instrText>
      </w:r>
      <w:r>
        <w:rPr>
          <w:rFonts w:hint="eastAsia"/>
        </w:rPr>
        <w:instrText>装任何软件就可以轻松在浏览器中使用</w:instrText>
      </w:r>
      <w:r>
        <w:instrText>,</w:instrText>
      </w:r>
      <w:r>
        <w:instrText>这对地质信息的快速传递使用具有重要意义。本文在已有的研究基础上分析总结了三维地质模型、三维可视化平台和三维模型切割算法的发展现状</w:instrText>
      </w:r>
      <w:r>
        <w:instrText>,</w:instrText>
      </w:r>
      <w:r>
        <w:instrText>对三维模型构建、三维模型切割方法等关键技术进行了研究</w:instrText>
      </w:r>
      <w:r>
        <w:instrText>,</w:instrText>
      </w:r>
      <w:r>
        <w:instrText>并通过</w:instrText>
      </w:r>
      <w:r>
        <w:instrText>Java Script</w:instrText>
      </w:r>
      <w:r>
        <w:instrText>技术和</w:instrText>
      </w:r>
      <w:r>
        <w:instrText>WebGL</w:instrText>
      </w:r>
      <w:r>
        <w:instrText>技术完成可视化表达。针对</w:instrText>
      </w:r>
      <w:r>
        <w:instrText>WebGL</w:instrText>
      </w:r>
      <w:r>
        <w:instrText>的技术特点</w:instrText>
      </w:r>
      <w:r>
        <w:instrText>,</w:instrText>
      </w:r>
      <w:r>
        <w:instrText>本文使用三维空间钻孔数据设计了一种非规则块体三维模型构建方法</w:instrText>
      </w:r>
      <w:r>
        <w:instrText>,</w:instrText>
      </w:r>
      <w:r>
        <w:instrText>首先将钻孔数据离散化处理</w:instrText>
      </w:r>
      <w:r>
        <w:instrText>,</w:instrText>
      </w:r>
      <w:r>
        <w:instrText>将离散后的数据进行四格点三次</w:instrText>
      </w:r>
      <w:r>
        <w:instrText>B</w:instrText>
      </w:r>
      <w:r>
        <w:instrText>样条插值得到块体顶</w:instrText>
      </w:r>
      <w:r>
        <w:instrText>点数据</w:instrText>
      </w:r>
      <w:r>
        <w:instrText>,</w:instrText>
      </w:r>
      <w:r>
        <w:instrText>进行非规则块体模型的构建</w:instrText>
      </w:r>
      <w:r>
        <w:instrText>,</w:instrText>
      </w:r>
      <w:r>
        <w:instrText>然后借助</w:instrText>
      </w:r>
      <w:r>
        <w:instrText>WebGL</w:instrText>
      </w:r>
      <w:r>
        <w:instrText>技术在浏览器</w:instrText>
      </w:r>
      <w:r>
        <w:rPr>
          <w:rFonts w:hint="eastAsia"/>
        </w:rPr>
        <w:instrText>对非规则块体模型进行可视化渲染</w:instrText>
      </w:r>
      <w:r>
        <w:instrText>,</w:instrText>
      </w:r>
      <w:r>
        <w:instrText>无插件实现了地质体三维可视化。在三维地质可视化平台中实现了多种交互功能</w:instrText>
      </w:r>
      <w:r>
        <w:instrText>,</w:instrText>
      </w:r>
      <w:r>
        <w:instrText>包括平移、旋转、属性显示、剖面探查等功能。针对三维模型切割问题</w:instrText>
      </w:r>
      <w:r>
        <w:instrText>,</w:instrText>
      </w:r>
      <w:r>
        <w:instrText>本文基于</w:instrText>
      </w:r>
      <w:r>
        <w:instrText>Weiler-Atherton</w:instrText>
      </w:r>
      <w:r>
        <w:instrText>裁剪算法思想设计了一种适用于</w:instrText>
      </w:r>
      <w:r>
        <w:instrText>WebGL</w:instrText>
      </w:r>
      <w:r>
        <w:instrText>中非规则块体三维模型的切割方法</w:instrText>
      </w:r>
      <w:r>
        <w:instrText>,</w:instrText>
      </w:r>
      <w:r>
        <w:instrText>并通过可视化平台实现。本文基于</w:instrText>
      </w:r>
      <w:r>
        <w:instrText>WebGL</w:instrText>
      </w:r>
      <w:r>
        <w:instrText>技术进行了非规则块体模型的三维可视化平台的研发</w:instrText>
      </w:r>
      <w:r>
        <w:instrText>,</w:instrText>
      </w:r>
      <w:r>
        <w:instrText>并实现剖面探查等交互功能。三维可视化系统中地质体三维模型显示效果优越</w:instrText>
      </w:r>
      <w:r>
        <w:instrText>,</w:instrText>
      </w:r>
      <w:r>
        <w:instrText>三维可视化系统</w:instrText>
      </w:r>
      <w:r>
        <w:instrText>跨平台性能良好</w:instrText>
      </w:r>
      <w:r>
        <w:instrText>,</w:instrText>
      </w:r>
      <w:r>
        <w:instrText>运行性能良好</w:instrText>
      </w:r>
      <w:r>
        <w:instrText>,</w:instrText>
      </w:r>
      <w:r>
        <w:instrText>对</w:instrText>
      </w:r>
      <w:r>
        <w:instrText>3DGIS</w:instrText>
      </w:r>
      <w:r>
        <w:instrText>、</w:instrText>
      </w:r>
      <w:r>
        <w:instrText>Web GIS</w:instrText>
      </w:r>
      <w:r>
        <w:instrText>系统</w:instrText>
      </w:r>
      <w:r>
        <w:rPr>
          <w:rFonts w:hint="eastAsia"/>
        </w:rPr>
        <w:instrText>的开发具有一定借鉴意义。</w:instrText>
      </w:r>
      <w:r>
        <w:instrText>","genre":"</w:instrText>
      </w:r>
      <w:r>
        <w:instrText>硕士学位论文</w:instrText>
      </w:r>
      <w:r>
        <w:instrText xml:space="preserve">","language":"zh-CN","note":"DOI: 10.27493/d.cnki.gzdzy.2020.001656\nmajor: </w:instrText>
      </w:r>
      <w:r>
        <w:instrText>工程硕士（专业学位）</w:instrText>
      </w:r>
      <w:r>
        <w:instrText xml:space="preserve">\ndownload: 817\nalbum: </w:instrText>
      </w:r>
      <w:r>
        <w:instrText>基础科学</w:instrText>
      </w:r>
      <w:r>
        <w:instrText>;</w:instrText>
      </w:r>
      <w:r>
        <w:instrText>工程科技</w:instrText>
      </w:r>
      <w:r>
        <w:instrText>Ⅰ</w:instrText>
      </w:r>
      <w:r>
        <w:instrText>辑</w:instrText>
      </w:r>
      <w:r>
        <w:instrText>;</w:instrText>
      </w:r>
      <w:r>
        <w:instrText>信息科技</w:instrText>
      </w:r>
      <w:r>
        <w:instrText>\nCLC: P628;TP393.09\ndbcode: CMFD\ndbname: CMFD202101\nfilename: 1021</w:instrText>
      </w:r>
      <w:r>
        <w:instrText>001592.nh","number-of-pages":"65","publisher":"</w:instrText>
      </w:r>
      <w:r>
        <w:instrText>中国地质大学（北京）</w:instrText>
      </w:r>
      <w:r>
        <w:instrText>","source":"CNKI","title":"</w:instrText>
      </w:r>
      <w:r>
        <w:instrText>基于</w:instrText>
      </w:r>
      <w:r>
        <w:instrText>WebGL</w:instrText>
      </w:r>
      <w:r>
        <w:instrText>的地质三维模型构建及可视化方法研究</w:instrText>
      </w:r>
      <w:r>
        <w:instrText>","URL":"https://doi.org/10.27493/d.cnki.gzdzy.2020.001656","author":[{"literal":"</w:instrText>
      </w:r>
      <w:r>
        <w:instrText>程泽华</w:instrText>
      </w:r>
      <w:r>
        <w:instrText>"}],"contributor":[{"literal":"</w:instrText>
      </w:r>
      <w:r>
        <w:instrText>郑新奇</w:instrText>
      </w:r>
      <w:r>
        <w:instrText>"},{"literal":"</w:instrText>
      </w:r>
      <w:r>
        <w:instrText>宋越</w:instrText>
      </w:r>
      <w:r>
        <w:instrText>"}],"accesse</w:instrText>
      </w:r>
      <w:r>
        <w:instrText xml:space="preserve">d":{"date-parts":[["2025",2,25]]},"issued":{"date-parts":[["2021"]]}}}],"schema":"https://github.com/citation-style-language/schema/raw/master/csl-citation.json"} </w:instrText>
      </w:r>
      <w:r>
        <w:fldChar w:fldCharType="separate"/>
      </w:r>
      <w:r>
        <w:rPr>
          <w:rFonts w:cs="Times New Roman"/>
          <w:vertAlign w:val="superscript"/>
          <w14:ligatures w14:val="standardContextual"/>
        </w:rPr>
        <w:t>[19,20]</w:t>
      </w:r>
      <w:r>
        <w:fldChar w:fldCharType="end"/>
      </w:r>
      <w:r>
        <w:t>。与此同时，国内学者在提升可视化效率和图像质量方面也做了大量工作，例如采用基于</w:t>
      </w:r>
      <w:bookmarkStart w:id="42" w:name="_Hlk191412173"/>
      <w:r>
        <w:t>体绘制</w:t>
      </w:r>
      <w:bookmarkEnd w:id="42"/>
      <w:r>
        <w:fldChar w:fldCharType="begin"/>
      </w:r>
      <w:r>
        <w:instrText xml:space="preserve"> ADDIN ZOTERO_ITEM CSL_CITATION {"citatio</w:instrText>
      </w:r>
      <w:r>
        <w:instrText>nID":"DkfEXhTl","properties":{"formattedCitation":"\\super [21]\\nosupersub{}","plainCitation":"[21]","noteIndex":0},"citationItems":[{"id":143,"uris":["http://zotero.org/users/local/8clMLtyf/items/8T59PAH7"],"itemData":{"id":143,"type":"thesis","abstract"</w:instrText>
      </w:r>
      <w:r>
        <w:instrText>:"</w:instrText>
      </w:r>
      <w:r>
        <w:instrText>三维地质建模与可视化是</w:instrText>
      </w:r>
      <w:r>
        <w:instrText>20</w:instrText>
      </w:r>
      <w:r>
        <w:instrText>世纪八十年代由地质学、统计学、</w:instrText>
      </w:r>
      <w:r>
        <w:instrText>GIS</w:instrText>
      </w:r>
      <w:r>
        <w:instrText>、遥感、几何拓扑等多学科、多领域交叉形成的新的研究方向。针对地质体结构复杂、成因多样的特点</w:instrText>
      </w:r>
      <w:r>
        <w:instrText>,</w:instrText>
      </w:r>
      <w:r>
        <w:instrText>三维模型相较与传统的二维图件具有更加直观、空间立体性强、易接受、内容丰富等方面的优势。随着计算机软硬件的更新、数据库的普及应用、图形可视化水平的提高以及传统地质在定量化、数字化方向的演进</w:instrText>
      </w:r>
      <w:r>
        <w:instrText>,</w:instrText>
      </w:r>
      <w:r>
        <w:instrText>当前以具备较为成熟的探索及发展三维模型的建模环境。此外</w:instrText>
      </w:r>
      <w:r>
        <w:instrText>,</w:instrText>
      </w:r>
      <w:r>
        <w:instrText>频繁提及的</w:instrText>
      </w:r>
      <w:r>
        <w:instrText>“</w:instrText>
      </w:r>
      <w:r>
        <w:instrText>智慧城市</w:instrText>
      </w:r>
      <w:r>
        <w:instrText>”</w:instrText>
      </w:r>
      <w:r>
        <w:instrText>这</w:instrText>
      </w:r>
      <w:r>
        <w:rPr>
          <w:rFonts w:hint="eastAsia"/>
        </w:rPr>
        <w:instrText>一概念与“地质大数据”发展方向相契合</w:instrText>
      </w:r>
      <w:r>
        <w:instrText>,</w:instrText>
      </w:r>
      <w:r>
        <w:instrText>城市网格化与精细化管理也需要构建动态、实时的地上</w:instrText>
      </w:r>
      <w:r>
        <w:instrText>地下一体化的三维空间可视化系统</w:instrText>
      </w:r>
      <w:r>
        <w:instrText>,</w:instrText>
      </w:r>
      <w:r>
        <w:instrText>建立三维地质模型</w:instrText>
      </w:r>
      <w:r>
        <w:instrText>,</w:instrText>
      </w:r>
      <w:r>
        <w:instrText>有利于城市地下空间开发、利用与管理。本文首先介绍了国内外三维地质建模的研究现状、主流建模软件等最新研究成果</w:instrText>
      </w:r>
      <w:r>
        <w:instrText>,</w:instrText>
      </w:r>
      <w:r>
        <w:instrText>归纳总结了研究区的自然地理特征、地形地貌特征、基底地层与地质构造、第四系沉积物特征及分布等内容。其次</w:instrText>
      </w:r>
      <w:r>
        <w:instrText>,</w:instrText>
      </w:r>
      <w:r>
        <w:instrText>对于建模原理和方法中的空间数据结构模型、空间数据插值方法、常见地质建模方法以及模型检验等内容进行简单梳理</w:instrText>
      </w:r>
      <w:r>
        <w:instrText>;</w:instrText>
      </w:r>
      <w:r>
        <w:instrText>整理、分析钻孔、剖面数据的地层岩性</w:instrText>
      </w:r>
      <w:r>
        <w:instrText>,</w:instrText>
      </w:r>
      <w:r>
        <w:instrText>并依据标准地层厘清断层</w:instrText>
      </w:r>
      <w:r>
        <w:rPr>
          <w:rFonts w:hint="eastAsia"/>
        </w:rPr>
        <w:instrText>与地层之间的切割关系、新老地层的接触关系、沉积层序</w:instrText>
      </w:r>
      <w:r>
        <w:instrText>;</w:instrText>
      </w:r>
      <w:r>
        <w:instrText>解译、处理遥感、物探、钻孔及剖面数据</w:instrText>
      </w:r>
      <w:r>
        <w:instrText>,</w:instrText>
      </w:r>
      <w:r>
        <w:instrText>并将钻孔数据及剖面数据转换成</w:instrText>
      </w:r>
      <w:r>
        <w:instrText>GeoModeller</w:instrText>
      </w:r>
      <w:r>
        <w:instrText>软件可识别格式文件。通过在平台中搭建模型块体、为地质体添加地质接触点、剖面迹线等操作</w:instrText>
      </w:r>
      <w:r>
        <w:instrText>,</w:instrText>
      </w:r>
      <w:r>
        <w:instrText>构建可以约束并生成模型的地层剖面</w:instrText>
      </w:r>
      <w:r>
        <w:instrText>,</w:instrText>
      </w:r>
      <w:r>
        <w:instrText>并插值拟合生成第四系地质模型及工程地质模型。研究表明</w:instrText>
      </w:r>
      <w:r>
        <w:instrText>:</w:instrText>
      </w:r>
      <w:r>
        <w:instrText>研究区</w:instrText>
      </w:r>
      <w:r>
        <w:instrText>70</w:instrText>
      </w:r>
      <w:r>
        <w:instrText>米深工程地质模型</w:instrText>
      </w:r>
      <w:r>
        <w:instrText>,</w:instrText>
      </w:r>
      <w:r>
        <w:instrText>按岩性可划分为</w:instrText>
      </w:r>
      <w:r>
        <w:instrText>29</w:instrText>
      </w:r>
      <w:r>
        <w:instrText>层</w:instrText>
      </w:r>
      <w:r>
        <w:instrText>,</w:instrText>
      </w:r>
      <w:r>
        <w:instrText>盆地内部的第四纪沉积物厚度较边缘厚</w:instrText>
      </w:r>
      <w:r>
        <w:instrText>,</w:instrText>
      </w:r>
      <w:r>
        <w:instrText>岩性以灰、灰绿泥岩、粉砂质泥岩、泥质砂岩互层为主</w:instrText>
      </w:r>
      <w:r>
        <w:instrText>,</w:instrText>
      </w:r>
      <w:r>
        <w:instrText>根据地层沉积厚度以及以往地震震中分布关系推测存在活动断层</w:instrText>
      </w:r>
      <w:r>
        <w:instrText>;</w:instrText>
      </w:r>
      <w:r>
        <w:instrText>此</w:instrText>
      </w:r>
      <w:r>
        <w:rPr>
          <w:rFonts w:hint="eastAsia"/>
        </w:rPr>
        <w:instrText>外</w:instrText>
      </w:r>
      <w:r>
        <w:instrText>,</w:instrText>
      </w:r>
      <w:r>
        <w:instrText>以实际地质概况作为约束贯穿于数据处理、模型构建过程</w:instrText>
      </w:r>
      <w:r>
        <w:instrText>,</w:instrText>
      </w:r>
      <w:r>
        <w:instrText>通过</w:instrText>
      </w:r>
      <w:r>
        <w:instrText>GeoModeller</w:instrText>
      </w:r>
      <w:r>
        <w:instrText>软件平台</w:instrText>
      </w:r>
      <w:r>
        <w:instrText>可以建立可视化效果好、精度高的三维地质模型</w:instrText>
      </w:r>
      <w:r>
        <w:instrText>,</w:instrText>
      </w:r>
      <w:r>
        <w:instrText>所建模型与实际钻孔分层相似度高</w:instrText>
      </w:r>
      <w:r>
        <w:instrText>,</w:instrText>
      </w:r>
      <w:r>
        <w:instrText>具有一定的实用价值。</w:instrText>
      </w:r>
      <w:r>
        <w:instrText>","genre":"</w:instrText>
      </w:r>
      <w:r>
        <w:instrText>硕士学位论文</w:instrText>
      </w:r>
      <w:r>
        <w:instrText xml:space="preserve">","language":"zh-CN","note":"DOI: 10.27493/d.cnki.gzdzy.2021.000477\nmajor: </w:instrText>
      </w:r>
      <w:r>
        <w:instrText>地质工程（专业学位）</w:instrText>
      </w:r>
      <w:r>
        <w:instrText xml:space="preserve">\ndownload: 451\nalbum: </w:instrText>
      </w:r>
      <w:r>
        <w:instrText>基础科学</w:instrText>
      </w:r>
      <w:r>
        <w:instrText>;</w:instrText>
      </w:r>
      <w:r>
        <w:instrText>工程科技</w:instrText>
      </w:r>
      <w:r>
        <w:instrText>Ⅰ</w:instrText>
      </w:r>
      <w:r>
        <w:instrText>辑</w:instrText>
      </w:r>
      <w:r>
        <w:instrText>\nCLC: P628\ndbcode: CMFD\ndbname: CMFD202201\nfilename: 1021168341.nh</w:instrText>
      </w:r>
      <w:r>
        <w:instrText>","number-of-pages":"59","publisher":"</w:instrText>
      </w:r>
      <w:r>
        <w:instrText>中国地质大学（北京）</w:instrText>
      </w:r>
      <w:r>
        <w:instrText>","source":"CNKI","title":"</w:instrText>
      </w:r>
      <w:r>
        <w:instrText>基于</w:instrText>
      </w:r>
      <w:r>
        <w:instrText>GeoModeller</w:instrText>
      </w:r>
      <w:r>
        <w:instrText>软件的山西省某工业区三维地质建模</w:instrText>
      </w:r>
      <w:r>
        <w:instrText>","URL":"https://doi.org/10.27493/d.cnki.gzdzy.2021.000477","author":[{"literal":"</w:instrText>
      </w:r>
      <w:r>
        <w:instrText>张杰</w:instrText>
      </w:r>
      <w:r>
        <w:instrText>"}],"contributor":[{"literal":"</w:instrText>
      </w:r>
      <w:r>
        <w:instrText>程捷</w:instrText>
      </w:r>
      <w:r>
        <w:instrText>"},{"literal":"</w:instrText>
      </w:r>
      <w:r>
        <w:instrText>刘荣梅</w:instrText>
      </w:r>
      <w:r>
        <w:instrText>"}],"accessed":{"</w:instrText>
      </w:r>
      <w:r>
        <w:instrText xml:space="preserve">date-parts":[["2025",2,25]]},"issued":{"date-parts":[["2022"]]}}}],"schema":"https://github.com/citation-style-language/schema/raw/master/csl-citation.json"} </w:instrText>
      </w:r>
      <w:r>
        <w:fldChar w:fldCharType="separate"/>
      </w:r>
      <w:r>
        <w:rPr>
          <w:rFonts w:cs="Times New Roman"/>
          <w:vertAlign w:val="superscript"/>
          <w14:ligatures w14:val="standardContextual"/>
        </w:rPr>
        <w:t>[21]</w:t>
      </w:r>
      <w:r>
        <w:fldChar w:fldCharType="end"/>
      </w:r>
      <w:r>
        <w:t>和光线追踪的优化算法，显著改善了模型渲染的清晰度和效率。然而，国内在高性能可视化渲染、复杂场景处理和用户体验优化方面仍存在不足，</w:t>
      </w:r>
      <w:r>
        <w:rPr>
          <w:rFonts w:ascii="Times New Roman" w:hAnsi="Times New Roman" w:cs="Times New Roman"/>
          <w:kern w:val="2"/>
        </w:rPr>
        <w:t>尤其是</w:t>
      </w:r>
      <w:r>
        <w:rPr>
          <w:rFonts w:ascii="Times New Roman" w:hAnsi="Times New Roman" w:cs="Times New Roman"/>
          <w:kern w:val="2"/>
        </w:rPr>
        <w:t>Web</w:t>
      </w:r>
      <w:r>
        <w:rPr>
          <w:rFonts w:ascii="Times New Roman" w:hAnsi="Times New Roman" w:cs="Times New Roman"/>
          <w:kern w:val="2"/>
        </w:rPr>
        <w:t>端的实时交</w:t>
      </w:r>
      <w:r>
        <w:t>互性能还有较大提升空间</w:t>
      </w:r>
      <w:r>
        <w:fldChar w:fldCharType="begin"/>
      </w:r>
      <w:r>
        <w:instrText xml:space="preserve"> ADDI</w:instrText>
      </w:r>
      <w:r>
        <w:instrText>N ZOTERO_ITEM CSL_CITATION {"citationID":"TO3bAClF","properties":{"formattedCitation":"\\super [22]\\nosupersub{}","plainCitation":"[22]","noteIndex":0},"citationItems":[{"id":31,"uris":["http://zotero.org/users/local/8clMLtyf/items/KH58BBNP"],"itemData":{</w:instrText>
      </w:r>
      <w:r>
        <w:instrText>"id":31,"type":"article-journal","abstract":"</w:instrText>
      </w:r>
      <w:r>
        <w:instrText>三维可视化系统是智慧矿山建设的空间信息基础支撑平台</w:instrText>
      </w:r>
      <w:r>
        <w:instrText>(4DGIS)</w:instrText>
      </w:r>
      <w:r>
        <w:instrText>的有机组成部分。首先介绍了三维可视化发展历程</w:instrText>
      </w:r>
      <w:r>
        <w:instrText>;</w:instrText>
      </w:r>
      <w:r>
        <w:instrText>其次</w:instrText>
      </w:r>
      <w:r>
        <w:instrText>,</w:instrText>
      </w:r>
      <w:r>
        <w:instrText>结合当前三维可视化技术发展趋势</w:instrText>
      </w:r>
      <w:r>
        <w:instrText>,</w:instrText>
      </w:r>
      <w:r>
        <w:instrText>从三维数据获取与建模、三维软硬件技术、三维专业应用</w:instrText>
      </w:r>
      <w:r>
        <w:instrText>3</w:instrText>
      </w:r>
      <w:r>
        <w:instrText>个层次开展全方位的技术归纳与总结。重点阐述了透明工作面勘探技术及三维建模方法</w:instrText>
      </w:r>
      <w:r>
        <w:instrText>,</w:instrText>
      </w:r>
      <w:r>
        <w:instrText>介绍了三维巷道数据获取的激光</w:instrText>
      </w:r>
      <w:r>
        <w:instrText>Li DAR</w:instrText>
      </w:r>
      <w:r>
        <w:instrText>、全景图像和全景视频、立体视觉和深度相机等新技术</w:instrText>
      </w:r>
      <w:r>
        <w:instrText>,</w:instrText>
      </w:r>
      <w:r>
        <w:instrText>以及</w:instrText>
      </w:r>
      <w:r>
        <w:instrText>WebGL</w:instrText>
      </w:r>
      <w:r>
        <w:instrText>、云渲染等前沿网络可视化开</w:instrText>
      </w:r>
      <w:r>
        <w:rPr>
          <w:rFonts w:hint="eastAsia"/>
        </w:rPr>
        <w:instrText>发技术</w:instrText>
      </w:r>
      <w:r>
        <w:instrText>,</w:instrText>
      </w:r>
      <w:r>
        <w:instrText>探讨了</w:instrText>
      </w:r>
      <w:r>
        <w:instrText>虚拟现实、增强现实硬件技术进展。在应用方面</w:instrText>
      </w:r>
      <w:r>
        <w:instrText>,</w:instrText>
      </w:r>
      <w:r>
        <w:instrText>剖析了三维可视化系统在矿山领域应用的难点问题</w:instrText>
      </w:r>
      <w:r>
        <w:instrText>,</w:instrText>
      </w:r>
      <w:r>
        <w:instrText>指出一个通用的三维可视化或者三维地理信息系统是远远不够的</w:instrText>
      </w:r>
      <w:r>
        <w:instrText>,</w:instrText>
      </w:r>
      <w:r>
        <w:instrText>三维可视化系统应该从可视化展示局限性</w:instrText>
      </w:r>
      <w:r>
        <w:instrText>,</w:instrText>
      </w:r>
      <w:r>
        <w:instrText>逐渐深入到透明化勘探、智能化采矿设计、智慧通风、安全生产综合管理、工业智能管控、地表环境监测、灾害事故反演、虚拟仿真培训等领域形成各具特色的专题应用。此外</w:instrText>
      </w:r>
      <w:r>
        <w:instrText>,</w:instrText>
      </w:r>
      <w:r>
        <w:instrText>还介绍了最新的</w:instrText>
      </w:r>
      <w:r>
        <w:instrText>CityGML</w:instrText>
      </w:r>
      <w:r>
        <w:instrText>、</w:instrText>
      </w:r>
      <w:r>
        <w:instrText>Geo3DML</w:instrText>
      </w:r>
      <w:r>
        <w:instrText>、三维瓦片等国际三维数据标准。</w:instrText>
      </w:r>
      <w:r>
        <w:instrText>","container-title":"</w:instrText>
      </w:r>
      <w:r>
        <w:instrText>煤炭科学技术</w:instrText>
      </w:r>
      <w:r>
        <w:instrText>","DOI":"10.13199/j.c</w:instrText>
      </w:r>
      <w:r>
        <w:instrText xml:space="preserve">nki.cst.2021.02.019","issue":"2","language":"zh-CN","note":"foundation: </w:instrText>
      </w:r>
      <w:r>
        <w:instrText>国家自然科学基金资助项目</w:instrText>
      </w:r>
      <w:r>
        <w:instrText>(51774281)</w:instrText>
      </w:r>
      <w:r>
        <w:instrText>；</w:instrText>
      </w:r>
      <w:r>
        <w:instrText xml:space="preserve"> </w:instrText>
      </w:r>
      <w:r>
        <w:instrText>内蒙古自治区科技厅重大专项资助项目</w:instrText>
      </w:r>
      <w:r>
        <w:instrText>(2015-2019)</w:instrText>
      </w:r>
      <w:r>
        <w:instrText>；</w:instrText>
      </w:r>
      <w:r>
        <w:instrText xml:space="preserve">\ndownload: 2639\nalbum: </w:instrText>
      </w:r>
      <w:r>
        <w:instrText>工程科技</w:instrText>
      </w:r>
      <w:r>
        <w:instrText>Ⅰ</w:instrText>
      </w:r>
      <w:r>
        <w:instrText>辑</w:instrText>
      </w:r>
      <w:r>
        <w:instrText>;</w:instrText>
      </w:r>
      <w:r>
        <w:instrText>信息科技</w:instrText>
      </w:r>
      <w:r>
        <w:instrText>\nCLC: TD67\ndbcode: CJFQ\ndbname: CJFDLAST2021\nfilename: MTKJ202102019","page":"153-162","sou</w:instrText>
      </w:r>
      <w:r>
        <w:instrText>rce":"CNKI","title":"</w:instrText>
      </w:r>
      <w:r>
        <w:instrText>三维可视化技术在智慧矿山领域的研究进展</w:instrText>
      </w:r>
      <w:r>
        <w:instrText>","volume":"49","author":[{"literal":"</w:instrText>
      </w:r>
      <w:r>
        <w:instrText>李梅</w:instrText>
      </w:r>
      <w:r>
        <w:instrText>"},{"literal":"</w:instrText>
      </w:r>
      <w:r>
        <w:instrText>姜展</w:instrText>
      </w:r>
      <w:r>
        <w:instrText>"},{"literal":"</w:instrText>
      </w:r>
      <w:r>
        <w:instrText>姜龙飞</w:instrText>
      </w:r>
      <w:r>
        <w:instrText>"},{"literal":"</w:instrText>
      </w:r>
      <w:r>
        <w:instrText>孙振明</w:instrText>
      </w:r>
      <w:r>
        <w:instrText>"}],"issued":{"date-parts":[["2021"]]}}}],"schema":"https://github.com/citation-style-language/schema/raw/master/csl-citati</w:instrText>
      </w:r>
      <w:r>
        <w:instrText xml:space="preserve">on.json"} </w:instrText>
      </w:r>
      <w:r>
        <w:fldChar w:fldCharType="separate"/>
      </w:r>
      <w:r>
        <w:rPr>
          <w:rFonts w:cs="Times New Roman"/>
          <w:vertAlign w:val="superscript"/>
          <w14:ligatures w14:val="standardContextual"/>
        </w:rPr>
        <w:t>[22]</w:t>
      </w:r>
      <w:r>
        <w:fldChar w:fldCharType="end"/>
      </w:r>
      <w:r>
        <w:t>。</w:t>
      </w:r>
      <w:r>
        <w:rPr>
          <w:rFonts w:hint="eastAsia"/>
        </w:rPr>
        <w:t>在</w:t>
      </w:r>
      <w:r>
        <w:t>国外在</w:t>
      </w:r>
      <w:r>
        <w:rPr>
          <w:rFonts w:hint="eastAsia"/>
        </w:rPr>
        <w:t>三维可</w:t>
      </w:r>
      <w:r>
        <w:t>视化领域</w:t>
      </w:r>
      <w:r>
        <w:rPr>
          <w:rFonts w:hint="eastAsia"/>
        </w:rPr>
        <w:t>起步较早</w:t>
      </w:r>
      <w:r>
        <w:t>，</w:t>
      </w:r>
      <w:r>
        <w:rPr>
          <w:rFonts w:ascii="Times New Roman" w:hAnsi="Times New Roman" w:cs="Times New Roman" w:hint="eastAsia"/>
          <w:kern w:val="2"/>
        </w:rPr>
        <w:t>尤</w:t>
      </w:r>
      <w:r>
        <w:rPr>
          <w:rFonts w:ascii="Times New Roman" w:hAnsi="Times New Roman" w:cs="Times New Roman"/>
          <w:kern w:val="2"/>
        </w:rPr>
        <w:t>其是在实时渲染、虚拟现实（</w:t>
      </w:r>
      <w:r>
        <w:rPr>
          <w:rFonts w:ascii="Times New Roman" w:hAnsi="Times New Roman" w:cs="Times New Roman"/>
          <w:kern w:val="2"/>
        </w:rPr>
        <w:t>VR</w:t>
      </w:r>
      <w:r>
        <w:rPr>
          <w:rFonts w:ascii="Times New Roman" w:hAnsi="Times New Roman" w:cs="Times New Roman"/>
          <w:kern w:val="2"/>
        </w:rPr>
        <w:t>）和增强现实（</w:t>
      </w:r>
      <w:r>
        <w:rPr>
          <w:rFonts w:ascii="Times New Roman" w:hAnsi="Times New Roman" w:cs="Times New Roman"/>
          <w:kern w:val="2"/>
        </w:rPr>
        <w:t>AR</w:t>
      </w:r>
      <w:r>
        <w:rPr>
          <w:rFonts w:ascii="Times New Roman" w:hAnsi="Times New Roman" w:cs="Times New Roman"/>
          <w:kern w:val="2"/>
        </w:rPr>
        <w:t>）技术的融合应用方面。近年来，国外利用</w:t>
      </w:r>
      <w:r>
        <w:rPr>
          <w:rFonts w:ascii="Times New Roman" w:hAnsi="Times New Roman" w:cs="Times New Roman"/>
          <w:kern w:val="2"/>
        </w:rPr>
        <w:t>WebGL</w:t>
      </w:r>
      <w:r>
        <w:rPr>
          <w:rFonts w:ascii="Times New Roman" w:hAnsi="Times New Roman" w:cs="Times New Roman"/>
          <w:kern w:val="2"/>
        </w:rPr>
        <w:t>开发了诸如</w:t>
      </w:r>
      <w:bookmarkStart w:id="43" w:name="_Hlk191410253"/>
      <w:r>
        <w:rPr>
          <w:rFonts w:ascii="Times New Roman" w:hAnsi="Times New Roman" w:cs="Times New Roman"/>
          <w:kern w:val="2"/>
        </w:rPr>
        <w:t>Cesium</w:t>
      </w:r>
      <w:bookmarkEnd w:id="43"/>
      <w:r>
        <w:rPr>
          <w:rFonts w:ascii="Times New Roman" w:hAnsi="Times New Roman" w:cs="Times New Roman"/>
          <w:kern w:val="2"/>
        </w:rPr>
        <w:t>和</w:t>
      </w:r>
      <w:r>
        <w:rPr>
          <w:rFonts w:ascii="Times New Roman" w:hAnsi="Times New Roman" w:cs="Times New Roman"/>
          <w:kern w:val="2"/>
        </w:rPr>
        <w:t>Three.js</w:t>
      </w:r>
      <w:r>
        <w:rPr>
          <w:rFonts w:ascii="Times New Roman" w:hAnsi="Times New Roman" w:cs="Times New Roman"/>
          <w:kern w:val="2"/>
        </w:rPr>
        <w:t>等可视化框架，这些框架为地质数据的三维展示提供了</w:t>
      </w:r>
      <w:r>
        <w:rPr>
          <w:rFonts w:ascii="Times New Roman" w:hAnsi="Times New Roman" w:cs="Times New Roman" w:hint="eastAsia"/>
          <w:kern w:val="2"/>
        </w:rPr>
        <w:t>强有力</w:t>
      </w:r>
      <w:r>
        <w:rPr>
          <w:rFonts w:ascii="Times New Roman" w:hAnsi="Times New Roman" w:cs="Times New Roman"/>
          <w:kern w:val="2"/>
        </w:rPr>
        <w:t>的技术支持，能够在</w:t>
      </w:r>
      <w:r>
        <w:rPr>
          <w:rFonts w:ascii="Times New Roman" w:hAnsi="Times New Roman" w:cs="Times New Roman" w:hint="eastAsia"/>
          <w:kern w:val="2"/>
        </w:rPr>
        <w:t>轻量的</w:t>
      </w:r>
      <w:r>
        <w:rPr>
          <w:rFonts w:ascii="Times New Roman" w:hAnsi="Times New Roman" w:cs="Times New Roman"/>
          <w:kern w:val="2"/>
        </w:rPr>
        <w:t>硬件资源环境下实现高</w:t>
      </w:r>
      <w:r>
        <w:rPr>
          <w:rFonts w:ascii="Times New Roman" w:hAnsi="Times New Roman" w:cs="Times New Roman" w:hint="eastAsia"/>
          <w:kern w:val="2"/>
        </w:rPr>
        <w:t>性能</w:t>
      </w:r>
      <w:r>
        <w:rPr>
          <w:rFonts w:ascii="Times New Roman" w:hAnsi="Times New Roman" w:cs="Times New Roman"/>
          <w:kern w:val="2"/>
        </w:rPr>
        <w:t>的渲染和</w:t>
      </w:r>
      <w:r>
        <w:t>交互</w:t>
      </w:r>
      <w:r>
        <w:fldChar w:fldCharType="begin"/>
      </w:r>
      <w:r>
        <w:instrText xml:space="preserve"> ADDIN ZOTERO_ITEM CSL_CITATION {"citationID":"TPjj7EtZ","properties":{"formattedCitation":"\\su</w:instrText>
      </w:r>
      <w:r>
        <w:instrText>per [23-26]\\nosupersub{}","plainCitation":"[23-26]","noteIndex":0},"citationItems":[{"id":122,"uris":["http://zotero.org/users/local/8clMLtyf/items/P7JYUWS5"],"itemData":{"id":122,"type":"thesis","abstract":"</w:instrText>
      </w:r>
      <w:r>
        <w:instrText>高密度电阻率法是比较便捷高效的一种直流电阻率勘探方法</w:instrText>
      </w:r>
      <w:r>
        <w:instrText>,</w:instrText>
      </w:r>
      <w:r>
        <w:instrText>在工程地球物理勘探中得到了广泛的应用。但</w:instrText>
      </w:r>
      <w:r>
        <w:instrText>在面对复杂地质、地形条件时</w:instrText>
      </w:r>
      <w:r>
        <w:instrText>,</w:instrText>
      </w:r>
      <w:r>
        <w:instrText>野外勘探工作会受到诸多限制。随着信息技术的发展</w:instrText>
      </w:r>
      <w:r>
        <w:instrText>,</w:instrText>
      </w:r>
      <w:r>
        <w:instrText>计算机三维图形技术和图形渲染硬件性能不断提升</w:instrText>
      </w:r>
      <w:r>
        <w:instrText>,</w:instrText>
      </w:r>
      <w:r>
        <w:instrText>利用计算机辅助各个学科进行虚拟仿真的系统也开始被广泛研究和应用</w:instrText>
      </w:r>
      <w:r>
        <w:instrText>,</w:instrText>
      </w:r>
      <w:r>
        <w:instrText>研究及实现合理高效的地球物理勘探虚拟仿真系统具有较高的辅助教学应用价值及工程勘探数值模拟应用价值。</w:instrText>
      </w:r>
      <w:r>
        <w:instrText>\n</w:instrText>
      </w:r>
      <w:r>
        <w:instrText>本文以计算机三维图形交互技术</w:instrText>
      </w:r>
      <w:r>
        <w:rPr>
          <w:rFonts w:hint="eastAsia"/>
        </w:rPr>
        <w:instrText>和</w:instrText>
      </w:r>
      <w:r>
        <w:instrText>Web</w:instrText>
      </w:r>
      <w:r>
        <w:instrText>网络技术作为技术出发点</w:instrText>
      </w:r>
      <w:r>
        <w:instrText>,</w:instrText>
      </w:r>
      <w:r>
        <w:instrText>立足于高密度电阻率法基本理论、有限元正演计算方法、三维地质建模与可视化交互技术</w:instrText>
      </w:r>
      <w:r>
        <w:instrText>,</w:instrText>
      </w:r>
      <w:r>
        <w:instrText>针对基于网络服务的高密度电阻率法辅助教学仿真测量与数值模拟的需求</w:instrText>
      </w:r>
      <w:r>
        <w:instrText>,</w:instrText>
      </w:r>
      <w:r>
        <w:instrText>从</w:instrText>
      </w:r>
      <w:r>
        <w:instrText>B/S</w:instrText>
      </w:r>
      <w:r>
        <w:instrText>架构设计与</w:instrText>
      </w:r>
      <w:r>
        <w:instrText>实现、三维虚拟地质勘探仿真测量交互、在线式有限元正演计算和视电阻率响应动画等方面开展了一系列的研究</w:instrText>
      </w:r>
      <w:r>
        <w:instrText>,</w:instrText>
      </w:r>
      <w:r>
        <w:instrText>主要研究内容有</w:instrText>
      </w:r>
      <w:r>
        <w:instrText>:\n(1)</w:instrText>
      </w:r>
      <w:r>
        <w:instrText>基于</w:instrText>
      </w:r>
      <w:r>
        <w:instrText>WebGL</w:instrText>
      </w:r>
      <w:r>
        <w:instrText>技术的三维可视化设计与开发。针对基于</w:instrText>
      </w:r>
      <w:r>
        <w:instrText>Web</w:instrText>
      </w:r>
      <w:r>
        <w:instrText>方式的高密度电法可视化仿真测量系统需求</w:instrText>
      </w:r>
      <w:r>
        <w:instrText>,</w:instrText>
      </w:r>
      <w:r>
        <w:instrText>引入了</w:instrText>
      </w:r>
      <w:r>
        <w:instrText>WebGL</w:instrText>
      </w:r>
      <w:r>
        <w:instrText>实现技术</w:instrText>
      </w:r>
      <w:r>
        <w:instrText>,</w:instrText>
      </w:r>
      <w:r>
        <w:instrText>设计开发了虚拟仿真三维可视化</w:instrText>
      </w:r>
      <w:r>
        <w:instrText>B/S</w:instrText>
      </w:r>
      <w:r>
        <w:instrText>系统架构。该系统构建使用了</w:instrText>
      </w:r>
      <w:r>
        <w:instrText>React.js</w:instrText>
      </w:r>
      <w:r>
        <w:instrText>搭建用户界面</w:instrText>
      </w:r>
      <w:r>
        <w:instrText>,</w:instrText>
      </w:r>
      <w:r>
        <w:instrText>应用</w:instrText>
      </w:r>
      <w:r>
        <w:instrText>Babylon.js</w:instrText>
      </w:r>
      <w:r>
        <w:instrText>创建用于虚拟测量的虚拟三维地质场景</w:instrText>
      </w:r>
      <w:r>
        <w:instrText>,</w:instrText>
      </w:r>
      <w:r>
        <w:instrText>使用</w:instrText>
      </w:r>
      <w:r>
        <w:instrText>Web API</w:instrText>
      </w:r>
      <w:r>
        <w:instrText>实现浏览器与服务器的数据交换</w:instrText>
      </w:r>
      <w:r>
        <w:instrText>,</w:instrText>
      </w:r>
      <w:r>
        <w:instrText>并采用了基于云端的分离式有限元正演计算技术。</w:instrText>
      </w:r>
      <w:r>
        <w:instrText>\n(2)</w:instrText>
      </w:r>
      <w:r>
        <w:instrText>基于复杂地质</w:instrText>
      </w:r>
      <w:r>
        <w:instrText>模型与地电模型构建技术研究与实现。针对各种复杂地形地质条件</w:instrText>
      </w:r>
      <w:r>
        <w:instrText>,</w:instrText>
      </w:r>
      <w:r>
        <w:instrText>研究复杂条件下的三维地质模型建模技术、地质模型仿真技术以及基于并行计算的地电模型构建技术等。</w:instrText>
      </w:r>
      <w:r>
        <w:instrText>\n(3)</w:instrText>
      </w:r>
      <w:r>
        <w:instrText>虚拟仿真测量三维交互与动画技术研究与实现。针对高密度电阻率法的实际勘探流程与操作步骤</w:instrText>
      </w:r>
      <w:r>
        <w:instrText>,</w:instrText>
      </w:r>
      <w:r>
        <w:instrText>研究从地质模型设置、测线布设、电极与仪器参数设置、数据采集、数据</w:instrText>
      </w:r>
      <w:r>
        <w:rPr>
          <w:rFonts w:hint="eastAsia"/>
        </w:rPr>
        <w:instrText>处理与反演等流程的虚拟仿真实现关键技术。以</w:instrText>
      </w:r>
      <w:r>
        <w:instrText>WDJD-3</w:instrText>
      </w:r>
      <w:r>
        <w:instrText>高密度电法仪为例</w:instrText>
      </w:r>
      <w:r>
        <w:instrText>,</w:instrText>
      </w:r>
      <w:r>
        <w:instrText>设计并实现了一款用于网页在线三维交互的</w:instrText>
      </w:r>
      <w:r>
        <w:instrText>WebGL</w:instrText>
      </w:r>
      <w:r>
        <w:instrText>仿真电法仪及其配套设备</w:instrText>
      </w:r>
      <w:r>
        <w:instrText>;</w:instrText>
      </w:r>
      <w:r>
        <w:instrText>采用</w:instrText>
      </w:r>
      <w:r>
        <w:instrText>WebGL</w:instrText>
      </w:r>
      <w:r>
        <w:instrText>三维动画交互技术</w:instrText>
      </w:r>
      <w:r>
        <w:instrText>,</w:instrText>
      </w:r>
      <w:r>
        <w:instrText>结合基于</w:instrText>
      </w:r>
      <w:r>
        <w:instrText>Web</w:instrText>
      </w:r>
      <w:r>
        <w:instrText>方式的有限元正演计算</w:instrText>
      </w:r>
      <w:r>
        <w:instrText>,</w:instrText>
      </w:r>
      <w:r>
        <w:instrText>实现了测量剖面的虚拟数据采集、电极跑极动画、测点位移动画、视电阻率颜色变换等动画演示。</w:instrText>
      </w:r>
      <w:r>
        <w:instrText>\n(4)</w:instrText>
      </w:r>
      <w:r>
        <w:instrText>以某地区水库大坝渗漏探测为例进行实验设计与虚拟仿真测量</w:instrText>
      </w:r>
      <w:r>
        <w:instrText>,</w:instrText>
      </w:r>
      <w:r>
        <w:instrText>展示了虚拟仿真测量在工程应用中具体实现过程与关键技术。讨论了不同地质条件下</w:instrText>
      </w:r>
      <w:r>
        <w:instrText>,</w:instrText>
      </w:r>
      <w:r>
        <w:instrText>不同探测方案对实际工程探测可能的影响。在满足辅助教学同时</w:instrText>
      </w:r>
      <w:r>
        <w:instrText>,</w:instrText>
      </w:r>
      <w:r>
        <w:instrText>也为该区实际</w:instrText>
      </w:r>
      <w:r>
        <w:rPr>
          <w:rFonts w:hint="eastAsia"/>
        </w:rPr>
        <w:instrText>探测提供优选方案建议。</w:instrText>
      </w:r>
      <w:r>
        <w:instrText>\n</w:instrText>
      </w:r>
      <w:r>
        <w:instrText>本文设计开发的高密</w:instrText>
      </w:r>
      <w:r>
        <w:instrText>度电法虚拟仿真测量系统</w:instrText>
      </w:r>
      <w:r>
        <w:instrText>,</w:instrText>
      </w:r>
      <w:r>
        <w:instrText>具有高度仿真性</w:instrText>
      </w:r>
      <w:r>
        <w:instrText>,</w:instrText>
      </w:r>
      <w:r>
        <w:instrText>可模拟任意的实际工程地形地质条件。实验过程简单、便捷、高效</w:instrText>
      </w:r>
      <w:r>
        <w:instrText>,</w:instrText>
      </w:r>
      <w:r>
        <w:instrText>具备生动性、趣味性</w:instrText>
      </w:r>
      <w:r>
        <w:instrText>,</w:instrText>
      </w:r>
      <w:r>
        <w:instrText>在满足实验教学的同时</w:instrText>
      </w:r>
      <w:r>
        <w:instrText>,</w:instrText>
      </w:r>
      <w:r>
        <w:instrText>也可为工程勘探提供数值模拟服务。</w:instrText>
      </w:r>
      <w:r>
        <w:instrText>","genre":"</w:instrText>
      </w:r>
      <w:r>
        <w:instrText>硕士学位论文</w:instrText>
      </w:r>
      <w:r>
        <w:instrText xml:space="preserve">","language":"zh-CN","note":"DOI: 10.26986/d.cnki.gcdlc.2022.000259\nmajor: </w:instrText>
      </w:r>
      <w:r>
        <w:instrText>地质工程（专业学位）</w:instrText>
      </w:r>
      <w:r>
        <w:instrText xml:space="preserve">\ndownload: 28\nalbum: </w:instrText>
      </w:r>
      <w:r>
        <w:instrText>基础科学</w:instrText>
      </w:r>
      <w:r>
        <w:instrText>;</w:instrText>
      </w:r>
      <w:r>
        <w:instrText>工程科技</w:instrText>
      </w:r>
      <w:r>
        <w:instrText>Ⅰ</w:instrText>
      </w:r>
      <w:r>
        <w:instrText>辑</w:instrText>
      </w:r>
      <w:r>
        <w:instrText>\nCLC: P631.322\ndbcode: CMFD\nd</w:instrText>
      </w:r>
      <w:r>
        <w:instrText>bname: CMFD202402\nfilename: 1024538647.nh","number-of-pages":"84","publisher":"</w:instrText>
      </w:r>
      <w:r>
        <w:instrText>成都理工大学</w:instrText>
      </w:r>
      <w:r>
        <w:instrText>","source":"CNKI","title":"</w:instrText>
      </w:r>
      <w:r>
        <w:instrText>基于</w:instrText>
      </w:r>
      <w:r>
        <w:instrText>WebGL</w:instrText>
      </w:r>
      <w:r>
        <w:instrText>技术的高密度电阻率法虚拟仿真测量系统设计</w:instrText>
      </w:r>
      <w:r>
        <w:instrText>","URL":"https://doi.org/10.26986/d.cnki.gcdlc.2022.000259","author":[{"literal":"</w:instrText>
      </w:r>
      <w:r>
        <w:instrText>易永杰</w:instrText>
      </w:r>
      <w:r>
        <w:instrText>"}],"contributor":[{"literal":"</w:instrText>
      </w:r>
      <w:r>
        <w:instrText>简兴祥</w:instrText>
      </w:r>
      <w:r>
        <w:instrText>"},{"literal":"</w:instrText>
      </w:r>
      <w:r>
        <w:instrText>张伟</w:instrText>
      </w:r>
      <w:r>
        <w:instrText>"}],"accessed":{"date-parts":[["2025",2,25]]},"issued":{"date-parts":[["2024"]]}}},{"id":119,"uris":["http://zotero.org/users/local/8clMLtyf/items/M7AAIDZR"],"itemData":{"id":119,"type":"thesis","abstract":"</w:instrText>
      </w:r>
      <w:r>
        <w:instrText>近年来</w:instrText>
      </w:r>
      <w:r>
        <w:instrText>,</w:instrText>
      </w:r>
      <w:r>
        <w:rPr>
          <w:rFonts w:hint="eastAsia"/>
        </w:rPr>
        <w:instrText>随着地理信息技术的不断发展</w:instrText>
      </w:r>
      <w:r>
        <w:instrText>,GIS</w:instrText>
      </w:r>
      <w:r>
        <w:instrText>系统被广泛地应用</w:instrText>
      </w:r>
      <w:r>
        <w:instrText>于各个领域。然而</w:instrText>
      </w:r>
      <w:r>
        <w:instrText>GIS</w:instrText>
      </w:r>
      <w:r>
        <w:instrText>系统仍然面临着很多问题</w:instrText>
      </w:r>
      <w:r>
        <w:instrText>,</w:instrText>
      </w:r>
      <w:r>
        <w:instrText>目前多数厂商的</w:instrText>
      </w:r>
      <w:r>
        <w:instrText>GIS</w:instrText>
      </w:r>
      <w:r>
        <w:instrText>系统仍然以处理二维数据模型为主</w:instrText>
      </w:r>
      <w:r>
        <w:instrText>,</w:instrText>
      </w:r>
      <w:r>
        <w:instrText>其在地理空间信息的展示和分析方面具有很大的局限性</w:instrText>
      </w:r>
      <w:r>
        <w:instrText>,</w:instrText>
      </w:r>
      <w:r>
        <w:instrText>很难满足人们对城市规划与管理、地下地质建模、采矿与石油开发等领域的应用需求。另外</w:instrText>
      </w:r>
      <w:r>
        <w:instrText>,</w:instrText>
      </w:r>
      <w:r>
        <w:instrText>基于</w:instrText>
      </w:r>
      <w:r>
        <w:instrText>C/S</w:instrText>
      </w:r>
      <w:r>
        <w:instrText>架构的</w:instrText>
      </w:r>
      <w:r>
        <w:instrText>GIS</w:instrText>
      </w:r>
      <w:r>
        <w:instrText>系统需要为不同的操作系统分别提供相应版本的</w:instrText>
      </w:r>
      <w:r>
        <w:instrText>GIS</w:instrText>
      </w:r>
      <w:r>
        <w:instrText>客户端</w:instrText>
      </w:r>
      <w:r>
        <w:instrText>,</w:instrText>
      </w:r>
      <w:r>
        <w:instrText>这在一定程度上加大了</w:instrText>
      </w:r>
      <w:r>
        <w:instrText>GIS</w:instrText>
      </w:r>
      <w:r>
        <w:instrText>客户端的开发和管理难度。因此</w:instrText>
      </w:r>
      <w:r>
        <w:instrText>,</w:instrText>
      </w:r>
      <w:r>
        <w:instrText>对跨平台的三维</w:instrText>
      </w:r>
      <w:r>
        <w:instrText>GIS</w:instrText>
      </w:r>
      <w:r>
        <w:instrText>客户端进行研究和开发具有重要意义。本文针对以上</w:instrText>
      </w:r>
      <w:r>
        <w:instrText>GIS</w:instrText>
      </w:r>
      <w:r>
        <w:instrText>系统所存在的问题提出了一</w:instrText>
      </w:r>
      <w:r>
        <w:rPr>
          <w:rFonts w:hint="eastAsia"/>
        </w:rPr>
        <w:instrText>种解决方案</w:instrText>
      </w:r>
      <w:r>
        <w:instrText>,</w:instrText>
      </w:r>
      <w:r>
        <w:instrText>即基于</w:instrText>
      </w:r>
      <w:r>
        <w:instrText>Cesium</w:instrText>
      </w:r>
      <w:r>
        <w:instrText>的</w:instrText>
      </w:r>
      <w:r>
        <w:instrText>Web GIS</w:instrText>
      </w:r>
      <w:r>
        <w:instrText>三维客</w:instrText>
      </w:r>
      <w:r>
        <w:instrText>户端。</w:instrText>
      </w:r>
      <w:r>
        <w:instrText>Cesium</w:instrText>
      </w:r>
      <w:r>
        <w:instrText>是开源的</w:instrText>
      </w:r>
      <w:r>
        <w:instrText>Java Script</w:instrText>
      </w:r>
      <w:r>
        <w:instrText>库</w:instrText>
      </w:r>
      <w:r>
        <w:instrText>,</w:instrText>
      </w:r>
      <w:r>
        <w:instrText>其实现了在浏览器中展示三维虚拟地球的功能。同时</w:instrText>
      </w:r>
      <w:r>
        <w:instrText>,Cesium</w:instrText>
      </w:r>
      <w:r>
        <w:instrText>采用</w:instrText>
      </w:r>
      <w:r>
        <w:instrText>B/S</w:instrText>
      </w:r>
      <w:r>
        <w:instrText>架构且遵循</w:instrText>
      </w:r>
      <w:r>
        <w:instrText>Web GL</w:instrText>
      </w:r>
      <w:r>
        <w:instrText>三维绘图标准</w:instrText>
      </w:r>
      <w:r>
        <w:instrText>,</w:instrText>
      </w:r>
      <w:r>
        <w:instrText>具有二三维一体化、跨平台、计算精度高等优点。本文围绕</w:instrText>
      </w:r>
      <w:r>
        <w:instrText>Cesium</w:instrText>
      </w:r>
      <w:r>
        <w:instrText>所做的研究工作和创新点包括以下几个方面。</w:instrText>
      </w:r>
      <w:r>
        <w:instrText>1.</w:instrText>
      </w:r>
      <w:r>
        <w:instrText>分析研究了</w:instrText>
      </w:r>
      <w:r>
        <w:instrText>Cesium</w:instrText>
      </w:r>
      <w:r>
        <w:instrText>开源库所提供的诸如影像图层、高程图层、几何要素等功能</w:instrText>
      </w:r>
      <w:r>
        <w:instrText>,</w:instrText>
      </w:r>
      <w:r>
        <w:instrText>并在项目中灵活运用。</w:instrText>
      </w:r>
      <w:r>
        <w:instrText>2.</w:instrText>
      </w:r>
      <w:r>
        <w:instrText>通过分析</w:instrText>
      </w:r>
      <w:r>
        <w:instrText>Cesium</w:instrText>
      </w:r>
      <w:r>
        <w:instrText>库的源代码对三维场景的地图地形可视化技术进行了研究和总结</w:instrText>
      </w:r>
      <w:r>
        <w:instrText>,</w:instrText>
      </w:r>
      <w:r>
        <w:instrText>理清楚了地图地</w:instrText>
      </w:r>
      <w:r>
        <w:rPr>
          <w:rFonts w:hint="eastAsia"/>
        </w:rPr>
        <w:instrText>形可视化过程中瓦片相关调度算法的实现以及地图地形可视化</w:instrText>
      </w:r>
      <w:r>
        <w:rPr>
          <w:rFonts w:hint="eastAsia"/>
        </w:rPr>
        <w:instrText>的核心流程。</w:instrText>
      </w:r>
      <w:r>
        <w:instrText>3.</w:instrText>
      </w:r>
      <w:r>
        <w:instrText>通过分析</w:instrText>
      </w:r>
      <w:r>
        <w:instrText>Cesium</w:instrText>
      </w:r>
      <w:r>
        <w:instrText>库的源代码对三维场景的矢量要素可视化技术进行了研究和总结</w:instrText>
      </w:r>
      <w:r>
        <w:instrText>,</w:instrText>
      </w:r>
      <w:r>
        <w:instrText>理清楚了静态矢量要素和动态矢量要素可视化的核心流程以及矢量要素随时间动态变化的实现原理。</w:instrText>
      </w:r>
      <w:r>
        <w:instrText>4.</w:instrText>
      </w:r>
      <w:r>
        <w:instrText>在研究了</w:instrText>
      </w:r>
      <w:r>
        <w:instrText>Cesium</w:instrText>
      </w:r>
      <w:r>
        <w:instrText>可视化关键技术的基础上设计实现了</w:instrText>
      </w:r>
      <w:r>
        <w:instrText>GIS</w:instrText>
      </w:r>
      <w:r>
        <w:instrText>相关模块</w:instrText>
      </w:r>
      <w:r>
        <w:instrText>,</w:instrText>
      </w:r>
      <w:r>
        <w:instrText>包括图层目录树及管理模块、地理网格模块、拉框查询模块、矢量要素点选冒泡模块及交互式要素标注模块</w:instrText>
      </w:r>
      <w:r>
        <w:instrText>,</w:instrText>
      </w:r>
      <w:r>
        <w:instrText>并对这些模块进行了功能测试。本文所提出的基于</w:instrText>
      </w:r>
      <w:r>
        <w:instrText>Cesium</w:instrText>
      </w:r>
      <w:r>
        <w:instrText>的三维客户端既结合了</w:instrText>
      </w:r>
      <w:r>
        <w:instrText>Web GIS</w:instrText>
      </w:r>
      <w:r>
        <w:instrText>跨平台、开发效率</w:instrText>
      </w:r>
      <w:r>
        <w:rPr>
          <w:rFonts w:hint="eastAsia"/>
        </w:rPr>
        <w:instrText>高、易于扩展等优点</w:instrText>
      </w:r>
      <w:r>
        <w:instrText>,</w:instrText>
      </w:r>
      <w:r>
        <w:instrText>又结合了三维客户端地理空间信息展示直</w:instrText>
      </w:r>
      <w:r>
        <w:instrText>观和空间分析功能强大等优点。经测试</w:instrText>
      </w:r>
      <w:r>
        <w:instrText>,</w:instrText>
      </w:r>
      <w:r>
        <w:instrText>本文所设计实现的</w:instrText>
      </w:r>
      <w:r>
        <w:instrText>Cesium</w:instrText>
      </w:r>
      <w:r>
        <w:instrText>模块运行稳定可靠</w:instrText>
      </w:r>
      <w:r>
        <w:instrText>,</w:instrText>
      </w:r>
      <w:r>
        <w:instrText>方便管理</w:instrText>
      </w:r>
      <w:r>
        <w:instrText>,</w:instrText>
      </w:r>
      <w:r>
        <w:instrText>达到了预期的效果。模块实现的功能对于</w:instrText>
      </w:r>
      <w:r>
        <w:instrText>GIS</w:instrText>
      </w:r>
      <w:r>
        <w:instrText>系统数据的浏览、查询、定位、对比及管理等具有重要意义。</w:instrText>
      </w:r>
      <w:r>
        <w:instrText>","genre":"</w:instrText>
      </w:r>
      <w:r>
        <w:instrText>硕士学位论文</w:instrText>
      </w:r>
      <w:r>
        <w:instrText xml:space="preserve">","language":"zh-CN","note":"major: </w:instrText>
      </w:r>
      <w:r>
        <w:instrText>计算机技术</w:instrText>
      </w:r>
      <w:r>
        <w:instrText xml:space="preserve">\ndownload: 3175\nalbum: </w:instrText>
      </w:r>
      <w:r>
        <w:instrText>信息科技</w:instrText>
      </w:r>
      <w:r>
        <w:instrText>\nCLC: TP391.41\ndbcode: CMFD\ndbname: CMFD201601\nfilename: 1015429236.nh"</w:instrText>
      </w:r>
      <w:r>
        <w:instrText>,"number-of-pages":"95","publisher":"</w:instrText>
      </w:r>
      <w:r>
        <w:instrText>西安电子科技大学</w:instrText>
      </w:r>
      <w:r>
        <w:instrText>","source":"CNKI","title":"</w:instrText>
      </w:r>
      <w:r>
        <w:instrText>基于</w:instrText>
      </w:r>
      <w:r>
        <w:instrText>Cesium</w:instrText>
      </w:r>
      <w:r>
        <w:instrText>的</w:instrText>
      </w:r>
      <w:r>
        <w:instrText>WebGIS</w:instrText>
      </w:r>
      <w:r>
        <w:instrText>三维客户端实现技术研究</w:instrText>
      </w:r>
      <w:r>
        <w:instrText>","URL":"https://kns.cnki.net/KCMS/detail/detail.aspx?dbcode=CMFD&amp;dbname=CMFD201601&amp;filename=1015429236.nh","author":[{"literal":"</w:instrText>
      </w:r>
      <w:r>
        <w:instrText>高云成</w:instrText>
      </w:r>
      <w:r>
        <w:instrText>"}],"contributor":[{"lite</w:instrText>
      </w:r>
      <w:r>
        <w:instrText>ral":"</w:instrText>
      </w:r>
      <w:r>
        <w:instrText>李龙海</w:instrText>
      </w:r>
      <w:r>
        <w:instrText>"},{"literal":"</w:instrText>
      </w:r>
      <w:r>
        <w:instrText>李莉</w:instrText>
      </w:r>
      <w:r>
        <w:instrText>"}],"accessed":{"date-parts":[["2025",2,25]]},"issued":{"date-parts":[["2016"]]}}},{"id":121,"uris":["http://zotero.org/users/local/8clMLtyf/items/5R3K69YL"],"itemData":{"id":121,"type":"article-journal","abstract":"Cesium</w:instrText>
      </w:r>
      <w:r>
        <w:instrText>是当前最先进的开</w:instrText>
      </w:r>
      <w:r>
        <w:instrText>源三维</w:instrText>
      </w:r>
      <w:r>
        <w:instrText>GIS</w:instrText>
      </w:r>
      <w:r>
        <w:instrText>框架</w:instrText>
      </w:r>
      <w:r>
        <w:instrText>,</w:instrText>
      </w:r>
      <w:r>
        <w:instrText>无需安装任何插件</w:instrText>
      </w:r>
      <w:r>
        <w:instrText>,</w:instrText>
      </w:r>
      <w:r>
        <w:instrText>可直接在浏览器页面上展示三维虚拟地球并叠加丰富的地理要素</w:instrText>
      </w:r>
      <w:r>
        <w:instrText>,</w:instrText>
      </w:r>
      <w:r>
        <w:instrText>同时可以集成影像服务、地形服务、矢量服务和三维模型等。本文研究了基于</w:instrText>
      </w:r>
      <w:r>
        <w:instrText>Cesium</w:instrText>
      </w:r>
      <w:r>
        <w:instrText>的三维可视化场景建设及发布浏览技术。通过一系列技术手段可以将各种要素数据进行处理符合</w:instrText>
      </w:r>
      <w:r>
        <w:instrText>Cesium</w:instrText>
      </w:r>
      <w:r>
        <w:instrText>标准的格式</w:instrText>
      </w:r>
      <w:r>
        <w:instrText>,</w:instrText>
      </w:r>
      <w:r>
        <w:instrText>并进行发布和浏览。验证了通过</w:instrText>
      </w:r>
      <w:r>
        <w:instrText>Cesium</w:instrText>
      </w:r>
      <w:r>
        <w:instrText>技术搭建三维可视化场景并进行发布浏览的可行性。</w:instrText>
      </w:r>
      <w:r>
        <w:instrText>","container-title":"</w:instrText>
      </w:r>
      <w:r>
        <w:instrText>测绘通报</w:instrText>
      </w:r>
      <w:r>
        <w:instrText>","DOI":"10.13474/j.cnki.11-2246.2021.0511","is</w:instrText>
      </w:r>
      <w:r>
        <w:instrText xml:space="preserve">sue":"S1","language":"zh-CN","note":"foundation: </w:instrText>
      </w:r>
      <w:r>
        <w:instrText>陕西省科技厅重点研发计划</w:instrText>
      </w:r>
      <w:r>
        <w:instrText>(2019ZDLGY08-06)</w:instrText>
      </w:r>
      <w:r>
        <w:instrText>；</w:instrText>
      </w:r>
      <w:r>
        <w:instrText xml:space="preserve">\ndownload: 1321\nalbum: </w:instrText>
      </w:r>
      <w:r>
        <w:instrText>基础科学</w:instrText>
      </w:r>
      <w:r>
        <w:instrText>;</w:instrText>
      </w:r>
      <w:r>
        <w:instrText>信息科技</w:instrText>
      </w:r>
      <w:r>
        <w:instrText>\nCLC: P208\ndbcode: CJFQ\ndbname: CJFDLAST2021\nfilename: CHTB2021S1012","page":"50-53","source":"CNKI","title":"</w:instrText>
      </w:r>
      <w:r>
        <w:instrText>基于</w:instrText>
      </w:r>
      <w:r>
        <w:instrText>Cesium</w:instrText>
      </w:r>
      <w:r>
        <w:instrText>的三维可视化场景建设及发布技术的研究</w:instrText>
      </w:r>
      <w:r>
        <w:instrText>","a</w:instrText>
      </w:r>
      <w:r>
        <w:instrText>uthor":[{"literal":"</w:instrText>
      </w:r>
      <w:r>
        <w:instrText>杨菁</w:instrText>
      </w:r>
      <w:r>
        <w:instrText>"},{"literal":"</w:instrText>
      </w:r>
      <w:r>
        <w:instrText>陈冰凌</w:instrText>
      </w:r>
      <w:r>
        <w:instrText>"},{"literal":"</w:instrText>
      </w:r>
      <w:r>
        <w:instrText>王文鹏</w:instrText>
      </w:r>
      <w:r>
        <w:instrText>"},{"literal":"</w:instrText>
      </w:r>
      <w:r>
        <w:instrText>霍晓斌</w:instrText>
      </w:r>
      <w:r>
        <w:instrText>"},{"literal":"</w:instrText>
      </w:r>
      <w:r>
        <w:instrText>许将</w:instrText>
      </w:r>
      <w:r>
        <w:instrText>"},{"literal":"</w:instrText>
      </w:r>
      <w:r>
        <w:instrText>石雨龙</w:instrText>
      </w:r>
      <w:r>
        <w:instrText>"}],"issued":{"date-parts":[["2021"]]}}},{"id":120,"uris":["http://zotero.org/users/local/8clMLtyf/items/IJG8XLAZ"],"itemData":{"id":120,"type":"</w:instrText>
      </w:r>
      <w:r>
        <w:instrText>thesis","abstract":"</w:instrText>
      </w:r>
      <w:r>
        <w:instrText>监测预警是地质灾害防灾减灾的重要手段</w:instrText>
      </w:r>
      <w:r>
        <w:instrText>,</w:instrText>
      </w:r>
      <w:r>
        <w:instrText>监测是预警的基础</w:instrText>
      </w:r>
      <w:r>
        <w:instrText>,</w:instrText>
      </w:r>
      <w:r>
        <w:instrText>预警是监测的目的。近年来</w:instrText>
      </w:r>
      <w:r>
        <w:instrText>,</w:instrText>
      </w:r>
      <w:r>
        <w:instrText>国内外学者对滑坡监测预警的方法技术体系进行了深入研究</w:instrText>
      </w:r>
      <w:r>
        <w:instrText>,</w:instrText>
      </w:r>
      <w:r>
        <w:instrText>取得了大量的研究成果。但总体上</w:instrText>
      </w:r>
      <w:r>
        <w:instrText>,</w:instrText>
      </w:r>
      <w:r>
        <w:instrText>地理与地质结合不够紧密</w:instrText>
      </w:r>
      <w:r>
        <w:instrText>,</w:instrText>
      </w:r>
      <w:r>
        <w:instrText>监测预警模型很难充分考虑滑坡变形过程和成灾机理</w:instrText>
      </w:r>
      <w:r>
        <w:instrText>,</w:instrText>
      </w:r>
      <w:r>
        <w:instrText>难以取得较高的预警精度</w:instrText>
      </w:r>
      <w:r>
        <w:instrText>,</w:instrText>
      </w:r>
      <w:r>
        <w:instrText>研发的监测预警系统也难以满足数以万计隐患点实时监测预警的实战需求。已有的研究成果还难以有效地解决地质灾害</w:instrText>
      </w:r>
      <w:r>
        <w:instrText>“</w:instrText>
      </w:r>
      <w:r>
        <w:instrText>什么时间可能发生</w:instrText>
      </w:r>
      <w:r>
        <w:instrText>”</w:instrText>
      </w:r>
      <w:r>
        <w:instrText>、</w:instrText>
      </w:r>
      <w:r>
        <w:instrText>“</w:instrText>
      </w:r>
      <w:r>
        <w:instrText>力争实现提</w:instrText>
      </w:r>
      <w:r>
        <w:rPr>
          <w:rFonts w:hint="eastAsia"/>
        </w:rPr>
        <w:instrText>前</w:instrText>
      </w:r>
      <w:r>
        <w:instrText>3</w:instrText>
      </w:r>
      <w:r>
        <w:instrText>个小时预警</w:instrText>
      </w:r>
      <w:r>
        <w:instrText>”</w:instrText>
      </w:r>
      <w:r>
        <w:instrText>的任务。如何提高滑坡监测预警能力</w:instrText>
      </w:r>
      <w:r>
        <w:instrText>,</w:instrText>
      </w:r>
      <w:r>
        <w:instrText>我们面临诸多挑战</w:instrText>
      </w:r>
      <w:r>
        <w:instrText>:</w:instrText>
      </w:r>
      <w:r>
        <w:instrText>如</w:instrText>
      </w:r>
      <w:r>
        <w:instrText>何提高滑坡监测预警精度</w:instrText>
      </w:r>
      <w:r>
        <w:instrText>?</w:instrText>
      </w:r>
      <w:r>
        <w:instrText>如何将理论研究成果应用到实际的监测预警中</w:instrText>
      </w:r>
      <w:r>
        <w:instrText>,</w:instrText>
      </w:r>
      <w:r>
        <w:instrText>构建一套可业务化大规模应用的滑坡实时监测预警系统</w:instrText>
      </w:r>
      <w:r>
        <w:instrText>?</w:instrText>
      </w:r>
      <w:r>
        <w:instrText>基于此</w:instrText>
      </w:r>
      <w:r>
        <w:instrText>,</w:instrText>
      </w:r>
      <w:r>
        <w:instrText>本论文系统总结作者近</w:instrText>
      </w:r>
      <w:r>
        <w:instrText>10</w:instrText>
      </w:r>
      <w:r>
        <w:instrText>年来在监测预警方面的实践成果</w:instrText>
      </w:r>
      <w:r>
        <w:instrText>,</w:instrText>
      </w:r>
      <w:r>
        <w:instrText>采用云计算与物联网等先进技术</w:instrText>
      </w:r>
      <w:r>
        <w:instrText>,</w:instrText>
      </w:r>
      <w:r>
        <w:instrText>构建滑坡监测预警云平台</w:instrText>
      </w:r>
      <w:r>
        <w:instrText>,</w:instrText>
      </w:r>
      <w:r>
        <w:instrText>整合与管理滑坡地质灾害演化全过程的各类资料</w:instrText>
      </w:r>
      <w:r>
        <w:instrText>,</w:instrText>
      </w:r>
      <w:r>
        <w:instrText>研发并行高效的多源异构监测数据汇聚平台</w:instrText>
      </w:r>
      <w:r>
        <w:instrText>,</w:instrText>
      </w:r>
      <w:r>
        <w:instrText>集成多源异构实时监测数据</w:instrText>
      </w:r>
      <w:r>
        <w:instrText>,</w:instrText>
      </w:r>
      <w:r>
        <w:instrText>形成天</w:instrText>
      </w:r>
      <w:r>
        <w:instrText>-</w:instrText>
      </w:r>
      <w:r>
        <w:instrText>空</w:instrText>
      </w:r>
      <w:r>
        <w:instrText>-</w:instrText>
      </w:r>
      <w:r>
        <w:instrText>地多元立体监测数据中心</w:instrText>
      </w:r>
      <w:r>
        <w:instrText>;</w:instrText>
      </w:r>
      <w:r>
        <w:instrText>综合分析</w:instrText>
      </w:r>
      <w:r>
        <w:instrText>2.1</w:instrText>
      </w:r>
      <w:r>
        <w:instrText>万余台</w:instrText>
      </w:r>
      <w:r>
        <w:instrText>(</w:instrText>
      </w:r>
      <w:r>
        <w:instrText>套</w:instrText>
      </w:r>
      <w:r>
        <w:instrText>)</w:instrText>
      </w:r>
      <w:r>
        <w:instrText>监测设备、超过</w:instrText>
      </w:r>
      <w:r>
        <w:instrText>1.26</w:instrText>
      </w:r>
      <w:r>
        <w:instrText>亿条监测数据的</w:instrText>
      </w:r>
      <w:r>
        <w:rPr>
          <w:rFonts w:hint="eastAsia"/>
        </w:rPr>
        <w:instrText>实测曲线</w:instrText>
      </w:r>
      <w:r>
        <w:instrText>,</w:instrText>
      </w:r>
      <w:r>
        <w:instrText>总结划分监测曲线类型</w:instrText>
      </w:r>
      <w:r>
        <w:instrText>,</w:instrText>
      </w:r>
      <w:r>
        <w:instrText>构建监测设备可靠度评价体系</w:instrText>
      </w:r>
      <w:r>
        <w:instrText>,</w:instrText>
      </w:r>
      <w:r>
        <w:instrText>研究滑坡过程</w:instrText>
      </w:r>
      <w:r>
        <w:instrText>预警模型及其实现的关键技术</w:instrText>
      </w:r>
      <w:r>
        <w:instrText>,</w:instrText>
      </w:r>
      <w:r>
        <w:instrText>在此基础上</w:instrText>
      </w:r>
      <w:r>
        <w:instrText>,</w:instrText>
      </w:r>
      <w:r>
        <w:instrText>构建一套混合架构</w:instrText>
      </w:r>
      <w:r>
        <w:instrText>(B/S</w:instrText>
      </w:r>
      <w:r>
        <w:instrText>架构、</w:instrText>
      </w:r>
      <w:r>
        <w:instrText>C/S</w:instrText>
      </w:r>
      <w:r>
        <w:instrText>架构、移动</w:instrText>
      </w:r>
      <w:r>
        <w:instrText>App)</w:instrText>
      </w:r>
      <w:r>
        <w:instrText>的滑坡实时监测预警系统</w:instrText>
      </w:r>
      <w:r>
        <w:instrText>,</w:instrText>
      </w:r>
      <w:r>
        <w:instrText>实现了地质与地理、空间与属性相结合的滑坡演化全过程一体化管理</w:instrText>
      </w:r>
      <w:r>
        <w:instrText>,</w:instrText>
      </w:r>
      <w:r>
        <w:instrText>利用计算机手段对滑坡实施全过程动态跟踪的</w:instrText>
      </w:r>
      <w:r>
        <w:instrText>“</w:instrText>
      </w:r>
      <w:r>
        <w:instrText>过程预警</w:instrText>
      </w:r>
      <w:r>
        <w:instrText>”,</w:instrText>
      </w:r>
      <w:r>
        <w:instrText>有效地提高了滑坡预警精度。本文取得主要成果如下</w:instrText>
      </w:r>
      <w:r>
        <w:instrText>:(1)</w:instrText>
      </w:r>
      <w:r>
        <w:instrText>构建滑坡</w:instrText>
      </w:r>
      <w:r>
        <w:instrText>“</w:instrText>
      </w:r>
      <w:r>
        <w:instrText>过程预警</w:instrText>
      </w:r>
      <w:r>
        <w:instrText>”</w:instrText>
      </w:r>
      <w:r>
        <w:instrText>模型及其自动求解算法</w:instrText>
      </w:r>
      <w:r>
        <w:instrText>:</w:instrText>
      </w:r>
      <w:r>
        <w:instrText>结合变形速率、速率增量、改进切线角三个参数</w:instrText>
      </w:r>
      <w:r>
        <w:instrText>,</w:instrText>
      </w:r>
      <w:r>
        <w:instrText>构建基于滑坡变形演化过程的</w:instrText>
      </w:r>
      <w:r>
        <w:instrText>“</w:instrText>
      </w:r>
      <w:r>
        <w:instrText>过程预警</w:instrText>
      </w:r>
      <w:r>
        <w:instrText>”</w:instrText>
      </w:r>
      <w:r>
        <w:instrText>模型</w:instrText>
      </w:r>
      <w:r>
        <w:instrText>,</w:instrText>
      </w:r>
      <w:r>
        <w:instrText>从滑坡变形监测数据入</w:instrText>
      </w:r>
      <w:r>
        <w:rPr>
          <w:rFonts w:hint="eastAsia"/>
        </w:rPr>
        <w:instrText>手</w:instrText>
      </w:r>
      <w:r>
        <w:instrText>,</w:instrText>
      </w:r>
      <w:r>
        <w:instrText>划分监测曲线类型</w:instrText>
      </w:r>
      <w:r>
        <w:instrText>,</w:instrText>
      </w:r>
      <w:r>
        <w:instrText>研究滑坡变形演化阶段的自动识别理论及计算机技术</w:instrText>
      </w:r>
      <w:r>
        <w:instrText>,</w:instrText>
      </w:r>
      <w:r>
        <w:instrText>实现</w:instrText>
      </w:r>
      <w:r>
        <w:instrText>对滑坡全过程动态跟踪预警</w:instrText>
      </w:r>
      <w:r>
        <w:instrText>;(2)</w:instrText>
      </w:r>
      <w:r>
        <w:instrText>构建监测设备可靠度建立评价体系和多设备联动预警机制</w:instrText>
      </w:r>
      <w:r>
        <w:instrText>:</w:instrText>
      </w:r>
      <w:r>
        <w:instrText>通过动态对监测设备可靠度进行评价</w:instrText>
      </w:r>
      <w:r>
        <w:instrText>,</w:instrText>
      </w:r>
      <w:r>
        <w:instrText>结合联动预警机制</w:instrText>
      </w:r>
      <w:r>
        <w:instrText>,</w:instrText>
      </w:r>
      <w:r>
        <w:instrText>评价预警结论可信度</w:instrText>
      </w:r>
      <w:r>
        <w:instrText>,</w:instrText>
      </w:r>
      <w:r>
        <w:instrText>以提升监测预警的成功率</w:instrText>
      </w:r>
      <w:r>
        <w:instrText>,</w:instrText>
      </w:r>
      <w:r>
        <w:instrText>利用计算机技术自动识别滑坡的变形演化过程</w:instrText>
      </w:r>
      <w:r>
        <w:instrText>,</w:instrText>
      </w:r>
      <w:r>
        <w:instrText>实现自动、实时的</w:instrText>
      </w:r>
      <w:r>
        <w:instrText>“</w:instrText>
      </w:r>
      <w:r>
        <w:instrText>过程预警</w:instrText>
      </w:r>
      <w:r>
        <w:instrText>”,</w:instrText>
      </w:r>
      <w:r>
        <w:instrText>为预警模型的业务化、自动化运行提供理论与技术支撑</w:instrText>
      </w:r>
      <w:r>
        <w:instrText>;(3)</w:instrText>
      </w:r>
      <w:r>
        <w:instrText>提出监测数据自动处理方法</w:instrText>
      </w:r>
      <w:r>
        <w:instrText>:</w:instrText>
      </w:r>
      <w:r>
        <w:instrText>研究实测监测数据的预处理方法</w:instrText>
      </w:r>
      <w:r>
        <w:instrText>,</w:instrText>
      </w:r>
      <w:r>
        <w:instrText>为计算机自动处理监测数据提供相关的算法。通过设置监测数据过滤器和采用拉依</w:instrText>
      </w:r>
      <w:r>
        <w:rPr>
          <w:rFonts w:hint="eastAsia"/>
        </w:rPr>
        <w:instrText>达准则实现对异常数据的初步过滤与粗差处理</w:instrText>
      </w:r>
      <w:r>
        <w:instrText>,</w:instrText>
      </w:r>
      <w:r>
        <w:instrText>再结合数据特征</w:instrText>
      </w:r>
      <w:r>
        <w:instrText>,</w:instrText>
      </w:r>
      <w:r>
        <w:instrText>分别采用移动平均法</w:instrText>
      </w:r>
      <w:r>
        <w:instrText>与最小二乘法对数据进行拟合</w:instrText>
      </w:r>
      <w:r>
        <w:instrText>,</w:instrText>
      </w:r>
      <w:r>
        <w:instrText>识别数据表现出来的变形趋势。基于监测数据曲线特征自动选择相应的数据处理方法</w:instrText>
      </w:r>
      <w:r>
        <w:instrText>,</w:instrText>
      </w:r>
      <w:r>
        <w:instrText>为后续预警模型计算提供更为准确的数据</w:instrText>
      </w:r>
      <w:r>
        <w:instrText>,</w:instrText>
      </w:r>
      <w:r>
        <w:instrText>提高预警精度</w:instrText>
      </w:r>
      <w:r>
        <w:instrText>;(4)</w:instrText>
      </w:r>
      <w:r>
        <w:instrText>构建实时高效的监测数据集成与共享统一管理平台</w:instrText>
      </w:r>
      <w:r>
        <w:instrText>:</w:instrText>
      </w:r>
      <w:r>
        <w:instrText>结合物联网、消息队列、负载均衡等技术</w:instrText>
      </w:r>
      <w:r>
        <w:instrText>,</w:instrText>
      </w:r>
      <w:r>
        <w:instrText>研究监测数据编码体系</w:instrText>
      </w:r>
      <w:r>
        <w:instrText>,</w:instrText>
      </w:r>
      <w:r>
        <w:instrText>提出一套基于</w:instrText>
      </w:r>
      <w:r>
        <w:instrText>MQTT</w:instrText>
      </w:r>
      <w:r>
        <w:instrText>协议的实时监测数据传输与集成方案</w:instrText>
      </w:r>
      <w:r>
        <w:instrText>,</w:instrText>
      </w:r>
      <w:r>
        <w:instrText>实现多源异构监测数据终端集成和监测数据采集、传输及汇集融合一体化管理</w:instrText>
      </w:r>
      <w:r>
        <w:instrText>,</w:instrText>
      </w:r>
      <w:r>
        <w:instrText>为监测预警提供实时数据保障</w:instrText>
      </w:r>
      <w:r>
        <w:instrText>;(5)</w:instrText>
      </w:r>
      <w:r>
        <w:instrText>构建基于</w:instrText>
      </w:r>
      <w:r>
        <w:rPr>
          <w:rFonts w:hint="eastAsia"/>
        </w:rPr>
        <w:instrText>策略的滑坡实时过程预警技术</w:instrText>
      </w:r>
      <w:r>
        <w:instrText>:</w:instrText>
      </w:r>
      <w:r>
        <w:instrText>从模型的计算、预警的发布与解除等方面</w:instrText>
      </w:r>
      <w:r>
        <w:instrText>,</w:instrText>
      </w:r>
      <w:r>
        <w:instrText>将滑坡预警的</w:instrText>
      </w:r>
      <w:r>
        <w:instrText>理论模型与实际应用相结合</w:instrText>
      </w:r>
      <w:r>
        <w:instrText>,</w:instrText>
      </w:r>
      <w:r>
        <w:instrText>研发预警等级求解器</w:instrText>
      </w:r>
      <w:r>
        <w:instrText>,</w:instrText>
      </w:r>
      <w:r>
        <w:instrText>构建基于策略的预警模型通用计算框架</w:instrText>
      </w:r>
      <w:r>
        <w:instrText>,</w:instrText>
      </w:r>
      <w:r>
        <w:instrText>并从预警信息发布技术及发布策略方面进行总结</w:instrText>
      </w:r>
      <w:r>
        <w:instrText>,</w:instrText>
      </w:r>
      <w:r>
        <w:instrText>实现对滑坡的实时过程预警</w:instrText>
      </w:r>
      <w:r>
        <w:instrText>;(6)</w:instrText>
      </w:r>
      <w:r>
        <w:instrText>构建滑坡变形演化全过程一体化数据管理平台</w:instrText>
      </w:r>
      <w:r>
        <w:instrText>:</w:instrText>
      </w:r>
      <w:r>
        <w:instrText>基于</w:instrText>
      </w:r>
      <w:r>
        <w:instrText>“</w:instrText>
      </w:r>
      <w:r>
        <w:instrText>天</w:instrText>
      </w:r>
      <w:r>
        <w:instrText>-</w:instrText>
      </w:r>
      <w:r>
        <w:instrText>空</w:instrText>
      </w:r>
      <w:r>
        <w:instrText>-</w:instrText>
      </w:r>
      <w:r>
        <w:instrText>地</w:instrText>
      </w:r>
      <w:r>
        <w:instrText>”</w:instrText>
      </w:r>
      <w:r>
        <w:instrText>滑坡多元立体观测技术</w:instrText>
      </w:r>
      <w:r>
        <w:instrText>,</w:instrText>
      </w:r>
      <w:r>
        <w:instrText>采用</w:instrText>
      </w:r>
      <w:r>
        <w:instrText>WebGL</w:instrText>
      </w:r>
      <w:r>
        <w:instrText>技术跨平台的三维数字地球</w:instrText>
      </w:r>
      <w:r>
        <w:instrText>,</w:instrText>
      </w:r>
      <w:r>
        <w:instrText>提供直观、真实的三维实景漫游平台</w:instrText>
      </w:r>
      <w:r>
        <w:instrText>,</w:instrText>
      </w:r>
      <w:r>
        <w:instrText>实现海量基础数据、实时监测数据、视频的集成管理与共享</w:instrText>
      </w:r>
      <w:r>
        <w:instrText>,</w:instrText>
      </w:r>
      <w:r>
        <w:instrText>也为实时监测预警系统提供一个功能强大、数据丰富的三维展示平台</w:instrText>
      </w:r>
      <w:r>
        <w:instrText>,</w:instrText>
      </w:r>
      <w:r>
        <w:instrText>构</w:instrText>
      </w:r>
      <w:r>
        <w:rPr>
          <w:rFonts w:hint="eastAsia"/>
        </w:rPr>
        <w:instrText>建基于滑坡演化全过程的一体化数据管理体系和滑坡综合信息模型</w:instrText>
      </w:r>
      <w:r>
        <w:instrText>,</w:instrText>
      </w:r>
      <w:r>
        <w:instrText>为滑坡的专家预警决策</w:instrText>
      </w:r>
      <w:r>
        <w:instrText>提供数据支撑</w:instrText>
      </w:r>
      <w:r>
        <w:instrText>;(7)</w:instrText>
      </w:r>
      <w:r>
        <w:instrText>研发混合架构体系的滑坡实时监测预警系统</w:instrText>
      </w:r>
      <w:r>
        <w:instrText>:</w:instrText>
      </w:r>
      <w:r>
        <w:instrText>综合集成上述研究成果</w:instrText>
      </w:r>
      <w:r>
        <w:instrText>,</w:instrText>
      </w:r>
      <w:r>
        <w:instrText>研究混合架构体系</w:instrText>
      </w:r>
      <w:r>
        <w:instrText>(B/S</w:instrText>
      </w:r>
      <w:r>
        <w:instrText>、</w:instrText>
      </w:r>
      <w:r>
        <w:instrText>C/S</w:instrText>
      </w:r>
      <w:r>
        <w:instrText>、移动端</w:instrText>
      </w:r>
      <w:r>
        <w:instrText>),</w:instrText>
      </w:r>
      <w:r>
        <w:instrText>基于微服务研发滑坡实时监测预警系统</w:instrText>
      </w:r>
      <w:r>
        <w:instrText>,</w:instrText>
      </w:r>
      <w:r>
        <w:instrText>各个架构系统密切配合</w:instrText>
      </w:r>
      <w:r>
        <w:instrText>,</w:instrText>
      </w:r>
      <w:r>
        <w:instrText>针对不同的功能需求</w:instrText>
      </w:r>
      <w:r>
        <w:instrText>,</w:instrText>
      </w:r>
      <w:r>
        <w:instrText>充分发挥各架构的优势</w:instrText>
      </w:r>
      <w:r>
        <w:instrText>,</w:instrText>
      </w:r>
      <w:r>
        <w:instrText>构建数据综合展示统一平台</w:instrText>
      </w:r>
      <w:r>
        <w:instrText>,</w:instrText>
      </w:r>
      <w:r>
        <w:instrText>为过程预警模型提供技术解决方案</w:instrText>
      </w:r>
      <w:r>
        <w:instrText>,</w:instrText>
      </w:r>
      <w:r>
        <w:instrText>实现滑坡监测预警的业务化运行</w:instrText>
      </w:r>
      <w:r>
        <w:instrText>,</w:instrText>
      </w:r>
      <w:r>
        <w:instrText>为滑坡的防治、应急、抢险等提供基础数据支撑与预警信息服务。</w:instrText>
      </w:r>
      <w:r>
        <w:instrText>","genre":"</w:instrText>
      </w:r>
      <w:r>
        <w:instrText>博士学位论文</w:instrText>
      </w:r>
      <w:r>
        <w:instrText>","language":"zh-CN","note":"DOI: 10.26986/d.cnki.gcd</w:instrText>
      </w:r>
      <w:r>
        <w:instrText xml:space="preserve">lc.2020.000159\nmajor: </w:instrText>
      </w:r>
      <w:r>
        <w:instrText>地质工程</w:instrText>
      </w:r>
      <w:r>
        <w:instrText xml:space="preserve">\ndownload: 3902\nalbum: </w:instrText>
      </w:r>
      <w:r>
        <w:instrText>基础科学</w:instrText>
      </w:r>
      <w:r>
        <w:instrText>;</w:instrText>
      </w:r>
      <w:r>
        <w:instrText>工程科技</w:instrText>
      </w:r>
      <w:r>
        <w:instrText>Ⅱ</w:instrText>
      </w:r>
      <w:r>
        <w:instrText>辑</w:instrText>
      </w:r>
      <w:r>
        <w:instrText>\nCLC: P642.22\ndbcode: CDFD\ndbname: CDFDLAST2021\nfilename: 1021526128.nh","number-of-pages":"248","publisher":"</w:instrText>
      </w:r>
      <w:r>
        <w:instrText>成都理工大学</w:instrText>
      </w:r>
      <w:r>
        <w:instrText>","source":"CNKI","title":"</w:instrText>
      </w:r>
      <w:r>
        <w:instrText>滑坡实时</w:instrText>
      </w:r>
      <w:r>
        <w:rPr>
          <w:rFonts w:hint="eastAsia"/>
        </w:rPr>
        <w:instrText>监测预警系统关键技术及其应用研究</w:instrText>
      </w:r>
      <w:r>
        <w:instrText>","URL":"https://doi.org/1</w:instrText>
      </w:r>
      <w:r>
        <w:instrText>0.26986/d.cnki.gcdlc.2020.000159","author":[{"literal":"</w:instrText>
      </w:r>
      <w:r>
        <w:instrText>何朝阳</w:instrText>
      </w:r>
      <w:r>
        <w:instrText>"}],"contributor":[{"literal":"</w:instrText>
      </w:r>
      <w:r>
        <w:instrText>许强</w:instrText>
      </w:r>
      <w:r>
        <w:instrText>"}],"accessed":{"date-parts":[["2025",2,25]]},"issued":{"date-parts":[["2021"]]}}}],"schema":"https://github.com/citation-style-language/schema/raw/master/csl-citat</w:instrText>
      </w:r>
      <w:r>
        <w:instrText xml:space="preserve">ion.json"} </w:instrText>
      </w:r>
      <w:r>
        <w:fldChar w:fldCharType="separate"/>
      </w:r>
      <w:r>
        <w:rPr>
          <w:rFonts w:cs="Times New Roman"/>
          <w:vertAlign w:val="superscript"/>
          <w14:ligatures w14:val="standardContextual"/>
        </w:rPr>
        <w:t>[23-26]</w:t>
      </w:r>
      <w:r>
        <w:fldChar w:fldCharType="end"/>
      </w:r>
      <w:r>
        <w:t>。</w:t>
      </w:r>
      <w:r>
        <w:rPr>
          <w:rFonts w:hint="eastAsia"/>
        </w:rPr>
        <w:t>同时</w:t>
      </w:r>
      <w:r>
        <w:t>，国外研究还在探索如何结合人工智能技术，通过自动化的模型渲染和细节优化进一步提升可视化效率，展现出较为明显的技术前沿优势</w:t>
      </w:r>
      <w:r>
        <w:fldChar w:fldCharType="begin"/>
      </w:r>
      <w:r>
        <w:instrText xml:space="preserve"> ADDIN ZOTERO_ITEM CSL_CITATION {"citationID":"QzwLdleW","properties":{"formattedCitation":"\\super [27,28]\\nosupersub{}","plainCitation":"[27,28]","noteIndex":0},"citatio</w:instrText>
      </w:r>
      <w:r>
        <w:instrText>nItems":[{"id":34,"uris":["http://zotero.org/users/local/8clMLtyf/items/DHEW63DR"],"itemData":{"id":34,"type":"webpage","title":"From digital to mathematical models: a new look at geological and hydrodynamic modeling of oil and gas fields by means of artif</w:instrText>
      </w:r>
      <w:r>
        <w:instrText>icial intelligence (Russian) | Oil Industry Journal | OnePetro","URL":"https://onepetro.org/OIJ/article-abstract/2019/12/144/16364/From-digital-to-mathematical-models-a-new-look-at","accessed":{"date-parts":[["2025",2,25]]}}},{"id":32,"uris":["http://zoter</w:instrText>
      </w:r>
      <w:r>
        <w:instrText>o.org/users/local/8clMLtyf/items/VGV4CXMA"],"itemData":{"id":32,"type":"webpage","title":"Geological Modeling Technology and Application Based on Seismic Interpretation Results under the Background of Artificial Intelligence - Peng - 2021 - Mobile Informat</w:instrText>
      </w:r>
      <w:r>
        <w:instrText xml:space="preserve">ion Systems - Wiley Online Library","URL":"https://onlinelibrary.wiley.com/doi/full/10.1155/2021/3584672","accessed":{"date-parts":[["2025",2,25]]}}}],"schema":"https://github.com/citation-style-language/schema/raw/master/csl-citation.json"} </w:instrText>
      </w:r>
      <w:r>
        <w:fldChar w:fldCharType="separate"/>
      </w:r>
      <w:r>
        <w:rPr>
          <w:rFonts w:cs="Times New Roman"/>
          <w:vertAlign w:val="superscript"/>
          <w14:ligatures w14:val="standardContextual"/>
        </w:rPr>
        <w:t>[27,28]</w:t>
      </w:r>
      <w:r>
        <w:fldChar w:fldCharType="end"/>
      </w:r>
      <w:r>
        <w:t>。</w:t>
      </w:r>
    </w:p>
    <w:p w14:paraId="7435F6FC" w14:textId="77777777" w:rsidR="00EE315F" w:rsidRDefault="00204804">
      <w:pPr>
        <w:snapToGrid w:val="0"/>
        <w:spacing w:after="120" w:line="300" w:lineRule="auto"/>
        <w:ind w:firstLineChars="200" w:firstLine="480"/>
      </w:pPr>
      <w:r>
        <w:rPr>
          <w:rFonts w:hint="eastAsia"/>
        </w:rPr>
        <w:t>与传</w:t>
      </w:r>
      <w:r>
        <w:rPr>
          <w:rFonts w:hint="eastAsia"/>
        </w:rPr>
        <w:t>统的可视化平台相比，</w:t>
      </w:r>
      <w:r>
        <w:rPr>
          <w:rFonts w:hint="eastAsia"/>
        </w:rPr>
        <w:t>WebGL</w:t>
      </w:r>
      <w:r>
        <w:rPr>
          <w:rFonts w:hint="eastAsia"/>
        </w:rPr>
        <w:t>技术有一些独特优势。</w:t>
      </w:r>
      <w:r>
        <w:rPr>
          <w:rFonts w:hint="eastAsia"/>
        </w:rPr>
        <w:t>WebGL</w:t>
      </w:r>
      <w:r>
        <w:rPr>
          <w:rFonts w:hint="eastAsia"/>
        </w:rPr>
        <w:t>具有用于</w:t>
      </w:r>
      <w:r>
        <w:rPr>
          <w:rFonts w:hint="eastAsia"/>
        </w:rPr>
        <w:t>Web</w:t>
      </w:r>
      <w:r>
        <w:rPr>
          <w:rFonts w:hint="eastAsia"/>
        </w:rPr>
        <w:t>应用程序的图形应用程序编程接口，因此不需要额外的插件就能在浏览器中进行可视化渲染，并且仅通过</w:t>
      </w:r>
      <w:r>
        <w:rPr>
          <w:rFonts w:hint="eastAsia"/>
        </w:rPr>
        <w:t>HTML</w:t>
      </w:r>
      <w:r>
        <w:rPr>
          <w:rFonts w:hint="eastAsia"/>
        </w:rPr>
        <w:t>和</w:t>
      </w:r>
      <w:r>
        <w:rPr>
          <w:rFonts w:hint="eastAsia"/>
        </w:rPr>
        <w:t>JavaScript</w:t>
      </w:r>
      <w:r>
        <w:rPr>
          <w:rFonts w:hint="eastAsia"/>
        </w:rPr>
        <w:t>就可以实现三维渲染性能和</w:t>
      </w:r>
      <w:r>
        <w:rPr>
          <w:rFonts w:hint="eastAsia"/>
        </w:rPr>
        <w:t>Flash</w:t>
      </w:r>
      <w:r>
        <w:rPr>
          <w:rFonts w:hint="eastAsia"/>
        </w:rPr>
        <w:t>、</w:t>
      </w:r>
      <w:r>
        <w:rPr>
          <w:rFonts w:hint="eastAsia"/>
        </w:rPr>
        <w:t>Silverlight</w:t>
      </w:r>
      <w:r>
        <w:rPr>
          <w:rFonts w:hint="eastAsia"/>
        </w:rPr>
        <w:t>等技术相当的</w:t>
      </w:r>
      <w:r>
        <w:rPr>
          <w:rFonts w:hint="eastAsia"/>
        </w:rPr>
        <w:t>Web</w:t>
      </w:r>
      <w:r>
        <w:rPr>
          <w:rFonts w:hint="eastAsia"/>
        </w:rPr>
        <w:t>端可视化交互系统，并且具有良好的跨平台性，在任何具备浏览器的设备上，都可以使用相同的方式运行。</w:t>
      </w:r>
    </w:p>
    <w:p w14:paraId="6D5F268F" w14:textId="77777777" w:rsidR="00EE315F" w:rsidRDefault="00204804">
      <w:pPr>
        <w:keepNext/>
        <w:keepLines/>
        <w:snapToGrid w:val="0"/>
        <w:spacing w:before="240" w:after="120" w:line="360" w:lineRule="auto"/>
        <w:outlineLvl w:val="1"/>
        <w:rPr>
          <w:rFonts w:ascii="黑体" w:eastAsia="黑体" w:hAnsi="黑体" w:cs="黑体"/>
          <w:sz w:val="28"/>
          <w:szCs w:val="28"/>
        </w:rPr>
      </w:pPr>
      <w:bookmarkStart w:id="44" w:name="_Toc192629344"/>
      <w:r>
        <w:rPr>
          <w:rFonts w:eastAsia="黑体"/>
          <w:sz w:val="28"/>
          <w:szCs w:val="32"/>
        </w:rPr>
        <w:t>1.</w:t>
      </w:r>
      <w:r>
        <w:rPr>
          <w:rFonts w:eastAsia="黑体" w:hint="eastAsia"/>
          <w:sz w:val="28"/>
          <w:szCs w:val="32"/>
        </w:rPr>
        <w:t>3</w:t>
      </w:r>
      <w:r>
        <w:rPr>
          <w:rFonts w:eastAsia="黑体"/>
          <w:sz w:val="28"/>
          <w:szCs w:val="32"/>
        </w:rPr>
        <w:t xml:space="preserve"> </w:t>
      </w:r>
      <w:r>
        <w:rPr>
          <w:rFonts w:ascii="Times New Roman" w:eastAsia="黑体" w:hAnsi="Times New Roman" w:cs="Times New Roman" w:hint="eastAsia"/>
          <w:kern w:val="2"/>
          <w:sz w:val="28"/>
          <w:szCs w:val="32"/>
        </w:rPr>
        <w:t>研究内容与技术路线</w:t>
      </w:r>
      <w:bookmarkEnd w:id="44"/>
    </w:p>
    <w:p w14:paraId="76573BD9" w14:textId="77777777" w:rsidR="00EE315F" w:rsidRDefault="00204804">
      <w:pPr>
        <w:adjustRightInd w:val="0"/>
        <w:snapToGrid w:val="0"/>
        <w:spacing w:before="120" w:after="120" w:line="360" w:lineRule="auto"/>
        <w:outlineLvl w:val="2"/>
        <w:rPr>
          <w:rFonts w:eastAsia="黑体"/>
          <w:color w:val="000000"/>
        </w:rPr>
      </w:pPr>
      <w:bookmarkStart w:id="45" w:name="_Toc192629345"/>
      <w:r>
        <w:rPr>
          <w:rFonts w:eastAsia="黑体"/>
          <w:color w:val="000000"/>
        </w:rPr>
        <w:t>1.</w:t>
      </w:r>
      <w:r>
        <w:rPr>
          <w:rFonts w:eastAsia="黑体" w:hint="eastAsia"/>
          <w:color w:val="000000"/>
        </w:rPr>
        <w:t>3</w:t>
      </w:r>
      <w:r>
        <w:rPr>
          <w:rFonts w:eastAsia="黑体"/>
          <w:color w:val="000000"/>
        </w:rPr>
        <w:t>.</w:t>
      </w:r>
      <w:r>
        <w:rPr>
          <w:rFonts w:eastAsia="黑体" w:hint="eastAsia"/>
          <w:color w:val="000000"/>
        </w:rPr>
        <w:t>1</w:t>
      </w:r>
      <w:r>
        <w:rPr>
          <w:rFonts w:eastAsia="黑体"/>
          <w:color w:val="000000"/>
        </w:rPr>
        <w:t xml:space="preserve"> </w:t>
      </w:r>
      <w:r>
        <w:rPr>
          <w:rFonts w:eastAsia="黑体" w:hint="eastAsia"/>
          <w:color w:val="000000"/>
        </w:rPr>
        <w:t>研究内容</w:t>
      </w:r>
      <w:bookmarkEnd w:id="41"/>
      <w:bookmarkEnd w:id="45"/>
    </w:p>
    <w:p w14:paraId="25E76602" w14:textId="77777777" w:rsidR="00EE315F" w:rsidRDefault="00204804">
      <w:pPr>
        <w:snapToGrid w:val="0"/>
        <w:spacing w:after="120" w:line="300" w:lineRule="auto"/>
        <w:ind w:firstLineChars="200" w:firstLine="480"/>
        <w:rPr>
          <w:rFonts w:ascii="Times New Roman" w:hAnsi="Times New Roman" w:cs="Times New Roman"/>
          <w:kern w:val="2"/>
        </w:rPr>
      </w:pPr>
      <w:bookmarkStart w:id="46" w:name="OLE_LINK13"/>
      <w:r>
        <w:rPr>
          <w:rFonts w:ascii="Times New Roman" w:hAnsi="Times New Roman" w:cs="Times New Roman" w:hint="eastAsia"/>
          <w:kern w:val="2"/>
        </w:rPr>
        <w:t>本文基于</w:t>
      </w:r>
      <w:r>
        <w:rPr>
          <w:rFonts w:ascii="Times New Roman" w:hAnsi="Times New Roman" w:cs="Times New Roman" w:hint="eastAsia"/>
          <w:kern w:val="2"/>
        </w:rPr>
        <w:t>WebGL</w:t>
      </w:r>
      <w:r>
        <w:rPr>
          <w:rFonts w:ascii="Times New Roman" w:hAnsi="Times New Roman" w:cs="Times New Roman" w:hint="eastAsia"/>
          <w:kern w:val="2"/>
        </w:rPr>
        <w:t>技术，对三</w:t>
      </w:r>
      <w:r>
        <w:rPr>
          <w:rFonts w:ascii="Times New Roman" w:hAnsi="Times New Roman" w:cs="Times New Roman"/>
          <w:kern w:val="2"/>
        </w:rPr>
        <w:t>维地质</w:t>
      </w:r>
      <w:r>
        <w:rPr>
          <w:rFonts w:ascii="Times New Roman" w:hAnsi="Times New Roman" w:cs="Times New Roman" w:hint="eastAsia"/>
          <w:kern w:val="2"/>
        </w:rPr>
        <w:t>模型的构建及</w:t>
      </w:r>
      <w:r>
        <w:rPr>
          <w:rFonts w:ascii="Times New Roman" w:hAnsi="Times New Roman" w:cs="Times New Roman"/>
          <w:kern w:val="2"/>
        </w:rPr>
        <w:t>可视化</w:t>
      </w:r>
      <w:r>
        <w:rPr>
          <w:rFonts w:ascii="Times New Roman" w:hAnsi="Times New Roman" w:cs="Times New Roman" w:hint="eastAsia"/>
          <w:kern w:val="2"/>
        </w:rPr>
        <w:t>方法进行研究，具体研究内容如下：</w:t>
      </w:r>
    </w:p>
    <w:p w14:paraId="39411C70" w14:textId="689FAED2" w:rsidR="00EE315F" w:rsidRDefault="00204804">
      <w:pPr>
        <w:pStyle w:val="aff8"/>
        <w:numPr>
          <w:ilvl w:val="0"/>
          <w:numId w:val="1"/>
        </w:numPr>
        <w:snapToGrid w:val="0"/>
        <w:spacing w:after="120" w:line="300" w:lineRule="auto"/>
        <w:rPr>
          <w:rFonts w:ascii="Times New Roman" w:hAnsi="Times New Roman" w:cs="Times New Roman"/>
          <w:kern w:val="2"/>
        </w:rPr>
      </w:pPr>
      <w:bookmarkStart w:id="47" w:name="OLE_LINK5"/>
      <w:r>
        <w:rPr>
          <w:rFonts w:ascii="Times New Roman" w:hAnsi="Times New Roman" w:cs="Times New Roman" w:hint="eastAsia"/>
          <w:kern w:val="2"/>
        </w:rPr>
        <w:t>根据地质数据特点，对三维地质模型构建</w:t>
      </w:r>
      <w:r>
        <w:rPr>
          <w:rFonts w:ascii="Times New Roman" w:hAnsi="Times New Roman" w:cs="Times New Roman"/>
          <w:kern w:val="2"/>
        </w:rPr>
        <w:t>方法</w:t>
      </w:r>
      <w:r>
        <w:rPr>
          <w:rFonts w:ascii="Times New Roman" w:hAnsi="Times New Roman" w:cs="Times New Roman" w:hint="eastAsia"/>
          <w:kern w:val="2"/>
        </w:rPr>
        <w:t>进行研究</w:t>
      </w:r>
      <w:del w:id="48" w:author="h" w:date="2025-03-18T21:06:00Z">
        <w:r w:rsidDel="007613A4">
          <w:rPr>
            <w:rFonts w:ascii="Times New Roman" w:hAnsi="Times New Roman" w:cs="Times New Roman" w:hint="eastAsia"/>
            <w:kern w:val="2"/>
          </w:rPr>
          <w:delText>，</w:delText>
        </w:r>
      </w:del>
      <w:ins w:id="49" w:author="h" w:date="2025-03-18T21:06:00Z">
        <w:r w:rsidR="007613A4">
          <w:rPr>
            <w:rFonts w:ascii="Times New Roman" w:hAnsi="Times New Roman" w:cs="Times New Roman" w:hint="eastAsia"/>
            <w:kern w:val="2"/>
          </w:rPr>
          <w:t>。</w:t>
        </w:r>
      </w:ins>
      <w:ins w:id="50" w:author="h" w:date="2025-03-18T21:04:00Z">
        <w:r w:rsidR="007F203A" w:rsidRPr="00E339AF">
          <w:rPr>
            <w:rFonts w:hint="eastAsia"/>
          </w:rPr>
          <w:t>采用约束</w:t>
        </w:r>
        <w:r w:rsidR="007F203A" w:rsidRPr="00E339AF">
          <w:t>Delaunay 三角剖分方法，</w:t>
        </w:r>
      </w:ins>
      <w:ins w:id="51" w:author="h" w:date="2025-03-18T21:05:00Z">
        <w:r w:rsidR="007F203A">
          <w:rPr>
            <w:rFonts w:hint="eastAsia"/>
          </w:rPr>
          <w:t>通过</w:t>
        </w:r>
        <w:r w:rsidR="007F203A" w:rsidRPr="007F203A">
          <w:rPr>
            <w:rFonts w:hint="eastAsia"/>
          </w:rPr>
          <w:t>相交断层边界计算方法</w:t>
        </w:r>
        <w:r w:rsidR="007F203A">
          <w:rPr>
            <w:rFonts w:hint="eastAsia"/>
          </w:rPr>
          <w:t>，进行</w:t>
        </w:r>
      </w:ins>
      <w:ins w:id="52" w:author="h" w:date="2025-03-18T21:04:00Z">
        <w:r w:rsidR="007F203A" w:rsidRPr="00E339AF">
          <w:t>复杂断层模型网格化和地层数据网格化</w:t>
        </w:r>
      </w:ins>
      <w:ins w:id="53" w:author="h" w:date="2025-03-18T21:06:00Z">
        <w:r w:rsidR="007F203A">
          <w:rPr>
            <w:rFonts w:hint="eastAsia"/>
          </w:rPr>
          <w:t>，</w:t>
        </w:r>
      </w:ins>
      <w:del w:id="54" w:author="h" w:date="2025-03-18T21:04:00Z">
        <w:r w:rsidDel="007F203A">
          <w:rPr>
            <w:rFonts w:ascii="Times New Roman" w:hAnsi="Times New Roman" w:cs="Times New Roman" w:hint="eastAsia"/>
            <w:kern w:val="2"/>
          </w:rPr>
          <w:delText>并结合</w:delText>
        </w:r>
        <w:r w:rsidDel="007F203A">
          <w:rPr>
            <w:rFonts w:ascii="Times New Roman" w:hAnsi="Times New Roman" w:cs="Times New Roman" w:hint="eastAsia"/>
            <w:kern w:val="2"/>
          </w:rPr>
          <w:delText>WebGL</w:delText>
        </w:r>
        <w:r w:rsidDel="007F203A">
          <w:rPr>
            <w:rFonts w:ascii="Times New Roman" w:hAnsi="Times New Roman" w:cs="Times New Roman" w:hint="eastAsia"/>
            <w:kern w:val="2"/>
          </w:rPr>
          <w:delText>技术特点对地质模型网格化和可视化的数据结构进行设计</w:delText>
        </w:r>
      </w:del>
      <w:r>
        <w:rPr>
          <w:rFonts w:ascii="Times New Roman" w:hAnsi="Times New Roman" w:cs="Times New Roman" w:hint="eastAsia"/>
          <w:kern w:val="2"/>
        </w:rPr>
        <w:t>，</w:t>
      </w:r>
      <w:del w:id="55" w:author="h" w:date="2025-03-18T21:06:00Z">
        <w:r w:rsidDel="007F203A">
          <w:rPr>
            <w:rFonts w:ascii="Times New Roman" w:hAnsi="Times New Roman" w:cs="Times New Roman" w:hint="eastAsia"/>
            <w:kern w:val="2"/>
          </w:rPr>
          <w:delText>模型</w:delText>
        </w:r>
      </w:del>
      <w:ins w:id="56" w:author="h" w:date="2025-03-18T21:06:00Z">
        <w:r w:rsidR="007F203A">
          <w:rPr>
            <w:rFonts w:ascii="Times New Roman" w:hAnsi="Times New Roman" w:cs="Times New Roman" w:hint="eastAsia"/>
            <w:kern w:val="2"/>
          </w:rPr>
          <w:t>实现</w:t>
        </w:r>
      </w:ins>
      <w:del w:id="57" w:author="h" w:date="2025-03-18T21:06:00Z">
        <w:r w:rsidDel="007F203A">
          <w:rPr>
            <w:rFonts w:ascii="Times New Roman" w:hAnsi="Times New Roman" w:cs="Times New Roman" w:hint="eastAsia"/>
            <w:kern w:val="2"/>
          </w:rPr>
          <w:delText>包括</w:delText>
        </w:r>
      </w:del>
      <w:r>
        <w:rPr>
          <w:rFonts w:ascii="Times New Roman" w:hAnsi="Times New Roman" w:cs="Times New Roman" w:hint="eastAsia"/>
          <w:kern w:val="2"/>
        </w:rPr>
        <w:t>地层模型、断层模型、钻孔模型等</w:t>
      </w:r>
      <w:ins w:id="58" w:author="h" w:date="2025-03-18T21:06:00Z">
        <w:r w:rsidR="007F203A">
          <w:rPr>
            <w:rFonts w:ascii="Times New Roman" w:hAnsi="Times New Roman" w:cs="Times New Roman" w:hint="eastAsia"/>
            <w:kern w:val="2"/>
          </w:rPr>
          <w:t>构建</w:t>
        </w:r>
      </w:ins>
      <w:r>
        <w:rPr>
          <w:rFonts w:ascii="Times New Roman" w:hAnsi="Times New Roman" w:cs="Times New Roman" w:hint="eastAsia"/>
          <w:kern w:val="2"/>
        </w:rPr>
        <w:t>。</w:t>
      </w:r>
      <w:ins w:id="59" w:author="h" w:date="2025-03-18T21:06:00Z">
        <w:r w:rsidR="007613A4">
          <w:rPr>
            <w:rFonts w:ascii="Times New Roman" w:hAnsi="Times New Roman" w:cs="Times New Roman" w:hint="eastAsia"/>
            <w:kern w:val="2"/>
          </w:rPr>
          <w:t>（二章）</w:t>
        </w:r>
      </w:ins>
    </w:p>
    <w:bookmarkEnd w:id="47"/>
    <w:p w14:paraId="11ECD9FE" w14:textId="3BA1E11E" w:rsidR="00EE315F" w:rsidRDefault="00204804">
      <w:pPr>
        <w:pStyle w:val="aff8"/>
        <w:numPr>
          <w:ilvl w:val="0"/>
          <w:numId w:val="1"/>
        </w:numPr>
        <w:snapToGrid w:val="0"/>
        <w:spacing w:after="120" w:line="300" w:lineRule="auto"/>
        <w:rPr>
          <w:rFonts w:ascii="Times New Roman" w:hAnsi="Times New Roman" w:cs="Times New Roman"/>
          <w:kern w:val="2"/>
        </w:rPr>
      </w:pPr>
      <w:r>
        <w:rPr>
          <w:rFonts w:ascii="Times New Roman" w:hAnsi="Times New Roman" w:cs="Times New Roman" w:hint="eastAsia"/>
          <w:kern w:val="2"/>
        </w:rPr>
        <w:t>研究</w:t>
      </w:r>
      <w:r>
        <w:rPr>
          <w:rFonts w:ascii="Times New Roman" w:hAnsi="Times New Roman" w:cs="Times New Roman" w:hint="eastAsia"/>
          <w:kern w:val="2"/>
        </w:rPr>
        <w:t>WebGL</w:t>
      </w:r>
      <w:r>
        <w:rPr>
          <w:rFonts w:ascii="Times New Roman" w:hAnsi="Times New Roman" w:cs="Times New Roman" w:hint="eastAsia"/>
          <w:kern w:val="2"/>
        </w:rPr>
        <w:t>可视化技术，设计三维可视化场景构建方法；对地质模型纹理映射技术进行研究。探讨射线追踪、模型多维观察、巷道漫游等交互功能实现原理，为系统交互功能提供理论依据。</w:t>
      </w:r>
      <w:ins w:id="60" w:author="h" w:date="2025-03-18T21:07:00Z">
        <w:r w:rsidR="007613A4">
          <w:rPr>
            <w:rFonts w:ascii="Times New Roman" w:hAnsi="Times New Roman" w:cs="Times New Roman" w:hint="eastAsia"/>
            <w:kern w:val="2"/>
          </w:rPr>
          <w:t>（三章）</w:t>
        </w:r>
      </w:ins>
    </w:p>
    <w:p w14:paraId="4673AEEE" w14:textId="41D18405" w:rsidR="00EE315F" w:rsidRDefault="00204804">
      <w:pPr>
        <w:pStyle w:val="aff8"/>
        <w:numPr>
          <w:ilvl w:val="0"/>
          <w:numId w:val="1"/>
        </w:numPr>
        <w:snapToGrid w:val="0"/>
        <w:spacing w:after="120" w:line="300" w:lineRule="auto"/>
        <w:rPr>
          <w:rFonts w:ascii="Times New Roman" w:hAnsi="Times New Roman" w:cs="Times New Roman"/>
          <w:kern w:val="2"/>
        </w:rPr>
      </w:pPr>
      <w:r>
        <w:rPr>
          <w:rFonts w:ascii="Times New Roman" w:hAnsi="Times New Roman" w:cs="Times New Roman"/>
          <w:kern w:val="2"/>
        </w:rPr>
        <w:t>设计系统的整体架构和功能模块</w:t>
      </w:r>
      <w:ins w:id="61" w:author="h" w:date="2025-03-18T21:08:00Z">
        <w:r w:rsidR="007613A4">
          <w:rPr>
            <w:rFonts w:ascii="Times New Roman" w:hAnsi="Times New Roman" w:cs="Times New Roman" w:hint="eastAsia"/>
            <w:kern w:val="2"/>
          </w:rPr>
          <w:t>。</w:t>
        </w:r>
      </w:ins>
      <w:del w:id="62" w:author="h" w:date="2025-03-18T21:08:00Z">
        <w:r w:rsidDel="007613A4">
          <w:rPr>
            <w:rFonts w:ascii="Times New Roman" w:hAnsi="Times New Roman" w:cs="Times New Roman" w:hint="eastAsia"/>
            <w:kern w:val="2"/>
          </w:rPr>
          <w:delText>、</w:delText>
        </w:r>
        <w:r w:rsidDel="007613A4">
          <w:rPr>
            <w:rFonts w:ascii="Times New Roman" w:hAnsi="Times New Roman" w:cs="Times New Roman"/>
            <w:kern w:val="2"/>
          </w:rPr>
          <w:delText>，</w:delText>
        </w:r>
        <w:r w:rsidDel="007613A4">
          <w:rPr>
            <w:rFonts w:ascii="Times New Roman" w:hAnsi="Times New Roman" w:cs="Times New Roman" w:hint="eastAsia"/>
            <w:kern w:val="2"/>
          </w:rPr>
          <w:delText>对浏览器端</w:delText>
        </w:r>
      </w:del>
      <w:ins w:id="63" w:author="h" w:date="2025-03-18T21:08:00Z">
        <w:r w:rsidR="007613A4">
          <w:rPr>
            <w:rFonts w:ascii="Times New Roman" w:hAnsi="Times New Roman" w:cs="Times New Roman" w:hint="eastAsia"/>
            <w:kern w:val="2"/>
          </w:rPr>
          <w:t>研发</w:t>
        </w:r>
        <w:r w:rsidR="007613A4">
          <w:rPr>
            <w:rFonts w:ascii="Times New Roman" w:hAnsi="Times New Roman" w:cs="Times New Roman" w:hint="eastAsia"/>
            <w:kern w:val="2"/>
          </w:rPr>
          <w:t>W</w:t>
        </w:r>
        <w:r w:rsidR="007613A4">
          <w:rPr>
            <w:rFonts w:ascii="Times New Roman" w:hAnsi="Times New Roman" w:cs="Times New Roman"/>
            <w:kern w:val="2"/>
          </w:rPr>
          <w:t>EB</w:t>
        </w:r>
      </w:ins>
      <w:ins w:id="64" w:author="h" w:date="2025-03-18T21:09:00Z">
        <w:r w:rsidR="007613A4">
          <w:rPr>
            <w:rFonts w:ascii="Times New Roman" w:hAnsi="Times New Roman" w:cs="Times New Roman" w:hint="eastAsia"/>
            <w:kern w:val="2"/>
          </w:rPr>
          <w:t>端的</w:t>
        </w:r>
      </w:ins>
      <w:r>
        <w:rPr>
          <w:rFonts w:ascii="Times New Roman" w:hAnsi="Times New Roman" w:cs="Times New Roman" w:hint="eastAsia"/>
          <w:kern w:val="2"/>
        </w:rPr>
        <w:t>地质三维可视化系统</w:t>
      </w:r>
      <w:del w:id="65" w:author="h" w:date="2025-03-18T21:09:00Z">
        <w:r w:rsidDel="007613A4">
          <w:rPr>
            <w:rFonts w:ascii="Times New Roman" w:hAnsi="Times New Roman" w:cs="Times New Roman" w:hint="eastAsia"/>
            <w:kern w:val="2"/>
          </w:rPr>
          <w:delText>进行功能开发</w:delText>
        </w:r>
      </w:del>
      <w:r>
        <w:rPr>
          <w:rFonts w:ascii="Times New Roman" w:hAnsi="Times New Roman" w:cs="Times New Roman" w:hint="eastAsia"/>
          <w:kern w:val="2"/>
        </w:rPr>
        <w:t>，并针对地层模型渲染以及大量数据渲染性能进行优化；实现地层间距分布计算功能</w:t>
      </w:r>
      <w:r>
        <w:rPr>
          <w:rFonts w:ascii="Times New Roman" w:hAnsi="Times New Roman" w:cs="Times New Roman" w:hint="eastAsia"/>
          <w:kern w:val="2"/>
        </w:rPr>
        <w:t>以及在三维场景中的交互功能。</w:t>
      </w:r>
    </w:p>
    <w:p w14:paraId="5F0AA924" w14:textId="77777777" w:rsidR="00EE315F" w:rsidRDefault="00204804">
      <w:pPr>
        <w:pStyle w:val="aff8"/>
        <w:numPr>
          <w:ilvl w:val="0"/>
          <w:numId w:val="1"/>
        </w:numPr>
        <w:snapToGrid w:val="0"/>
        <w:spacing w:after="120" w:line="300" w:lineRule="auto"/>
        <w:rPr>
          <w:rFonts w:ascii="Times New Roman" w:hAnsi="Times New Roman" w:cs="Times New Roman"/>
          <w:kern w:val="2"/>
        </w:rPr>
      </w:pPr>
      <w:r>
        <w:rPr>
          <w:rFonts w:ascii="Times New Roman" w:hAnsi="Times New Roman" w:cs="Times New Roman"/>
          <w:kern w:val="2"/>
        </w:rPr>
        <w:t>以某矿区实际地质数据为案例，构建三维地质模型并进行可视化展示，分析系统在地质勘探、矿山开采等</w:t>
      </w:r>
      <w:r>
        <w:rPr>
          <w:rFonts w:ascii="Times New Roman" w:hAnsi="Times New Roman" w:cs="Times New Roman" w:hint="eastAsia"/>
          <w:kern w:val="2"/>
        </w:rPr>
        <w:t>方面</w:t>
      </w:r>
      <w:r>
        <w:rPr>
          <w:rFonts w:ascii="Times New Roman" w:hAnsi="Times New Roman" w:cs="Times New Roman"/>
          <w:kern w:val="2"/>
        </w:rPr>
        <w:t>的应用价值</w:t>
      </w:r>
      <w:r>
        <w:rPr>
          <w:rFonts w:ascii="Times New Roman" w:hAnsi="Times New Roman" w:cs="Times New Roman" w:hint="eastAsia"/>
          <w:kern w:val="2"/>
        </w:rPr>
        <w:t>。</w:t>
      </w:r>
    </w:p>
    <w:p w14:paraId="3F554668" w14:textId="77777777" w:rsidR="00EE315F" w:rsidRDefault="00204804">
      <w:pPr>
        <w:adjustRightInd w:val="0"/>
        <w:snapToGrid w:val="0"/>
        <w:spacing w:before="120" w:after="120" w:line="360" w:lineRule="auto"/>
        <w:outlineLvl w:val="2"/>
        <w:rPr>
          <w:rFonts w:eastAsia="黑体"/>
          <w:color w:val="000000"/>
        </w:rPr>
      </w:pPr>
      <w:bookmarkStart w:id="66" w:name="_Toc192629346"/>
      <w:bookmarkEnd w:id="46"/>
      <w:r>
        <w:rPr>
          <w:rFonts w:eastAsia="黑体"/>
          <w:color w:val="000000"/>
        </w:rPr>
        <w:t>1.</w:t>
      </w:r>
      <w:r>
        <w:rPr>
          <w:rFonts w:eastAsia="黑体" w:hint="eastAsia"/>
          <w:color w:val="000000"/>
        </w:rPr>
        <w:t>3</w:t>
      </w:r>
      <w:r>
        <w:rPr>
          <w:rFonts w:eastAsia="黑体"/>
          <w:color w:val="000000"/>
        </w:rPr>
        <w:t>.</w:t>
      </w:r>
      <w:r>
        <w:rPr>
          <w:rFonts w:eastAsia="黑体" w:hint="eastAsia"/>
          <w:color w:val="000000"/>
        </w:rPr>
        <w:t>2</w:t>
      </w:r>
      <w:r>
        <w:rPr>
          <w:rFonts w:eastAsia="黑体"/>
          <w:color w:val="000000"/>
        </w:rPr>
        <w:t xml:space="preserve"> </w:t>
      </w:r>
      <w:r>
        <w:rPr>
          <w:rFonts w:eastAsia="黑体" w:hint="eastAsia"/>
          <w:color w:val="000000"/>
        </w:rPr>
        <w:t>技术路线</w:t>
      </w:r>
      <w:bookmarkEnd w:id="66"/>
    </w:p>
    <w:p w14:paraId="228826C9" w14:textId="77777777" w:rsidR="00EE315F" w:rsidRDefault="00204804">
      <w:pPr>
        <w:snapToGrid w:val="0"/>
        <w:spacing w:after="120" w:line="300" w:lineRule="auto"/>
        <w:ind w:firstLineChars="200" w:firstLine="480"/>
        <w:rPr>
          <w:rFonts w:ascii="Times New Roman" w:hAnsi="Times New Roman" w:cs="Times New Roman"/>
          <w:kern w:val="2"/>
        </w:rPr>
      </w:pPr>
      <w:r>
        <w:rPr>
          <w:rFonts w:ascii="Times New Roman" w:hAnsi="Times New Roman" w:cs="Times New Roman" w:hint="eastAsia"/>
          <w:kern w:val="2"/>
        </w:rPr>
        <w:t>根据本文研究内容，可视化系统将采用如图</w:t>
      </w:r>
      <w:r>
        <w:rPr>
          <w:rFonts w:ascii="Times New Roman" w:hAnsi="Times New Roman" w:cs="Times New Roman" w:hint="eastAsia"/>
          <w:kern w:val="2"/>
        </w:rPr>
        <w:t>1.1</w:t>
      </w:r>
      <w:r>
        <w:rPr>
          <w:rFonts w:ascii="Times New Roman" w:hAnsi="Times New Roman" w:cs="Times New Roman" w:hint="eastAsia"/>
          <w:kern w:val="2"/>
        </w:rPr>
        <w:t>所示的技术路线。</w:t>
      </w:r>
    </w:p>
    <w:p w14:paraId="5C0B49E7" w14:textId="77777777" w:rsidR="00EE315F" w:rsidRDefault="00204804">
      <w:pPr>
        <w:snapToGrid w:val="0"/>
        <w:spacing w:after="120" w:line="300" w:lineRule="auto"/>
        <w:ind w:firstLineChars="200" w:firstLine="480"/>
        <w:rPr>
          <w:rFonts w:ascii="Times New Roman" w:hAnsi="Times New Roman" w:cs="Times New Roman"/>
          <w:kern w:val="2"/>
        </w:rPr>
      </w:pPr>
      <w:r>
        <w:rPr>
          <w:rFonts w:ascii="Times New Roman" w:hAnsi="Times New Roman" w:cs="Times New Roman" w:hint="eastAsia"/>
          <w:kern w:val="2"/>
        </w:rPr>
        <w:t>1.</w:t>
      </w:r>
      <w:r>
        <w:rPr>
          <w:rFonts w:ascii="Times New Roman" w:hAnsi="Times New Roman" w:cs="Times New Roman" w:hint="eastAsia"/>
          <w:kern w:val="2"/>
        </w:rPr>
        <w:t>收集相关资料，进行三维地质建模方面的理论知识学习，并确定合适的模型网格化方法</w:t>
      </w:r>
      <w:r>
        <w:rPr>
          <w:rFonts w:ascii="Times New Roman" w:hAnsi="Times New Roman" w:cs="Times New Roman" w:hint="eastAsia"/>
          <w:kern w:val="2"/>
        </w:rPr>
        <w:t>,</w:t>
      </w:r>
      <w:r>
        <w:rPr>
          <w:rFonts w:ascii="Times New Roman" w:hAnsi="Times New Roman" w:cs="Times New Roman" w:hint="eastAsia"/>
          <w:kern w:val="2"/>
        </w:rPr>
        <w:t>同时对</w:t>
      </w:r>
      <w:r>
        <w:rPr>
          <w:rFonts w:ascii="Times New Roman" w:hAnsi="Times New Roman" w:cs="Times New Roman"/>
          <w:kern w:val="2"/>
        </w:rPr>
        <w:t>WebGL</w:t>
      </w:r>
      <w:r>
        <w:rPr>
          <w:rFonts w:ascii="Times New Roman" w:hAnsi="Times New Roman" w:cs="Times New Roman" w:hint="eastAsia"/>
          <w:kern w:val="2"/>
        </w:rPr>
        <w:t>等可视化技术进行研究。</w:t>
      </w:r>
    </w:p>
    <w:p w14:paraId="149F96C2" w14:textId="77777777" w:rsidR="00EE315F" w:rsidRDefault="00204804">
      <w:pPr>
        <w:snapToGrid w:val="0"/>
        <w:spacing w:after="120" w:line="300" w:lineRule="auto"/>
        <w:ind w:firstLineChars="200" w:firstLine="480"/>
        <w:rPr>
          <w:rFonts w:ascii="Times New Roman" w:hAnsi="Times New Roman" w:cs="Times New Roman"/>
          <w:kern w:val="2"/>
        </w:rPr>
      </w:pPr>
      <w:r>
        <w:rPr>
          <w:rFonts w:ascii="Times New Roman" w:hAnsi="Times New Roman" w:cs="Times New Roman" w:hint="eastAsia"/>
          <w:kern w:val="2"/>
        </w:rPr>
        <w:t>2.</w:t>
      </w:r>
      <w:r>
        <w:rPr>
          <w:rFonts w:ascii="Times New Roman" w:hAnsi="Times New Roman" w:cs="Times New Roman" w:hint="eastAsia"/>
          <w:kern w:val="2"/>
        </w:rPr>
        <w:t>对网格化基本数据结构进行初步设计，并进行数据整理。</w:t>
      </w:r>
      <w:r>
        <w:rPr>
          <w:rFonts w:ascii="Times New Roman" w:hAnsi="Times New Roman" w:cs="Times New Roman"/>
          <w:kern w:val="2"/>
        </w:rPr>
        <w:t>主要包括</w:t>
      </w:r>
      <w:r>
        <w:rPr>
          <w:rFonts w:ascii="Times New Roman" w:hAnsi="Times New Roman" w:cs="Times New Roman" w:hint="eastAsia"/>
          <w:kern w:val="2"/>
        </w:rPr>
        <w:t>钻孔</w:t>
      </w:r>
      <w:r>
        <w:rPr>
          <w:rFonts w:ascii="Times New Roman" w:hAnsi="Times New Roman" w:cs="Times New Roman"/>
          <w:kern w:val="2"/>
        </w:rPr>
        <w:t>数据的预处理</w:t>
      </w:r>
      <w:r>
        <w:rPr>
          <w:rFonts w:ascii="Times New Roman" w:hAnsi="Times New Roman" w:cs="Times New Roman" w:hint="eastAsia"/>
          <w:kern w:val="2"/>
        </w:rPr>
        <w:t>，从</w:t>
      </w:r>
      <w:r>
        <w:rPr>
          <w:rFonts w:ascii="Times New Roman" w:hAnsi="Times New Roman" w:cs="Times New Roman"/>
          <w:kern w:val="2"/>
        </w:rPr>
        <w:t>地质勘探数据中提取钻孔</w:t>
      </w:r>
      <w:r>
        <w:rPr>
          <w:rFonts w:ascii="Times New Roman" w:hAnsi="Times New Roman" w:cs="Times New Roman" w:hint="eastAsia"/>
          <w:kern w:val="2"/>
        </w:rPr>
        <w:t>坐标</w:t>
      </w:r>
      <w:r>
        <w:rPr>
          <w:rFonts w:ascii="Times New Roman" w:hAnsi="Times New Roman" w:cs="Times New Roman"/>
          <w:kern w:val="2"/>
        </w:rPr>
        <w:t>、地层厚度等关键参数</w:t>
      </w:r>
      <w:r>
        <w:rPr>
          <w:rFonts w:ascii="Times New Roman" w:hAnsi="Times New Roman" w:cs="Times New Roman" w:hint="eastAsia"/>
          <w:kern w:val="2"/>
        </w:rPr>
        <w:t>。</w:t>
      </w:r>
    </w:p>
    <w:p w14:paraId="1C6CB95F" w14:textId="77777777" w:rsidR="00EE315F" w:rsidRDefault="00204804">
      <w:pPr>
        <w:snapToGrid w:val="0"/>
        <w:spacing w:after="120" w:line="300" w:lineRule="auto"/>
        <w:ind w:firstLineChars="200" w:firstLine="480"/>
        <w:rPr>
          <w:rFonts w:ascii="Times New Roman" w:hAnsi="Times New Roman" w:cs="Times New Roman"/>
          <w:kern w:val="2"/>
        </w:rPr>
      </w:pPr>
      <w:r>
        <w:rPr>
          <w:rFonts w:ascii="Times New Roman" w:hAnsi="Times New Roman" w:cs="Times New Roman" w:hint="eastAsia"/>
          <w:kern w:val="2"/>
        </w:rPr>
        <w:t>3.</w:t>
      </w:r>
      <w:r>
        <w:rPr>
          <w:rFonts w:ascii="Times New Roman" w:hAnsi="Times New Roman" w:cs="Times New Roman"/>
          <w:kern w:val="2"/>
        </w:rPr>
        <w:t>基于</w:t>
      </w:r>
      <w:r>
        <w:rPr>
          <w:rFonts w:ascii="Times New Roman" w:hAnsi="Times New Roman" w:cs="Times New Roman" w:hint="eastAsia"/>
          <w:kern w:val="2"/>
        </w:rPr>
        <w:t>钻孔</w:t>
      </w:r>
      <w:r>
        <w:rPr>
          <w:rFonts w:ascii="Times New Roman" w:hAnsi="Times New Roman" w:cs="Times New Roman"/>
          <w:kern w:val="2"/>
        </w:rPr>
        <w:t>数据，</w:t>
      </w:r>
      <w:r>
        <w:rPr>
          <w:rFonts w:ascii="Times New Roman" w:hAnsi="Times New Roman" w:cs="Times New Roman" w:hint="eastAsia"/>
          <w:kern w:val="2"/>
        </w:rPr>
        <w:t>在部署好的平台环</w:t>
      </w:r>
      <w:r>
        <w:rPr>
          <w:rFonts w:ascii="Times New Roman" w:hAnsi="Times New Roman" w:cs="Times New Roman" w:hint="eastAsia"/>
          <w:kern w:val="2"/>
        </w:rPr>
        <w:t>境下进行</w:t>
      </w:r>
      <w:r>
        <w:rPr>
          <w:rFonts w:ascii="Times New Roman" w:hAnsi="Times New Roman" w:cs="Times New Roman"/>
          <w:kern w:val="2"/>
        </w:rPr>
        <w:t>地层、断层及钻孔</w:t>
      </w:r>
      <w:r>
        <w:rPr>
          <w:rFonts w:ascii="Times New Roman" w:hAnsi="Times New Roman" w:cs="Times New Roman" w:hint="eastAsia"/>
          <w:kern w:val="2"/>
        </w:rPr>
        <w:t>等</w:t>
      </w:r>
      <w:r>
        <w:rPr>
          <w:rFonts w:ascii="Times New Roman" w:hAnsi="Times New Roman" w:cs="Times New Roman"/>
          <w:kern w:val="2"/>
        </w:rPr>
        <w:t>三维地质模型</w:t>
      </w:r>
      <w:r>
        <w:rPr>
          <w:rFonts w:ascii="Times New Roman" w:hAnsi="Times New Roman" w:cs="Times New Roman" w:hint="eastAsia"/>
          <w:kern w:val="2"/>
        </w:rPr>
        <w:t>构建方法的开发，生成并保留相应模型拓扑结构数据，为后续可视化奠定基础。</w:t>
      </w:r>
    </w:p>
    <w:p w14:paraId="3780E46E" w14:textId="77777777" w:rsidR="00EE315F" w:rsidRDefault="00204804">
      <w:pPr>
        <w:snapToGrid w:val="0"/>
        <w:spacing w:after="120" w:line="300" w:lineRule="auto"/>
        <w:ind w:firstLineChars="200" w:firstLine="480"/>
        <w:rPr>
          <w:rFonts w:ascii="Times New Roman" w:hAnsi="Times New Roman" w:cs="Times New Roman"/>
          <w:kern w:val="2"/>
        </w:rPr>
      </w:pPr>
      <w:r>
        <w:rPr>
          <w:rFonts w:ascii="Times New Roman" w:hAnsi="Times New Roman" w:cs="Times New Roman" w:hint="eastAsia"/>
          <w:kern w:val="2"/>
        </w:rPr>
        <w:t>4.</w:t>
      </w:r>
      <w:r>
        <w:rPr>
          <w:rFonts w:ascii="Times New Roman" w:hAnsi="Times New Roman" w:cs="Times New Roman" w:hint="eastAsia"/>
          <w:kern w:val="2"/>
        </w:rPr>
        <w:t>查阅相关资料，研究</w:t>
      </w:r>
      <w:r>
        <w:rPr>
          <w:rFonts w:ascii="Times New Roman" w:hAnsi="Times New Roman" w:cs="Times New Roman" w:hint="eastAsia"/>
          <w:kern w:val="2"/>
        </w:rPr>
        <w:t>WebGL</w:t>
      </w:r>
      <w:r>
        <w:rPr>
          <w:rFonts w:ascii="Times New Roman" w:hAnsi="Times New Roman" w:cs="Times New Roman" w:hint="eastAsia"/>
          <w:kern w:val="2"/>
        </w:rPr>
        <w:t>可视化技术，</w:t>
      </w:r>
      <w:r>
        <w:rPr>
          <w:rFonts w:ascii="Times New Roman" w:hAnsi="Times New Roman" w:cs="Times New Roman"/>
          <w:kern w:val="2"/>
        </w:rPr>
        <w:t>实现</w:t>
      </w:r>
      <w:r>
        <w:rPr>
          <w:rFonts w:ascii="Times New Roman" w:hAnsi="Times New Roman" w:cs="Times New Roman" w:hint="eastAsia"/>
          <w:kern w:val="2"/>
        </w:rPr>
        <w:t>基础三维场景的构建，地质模型可视化，模</w:t>
      </w:r>
      <w:r>
        <w:rPr>
          <w:rFonts w:ascii="Times New Roman" w:hAnsi="Times New Roman" w:cs="Times New Roman"/>
          <w:kern w:val="2"/>
        </w:rPr>
        <w:t>型纹理</w:t>
      </w:r>
      <w:r>
        <w:rPr>
          <w:rFonts w:ascii="Times New Roman" w:hAnsi="Times New Roman" w:cs="Times New Roman" w:hint="eastAsia"/>
          <w:kern w:val="2"/>
        </w:rPr>
        <w:t>可视化以及场景交互功能。</w:t>
      </w:r>
    </w:p>
    <w:p w14:paraId="1752A00A" w14:textId="77777777" w:rsidR="00EE315F" w:rsidRDefault="00204804">
      <w:pPr>
        <w:snapToGrid w:val="0"/>
        <w:spacing w:after="120" w:line="300" w:lineRule="auto"/>
        <w:ind w:firstLineChars="200" w:firstLine="480"/>
        <w:rPr>
          <w:rFonts w:ascii="Times New Roman" w:hAnsi="Times New Roman" w:cs="Times New Roman"/>
          <w:kern w:val="2"/>
        </w:rPr>
      </w:pPr>
      <w:r>
        <w:rPr>
          <w:rFonts w:ascii="Times New Roman" w:hAnsi="Times New Roman" w:cs="Times New Roman"/>
          <w:kern w:val="2"/>
        </w:rPr>
        <w:t xml:space="preserve">5. </w:t>
      </w:r>
      <w:r>
        <w:rPr>
          <w:rFonts w:ascii="Times New Roman" w:hAnsi="Times New Roman" w:cs="Times New Roman" w:hint="eastAsia"/>
          <w:kern w:val="2"/>
        </w:rPr>
        <w:t>结合实例对可视化系统进行测试，</w:t>
      </w:r>
      <w:r>
        <w:rPr>
          <w:rFonts w:ascii="Times New Roman" w:hAnsi="Times New Roman" w:cs="Times New Roman"/>
          <w:kern w:val="2"/>
        </w:rPr>
        <w:tab/>
      </w:r>
      <w:r>
        <w:rPr>
          <w:rFonts w:ascii="Times New Roman" w:hAnsi="Times New Roman" w:cs="Times New Roman" w:hint="eastAsia"/>
          <w:kern w:val="2"/>
        </w:rPr>
        <w:t>优化系统性能及可视化渲染效果，提升系统整体的稳定性。</w:t>
      </w:r>
    </w:p>
    <w:p w14:paraId="77E3D50C" w14:textId="77777777" w:rsidR="00EE315F" w:rsidRDefault="00204804">
      <w:pPr>
        <w:jc w:val="center"/>
      </w:pPr>
      <w:r>
        <w:rPr>
          <w:noProof/>
        </w:rPr>
        <w:drawing>
          <wp:inline distT="0" distB="0" distL="0" distR="0" wp14:anchorId="3230C4A5" wp14:editId="13F4C696">
            <wp:extent cx="4572000" cy="3959860"/>
            <wp:effectExtent l="0" t="0" r="0" b="2540"/>
            <wp:docPr id="95874394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43947" name="图片 1" descr="图示&#10;&#10;AI 生成的内容可能不正确。"/>
                    <pic:cNvPicPr>
                      <a:picLocks noChangeAspect="1"/>
                    </pic:cNvPicPr>
                  </pic:nvPicPr>
                  <pic:blipFill>
                    <a:blip r:embed="rId23"/>
                    <a:stretch>
                      <a:fillRect/>
                    </a:stretch>
                  </pic:blipFill>
                  <pic:spPr>
                    <a:xfrm>
                      <a:off x="0" y="0"/>
                      <a:ext cx="4577201" cy="3964683"/>
                    </a:xfrm>
                    <a:prstGeom prst="rect">
                      <a:avLst/>
                    </a:prstGeom>
                  </pic:spPr>
                </pic:pic>
              </a:graphicData>
            </a:graphic>
          </wp:inline>
        </w:drawing>
      </w:r>
    </w:p>
    <w:p w14:paraId="7A7123D1"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图</w:t>
      </w:r>
      <w:r>
        <w:rPr>
          <w:rFonts w:ascii="Times New Roman"/>
          <w:sz w:val="21"/>
          <w:szCs w:val="21"/>
        </w:rPr>
        <w:t>1.</w:t>
      </w:r>
      <w:r>
        <w:rPr>
          <w:rFonts w:ascii="Times New Roman" w:hint="eastAsia"/>
          <w:sz w:val="21"/>
          <w:szCs w:val="21"/>
        </w:rPr>
        <w:t>1</w:t>
      </w:r>
      <w:r>
        <w:rPr>
          <w:rFonts w:ascii="Times New Roman"/>
          <w:sz w:val="21"/>
          <w:szCs w:val="21"/>
        </w:rPr>
        <w:t xml:space="preserve"> </w:t>
      </w:r>
      <w:r>
        <w:rPr>
          <w:rFonts w:ascii="Times New Roman"/>
          <w:sz w:val="21"/>
          <w:szCs w:val="21"/>
        </w:rPr>
        <w:t>技术路线图</w:t>
      </w:r>
    </w:p>
    <w:p w14:paraId="5AA14513"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Fig.</w:t>
      </w:r>
      <w:r>
        <w:rPr>
          <w:rFonts w:ascii="Times New Roman" w:hint="eastAsia"/>
          <w:sz w:val="21"/>
          <w:szCs w:val="21"/>
        </w:rPr>
        <w:t xml:space="preserve"> </w:t>
      </w:r>
      <w:r>
        <w:rPr>
          <w:rFonts w:ascii="Times New Roman"/>
          <w:sz w:val="21"/>
          <w:szCs w:val="21"/>
        </w:rPr>
        <w:t>1.</w:t>
      </w:r>
      <w:r>
        <w:rPr>
          <w:rFonts w:ascii="Times New Roman" w:hint="eastAsia"/>
          <w:sz w:val="21"/>
          <w:szCs w:val="21"/>
        </w:rPr>
        <w:t>1</w:t>
      </w:r>
      <w:r>
        <w:rPr>
          <w:rFonts w:ascii="Times New Roman"/>
          <w:sz w:val="21"/>
          <w:szCs w:val="21"/>
        </w:rPr>
        <w:t xml:space="preserve"> The technology roadmap</w:t>
      </w:r>
    </w:p>
    <w:p w14:paraId="1B6C2FB6" w14:textId="77777777" w:rsidR="00EE315F" w:rsidDel="000D2570" w:rsidRDefault="00204804">
      <w:pPr>
        <w:keepNext/>
        <w:keepLines/>
        <w:snapToGrid w:val="0"/>
        <w:spacing w:before="120" w:after="120" w:line="360" w:lineRule="auto"/>
        <w:outlineLvl w:val="1"/>
        <w:rPr>
          <w:del w:id="67" w:author="h" w:date="2025-03-18T21:12:00Z"/>
          <w:rFonts w:eastAsia="黑体"/>
          <w:sz w:val="28"/>
          <w:szCs w:val="32"/>
        </w:rPr>
      </w:pPr>
      <w:bookmarkStart w:id="68" w:name="_Toc192629347"/>
      <w:r>
        <w:rPr>
          <w:rFonts w:eastAsia="黑体" w:hint="eastAsia"/>
          <w:sz w:val="28"/>
          <w:szCs w:val="32"/>
        </w:rPr>
        <w:t>1.</w:t>
      </w:r>
      <w:r>
        <w:rPr>
          <w:rFonts w:eastAsia="黑体"/>
          <w:sz w:val="28"/>
          <w:szCs w:val="32"/>
        </w:rPr>
        <w:t>4</w:t>
      </w:r>
      <w:r>
        <w:rPr>
          <w:rFonts w:eastAsia="黑体" w:hint="eastAsia"/>
          <w:sz w:val="28"/>
          <w:szCs w:val="32"/>
        </w:rPr>
        <w:t xml:space="preserve"> </w:t>
      </w:r>
      <w:r>
        <w:rPr>
          <w:rFonts w:eastAsia="黑体" w:hint="eastAsia"/>
          <w:sz w:val="28"/>
          <w:szCs w:val="32"/>
        </w:rPr>
        <w:t>创新点</w:t>
      </w:r>
      <w:bookmarkEnd w:id="68"/>
    </w:p>
    <w:p w14:paraId="5F965123" w14:textId="03B53B2D" w:rsidR="00EE315F" w:rsidRDefault="00204804" w:rsidP="000D2570">
      <w:pPr>
        <w:keepNext/>
        <w:keepLines/>
        <w:snapToGrid w:val="0"/>
        <w:spacing w:before="120" w:after="120" w:line="360" w:lineRule="auto"/>
        <w:outlineLvl w:val="1"/>
        <w:rPr>
          <w:rFonts w:ascii="Times New Roman" w:hAnsi="Times New Roman" w:cs="Times New Roman"/>
          <w:kern w:val="2"/>
        </w:rPr>
        <w:pPrChange w:id="69" w:author="h" w:date="2025-03-18T21:12:00Z">
          <w:pPr>
            <w:widowControl w:val="0"/>
            <w:snapToGrid w:val="0"/>
            <w:spacing w:line="300" w:lineRule="auto"/>
            <w:ind w:firstLineChars="200" w:firstLine="480"/>
            <w:jc w:val="both"/>
          </w:pPr>
        </w:pPrChange>
      </w:pPr>
      <w:ins w:id="70" w:author="原来如此" w:date="2025-03-17T22:32:00Z">
        <w:del w:id="71" w:author="h" w:date="2025-03-18T21:12:00Z">
          <w:r w:rsidDel="000D2570">
            <w:rPr>
              <w:rFonts w:ascii="Times New Roman" w:hAnsi="Times New Roman" w:cs="Times New Roman" w:hint="eastAsia"/>
              <w:kern w:val="2"/>
            </w:rPr>
            <w:delText>目前基于</w:delText>
          </w:r>
          <w:r w:rsidDel="000D2570">
            <w:rPr>
              <w:rFonts w:ascii="Times New Roman" w:hAnsi="Times New Roman" w:cs="Times New Roman" w:hint="eastAsia"/>
              <w:kern w:val="2"/>
            </w:rPr>
            <w:delText>Web</w:delText>
          </w:r>
          <w:r w:rsidDel="000D2570">
            <w:rPr>
              <w:rFonts w:ascii="Times New Roman" w:hAnsi="Times New Roman" w:cs="Times New Roman" w:hint="eastAsia"/>
              <w:kern w:val="2"/>
            </w:rPr>
            <w:delText>的三维地质建模技术</w:delText>
          </w:r>
        </w:del>
      </w:ins>
      <w:ins w:id="72" w:author="原来如此" w:date="2025-03-17T22:33:00Z">
        <w:del w:id="73" w:author="h" w:date="2025-03-18T21:12:00Z">
          <w:r w:rsidDel="000D2570">
            <w:rPr>
              <w:rFonts w:ascii="Times New Roman" w:hAnsi="Times New Roman" w:cs="Times New Roman" w:hint="eastAsia"/>
              <w:kern w:val="2"/>
            </w:rPr>
            <w:delText>在多类型</w:delText>
          </w:r>
        </w:del>
      </w:ins>
      <w:del w:id="74" w:author="h" w:date="2025-03-18T21:12:00Z">
        <w:r w:rsidDel="000D2570">
          <w:rPr>
            <w:rFonts w:ascii="Times New Roman" w:hAnsi="Times New Roman" w:cs="Times New Roman" w:hint="eastAsia"/>
            <w:kern w:val="2"/>
          </w:rPr>
          <w:delText>本</w:delText>
        </w:r>
        <w:r w:rsidDel="000D2570">
          <w:rPr>
            <w:rFonts w:ascii="Times New Roman" w:hAnsi="Times New Roman" w:cs="Times New Roman"/>
            <w:kern w:val="2"/>
          </w:rPr>
          <w:delText>文</w:delText>
        </w:r>
        <w:r w:rsidDel="000D2570">
          <w:rPr>
            <w:rFonts w:ascii="Times New Roman" w:hAnsi="Times New Roman" w:cs="Times New Roman" w:hint="eastAsia"/>
            <w:kern w:val="2"/>
          </w:rPr>
          <w:delText>在三维地质模型可视化纹理映射与渲染性能优化两个方面提出</w:delText>
        </w:r>
        <w:r w:rsidDel="000D2570">
          <w:rPr>
            <w:rFonts w:ascii="Times New Roman" w:hAnsi="Times New Roman" w:cs="Times New Roman"/>
            <w:kern w:val="2"/>
          </w:rPr>
          <w:delText>创新性</w:delText>
        </w:r>
        <w:r w:rsidDel="000D2570">
          <w:rPr>
            <w:rFonts w:ascii="Times New Roman" w:hAnsi="Times New Roman" w:cs="Times New Roman" w:hint="eastAsia"/>
            <w:kern w:val="2"/>
          </w:rPr>
          <w:delText>方法。对于</w:delText>
        </w:r>
        <w:r w:rsidDel="000D2570">
          <w:rPr>
            <w:rFonts w:ascii="Times New Roman" w:hAnsi="Times New Roman" w:cs="Times New Roman" w:hint="eastAsia"/>
            <w:kern w:val="2"/>
          </w:rPr>
          <w:delText>地质模型</w:delText>
        </w:r>
      </w:del>
      <w:ins w:id="75" w:author="原来如此" w:date="2025-03-17T22:33:00Z">
        <w:del w:id="76" w:author="h" w:date="2025-03-18T21:12:00Z">
          <w:r w:rsidDel="000D2570">
            <w:rPr>
              <w:rFonts w:ascii="Times New Roman" w:hAnsi="Times New Roman" w:cs="Times New Roman" w:hint="eastAsia"/>
              <w:kern w:val="2"/>
            </w:rPr>
            <w:delText>纹理映射</w:delText>
          </w:r>
        </w:del>
      </w:ins>
      <w:del w:id="77" w:author="h" w:date="2025-03-18T21:12:00Z">
        <w:r w:rsidDel="000D2570">
          <w:rPr>
            <w:rFonts w:ascii="Times New Roman" w:hAnsi="Times New Roman" w:cs="Times New Roman" w:hint="eastAsia"/>
            <w:kern w:val="2"/>
          </w:rPr>
          <w:delText>结构复杂多样以及模型大规模数据</w:delText>
        </w:r>
      </w:del>
      <w:ins w:id="78" w:author="原来如此" w:date="2025-03-17T22:33:00Z">
        <w:del w:id="79" w:author="h" w:date="2025-03-18T21:12:00Z">
          <w:r w:rsidDel="000D2570">
            <w:rPr>
              <w:rFonts w:ascii="Times New Roman" w:hAnsi="Times New Roman" w:cs="Times New Roman" w:hint="eastAsia"/>
              <w:kern w:val="2"/>
            </w:rPr>
            <w:delText>和实时</w:delText>
          </w:r>
        </w:del>
      </w:ins>
      <w:del w:id="80" w:author="h" w:date="2025-03-18T21:12:00Z">
        <w:r w:rsidDel="000D2570">
          <w:rPr>
            <w:rFonts w:ascii="Times New Roman" w:hAnsi="Times New Roman" w:cs="Times New Roman" w:hint="eastAsia"/>
            <w:kern w:val="2"/>
          </w:rPr>
          <w:delText>渲染</w:delText>
        </w:r>
      </w:del>
      <w:ins w:id="81" w:author="原来如此" w:date="2025-03-17T22:33:00Z">
        <w:del w:id="82" w:author="h" w:date="2025-03-18T21:12:00Z">
          <w:r w:rsidDel="000D2570">
            <w:rPr>
              <w:rFonts w:ascii="Times New Roman" w:hAnsi="Times New Roman" w:cs="Times New Roman" w:hint="eastAsia"/>
              <w:kern w:val="2"/>
            </w:rPr>
            <w:delText>存在一定的局限性</w:delText>
          </w:r>
        </w:del>
      </w:ins>
      <w:del w:id="83" w:author="h" w:date="2025-03-18T21:12:00Z">
        <w:r w:rsidDel="000D2570">
          <w:rPr>
            <w:rFonts w:ascii="Times New Roman" w:hAnsi="Times New Roman" w:cs="Times New Roman" w:hint="eastAsia"/>
            <w:kern w:val="2"/>
          </w:rPr>
          <w:delText>内存消耗问题</w:delText>
        </w:r>
        <w:r w:rsidDel="000D2570">
          <w:rPr>
            <w:rFonts w:ascii="Times New Roman" w:hAnsi="Times New Roman" w:cs="Times New Roman" w:hint="eastAsia"/>
            <w:kern w:val="2"/>
          </w:rPr>
          <w:delText>，</w:delText>
        </w:r>
      </w:del>
      <w:ins w:id="84" w:author="原来如此" w:date="2025-03-17T22:34:00Z">
        <w:del w:id="85" w:author="h" w:date="2025-03-18T21:12:00Z">
          <w:r w:rsidDel="000D2570">
            <w:rPr>
              <w:rFonts w:ascii="Times New Roman" w:hAnsi="Times New Roman" w:cs="Times New Roman" w:hint="eastAsia"/>
              <w:kern w:val="2"/>
            </w:rPr>
            <w:delText>针对以上问题</w:delText>
          </w:r>
        </w:del>
      </w:ins>
      <w:ins w:id="86" w:author="原来如此" w:date="2025-03-17T22:33:00Z">
        <w:del w:id="87" w:author="h" w:date="2025-03-18T21:12:00Z">
          <w:r w:rsidDel="000D2570">
            <w:rPr>
              <w:rFonts w:ascii="Times New Roman" w:hAnsi="Times New Roman" w:cs="Times New Roman" w:hint="eastAsia"/>
              <w:kern w:val="2"/>
            </w:rPr>
            <w:delText>本文</w:delText>
          </w:r>
        </w:del>
      </w:ins>
      <w:del w:id="88" w:author="h" w:date="2025-03-18T21:12:00Z">
        <w:r w:rsidDel="000D2570">
          <w:rPr>
            <w:rFonts w:ascii="Times New Roman" w:hAnsi="Times New Roman" w:cs="Times New Roman" w:hint="eastAsia"/>
            <w:kern w:val="2"/>
          </w:rPr>
          <w:delText>通过自适应</w:delText>
        </w:r>
        <w:r w:rsidDel="000D2570">
          <w:rPr>
            <w:rFonts w:ascii="Times New Roman" w:hAnsi="Times New Roman" w:cs="Times New Roman" w:hint="eastAsia"/>
            <w:kern w:val="2"/>
          </w:rPr>
          <w:delText>UV</w:delText>
        </w:r>
        <w:r w:rsidDel="000D2570">
          <w:rPr>
            <w:rFonts w:ascii="Times New Roman" w:hAnsi="Times New Roman" w:cs="Times New Roman" w:hint="eastAsia"/>
            <w:kern w:val="2"/>
          </w:rPr>
          <w:delText>计算提升纹理渲染效果、效率，同时对网格优化方法、模型渲染方式进行优化，提升系统性能</w:delText>
        </w:r>
      </w:del>
      <w:ins w:id="89" w:author="原来如此" w:date="2025-03-17T22:31:00Z">
        <w:del w:id="90" w:author="h" w:date="2025-03-18T21:12:00Z">
          <w:r w:rsidDel="000D2570">
            <w:rPr>
              <w:rFonts w:ascii="Times New Roman" w:hAnsi="Times New Roman" w:cs="Times New Roman" w:hint="eastAsia"/>
              <w:kern w:val="2"/>
            </w:rPr>
            <w:delText>在三维地质模型可视化纹理映射与渲染性能两个方面提出优化方法，具体如下：</w:delText>
          </w:r>
        </w:del>
      </w:ins>
      <w:del w:id="91" w:author="原来如此" w:date="2025-03-17T22:31:00Z">
        <w:r>
          <w:rPr>
            <w:rFonts w:ascii="Times New Roman" w:hAnsi="Times New Roman" w:cs="Times New Roman" w:hint="eastAsia"/>
            <w:kern w:val="2"/>
          </w:rPr>
          <w:delText>。</w:delText>
        </w:r>
      </w:del>
    </w:p>
    <w:p w14:paraId="4C4FD202" w14:textId="56E71629" w:rsidR="00EE315F" w:rsidRDefault="00204804">
      <w:pPr>
        <w:widowControl w:val="0"/>
        <w:snapToGrid w:val="0"/>
        <w:spacing w:line="300" w:lineRule="auto"/>
        <w:ind w:firstLineChars="200" w:firstLine="480"/>
        <w:jc w:val="both"/>
        <w:rPr>
          <w:rFonts w:ascii="Times New Roman" w:hAnsi="Times New Roman" w:cs="Times New Roman"/>
          <w:kern w:val="2"/>
        </w:rPr>
      </w:pPr>
      <w:ins w:id="92" w:author="原来如此" w:date="2025-03-17T22:31:00Z">
        <w:r>
          <w:rPr>
            <w:rFonts w:ascii="Times New Roman" w:hAnsi="Times New Roman" w:cs="Times New Roman" w:hint="eastAsia"/>
            <w:kern w:val="2"/>
          </w:rPr>
          <w:t>（</w:t>
        </w:r>
        <w:r>
          <w:rPr>
            <w:rFonts w:ascii="Times New Roman" w:hAnsi="Times New Roman" w:cs="Times New Roman" w:hint="eastAsia"/>
            <w:kern w:val="2"/>
          </w:rPr>
          <w:t>1</w:t>
        </w:r>
        <w:r>
          <w:rPr>
            <w:rFonts w:ascii="Times New Roman" w:hAnsi="Times New Roman" w:cs="Times New Roman" w:hint="eastAsia"/>
            <w:kern w:val="2"/>
          </w:rPr>
          <w:t>）</w:t>
        </w:r>
      </w:ins>
      <w:del w:id="93" w:author="原来如此" w:date="2025-03-17T22:29:00Z">
        <w:r>
          <w:rPr>
            <w:rFonts w:ascii="Times New Roman" w:hAnsi="Times New Roman" w:cs="Times New Roman"/>
            <w:kern w:val="2"/>
          </w:rPr>
          <w:delText>为解决</w:delText>
        </w:r>
      </w:del>
      <w:ins w:id="94" w:author="原来如此" w:date="2025-03-17T22:29:00Z">
        <w:r>
          <w:rPr>
            <w:rFonts w:ascii="Times New Roman" w:hAnsi="Times New Roman" w:cs="Times New Roman" w:hint="eastAsia"/>
            <w:kern w:val="2"/>
          </w:rPr>
          <w:t>针对</w:t>
        </w:r>
      </w:ins>
      <w:r>
        <w:rPr>
          <w:rFonts w:ascii="Times New Roman" w:hAnsi="Times New Roman" w:cs="Times New Roman" w:hint="eastAsia"/>
          <w:kern w:val="2"/>
        </w:rPr>
        <w:t>多类型地质模型纹理映射及</w:t>
      </w:r>
      <w:r>
        <w:rPr>
          <w:rFonts w:ascii="Times New Roman" w:hAnsi="Times New Roman" w:cs="Times New Roman" w:hint="eastAsia"/>
          <w:kern w:val="2"/>
        </w:rPr>
        <w:t>UV</w:t>
      </w:r>
      <w:r>
        <w:rPr>
          <w:rFonts w:ascii="Times New Roman" w:hAnsi="Times New Roman" w:cs="Times New Roman" w:hint="eastAsia"/>
          <w:kern w:val="2"/>
        </w:rPr>
        <w:t>坐标计算</w:t>
      </w:r>
      <w:ins w:id="95" w:author="原来如此" w:date="2025-03-17T22:29:00Z">
        <w:r>
          <w:rPr>
            <w:rFonts w:ascii="Times New Roman" w:hAnsi="Times New Roman" w:cs="Times New Roman" w:hint="eastAsia"/>
            <w:kern w:val="2"/>
          </w:rPr>
          <w:t>不一致</w:t>
        </w:r>
      </w:ins>
      <w:r>
        <w:rPr>
          <w:rFonts w:ascii="Times New Roman" w:hAnsi="Times New Roman" w:cs="Times New Roman" w:hint="eastAsia"/>
          <w:kern w:val="2"/>
        </w:rPr>
        <w:t>问题，</w:t>
      </w:r>
      <w:del w:id="96" w:author="颖旺 赵" w:date="2025-03-17T23:00:00Z">
        <w:r w:rsidDel="00174AAF">
          <w:rPr>
            <w:rFonts w:ascii="Times New Roman" w:hAnsi="Times New Roman" w:cs="Times New Roman"/>
            <w:kern w:val="2"/>
          </w:rPr>
          <w:delText>本研究</w:delText>
        </w:r>
      </w:del>
      <w:ins w:id="97" w:author="颖旺 赵" w:date="2025-03-17T23:00:00Z">
        <w:del w:id="98" w:author="h" w:date="2025-03-18T21:12:00Z">
          <w:r w:rsidR="00174AAF" w:rsidDel="000D2570">
            <w:rPr>
              <w:rFonts w:ascii="Times New Roman" w:hAnsi="Times New Roman" w:cs="Times New Roman"/>
              <w:kern w:val="2"/>
            </w:rPr>
            <w:delText>本文</w:delText>
          </w:r>
        </w:del>
      </w:ins>
      <w:ins w:id="99" w:author="原来如此" w:date="2025-03-17T22:29:00Z">
        <w:r>
          <w:rPr>
            <w:rFonts w:ascii="Times New Roman" w:hAnsi="Times New Roman" w:cs="Times New Roman" w:hint="eastAsia"/>
            <w:kern w:val="2"/>
          </w:rPr>
          <w:t>本文</w:t>
        </w:r>
      </w:ins>
      <w:r>
        <w:rPr>
          <w:rFonts w:ascii="Times New Roman" w:hAnsi="Times New Roman" w:cs="Times New Roman" w:hint="eastAsia"/>
          <w:kern w:val="2"/>
        </w:rPr>
        <w:t>提出</w:t>
      </w:r>
      <w:del w:id="100" w:author="原来如此" w:date="2025-03-17T22:29:00Z">
        <w:r>
          <w:rPr>
            <w:rFonts w:ascii="Times New Roman" w:hAnsi="Times New Roman" w:cs="Times New Roman"/>
            <w:kern w:val="2"/>
          </w:rPr>
          <w:delText>具备一定，精度的</w:delText>
        </w:r>
      </w:del>
      <w:ins w:id="101" w:author="原来如此" w:date="2025-03-17T22:29:00Z">
        <w:r>
          <w:rPr>
            <w:rFonts w:ascii="Times New Roman" w:hAnsi="Times New Roman" w:cs="Times New Roman" w:hint="eastAsia"/>
            <w:kern w:val="2"/>
          </w:rPr>
          <w:t>一种</w:t>
        </w:r>
      </w:ins>
      <w:r>
        <w:rPr>
          <w:rFonts w:ascii="Times New Roman" w:hAnsi="Times New Roman" w:cs="Times New Roman" w:hint="eastAsia"/>
          <w:kern w:val="2"/>
        </w:rPr>
        <w:t>通用</w:t>
      </w:r>
      <w:r>
        <w:rPr>
          <w:rFonts w:ascii="Times New Roman" w:hAnsi="Times New Roman" w:cs="Times New Roman" w:hint="eastAsia"/>
          <w:kern w:val="2"/>
        </w:rPr>
        <w:t xml:space="preserve"> UV </w:t>
      </w:r>
      <w:r>
        <w:rPr>
          <w:rFonts w:ascii="Times New Roman" w:hAnsi="Times New Roman" w:cs="Times New Roman" w:hint="eastAsia"/>
          <w:kern w:val="2"/>
        </w:rPr>
        <w:t>计算方法。</w:t>
      </w:r>
      <w:del w:id="102" w:author="原来如此" w:date="2025-03-17T22:29:00Z">
        <w:r>
          <w:rPr>
            <w:rFonts w:ascii="Times New Roman" w:hAnsi="Times New Roman" w:cs="Times New Roman" w:hint="eastAsia"/>
            <w:kern w:val="2"/>
          </w:rPr>
          <w:delText>该方法</w:delText>
        </w:r>
      </w:del>
      <w:r>
        <w:rPr>
          <w:rFonts w:ascii="Times New Roman" w:hAnsi="Times New Roman" w:cs="Times New Roman" w:hint="eastAsia"/>
          <w:kern w:val="2"/>
        </w:rPr>
        <w:t>通过结合包围</w:t>
      </w:r>
      <w:proofErr w:type="gramStart"/>
      <w:r>
        <w:rPr>
          <w:rFonts w:ascii="Times New Roman" w:hAnsi="Times New Roman" w:cs="Times New Roman" w:hint="eastAsia"/>
          <w:kern w:val="2"/>
        </w:rPr>
        <w:t>盒计算</w:t>
      </w:r>
      <w:proofErr w:type="gramEnd"/>
      <w:r>
        <w:rPr>
          <w:rFonts w:ascii="Times New Roman" w:hAnsi="Times New Roman" w:cs="Times New Roman" w:hint="eastAsia"/>
          <w:kern w:val="2"/>
        </w:rPr>
        <w:t>和投影映射的方式，实现了一种多投影融合方法。</w:t>
      </w:r>
      <w:ins w:id="103" w:author="原来如此" w:date="2025-03-17T22:34:00Z">
        <w:r>
          <w:rPr>
            <w:rFonts w:ascii="Times New Roman" w:hAnsi="Times New Roman" w:cs="Times New Roman" w:hint="eastAsia"/>
            <w:kern w:val="2"/>
          </w:rPr>
          <w:t>该</w:t>
        </w:r>
      </w:ins>
      <w:ins w:id="104" w:author="原来如此" w:date="2025-03-17T22:35:00Z">
        <w:r>
          <w:rPr>
            <w:rFonts w:ascii="Times New Roman" w:hAnsi="Times New Roman" w:cs="Times New Roman" w:hint="eastAsia"/>
            <w:kern w:val="2"/>
          </w:rPr>
          <w:t>方法</w:t>
        </w:r>
      </w:ins>
      <w:r>
        <w:rPr>
          <w:rFonts w:ascii="Times New Roman" w:hAnsi="Times New Roman" w:cs="Times New Roman" w:hint="eastAsia"/>
          <w:kern w:val="2"/>
        </w:rPr>
        <w:t>通过动态计算表面法向量，根据地质模型的不同特性灵活选择投影面，使其能够适应多种地质结构形态，如地层、钻孔和巷道，</w:t>
      </w:r>
      <w:del w:id="105" w:author="h" w:date="2025-03-18T21:13:00Z">
        <w:r w:rsidDel="000D2570">
          <w:rPr>
            <w:rFonts w:ascii="Times New Roman" w:hAnsi="Times New Roman" w:cs="Times New Roman" w:hint="eastAsia"/>
            <w:kern w:val="2"/>
          </w:rPr>
          <w:delText>从而实现</w:delText>
        </w:r>
      </w:del>
      <w:ins w:id="106" w:author="h" w:date="2025-03-18T21:13:00Z">
        <w:r w:rsidR="000D2570">
          <w:rPr>
            <w:rFonts w:ascii="Times New Roman" w:hAnsi="Times New Roman" w:cs="Times New Roman" w:hint="eastAsia"/>
            <w:kern w:val="2"/>
          </w:rPr>
          <w:t>具有</w:t>
        </w:r>
      </w:ins>
      <w:del w:id="107" w:author="h" w:date="2025-03-18T21:13:00Z">
        <w:r w:rsidDel="000D2570">
          <w:rPr>
            <w:rFonts w:ascii="Times New Roman" w:hAnsi="Times New Roman" w:cs="Times New Roman" w:hint="eastAsia"/>
            <w:kern w:val="2"/>
          </w:rPr>
          <w:delText>更</w:delText>
        </w:r>
        <w:r w:rsidDel="000D2570">
          <w:rPr>
            <w:rFonts w:ascii="Times New Roman" w:hAnsi="Times New Roman" w:cs="Times New Roman" w:hint="eastAsia"/>
            <w:kern w:val="2"/>
          </w:rPr>
          <w:delText>高的</w:delText>
        </w:r>
      </w:del>
      <w:r>
        <w:rPr>
          <w:rFonts w:ascii="Times New Roman" w:hAnsi="Times New Roman" w:cs="Times New Roman" w:hint="eastAsia"/>
          <w:kern w:val="2"/>
        </w:rPr>
        <w:t>纹理映射通用性。</w:t>
      </w:r>
    </w:p>
    <w:p w14:paraId="6CB5B4A4" w14:textId="27E49BBB" w:rsidR="00EE315F" w:rsidRDefault="00204804">
      <w:pPr>
        <w:widowControl w:val="0"/>
        <w:snapToGrid w:val="0"/>
        <w:spacing w:line="300" w:lineRule="auto"/>
        <w:ind w:firstLineChars="200" w:firstLine="480"/>
        <w:jc w:val="both"/>
        <w:rPr>
          <w:rFonts w:ascii="Times New Roman" w:hAnsi="Times New Roman" w:cs="Times New Roman"/>
          <w:kern w:val="2"/>
        </w:rPr>
      </w:pPr>
      <w:ins w:id="108" w:author="原来如此" w:date="2025-03-17T22:31:00Z">
        <w:r>
          <w:rPr>
            <w:rFonts w:ascii="Times New Roman" w:hAnsi="Times New Roman" w:cs="Times New Roman" w:hint="eastAsia"/>
            <w:kern w:val="2"/>
          </w:rPr>
          <w:t>（</w:t>
        </w:r>
        <w:r>
          <w:rPr>
            <w:rFonts w:ascii="Times New Roman" w:hAnsi="Times New Roman" w:cs="Times New Roman" w:hint="eastAsia"/>
            <w:kern w:val="2"/>
          </w:rPr>
          <w:t>2</w:t>
        </w:r>
        <w:r>
          <w:rPr>
            <w:rFonts w:ascii="Times New Roman" w:hAnsi="Times New Roman" w:cs="Times New Roman" w:hint="eastAsia"/>
            <w:kern w:val="2"/>
          </w:rPr>
          <w:t>）</w:t>
        </w:r>
      </w:ins>
      <w:del w:id="109" w:author="原来如此" w:date="2025-03-17T22:43:00Z">
        <w:r>
          <w:rPr>
            <w:rFonts w:ascii="Times New Roman" w:hAnsi="Times New Roman" w:cs="Times New Roman"/>
            <w:kern w:val="2"/>
          </w:rPr>
          <w:delText>在内存性能优化方面，</w:delText>
        </w:r>
      </w:del>
      <w:del w:id="110" w:author="颖旺 赵" w:date="2025-03-17T23:00:00Z">
        <w:r w:rsidDel="00174AAF">
          <w:rPr>
            <w:rFonts w:ascii="Times New Roman" w:hAnsi="Times New Roman" w:cs="Times New Roman"/>
            <w:kern w:val="2"/>
          </w:rPr>
          <w:delText>本研究</w:delText>
        </w:r>
      </w:del>
      <w:ins w:id="111" w:author="颖旺 赵" w:date="2025-03-17T23:00:00Z">
        <w:r w:rsidR="00174AAF">
          <w:rPr>
            <w:rFonts w:ascii="Times New Roman" w:hAnsi="Times New Roman" w:cs="Times New Roman"/>
            <w:kern w:val="2"/>
          </w:rPr>
          <w:t>本文</w:t>
        </w:r>
      </w:ins>
      <w:del w:id="112" w:author="原来如此" w:date="2025-03-17T22:43:00Z">
        <w:r>
          <w:rPr>
            <w:rFonts w:ascii="Times New Roman" w:hAnsi="Times New Roman" w:cs="Times New Roman"/>
            <w:kern w:val="2"/>
          </w:rPr>
          <w:delText>对于</w:delText>
        </w:r>
      </w:del>
      <w:ins w:id="113" w:author="原来如此" w:date="2025-03-17T22:43:00Z">
        <w:r>
          <w:rPr>
            <w:rFonts w:ascii="Times New Roman" w:hAnsi="Times New Roman" w:cs="Times New Roman" w:hint="eastAsia"/>
            <w:kern w:val="2"/>
          </w:rPr>
          <w:t>针对</w:t>
        </w:r>
      </w:ins>
      <w:r>
        <w:rPr>
          <w:rFonts w:ascii="Times New Roman" w:hAnsi="Times New Roman" w:cs="Times New Roman" w:hint="eastAsia"/>
          <w:kern w:val="2"/>
        </w:rPr>
        <w:t>渲染大规模</w:t>
      </w:r>
      <w:ins w:id="114" w:author="h" w:date="2025-03-18T21:15:00Z">
        <w:r w:rsidR="00741282">
          <w:rPr>
            <w:rFonts w:ascii="Times New Roman" w:hAnsi="Times New Roman" w:cs="Times New Roman" w:hint="eastAsia"/>
            <w:kern w:val="2"/>
          </w:rPr>
          <w:t>地质模型</w:t>
        </w:r>
      </w:ins>
      <w:r>
        <w:rPr>
          <w:rFonts w:ascii="Times New Roman" w:hAnsi="Times New Roman" w:cs="Times New Roman" w:hint="eastAsia"/>
          <w:kern w:val="2"/>
        </w:rPr>
        <w:t>顶点数据时</w:t>
      </w:r>
      <w:del w:id="115" w:author="原来如此" w:date="2025-03-17T22:43:00Z">
        <w:r>
          <w:rPr>
            <w:rFonts w:ascii="Times New Roman" w:hAnsi="Times New Roman" w:cs="Times New Roman" w:hint="eastAsia"/>
            <w:kern w:val="2"/>
          </w:rPr>
          <w:delText>的</w:delText>
        </w:r>
      </w:del>
      <w:ins w:id="116" w:author="原来如此" w:date="2025-03-17T22:43:00Z">
        <w:r>
          <w:rPr>
            <w:rFonts w:ascii="Times New Roman" w:hAnsi="Times New Roman" w:cs="Times New Roman" w:hint="eastAsia"/>
            <w:kern w:val="2"/>
          </w:rPr>
          <w:t>，浏览器</w:t>
        </w:r>
      </w:ins>
      <w:r>
        <w:rPr>
          <w:rFonts w:ascii="Times New Roman" w:hAnsi="Times New Roman" w:cs="Times New Roman" w:hint="eastAsia"/>
          <w:kern w:val="2"/>
        </w:rPr>
        <w:t>内存消耗</w:t>
      </w:r>
      <w:ins w:id="117" w:author="原来如此" w:date="2025-03-17T22:43:00Z">
        <w:r>
          <w:rPr>
            <w:rFonts w:ascii="Times New Roman" w:hAnsi="Times New Roman" w:cs="Times New Roman" w:hint="eastAsia"/>
            <w:kern w:val="2"/>
          </w:rPr>
          <w:t>过大</w:t>
        </w:r>
      </w:ins>
      <w:r>
        <w:rPr>
          <w:rFonts w:ascii="Times New Roman" w:hAnsi="Times New Roman" w:cs="Times New Roman" w:hint="eastAsia"/>
          <w:kern w:val="2"/>
        </w:rPr>
        <w:t>与效率</w:t>
      </w:r>
      <w:del w:id="118" w:author="原来如此" w:date="2025-03-17T22:43:00Z">
        <w:r>
          <w:rPr>
            <w:rFonts w:ascii="Times New Roman" w:hAnsi="Times New Roman" w:cs="Times New Roman" w:hint="eastAsia"/>
            <w:kern w:val="2"/>
          </w:rPr>
          <w:delText>问题</w:delText>
        </w:r>
      </w:del>
      <w:ins w:id="119" w:author="原来如此" w:date="2025-03-17T22:44:00Z">
        <w:r>
          <w:rPr>
            <w:rFonts w:ascii="Times New Roman" w:hAnsi="Times New Roman" w:cs="Times New Roman" w:hint="eastAsia"/>
            <w:kern w:val="2"/>
          </w:rPr>
          <w:t>不足的问题</w:t>
        </w:r>
      </w:ins>
      <w:r>
        <w:rPr>
          <w:rFonts w:ascii="Times New Roman" w:hAnsi="Times New Roman" w:cs="Times New Roman" w:hint="eastAsia"/>
          <w:kern w:val="2"/>
        </w:rPr>
        <w:t>，</w:t>
      </w:r>
      <w:ins w:id="120" w:author="原来如此" w:date="2025-03-17T22:44:00Z">
        <w:del w:id="121" w:author="h" w:date="2025-03-18T21:14:00Z">
          <w:r w:rsidDel="00741282">
            <w:rPr>
              <w:rFonts w:ascii="Times New Roman" w:hAnsi="Times New Roman" w:cs="Times New Roman" w:hint="eastAsia"/>
              <w:kern w:val="2"/>
            </w:rPr>
            <w:delText>本文</w:delText>
          </w:r>
        </w:del>
      </w:ins>
      <w:r>
        <w:rPr>
          <w:rFonts w:ascii="Times New Roman" w:hAnsi="Times New Roman" w:cs="Times New Roman" w:hint="eastAsia"/>
          <w:kern w:val="2"/>
        </w:rPr>
        <w:t>提出</w:t>
      </w:r>
      <w:ins w:id="122" w:author="原来如此" w:date="2025-03-17T22:44:00Z">
        <w:r>
          <w:rPr>
            <w:rFonts w:ascii="Times New Roman" w:hAnsi="Times New Roman" w:cs="Times New Roman" w:hint="eastAsia"/>
            <w:kern w:val="2"/>
          </w:rPr>
          <w:t>了一种</w:t>
        </w:r>
      </w:ins>
      <w:ins w:id="123" w:author="原来如此" w:date="2025-03-17T22:45:00Z">
        <w:r>
          <w:rPr>
            <w:rFonts w:hint="eastAsia"/>
          </w:rPr>
          <w:t>基于包围盒的</w:t>
        </w:r>
      </w:ins>
      <w:del w:id="124" w:author="原来如此" w:date="2025-03-17T22:44:00Z">
        <w:r>
          <w:rPr>
            <w:rFonts w:ascii="Times New Roman" w:hAnsi="Times New Roman" w:cs="Times New Roman" w:hint="eastAsia"/>
            <w:kern w:val="2"/>
          </w:rPr>
          <w:delText>以下</w:delText>
        </w:r>
      </w:del>
      <w:r>
        <w:rPr>
          <w:rFonts w:ascii="Times New Roman" w:hAnsi="Times New Roman" w:cs="Times New Roman" w:hint="eastAsia"/>
          <w:kern w:val="2"/>
        </w:rPr>
        <w:t>优化</w:t>
      </w:r>
      <w:ins w:id="125" w:author="原来如此" w:date="2025-03-17T22:46:00Z">
        <w:r>
          <w:rPr>
            <w:rFonts w:ascii="Times New Roman" w:hAnsi="Times New Roman" w:cs="Times New Roman" w:hint="eastAsia"/>
            <w:kern w:val="2"/>
          </w:rPr>
          <w:t>方法</w:t>
        </w:r>
      </w:ins>
      <w:del w:id="126" w:author="原来如此" w:date="2025-03-17T22:45:00Z">
        <w:r>
          <w:rPr>
            <w:rFonts w:ascii="Times New Roman" w:hAnsi="Times New Roman" w:cs="Times New Roman" w:hint="eastAsia"/>
            <w:kern w:val="2"/>
          </w:rPr>
          <w:delText>策略：</w:delText>
        </w:r>
      </w:del>
      <w:bookmarkStart w:id="127" w:name="OLE_LINK6"/>
      <w:ins w:id="128" w:author="原来如此" w:date="2025-03-17T22:45:00Z">
        <w:r>
          <w:rPr>
            <w:rFonts w:ascii="Times New Roman" w:hAnsi="Times New Roman" w:cs="Times New Roman" w:hint="eastAsia"/>
            <w:kern w:val="2"/>
          </w:rPr>
          <w:t>。</w:t>
        </w:r>
      </w:ins>
      <w:ins w:id="129" w:author="原来如此" w:date="2025-03-17T22:46:00Z">
        <w:r>
          <w:rPr>
            <w:rFonts w:ascii="Times New Roman" w:hAnsi="Times New Roman" w:cs="Times New Roman" w:hint="eastAsia"/>
            <w:kern w:val="2"/>
          </w:rPr>
          <w:t>该方法</w:t>
        </w:r>
      </w:ins>
      <w:del w:id="130" w:author="原来如此" w:date="2025-03-17T22:46:00Z">
        <w:r>
          <w:rPr>
            <w:rFonts w:ascii="Times New Roman" w:hAnsi="Times New Roman" w:cs="Times New Roman" w:hint="eastAsia"/>
            <w:kern w:val="2"/>
          </w:rPr>
          <w:delText>对不同模型进行分类管理，</w:delText>
        </w:r>
      </w:del>
      <w:r>
        <w:rPr>
          <w:rFonts w:ascii="Times New Roman" w:hAnsi="Times New Roman" w:cs="Times New Roman" w:hint="eastAsia"/>
          <w:kern w:val="2"/>
        </w:rPr>
        <w:t>对</w:t>
      </w:r>
      <w:ins w:id="131" w:author="h" w:date="2025-03-18T21:16:00Z">
        <w:r w:rsidR="00741282">
          <w:rPr>
            <w:rFonts w:ascii="Times New Roman" w:hAnsi="Times New Roman" w:cs="Times New Roman" w:hint="eastAsia"/>
            <w:kern w:val="2"/>
          </w:rPr>
          <w:t>地质</w:t>
        </w:r>
      </w:ins>
      <w:r>
        <w:rPr>
          <w:rFonts w:ascii="Times New Roman" w:hAnsi="Times New Roman" w:cs="Times New Roman" w:hint="eastAsia"/>
          <w:kern w:val="2"/>
        </w:rPr>
        <w:t>模型数据、材质和纹理进行统一</w:t>
      </w:r>
      <w:ins w:id="132" w:author="原来如此" w:date="2025-03-17T22:46:00Z">
        <w:r>
          <w:rPr>
            <w:rFonts w:ascii="Times New Roman" w:hAnsi="Times New Roman" w:cs="Times New Roman" w:hint="eastAsia"/>
            <w:kern w:val="2"/>
          </w:rPr>
          <w:t>分类</w:t>
        </w:r>
      </w:ins>
      <w:r>
        <w:rPr>
          <w:rFonts w:ascii="Times New Roman" w:hAnsi="Times New Roman" w:cs="Times New Roman" w:hint="eastAsia"/>
          <w:kern w:val="2"/>
        </w:rPr>
        <w:t>管理，避免重复创建带来的内存浪费；采用缓冲几何合并渲染和相同倾角合并面的方式进行可视化，提升</w:t>
      </w:r>
      <w:proofErr w:type="gramStart"/>
      <w:r>
        <w:rPr>
          <w:rFonts w:ascii="Times New Roman" w:hAnsi="Times New Roman" w:cs="Times New Roman" w:hint="eastAsia"/>
          <w:kern w:val="2"/>
        </w:rPr>
        <w:t>渲染帧率和</w:t>
      </w:r>
      <w:proofErr w:type="gramEnd"/>
      <w:r>
        <w:rPr>
          <w:rFonts w:ascii="Times New Roman" w:hAnsi="Times New Roman" w:cs="Times New Roman" w:hint="eastAsia"/>
          <w:kern w:val="2"/>
        </w:rPr>
        <w:t>降低内存消耗；通过异步加载模型与纹理数据，避免阻塞主线程操作，提高应用运行效率。</w:t>
      </w:r>
    </w:p>
    <w:p w14:paraId="262D2482" w14:textId="77777777" w:rsidR="00EE315F" w:rsidRDefault="00204804">
      <w:pPr>
        <w:keepNext/>
        <w:keepLines/>
        <w:snapToGrid w:val="0"/>
        <w:spacing w:before="120" w:after="120" w:line="360" w:lineRule="auto"/>
        <w:outlineLvl w:val="1"/>
        <w:rPr>
          <w:rFonts w:eastAsia="黑体"/>
          <w:sz w:val="28"/>
          <w:szCs w:val="32"/>
        </w:rPr>
      </w:pPr>
      <w:bookmarkStart w:id="133" w:name="_Toc192629348"/>
      <w:bookmarkEnd w:id="127"/>
      <w:r>
        <w:rPr>
          <w:rFonts w:eastAsia="黑体" w:hint="eastAsia"/>
          <w:sz w:val="28"/>
          <w:szCs w:val="32"/>
        </w:rPr>
        <w:t xml:space="preserve">1.5 </w:t>
      </w:r>
      <w:r>
        <w:rPr>
          <w:rFonts w:eastAsia="黑体" w:hint="eastAsia"/>
          <w:sz w:val="28"/>
          <w:szCs w:val="32"/>
        </w:rPr>
        <w:t>本章小结</w:t>
      </w:r>
      <w:bookmarkEnd w:id="133"/>
    </w:p>
    <w:p w14:paraId="7D0CBECD" w14:textId="77777777" w:rsidR="00EE315F" w:rsidRDefault="00204804">
      <w:pPr>
        <w:widowControl w:val="0"/>
        <w:snapToGrid w:val="0"/>
        <w:spacing w:line="300" w:lineRule="auto"/>
        <w:ind w:firstLineChars="200" w:firstLine="480"/>
        <w:jc w:val="both"/>
        <w:rPr>
          <w:rFonts w:ascii="Times New Roman" w:hAnsi="Times New Roman" w:cs="Times New Roman"/>
          <w:kern w:val="2"/>
        </w:rPr>
        <w:sectPr w:rsidR="00EE315F">
          <w:headerReference w:type="default" r:id="rId24"/>
          <w:footerReference w:type="even" r:id="rId25"/>
          <w:footerReference w:type="default" r:id="rId26"/>
          <w:pgSz w:w="11906" w:h="16838"/>
          <w:pgMar w:top="1701" w:right="1701" w:bottom="1701" w:left="1701" w:header="1134" w:footer="1134" w:gutter="0"/>
          <w:pgNumType w:start="1" w:chapStyle="1"/>
          <w:cols w:space="720"/>
          <w:docGrid w:type="linesAndChars" w:linePitch="312"/>
        </w:sectPr>
      </w:pPr>
      <w:r>
        <w:rPr>
          <w:rFonts w:ascii="Times New Roman" w:hAnsi="Times New Roman" w:cs="Times New Roman" w:hint="eastAsia"/>
          <w:kern w:val="2"/>
        </w:rPr>
        <w:t>本章介绍了三维地质建模与三维可视化技术的研究背景以及传统建模方法在平台依赖性、实时渲染能力以及数据共享等方面存在的问题，</w:t>
      </w:r>
      <w:r>
        <w:rPr>
          <w:rFonts w:ascii="Times New Roman" w:hAnsi="Times New Roman" w:cs="Times New Roman"/>
          <w:kern w:val="2"/>
        </w:rPr>
        <w:t>WebG</w:t>
      </w:r>
      <w:r>
        <w:rPr>
          <w:rFonts w:ascii="Times New Roman" w:hAnsi="Times New Roman" w:cs="Times New Roman"/>
          <w:kern w:val="2"/>
        </w:rPr>
        <w:t>L</w:t>
      </w:r>
      <w:r>
        <w:rPr>
          <w:rFonts w:ascii="Times New Roman" w:hAnsi="Times New Roman" w:cs="Times New Roman"/>
          <w:kern w:val="2"/>
        </w:rPr>
        <w:t>技术</w:t>
      </w:r>
      <w:r>
        <w:rPr>
          <w:rFonts w:ascii="Times New Roman" w:hAnsi="Times New Roman" w:cs="Times New Roman" w:hint="eastAsia"/>
          <w:kern w:val="2"/>
        </w:rPr>
        <w:t>的出现</w:t>
      </w:r>
      <w:r>
        <w:rPr>
          <w:rFonts w:ascii="Times New Roman" w:hAnsi="Times New Roman" w:cs="Times New Roman"/>
          <w:kern w:val="2"/>
        </w:rPr>
        <w:t>结合</w:t>
      </w:r>
      <w:r>
        <w:rPr>
          <w:rFonts w:ascii="Times New Roman" w:hAnsi="Times New Roman" w:cs="Times New Roman"/>
          <w:kern w:val="2"/>
        </w:rPr>
        <w:t>B/S</w:t>
      </w:r>
      <w:r>
        <w:rPr>
          <w:rFonts w:ascii="Times New Roman" w:hAnsi="Times New Roman" w:cs="Times New Roman"/>
          <w:kern w:val="2"/>
        </w:rPr>
        <w:t>架构能够有效解决这些不足。随后对三维地质建模和可视化</w:t>
      </w:r>
      <w:r>
        <w:rPr>
          <w:rFonts w:ascii="Times New Roman" w:hAnsi="Times New Roman" w:cs="Times New Roman" w:hint="eastAsia"/>
          <w:kern w:val="2"/>
        </w:rPr>
        <w:t>的</w:t>
      </w:r>
      <w:r>
        <w:rPr>
          <w:rFonts w:ascii="Times New Roman" w:hAnsi="Times New Roman" w:cs="Times New Roman"/>
          <w:kern w:val="2"/>
        </w:rPr>
        <w:t>国内外研究现状进行综述，阐述了国内外在建模方法、</w:t>
      </w:r>
      <w:r>
        <w:rPr>
          <w:rFonts w:ascii="Times New Roman" w:hAnsi="Times New Roman" w:cs="Times New Roman" w:hint="eastAsia"/>
          <w:kern w:val="2"/>
        </w:rPr>
        <w:t>建模软件</w:t>
      </w:r>
      <w:r>
        <w:rPr>
          <w:rFonts w:ascii="Times New Roman" w:hAnsi="Times New Roman" w:cs="Times New Roman"/>
          <w:kern w:val="2"/>
        </w:rPr>
        <w:t>、渲染技术等方面的差异。最后，本章明确了研究内容与技术路线，包括钻孔数据处理、</w:t>
      </w:r>
      <w:r>
        <w:rPr>
          <w:rFonts w:ascii="Times New Roman" w:hAnsi="Times New Roman" w:cs="Times New Roman" w:hint="eastAsia"/>
          <w:kern w:val="2"/>
        </w:rPr>
        <w:t>模型</w:t>
      </w:r>
      <w:r>
        <w:rPr>
          <w:rFonts w:ascii="Times New Roman" w:hAnsi="Times New Roman" w:cs="Times New Roman"/>
          <w:kern w:val="2"/>
        </w:rPr>
        <w:t>网格化建模、三维可视化与交互功能开发、纹理映射技术和性能优化，并提出了自适应纹</w:t>
      </w:r>
      <w:r>
        <w:rPr>
          <w:rFonts w:ascii="Times New Roman" w:hAnsi="Times New Roman" w:cs="Times New Roman" w:hint="eastAsia"/>
          <w:kern w:val="2"/>
        </w:rPr>
        <w:t>理映射方法和系统渲染性能优化两大创新点。</w:t>
      </w:r>
    </w:p>
    <w:p w14:paraId="6D00CC89" w14:textId="77777777" w:rsidR="00EE315F" w:rsidRDefault="00204804">
      <w:pPr>
        <w:adjustRightInd w:val="0"/>
        <w:snapToGrid w:val="0"/>
        <w:spacing w:before="240" w:after="120" w:line="360" w:lineRule="auto"/>
        <w:jc w:val="center"/>
        <w:outlineLvl w:val="0"/>
        <w:rPr>
          <w:rFonts w:eastAsia="黑体"/>
          <w:bCs/>
          <w:kern w:val="36"/>
          <w:sz w:val="32"/>
          <w:szCs w:val="36"/>
        </w:rPr>
      </w:pPr>
      <w:bookmarkStart w:id="134" w:name="_Toc167162167"/>
      <w:bookmarkStart w:id="135" w:name="_Toc192629349"/>
      <w:r>
        <w:rPr>
          <w:rFonts w:ascii="Arial" w:eastAsia="黑体" w:hAnsi="Arial" w:cs="Arial" w:hint="eastAsia"/>
          <w:bCs/>
          <w:kern w:val="36"/>
          <w:sz w:val="32"/>
          <w:szCs w:val="36"/>
        </w:rPr>
        <w:t>2</w:t>
      </w:r>
      <w:r>
        <w:rPr>
          <w:rFonts w:ascii="Arial" w:eastAsia="黑体" w:hAnsi="Arial" w:cs="Arial"/>
          <w:b/>
          <w:bCs/>
          <w:kern w:val="36"/>
          <w:sz w:val="32"/>
          <w:szCs w:val="36"/>
        </w:rPr>
        <w:t>三维地质模型构建</w:t>
      </w:r>
      <w:bookmarkEnd w:id="134"/>
      <w:bookmarkEnd w:id="135"/>
    </w:p>
    <w:p w14:paraId="63D16EEF" w14:textId="77777777" w:rsidR="00EE315F" w:rsidRDefault="00204804">
      <w:pPr>
        <w:keepNext/>
        <w:keepLines/>
        <w:snapToGrid w:val="0"/>
        <w:spacing w:before="240" w:after="120" w:line="360" w:lineRule="auto"/>
        <w:outlineLvl w:val="1"/>
        <w:rPr>
          <w:rFonts w:eastAsia="黑体"/>
          <w:sz w:val="28"/>
          <w:szCs w:val="32"/>
        </w:rPr>
      </w:pPr>
      <w:bookmarkStart w:id="136" w:name="_Toc167162168"/>
      <w:bookmarkStart w:id="137" w:name="_Toc192629350"/>
      <w:r>
        <w:rPr>
          <w:rFonts w:eastAsia="黑体" w:hint="eastAsia"/>
          <w:sz w:val="28"/>
          <w:szCs w:val="32"/>
        </w:rPr>
        <w:t>2</w:t>
      </w:r>
      <w:r>
        <w:rPr>
          <w:rFonts w:eastAsia="黑体"/>
          <w:sz w:val="28"/>
          <w:szCs w:val="32"/>
        </w:rPr>
        <w:t xml:space="preserve">.1 </w:t>
      </w:r>
      <w:r>
        <w:rPr>
          <w:rFonts w:eastAsia="黑体" w:hint="eastAsia"/>
          <w:sz w:val="28"/>
          <w:szCs w:val="32"/>
        </w:rPr>
        <w:t>约束</w:t>
      </w:r>
      <w:r>
        <w:rPr>
          <w:rFonts w:eastAsia="黑体"/>
          <w:sz w:val="28"/>
          <w:szCs w:val="32"/>
        </w:rPr>
        <w:t xml:space="preserve">Delaunay </w:t>
      </w:r>
      <w:r>
        <w:rPr>
          <w:rFonts w:eastAsia="黑体"/>
          <w:sz w:val="28"/>
          <w:szCs w:val="32"/>
        </w:rPr>
        <w:t>三角剖分方法</w:t>
      </w:r>
      <w:bookmarkEnd w:id="136"/>
      <w:r>
        <w:rPr>
          <w:rFonts w:eastAsia="黑体" w:hint="eastAsia"/>
          <w:sz w:val="28"/>
          <w:szCs w:val="32"/>
        </w:rPr>
        <w:t>及数据结构</w:t>
      </w:r>
      <w:bookmarkEnd w:id="137"/>
    </w:p>
    <w:p w14:paraId="7396DF75" w14:textId="77777777" w:rsidR="00EE315F" w:rsidRDefault="00204804">
      <w:pPr>
        <w:keepNext/>
        <w:keepLines/>
        <w:snapToGrid w:val="0"/>
        <w:spacing w:beforeLines="50" w:before="158" w:after="120" w:line="360" w:lineRule="auto"/>
        <w:ind w:firstLine="420"/>
        <w:outlineLvl w:val="2"/>
        <w:rPr>
          <w:rFonts w:eastAsia="黑体"/>
          <w:bCs/>
        </w:rPr>
      </w:pPr>
      <w:bookmarkStart w:id="138" w:name="_Toc167162169"/>
      <w:bookmarkStart w:id="139" w:name="_Toc192629351"/>
      <w:r>
        <w:rPr>
          <w:rFonts w:eastAsia="黑体" w:hint="eastAsia"/>
          <w:bCs/>
        </w:rPr>
        <w:t>2</w:t>
      </w:r>
      <w:r>
        <w:rPr>
          <w:rFonts w:eastAsia="黑体"/>
          <w:bCs/>
        </w:rPr>
        <w:t xml:space="preserve">.1.1 </w:t>
      </w:r>
      <w:r>
        <w:rPr>
          <w:rFonts w:eastAsia="黑体"/>
          <w:bCs/>
        </w:rPr>
        <w:t>遵循</w:t>
      </w:r>
      <w:r>
        <w:rPr>
          <w:rFonts w:eastAsia="黑体"/>
          <w:bCs/>
        </w:rPr>
        <w:t>Delaunay</w:t>
      </w:r>
      <w:r>
        <w:rPr>
          <w:rFonts w:eastAsia="黑体"/>
          <w:bCs/>
        </w:rPr>
        <w:t>准则的约束三角剖分</w:t>
      </w:r>
      <w:bookmarkEnd w:id="138"/>
      <w:bookmarkEnd w:id="139"/>
    </w:p>
    <w:p w14:paraId="03172A0A" w14:textId="77777777" w:rsidR="00EE315F" w:rsidRDefault="00204804">
      <w:pPr>
        <w:snapToGrid w:val="0"/>
        <w:spacing w:after="120" w:line="300" w:lineRule="auto"/>
        <w:ind w:firstLineChars="200" w:firstLine="480"/>
      </w:pPr>
      <w:bookmarkStart w:id="140" w:name="OLE_LINK23"/>
      <w:r>
        <w:rPr>
          <w:rFonts w:ascii="Times New Roman" w:hAnsi="Times New Roman" w:cs="Times New Roman" w:hint="eastAsia"/>
          <w:kern w:val="2"/>
        </w:rPr>
        <w:t>Delaunay</w:t>
      </w:r>
      <w:r>
        <w:rPr>
          <w:rFonts w:ascii="Times New Roman" w:hAnsi="Times New Roman" w:cs="Times New Roman" w:hint="eastAsia"/>
          <w:kern w:val="2"/>
        </w:rPr>
        <w:t>三角剖分是</w:t>
      </w:r>
      <w:bookmarkEnd w:id="140"/>
      <w:r>
        <w:rPr>
          <w:rFonts w:ascii="Times New Roman" w:hAnsi="Times New Roman" w:cs="Times New Roman"/>
          <w:kern w:val="2"/>
        </w:rPr>
        <w:t>计算几何中的经典网格生成算法</w:t>
      </w:r>
      <w:r>
        <w:rPr>
          <w:rFonts w:ascii="Times New Roman" w:hAnsi="Times New Roman" w:cs="Times New Roman" w:hint="eastAsia"/>
          <w:kern w:val="2"/>
        </w:rPr>
        <w:t>，具有最大化最小角的优良特性。约束</w:t>
      </w:r>
      <w:r>
        <w:rPr>
          <w:rFonts w:ascii="Times New Roman" w:hAnsi="Times New Roman" w:cs="Times New Roman" w:hint="eastAsia"/>
          <w:kern w:val="2"/>
        </w:rPr>
        <w:t xml:space="preserve"> Delaunay</w:t>
      </w:r>
      <w:r>
        <w:rPr>
          <w:rFonts w:ascii="Times New Roman" w:hAnsi="Times New Roman" w:cs="Times New Roman" w:hint="eastAsia"/>
          <w:kern w:val="2"/>
        </w:rPr>
        <w:t>三角剖分（</w:t>
      </w:r>
      <w:r>
        <w:rPr>
          <w:rFonts w:ascii="Times New Roman" w:hAnsi="Times New Roman" w:cs="Times New Roman" w:hint="eastAsia"/>
          <w:kern w:val="2"/>
        </w:rPr>
        <w:t>Constrained Delaunay Triangulation, CDT</w:t>
      </w:r>
      <w:r>
        <w:rPr>
          <w:rFonts w:ascii="Times New Roman" w:hAnsi="Times New Roman" w:cs="Times New Roman" w:hint="eastAsia"/>
          <w:kern w:val="2"/>
        </w:rPr>
        <w:t>）是在基本的三角剖分基础上，增加了特定的边界约束条件，使其能够更好地适应复杂地质环境中的实际需求</w:t>
      </w:r>
      <w:r>
        <w:fldChar w:fldCharType="begin"/>
      </w:r>
      <w:r>
        <w:instrText xml:space="preserve"> ADDIN ZOTERO_ITEM CSL_CITATION {"citationID":"dgSEhbuO","properties":{"formattedCitation":"\\super [29,30]\\nosupersub{}","</w:instrText>
      </w:r>
      <w:r>
        <w:instrText>plainCitation":"[29,30]","noteIndex":0},"citationItems":[{"id":40,"uris":["http://zotero.org/users/local/8clMLtyf/items/64SVEGIH"],"itemData":{"id":40,"type":"article-journal","abstract":"</w:instrText>
      </w:r>
      <w:r>
        <w:instrText>多边形的三角剖分是计算几何中的基本问题</w:instrText>
      </w:r>
      <w:r>
        <w:instrText>,</w:instrText>
      </w:r>
      <w:r>
        <w:instrText>本文对三角剖分算法做简要的综述</w:instrText>
      </w:r>
      <w:r>
        <w:instrText>,</w:instrText>
      </w:r>
      <w:r>
        <w:instrText>并对约束三角剖分动态算法进行了研究</w:instrText>
      </w:r>
      <w:r>
        <w:instrText>,</w:instrText>
      </w:r>
      <w:r>
        <w:instrText>为设计更好的三角剖分算法提供</w:instrText>
      </w:r>
      <w:r>
        <w:instrText>了一定的依据。</w:instrText>
      </w:r>
      <w:r>
        <w:instrText>","container-title":"</w:instrText>
      </w:r>
      <w:r>
        <w:instrText>科技信息</w:instrText>
      </w:r>
      <w:r>
        <w:instrText xml:space="preserve">","issue":"28","language":"zh-CN","note":"download: 1023\nalbum: </w:instrText>
      </w:r>
      <w:r>
        <w:instrText>基础科学</w:instrText>
      </w:r>
      <w:r>
        <w:instrText>\nCLC: O18\ndbcode: CJFQ\ndbname: CJFD2011\nfilename: KJXX201128102","page":"119-120","source":"CNKI","title":"Delaunay</w:instrText>
      </w:r>
      <w:r>
        <w:instrText>三角剖分的几种算法综述</w:instrText>
      </w:r>
      <w:r>
        <w:instrText>","author":[{"literal":"</w:instrText>
      </w:r>
      <w:r>
        <w:instrText>吴</w:instrText>
      </w:r>
      <w:r>
        <w:instrText>莉莉</w:instrText>
      </w:r>
      <w:r>
        <w:instrText>"}],"issued":{"date-parts":[["2011"]]}}},{"id":39,"uris":["http://zotero.org/users/local/8clMLtyf/items/EBC2FLBQ"],"itemData":{"id":39,"type":"thesis","abstract":"</w:instrText>
      </w:r>
      <w:r>
        <w:instrText>地学领域中表达地形信息的数据中包含大量山脊线、山谷线、断裂线、岛屿等地形特征</w:instrText>
      </w:r>
      <w:r>
        <w:instrText>,GIS</w:instrText>
      </w:r>
      <w:r>
        <w:instrText>工作者在充分考虑这类地形特征的情况下</w:instrText>
      </w:r>
      <w:r>
        <w:instrText>,</w:instrText>
      </w:r>
      <w:r>
        <w:instrText>发展了带约束条件的</w:instrText>
      </w:r>
      <w:r>
        <w:instrText>Delaunay</w:instrText>
      </w:r>
      <w:r>
        <w:instrText>三角剖分理论和算法。带地形</w:instrText>
      </w:r>
      <w:r>
        <w:instrText>特征约束的三角剖分是建立高精度数字地面模型的基础</w:instrText>
      </w:r>
      <w:r>
        <w:instrText>,</w:instrText>
      </w:r>
      <w:r>
        <w:instrText>在</w:instrText>
      </w:r>
      <w:r>
        <w:instrText>GIS</w:instrText>
      </w:r>
      <w:r>
        <w:instrText>、地学分析、多分辨率</w:instrText>
      </w:r>
      <w:r>
        <w:instrText>DTM</w:instrText>
      </w:r>
      <w:r>
        <w:instrText>、计算几何等领域中有着广泛的应用。</w:instrText>
      </w:r>
      <w:r>
        <w:instrText>\n\n\n\n\t</w:instrText>
      </w:r>
      <w:r>
        <w:instrText>阐述了带约束的</w:instrText>
      </w:r>
      <w:r>
        <w:instrText>Delaunay</w:instrText>
      </w:r>
      <w:r>
        <w:instrText>三角剖分的经典算法</w:instrText>
      </w:r>
      <w:r>
        <w:instrText>,</w:instrText>
      </w:r>
      <w:r>
        <w:instrText>研究了经典算法中的两步法</w:instrText>
      </w:r>
      <w:r>
        <w:instrText>,</w:instrText>
      </w:r>
      <w:r>
        <w:instrText>针对两步法的第一步</w:instrText>
      </w:r>
      <w:r>
        <w:instrText>,</w:instrText>
      </w:r>
      <w:r>
        <w:instrText>非约束</w:instrText>
      </w:r>
      <w:r>
        <w:instrText>Delaunay</w:instrText>
      </w:r>
      <w:r>
        <w:rPr>
          <w:rFonts w:hint="eastAsia"/>
        </w:rPr>
        <w:instrText>三角剖分中逐点插入算法的凸包包容盒算法</w:instrText>
      </w:r>
      <w:r>
        <w:instrText>,</w:instrText>
      </w:r>
      <w:r>
        <w:instrText>提出了一种边缘极值点求平面散乱点集凸包的算法。该算法利用极值点将平面点集划分为</w:instrText>
      </w:r>
      <w:r>
        <w:instrText>5</w:instrText>
      </w:r>
      <w:r>
        <w:instrText>个区</w:instrText>
      </w:r>
      <w:r>
        <w:instrText>,</w:instrText>
      </w:r>
      <w:r>
        <w:instrText>边缘</w:instrText>
      </w:r>
      <w:r>
        <w:instrText>4</w:instrText>
      </w:r>
      <w:r>
        <w:instrText>个区包含了所有凸包的凸点。通过求取边缘</w:instrText>
      </w:r>
      <w:r>
        <w:instrText>4</w:instrText>
      </w:r>
      <w:r>
        <w:instrText>个区的边缘子集的极值点</w:instrText>
      </w:r>
      <w:r>
        <w:instrText>,</w:instrText>
      </w:r>
      <w:r>
        <w:instrText>得到一个包含所有凸点的多边形点集</w:instrText>
      </w:r>
      <w:r>
        <w:instrText>,</w:instrText>
      </w:r>
      <w:r>
        <w:instrText>去掉凹点</w:instrText>
      </w:r>
      <w:r>
        <w:instrText>,</w:instrText>
      </w:r>
      <w:r>
        <w:instrText>得到平面点集的凸</w:instrText>
      </w:r>
      <w:r>
        <w:instrText>包。</w:instrText>
      </w:r>
      <w:r>
        <w:instrText>\n\n\n\n\t</w:instrText>
      </w:r>
      <w:r>
        <w:instrText>在两步法中的第二步嵌入约束条件的过程中</w:instrText>
      </w:r>
      <w:r>
        <w:instrText>,</w:instrText>
      </w:r>
      <w:r>
        <w:instrText>对约束线段的嵌入过程进行了分类</w:instrText>
      </w:r>
      <w:r>
        <w:instrText>,</w:instrText>
      </w:r>
      <w:r>
        <w:instrText>实现了带约束数据域的</w:instrText>
      </w:r>
      <w:r>
        <w:instrText>Delaunay</w:instrText>
      </w:r>
      <w:r>
        <w:instrText>三角剖分。</w:instrText>
      </w:r>
      <w:r>
        <w:instrText>\n\n\n\n\t</w:instrText>
      </w:r>
      <w:r>
        <w:instrText>对带岛屿约束数据域的</w:instrText>
      </w:r>
      <w:r>
        <w:instrText>Delaunay</w:instrText>
      </w:r>
      <w:r>
        <w:instrText>三角剖分算法进行了研究。在总结了前人研究成果的基础上</w:instrText>
      </w:r>
      <w:r>
        <w:instrText>,</w:instrText>
      </w:r>
      <w:r>
        <w:instrText>对</w:instrText>
      </w:r>
      <w:r>
        <w:rPr>
          <w:rFonts w:hint="eastAsia"/>
        </w:rPr>
        <w:instrText>带岛屿约束数据域的三角剖分算法进行了改进。改进算法的思想是</w:instrText>
      </w:r>
      <w:r>
        <w:instrText>:</w:instrText>
      </w:r>
      <w:r>
        <w:instrText>首先构建带岛屿多边形内边界约束的约束</w:instrText>
      </w:r>
      <w:r>
        <w:instrText>Delaunay</w:instrText>
      </w:r>
      <w:r>
        <w:instrText>三角网</w:instrText>
      </w:r>
      <w:r>
        <w:instrText>,</w:instrText>
      </w:r>
      <w:r>
        <w:instrText>然后利用边、面、弧段之间的拓扑关系</w:instrText>
      </w:r>
      <w:r>
        <w:instrText>,</w:instrText>
      </w:r>
      <w:r>
        <w:instrText>双向搜索查找岛屿内的三角形</w:instrText>
      </w:r>
      <w:r>
        <w:instrText>,</w:instrText>
      </w:r>
      <w:r>
        <w:instrText>进行相应的处理</w:instrText>
      </w:r>
      <w:r>
        <w:instrText>,</w:instrText>
      </w:r>
      <w:r>
        <w:instrText>完成带岛屿约束的</w:instrText>
      </w:r>
      <w:r>
        <w:instrText>Delaunay</w:instrText>
      </w:r>
      <w:r>
        <w:instrText>三角剖分。通过对实验结果的</w:instrText>
      </w:r>
      <w:r>
        <w:instrText>对比和分析</w:instrText>
      </w:r>
      <w:r>
        <w:instrText>,</w:instrText>
      </w:r>
      <w:r>
        <w:instrText>该改进算法具有更好的执行效率。</w:instrText>
      </w:r>
      <w:r>
        <w:instrText>\n\n\n\n\t</w:instrText>
      </w:r>
      <w:r>
        <w:instrText>通过对边缘极值点求平面散乱点集凸包算法和改进的带岛屿约束的</w:instrText>
      </w:r>
      <w:r>
        <w:instrText>Delaunay</w:instrText>
      </w:r>
      <w:r>
        <w:instrText>三角剖分算法的分析及与其它算法的比较</w:instrText>
      </w:r>
      <w:r>
        <w:instrText>,</w:instrText>
      </w:r>
      <w:r>
        <w:instrText>可以看出这两个算法在执行效率和效果上都有所提高</w:instrText>
      </w:r>
      <w:r>
        <w:instrText>,</w:instrText>
      </w:r>
      <w:r>
        <w:instrText>因此对两步法实现带约束三角剖分</w:instrText>
      </w:r>
      <w:r>
        <w:rPr>
          <w:rFonts w:hint="eastAsia"/>
        </w:rPr>
        <w:instrText>算法的构网效率有所提高。</w:instrText>
      </w:r>
      <w:r>
        <w:instrText>","genre":"</w:instrText>
      </w:r>
      <w:r>
        <w:instrText>硕士学位论文</w:instrText>
      </w:r>
      <w:r>
        <w:instrText xml:space="preserve">","language":"zh-CN","note":"major: </w:instrText>
      </w:r>
      <w:r>
        <w:instrText>计算机应用技术</w:instrText>
      </w:r>
      <w:r>
        <w:instrText xml:space="preserve">\ndownload: 455\nalbum: </w:instrText>
      </w:r>
      <w:r>
        <w:instrText>信息科技</w:instrText>
      </w:r>
      <w:r>
        <w:instrText>\nCLC: TP391.41\ndbcode: CMFD\</w:instrText>
      </w:r>
      <w:r>
        <w:instrText>ndbname: CMFD2010\nfilename: 2010063833.nh","number-of-pages":"59","publisher":"</w:instrText>
      </w:r>
      <w:r>
        <w:instrText>沈阳工业大学</w:instrText>
      </w:r>
      <w:r>
        <w:instrText>","source":"CNKI","title":"</w:instrText>
      </w:r>
      <w:r>
        <w:instrText>带约束三角剖分算法的研究</w:instrText>
      </w:r>
      <w:r>
        <w:rPr>
          <w:rFonts w:hint="eastAsia"/>
        </w:rPr>
        <w:instrText>与实现</w:instrText>
      </w:r>
      <w:r>
        <w:instrText>","URL":"https://kns.cnki.net/KCMS/detail/detail.aspx?dbcode=CMFD&amp;dbname=CMFD2010&amp;filename=2010063833.nh","author":[{"literal":"</w:instrText>
      </w:r>
      <w:r>
        <w:instrText>刘兴华</w:instrText>
      </w:r>
      <w:r>
        <w:instrText>"}],"contributor":[{"literal":"</w:instrText>
      </w:r>
      <w:r>
        <w:instrText>魏东</w:instrText>
      </w:r>
      <w:r>
        <w:instrText xml:space="preserve">"}],"accessed":{"date-parts":[["2025",2,25]]},"issued":{"date-parts":[["2010"]]}}}],"schema":"https://github.com/citation-style-language/schema/raw/master/csl-citation.json"} </w:instrText>
      </w:r>
      <w:r>
        <w:fldChar w:fldCharType="separate"/>
      </w:r>
      <w:r>
        <w:rPr>
          <w:rFonts w:cs="Times New Roman"/>
          <w:vertAlign w:val="superscript"/>
          <w14:ligatures w14:val="standardContextual"/>
        </w:rPr>
        <w:t>[29,30]</w:t>
      </w:r>
      <w:r>
        <w:fldChar w:fldCharType="end"/>
      </w:r>
      <w:r>
        <w:rPr>
          <w:rFonts w:hint="eastAsia"/>
        </w:rPr>
        <w:t>。</w:t>
      </w:r>
    </w:p>
    <w:p w14:paraId="3F696BE9" w14:textId="77777777" w:rsidR="00EE315F" w:rsidRDefault="00204804">
      <w:pPr>
        <w:snapToGrid w:val="0"/>
        <w:spacing w:after="120" w:line="300" w:lineRule="auto"/>
        <w:ind w:firstLineChars="200" w:firstLine="480"/>
      </w:pPr>
      <w:r>
        <w:rPr>
          <w:rFonts w:ascii="Times New Roman" w:hAnsi="Times New Roman" w:cs="Times New Roman" w:hint="eastAsia"/>
          <w:kern w:val="2"/>
        </w:rPr>
        <w:t>Delaunay</w:t>
      </w:r>
      <w:r>
        <w:rPr>
          <w:rFonts w:ascii="Times New Roman" w:hAnsi="Times New Roman" w:cs="Times New Roman" w:hint="eastAsia"/>
          <w:kern w:val="2"/>
        </w:rPr>
        <w:t>准则要求在任意三角形的外接圆内，不包含除该三角形顶</w:t>
      </w:r>
      <w:r>
        <w:rPr>
          <w:rFonts w:ascii="Times New Roman" w:hAnsi="Times New Roman" w:cs="Times New Roman" w:hint="eastAsia"/>
          <w:kern w:val="2"/>
        </w:rPr>
        <w:t>点外的任何其他点</w:t>
      </w:r>
      <w:r>
        <w:fldChar w:fldCharType="begin"/>
      </w:r>
      <w:r>
        <w:instrText xml:space="preserve"> ADDIN ZOTERO_ITEM CSL_CITATION {"citationID":"TJwBxEox","properties":{"formattedCitation":"\\super [31]\\nosupersub{}","plainCitation":"[31]","noteIndex":0},"citationItems":[{"id":146,"uris":["http://zotero.org/users/local/8clMLtyf/items/4L7HVBB9"</w:instrText>
      </w:r>
      <w:r>
        <w:instrText>],"itemData":{"id":146,"type":"article-journal","abstract":"</w:instrText>
      </w:r>
      <w:r>
        <w:instrText>地质编录是隧道施工过程中重要的一项工作，而传统的人工地质素描难以快速准确地反映隧道的地质状况。介绍一种从隧道三维点云数据自动提取隧道掌子面岩体结构面的方法。首先根据三维激光扫描仪的原理，采用先球面投影两次后平面投影的方法将三维点云投影到平面上，并保持点云间的相对拓扑关系，然后采用</w:instrText>
      </w:r>
      <w:r>
        <w:instrText>Delaunay</w:instrText>
      </w:r>
      <w:r>
        <w:instrText>算法重建隧道三角面片表面模型，最后计算每个三角面片的产状和到扫描中心的距离，采用聚类算法识别和分</w:instrText>
      </w:r>
      <w:r>
        <w:instrText>类隧道开挖岩</w:instrText>
      </w:r>
      <w:r>
        <w:rPr>
          <w:rFonts w:hint="eastAsia"/>
        </w:rPr>
        <w:instrText>体的结构面，并用不同颜色显示。通过对干巴沟隧道扫描数据分析，结果表明，采用该方法自动识别隧道结构面具有较好的效果，基本可以识别大部分岩体结构面。研究成果为隧道地质快速编录提供了一种方法。</w:instrText>
      </w:r>
      <w:r>
        <w:instrText>","container-title":"</w:instrText>
      </w:r>
      <w:r>
        <w:instrText>科技和产业</w:instrText>
      </w:r>
      <w:r>
        <w:instrText xml:space="preserve">","issue":"5","language":"zh-CN","note":"foundation: </w:instrText>
      </w:r>
      <w:r>
        <w:instrText>中铁第四勘察设计院集团有限公司软件开发项目</w:instrText>
      </w:r>
      <w:r>
        <w:instrText>(</w:instrText>
      </w:r>
      <w:r>
        <w:instrText>院软</w:instrText>
      </w:r>
      <w:r>
        <w:instrText>2020D049)</w:instrText>
      </w:r>
      <w:r>
        <w:instrText>；</w:instrText>
      </w:r>
      <w:r>
        <w:instrText xml:space="preserve">\ndownload: 220\nalbum: </w:instrText>
      </w:r>
      <w:r>
        <w:instrText>经济与管理科学</w:instrText>
      </w:r>
      <w:r>
        <w:instrText>;</w:instrText>
      </w:r>
      <w:r>
        <w:instrText>工程科技</w:instrText>
      </w:r>
      <w:r>
        <w:instrText>Ⅱ</w:instrText>
      </w:r>
      <w:r>
        <w:instrText>辑</w:instrText>
      </w:r>
      <w:r>
        <w:instrText>;</w:instrText>
      </w:r>
      <w:r>
        <w:instrText>信息科技</w:instrText>
      </w:r>
      <w:r>
        <w:instrText>\</w:instrText>
      </w:r>
      <w:r>
        <w:instrText>nCLC: U455;U452.12;TP391.41\ndbcode: CJFQ\ndbname: CJFDLAST2022\nfilename: CYYK202205058","page":"362-367","source":"CNKI","title":"</w:instrText>
      </w:r>
      <w:r>
        <w:instrText>基于激光点云的隧道开挖面岩体结构识别</w:instrText>
      </w:r>
      <w:r>
        <w:instrText>","volume":"22","author":[{"literal":"</w:instrText>
      </w:r>
      <w:r>
        <w:instrText>杨辉</w:instrText>
      </w:r>
      <w:r>
        <w:instrText>"}],"issued":{"date-parts":[["2022"]]}}}],"schema":"https://github</w:instrText>
      </w:r>
      <w:r>
        <w:instrText xml:space="preserve">.com/citation-style-language/schema/raw/master/csl-citation.json"} </w:instrText>
      </w:r>
      <w:r>
        <w:fldChar w:fldCharType="separate"/>
      </w:r>
      <w:r>
        <w:rPr>
          <w:rFonts w:cs="Times New Roman"/>
          <w:vertAlign w:val="superscript"/>
          <w14:ligatures w14:val="standardContextual"/>
        </w:rPr>
        <w:t>[31]</w:t>
      </w:r>
      <w:r>
        <w:fldChar w:fldCharType="end"/>
      </w:r>
      <w:r>
        <w:rPr>
          <w:rFonts w:hint="eastAsia"/>
        </w:rPr>
        <w:t>。基于该准则</w:t>
      </w:r>
      <w:r>
        <w:rPr>
          <w:rFonts w:ascii="Times New Roman" w:hAnsi="Times New Roman" w:cs="Times New Roman" w:hint="eastAsia"/>
          <w:kern w:val="2"/>
        </w:rPr>
        <w:t>生成的三角网格具有更好的几何稳定性，它产生的三角形更接近等角，最小化狭长三角形出现的频率；同时，在满足约束条件的基础上，保留</w:t>
      </w:r>
      <w:proofErr w:type="gramStart"/>
      <w:r>
        <w:rPr>
          <w:rFonts w:ascii="Times New Roman" w:hAnsi="Times New Roman" w:cs="Times New Roman" w:hint="eastAsia"/>
          <w:kern w:val="2"/>
        </w:rPr>
        <w:t>数据点集和</w:t>
      </w:r>
      <w:proofErr w:type="gramEnd"/>
      <w:r>
        <w:rPr>
          <w:rFonts w:ascii="Times New Roman" w:hAnsi="Times New Roman" w:cs="Times New Roman" w:hint="eastAsia"/>
          <w:kern w:val="2"/>
        </w:rPr>
        <w:t>网格拓扑信息，从而满足复杂地质结构建模的需求</w:t>
      </w:r>
      <w:r>
        <w:fldChar w:fldCharType="begin"/>
      </w:r>
      <w:r>
        <w:instrText xml:space="preserve"> ADDIN ZOTERO_ITEM CSL_CITATION {"citationID":"WZfaTIpQ","properties":{"formattedCitati</w:instrText>
      </w:r>
      <w:r>
        <w:instrText>on":"\\super [32,33]\\nosupersub{}","plainCitation":"[32,33]","noteIndex":0},"citationItems":[{"id":47,"uris":["http://zotero.org/users/local/8clMLtyf/items/J8IIUKGN"],"itemData":{"id":47,"type":"thesis","abstract":"TIN</w:instrText>
      </w:r>
      <w:r>
        <w:instrText>（不规则三角网）是将离散数据点连成一系列连续的三角形网格，三角网的大小和形</w:instrText>
      </w:r>
      <w:r>
        <w:instrText>状取决于离散数据点的位置和密度。在</w:instrText>
      </w:r>
      <w:r>
        <w:instrText>TIN</w:instrText>
      </w:r>
      <w:r>
        <w:instrText>建模中，</w:instrText>
      </w:r>
      <w:r>
        <w:instrText>Delaunay</w:instrText>
      </w:r>
      <w:r>
        <w:instrText>三角网被视为最优的，它既可适应规则分布数据，也可适应不规则分布数据，能够灵活地处理特殊地形。因此，一般</w:instrText>
      </w:r>
      <w:r>
        <w:instrText>Delaunay</w:instrText>
      </w:r>
      <w:r>
        <w:instrText>三角网和带约束条件</w:instrText>
      </w:r>
      <w:r>
        <w:instrText>Delaunay</w:instrText>
      </w:r>
      <w:r>
        <w:instrText>三角网的构建、基于</w:instrText>
      </w:r>
      <w:r>
        <w:instrText>Delaunay</w:instrText>
      </w:r>
      <w:r>
        <w:instrText>三角网的三维地形可视化以及基于三角形折叠的地形模型简化是本文重点研究的四个内容。</w:instrText>
      </w:r>
      <w:r>
        <w:instrText>\n\n\t</w:instrText>
      </w:r>
      <w:r>
        <w:instrText>在基于离散点的一般</w:instrText>
      </w:r>
      <w:r>
        <w:instrText>Delaunay</w:instrText>
      </w:r>
      <w:r>
        <w:instrText>三角网构建方面，本文重点研究逐点插入算法，在插入点定位问题中，引入快速点定位算法并对其进行改进，从而保证了算法的高效性。</w:instrText>
      </w:r>
      <w:r>
        <w:instrText>\n\n\t</w:instrText>
      </w:r>
      <w:r>
        <w:instrText>在带</w:instrText>
      </w:r>
      <w:r>
        <w:instrText>约束条件的</w:instrText>
      </w:r>
      <w:r>
        <w:instrText>Delaunay</w:instrText>
      </w:r>
      <w:r>
        <w:instrText>三角网构建方面，承接上一章的算法先生成初始三角网，然后将约束边嵌入其中，针对</w:instrText>
      </w:r>
      <w:r>
        <w:instrText>“</w:instrText>
      </w:r>
      <w:r>
        <w:instrText>插入</w:instrText>
      </w:r>
      <w:r>
        <w:instrText>-</w:instrText>
      </w:r>
      <w:r>
        <w:instrText>交换</w:instrText>
      </w:r>
      <w:r>
        <w:instrText>”</w:instrText>
      </w:r>
      <w:r>
        <w:instrText>算法的不足之处，加入切点处理使算法更具健壮性。</w:instrText>
      </w:r>
      <w:r>
        <w:instrText>\n\n\t</w:instrText>
      </w:r>
      <w:r>
        <w:instrText>针对</w:instrText>
      </w:r>
      <w:r>
        <w:instrText>Delaunay</w:instrText>
      </w:r>
      <w:r>
        <w:instrText>三角网在表示地形上不够形象与直观这一情况，本文利用</w:instrText>
      </w:r>
      <w:r>
        <w:instrText>Direct3D</w:instrText>
      </w:r>
      <w:r>
        <w:instrText>图形库，在</w:instrText>
      </w:r>
      <w:r>
        <w:instrText>VC++</w:instrText>
      </w:r>
      <w:r>
        <w:instrText>开发环境下实现了基于</w:instrText>
      </w:r>
      <w:r>
        <w:instrText>Delaunay</w:instrText>
      </w:r>
      <w:r>
        <w:instrText>三角网的三维地形可</w:instrText>
      </w:r>
      <w:r>
        <w:rPr>
          <w:rFonts w:hint="eastAsia"/>
        </w:rPr>
        <w:instrText>视化。</w:instrText>
      </w:r>
      <w:r>
        <w:instrText>\n\n\t</w:instrText>
      </w:r>
      <w:r>
        <w:instrText>最后，在地形模型简化方面，本文在基于三角形折叠算法的基础上，引入法向量度量参数，同时加入边界判断，利用</w:instrText>
      </w:r>
      <w:r>
        <w:instrText>Direct3D</w:instrText>
      </w:r>
      <w:r>
        <w:instrText>自动计算三角面片的法向量这一特性实现了地形模</w:instrText>
      </w:r>
      <w:r>
        <w:instrText>型的简化，并能较好地保持原始模型的特征。</w:instrText>
      </w:r>
      <w:r>
        <w:instrText>","genre":"</w:instrText>
      </w:r>
      <w:r>
        <w:instrText>硕士学位论文</w:instrText>
      </w:r>
      <w:r>
        <w:instrText xml:space="preserve">","language":"zh-CN","note":"major: </w:instrText>
      </w:r>
      <w:r>
        <w:instrText>地图学与地理信息系统</w:instrText>
      </w:r>
      <w:r>
        <w:instrText xml:space="preserve">\ndownload: 926\nalbum: </w:instrText>
      </w:r>
      <w:r>
        <w:instrText>信息科技</w:instrText>
      </w:r>
      <w:r>
        <w:instrText>\nCLC: TP391.41\ndbcode: CMFD\ndbname: CMFD2012\nfilename: 1012030505.nh","number-of-pages":"56","publisher":"</w:instrText>
      </w:r>
      <w:r>
        <w:instrText>东华理工大学</w:instrText>
      </w:r>
      <w:r>
        <w:instrText>","source":"CNKI","title":"De</w:instrText>
      </w:r>
      <w:r>
        <w:instrText>launay</w:instrText>
      </w:r>
      <w:r>
        <w:instrText>三角网构建及可视化方法与实现</w:instrText>
      </w:r>
      <w:r>
        <w:instrText>","URL":"https://kns.cnki.net/KCMS/detail/detail.aspx?dbcode=CMFD&amp;dbname=CMFD2012&amp;filename=1012030505.nh","author":[{"literal":"</w:instrText>
      </w:r>
      <w:r>
        <w:instrText>李涛</w:instrText>
      </w:r>
      <w:r>
        <w:instrText>"}],"contributor":[{"literal":"</w:instrText>
      </w:r>
      <w:r>
        <w:instrText>程朋根</w:instrText>
      </w:r>
      <w:r>
        <w:instrText>"}],"accessed":{"date-parts":[["2025",2,25]]},"issued":{"date-parts":[["</w:instrText>
      </w:r>
      <w:r>
        <w:instrText>2012"]]}}},{"id":48,"uris":["http://zotero.org/users/local/8clMLtyf/items/CGFVDNL7"],"itemData":{"id":48,"type":"article-journal","abstract":"</w:instrText>
      </w:r>
      <w:r>
        <w:instrText>地质建模在有色金属矿产资源开采、石油勘探开</w:instrText>
      </w:r>
      <w:r>
        <w:rPr>
          <w:rFonts w:hint="eastAsia"/>
        </w:rPr>
        <w:instrText>发等领域有广泛的应用。地质结构往往由于断层等的存在经常呈现出非流形的情况</w:instrText>
      </w:r>
      <w:r>
        <w:instrText>,</w:instrText>
      </w:r>
      <w:r>
        <w:instrText>使得对复杂地质结构建模相对困难。考虑到</w:instrText>
      </w:r>
      <w:r>
        <w:instrText>Delaunay</w:instrText>
      </w:r>
      <w:r>
        <w:instrText>三角剖分具有良好的边界描述和约束适应能力</w:instrText>
      </w:r>
      <w:r>
        <w:instrText>,</w:instrText>
      </w:r>
      <w:r>
        <w:instrText>给出了基于</w:instrText>
      </w:r>
      <w:r>
        <w:instrText>Del</w:instrText>
      </w:r>
      <w:r>
        <w:instrText>aunay</w:instrText>
      </w:r>
      <w:r>
        <w:instrText>三角剖分进行复杂地质结构建模的方法</w:instrText>
      </w:r>
      <w:r>
        <w:instrText>,</w:instrText>
      </w:r>
      <w:r>
        <w:instrText>并用实例对算法进行了验证。实例表明提出的算法可以得到具有几何一致性和网格单元拓扑一致性的地质结构模型。</w:instrText>
      </w:r>
      <w:r>
        <w:instrText>","container-title":"</w:instrText>
      </w:r>
      <w:r>
        <w:instrText>金属矿山</w:instrText>
      </w:r>
      <w:r>
        <w:instrText xml:space="preserve">","issue":"4","language":"zh-CN","note":"foundation: </w:instrText>
      </w:r>
      <w:r>
        <w:instrText>北京市自然科学基金项</w:instrText>
      </w:r>
      <w:r>
        <w:rPr>
          <w:rFonts w:hint="eastAsia"/>
        </w:rPr>
        <w:instrText>目</w:instrText>
      </w:r>
      <w:r>
        <w:instrText>(</w:instrText>
      </w:r>
      <w:r>
        <w:instrText>编号</w:instrText>
      </w:r>
      <w:r>
        <w:instrText>:4062010)</w:instrText>
      </w:r>
      <w:r>
        <w:instrText>；</w:instrText>
      </w:r>
      <w:r>
        <w:instrText xml:space="preserve"> </w:instrText>
      </w:r>
      <w:r>
        <w:instrText>北京市属高等学校人才强教深化计划项目</w:instrText>
      </w:r>
      <w:r>
        <w:instrText>(</w:instrText>
      </w:r>
      <w:r>
        <w:instrText>编号</w:instrText>
      </w:r>
      <w:r>
        <w:instrText>:PHR201008239)</w:instrText>
      </w:r>
      <w:r>
        <w:instrText>；</w:instrText>
      </w:r>
      <w:r>
        <w:instrText xml:space="preserve">\ndownload: 414\nalbum: </w:instrText>
      </w:r>
      <w:r>
        <w:instrText>工程科技</w:instrText>
      </w:r>
      <w:r>
        <w:instrText>Ⅰ</w:instrText>
      </w:r>
      <w:r>
        <w:instrText>辑</w:instrText>
      </w:r>
      <w:r>
        <w:instrText>;</w:instrText>
      </w:r>
      <w:r>
        <w:instrText>信息科技</w:instrText>
      </w:r>
      <w:r>
        <w:instrText>\nCLC: T</w:instrText>
      </w:r>
      <w:r>
        <w:instrText>P391.41\ndbcode: CJFQ\ndbname: CJFD2010\nfilename: JSKS201004037","page":"126-130","source":"CNKI","title":"</w:instrText>
      </w:r>
      <w:r>
        <w:instrText>基于</w:instrText>
      </w:r>
      <w:r>
        <w:instrText>Delaunay</w:instrText>
      </w:r>
      <w:r>
        <w:instrText>三角剖分的复杂地质结构建模</w:instrText>
      </w:r>
      <w:r>
        <w:instrText>","author":[{"literal":"</w:instrText>
      </w:r>
      <w:r>
        <w:instrText>蔡强</w:instrText>
      </w:r>
      <w:r>
        <w:instrText>"},{"literal":"</w:instrText>
      </w:r>
      <w:r>
        <w:instrText>李海生</w:instrText>
      </w:r>
      <w:r>
        <w:instrText>"},{"literal":"</w:instrText>
      </w:r>
      <w:r>
        <w:instrText>左敏</w:instrText>
      </w:r>
      <w:r>
        <w:instrText>"},{"literal":"</w:instrText>
      </w:r>
      <w:r>
        <w:instrText>孟宪海</w:instrText>
      </w:r>
      <w:r>
        <w:instrText>"},{"literal":"</w:instrText>
      </w:r>
      <w:r>
        <w:instrText>杨钦</w:instrText>
      </w:r>
      <w:r>
        <w:instrText>"}],"issued":{"date-parts":[[</w:instrText>
      </w:r>
      <w:r>
        <w:instrText xml:space="preserve">"2010"]]}}}],"schema":"https://github.com/citation-style-language/schema/raw/master/csl-citation.json"} </w:instrText>
      </w:r>
      <w:r>
        <w:fldChar w:fldCharType="separate"/>
      </w:r>
      <w:r>
        <w:rPr>
          <w:rFonts w:cs="Times New Roman"/>
          <w:vertAlign w:val="superscript"/>
          <w14:ligatures w14:val="standardContextual"/>
        </w:rPr>
        <w:t>[32,33]</w:t>
      </w:r>
      <w:r>
        <w:fldChar w:fldCharType="end"/>
      </w:r>
      <w:r>
        <w:rPr>
          <w:rFonts w:hint="eastAsia"/>
        </w:rPr>
        <w:t>。</w:t>
      </w:r>
    </w:p>
    <w:p w14:paraId="72CB4587" w14:textId="77777777" w:rsidR="00EE315F" w:rsidRDefault="00204804">
      <w:pPr>
        <w:pStyle w:val="p1"/>
        <w:ind w:firstLineChars="200" w:firstLine="480"/>
      </w:pPr>
      <w:r>
        <w:rPr>
          <w:rFonts w:ascii="Times New Roman" w:hAnsi="Times New Roman" w:cs="Times New Roman"/>
          <w:kern w:val="2"/>
        </w:rPr>
        <w:t>Peter Su</w:t>
      </w:r>
      <w:r>
        <w:rPr>
          <w:rFonts w:ascii="Times New Roman" w:hAnsi="Times New Roman" w:cs="Times New Roman" w:hint="eastAsia"/>
          <w:kern w:val="2"/>
        </w:rPr>
        <w:t>和</w:t>
      </w:r>
      <w:r>
        <w:rPr>
          <w:rFonts w:ascii="Times New Roman" w:hAnsi="Times New Roman" w:cs="Times New Roman"/>
          <w:kern w:val="2"/>
        </w:rPr>
        <w:t>Robert L. Scot Drysdale</w:t>
      </w:r>
      <w:r>
        <w:rPr>
          <w:rFonts w:ascii="Times New Roman" w:hAnsi="Times New Roman" w:cs="Times New Roman" w:hint="eastAsia"/>
          <w:kern w:val="2"/>
        </w:rPr>
        <w:t xml:space="preserve"> </w:t>
      </w:r>
      <w:r>
        <w:fldChar w:fldCharType="begin"/>
      </w:r>
      <w:r>
        <w:instrText xml:space="preserve"> ADDIN ZOTERO_ITEM CSL_CITATION {"citationID":"RV26ixaL","properties":{"formattedCitation":"\\super [34]\\n</w:instrText>
      </w:r>
      <w:r>
        <w:instrText>osupersub{}","plainCitation":"[34]","noteIndex":0},"citationItems":[{"id":158,"uris":["http://zotero.org/users/local/8clMLtyf/items/JM2I9TL3"],"itemData":{"id":158,"type":"article-journal","abstract":"This paper presents an experimental comparison of a num</w:instrText>
      </w:r>
      <w:r>
        <w:instrText>ber of different algorithms for computing the Deluanay triangulation. The algorithms examined are: Dwyer’s divide and conquer algorithm, Fortune’s sweepline algorithm, several versions of the incremental algorithm (including one by Ohya, Iri, and Murota, a</w:instrText>
      </w:r>
      <w:r>
        <w:instrText xml:space="preserve"> new bucketing-based algorithm described in this paper, and Devillers’s version of a Delaunay-tree based algorithm that appears in LEDA), an algorithm that incrementally adds a correct Delaunay triangle adjacent to a current triangle in a manner similar to</w:instrText>
      </w:r>
      <w:r>
        <w:instrText xml:space="preserve"> gift wrapping algorithms for convex hulls, and Barber’s convex hull based algorithm.","language":"en","source":"Zotero","title":"A Comparison of Sequential Delaunay Triangulation Algorithms","author":[{"family":"Su","given":"Peter"},{"family":"Drysdale","</w:instrText>
      </w:r>
      <w:r>
        <w:instrText xml:space="preserve">given":"Robert L Scot"}]}}],"schema":"https://github.com/citation-style-language/schema/raw/master/csl-citation.json"} </w:instrText>
      </w:r>
      <w:r>
        <w:fldChar w:fldCharType="separate"/>
      </w:r>
      <w:r>
        <w:rPr>
          <w:rFonts w:cs="Times New Roman"/>
          <w:vertAlign w:val="superscript"/>
          <w14:ligatures w14:val="standardContextual"/>
        </w:rPr>
        <w:t>[34]</w:t>
      </w:r>
      <w:r>
        <w:fldChar w:fldCharType="end"/>
      </w:r>
      <w:r>
        <w:rPr>
          <w:rFonts w:hint="eastAsia"/>
        </w:rPr>
        <w:t>确定了构建三角网格的三大类算法：分治法、扫线法和增量插入法。相比于分治法和扫线法，增量插入法具有较高的灵活性，支持动态插入点并局部调整网格。同时，该方法在随机化插入策略下的最差的期望时间下与分治法相当，但实现却更为简洁直观，不需要复杂的合并操作。</w:t>
      </w:r>
      <w:r>
        <w:rPr>
          <w:rFonts w:ascii="Times New Roman" w:hAnsi="Times New Roman" w:cs="Times New Roman" w:hint="eastAsia"/>
          <w:kern w:val="2"/>
        </w:rPr>
        <w:t>此外，增量插入</w:t>
      </w:r>
      <w:r>
        <w:rPr>
          <w:rFonts w:ascii="Times New Roman" w:hAnsi="Times New Roman" w:cs="Times New Roman" w:hint="eastAsia"/>
          <w:kern w:val="2"/>
        </w:rPr>
        <w:t>法能够结合</w:t>
      </w:r>
      <w:r>
        <w:rPr>
          <w:rFonts w:ascii="Times New Roman" w:hAnsi="Times New Roman" w:cs="Times New Roman" w:hint="eastAsia"/>
          <w:kern w:val="2"/>
        </w:rPr>
        <w:t>Lawson</w:t>
      </w:r>
      <w:r>
        <w:rPr>
          <w:rFonts w:ascii="Times New Roman" w:hAnsi="Times New Roman" w:cs="Times New Roman" w:hint="eastAsia"/>
          <w:kern w:val="2"/>
        </w:rPr>
        <w:t>翻转法来维护</w:t>
      </w:r>
      <w:r>
        <w:rPr>
          <w:rFonts w:ascii="Times New Roman" w:hAnsi="Times New Roman" w:cs="Times New Roman" w:hint="eastAsia"/>
          <w:kern w:val="2"/>
        </w:rPr>
        <w:t xml:space="preserve"> Delaunay </w:t>
      </w:r>
      <w:r>
        <w:rPr>
          <w:rFonts w:ascii="Times New Roman" w:hAnsi="Times New Roman" w:cs="Times New Roman" w:hint="eastAsia"/>
          <w:kern w:val="2"/>
        </w:rPr>
        <w:t>性质，同时易于扩展到约束</w:t>
      </w:r>
      <w:r>
        <w:rPr>
          <w:rFonts w:ascii="Times New Roman" w:hAnsi="Times New Roman" w:cs="Times New Roman" w:hint="eastAsia"/>
          <w:kern w:val="2"/>
        </w:rPr>
        <w:t xml:space="preserve"> Delaunay </w:t>
      </w:r>
      <w:r>
        <w:rPr>
          <w:rFonts w:ascii="Times New Roman" w:hAnsi="Times New Roman" w:cs="Times New Roman" w:hint="eastAsia"/>
          <w:kern w:val="2"/>
        </w:rPr>
        <w:t>三角化，适用于具有边界约束或内部障碍物的复杂区域。因此，该方法在计算效率、可扩展性和</w:t>
      </w:r>
      <w:r>
        <w:t>随机分布</w:t>
      </w:r>
      <w:r>
        <w:rPr>
          <w:rFonts w:hint="eastAsia"/>
        </w:rPr>
        <w:t>的</w:t>
      </w:r>
      <w:r>
        <w:rPr>
          <w:rFonts w:ascii="Times New Roman" w:hAnsi="Times New Roman" w:cs="Times New Roman" w:hint="eastAsia"/>
          <w:kern w:val="2"/>
        </w:rPr>
        <w:t>钻孔数据实际应用中具有一定优势，本文主要选用增量插入法进行三角网格的构建。</w:t>
      </w:r>
    </w:p>
    <w:p w14:paraId="24D34BF7" w14:textId="77777777" w:rsidR="00EE315F" w:rsidRDefault="00204804">
      <w:pPr>
        <w:snapToGrid w:val="0"/>
        <w:spacing w:after="120" w:line="300" w:lineRule="auto"/>
        <w:ind w:firstLineChars="200" w:firstLine="480"/>
      </w:pPr>
      <w:r>
        <w:rPr>
          <w:rFonts w:ascii="Times New Roman" w:hAnsi="Times New Roman" w:cs="Times New Roman" w:hint="eastAsia"/>
          <w:kern w:val="2"/>
        </w:rPr>
        <w:t>增量插入法首先构造一个包含所有</w:t>
      </w:r>
      <w:proofErr w:type="gramStart"/>
      <w:r>
        <w:rPr>
          <w:rFonts w:ascii="Times New Roman" w:hAnsi="Times New Roman" w:cs="Times New Roman" w:hint="eastAsia"/>
          <w:kern w:val="2"/>
        </w:rPr>
        <w:t>离散点集的</w:t>
      </w:r>
      <w:proofErr w:type="gramEnd"/>
      <w:r>
        <w:rPr>
          <w:rFonts w:ascii="Times New Roman" w:hAnsi="Times New Roman" w:cs="Times New Roman" w:hint="eastAsia"/>
          <w:kern w:val="2"/>
        </w:rPr>
        <w:t>超级三角形，再将点逐个插入现有的三角网，并通过边翻转的方式动态调整网格结构使其保持</w:t>
      </w:r>
      <w:r>
        <w:rPr>
          <w:rFonts w:ascii="Times New Roman" w:hAnsi="Times New Roman" w:cs="Times New Roman" w:hint="eastAsia"/>
          <w:kern w:val="2"/>
        </w:rPr>
        <w:t>Delaunay</w:t>
      </w:r>
      <w:r>
        <w:rPr>
          <w:rFonts w:ascii="Times New Roman" w:hAnsi="Times New Roman" w:cs="Times New Roman" w:hint="eastAsia"/>
          <w:kern w:val="2"/>
        </w:rPr>
        <w:t>性质</w:t>
      </w:r>
      <w:r>
        <w:fldChar w:fldCharType="begin"/>
      </w:r>
      <w:r>
        <w:instrText xml:space="preserve"> ADDIN ZOTERO_ITEM CSL_CITATION {"citationID":"8ycc</w:instrText>
      </w:r>
      <w:r>
        <w:instrText>a4Ry","properties":{"formattedCitation":"\\super [35,36]\\nosupersub{}","plainCitation":"[35,36]","noteIndex":0},"citationItems":[{"id":45,"uris":["http://zotero.org/users/local/8clMLtyf/items/5DNRW5KA"],"itemData":{"id":45,"type":"article-journal","abstra</w:instrText>
      </w:r>
      <w:r>
        <w:instrText>ct":"Delaunay</w:instrText>
      </w:r>
      <w:r>
        <w:instrText>三角剖分算法是构建数字高程模型</w:instrText>
      </w:r>
      <w:r>
        <w:instrText>(DEM)</w:instrText>
      </w:r>
      <w:r>
        <w:instrText>的主要算法。分析了几种已有</w:instrText>
      </w:r>
      <w:r>
        <w:instrText>Delaunay</w:instrText>
      </w:r>
      <w:r>
        <w:instrText>三角剖分算法后</w:instrText>
      </w:r>
      <w:r>
        <w:instrText>,</w:instrText>
      </w:r>
      <w:r>
        <w:instrText>对前沿边推进算法进行了两点改进。一是直接以边为基础向一侧推进</w:instrText>
      </w:r>
      <w:r>
        <w:instrText>,</w:instrText>
      </w:r>
      <w:r>
        <w:instrText>而不是以凸包为基础向内推进</w:instrText>
      </w:r>
      <w:r>
        <w:instrText>;</w:instrText>
      </w:r>
      <w:r>
        <w:instrText>二是利用分块技术来改进搜索方法</w:instrText>
      </w:r>
      <w:r>
        <w:instrText>,</w:instrText>
      </w:r>
      <w:r>
        <w:instrText>使搜索范围限制在搜索边的周围区域</w:instrText>
      </w:r>
      <w:r>
        <w:instrText>,</w:instrText>
      </w:r>
      <w:r>
        <w:instrText>从而极大地提高了</w:instrText>
      </w:r>
      <w:r>
        <w:instrText>Delaunay</w:instrText>
      </w:r>
      <w:r>
        <w:instrText>三角网的推进速度。仿真实验表明</w:instrText>
      </w:r>
      <w:r>
        <w:instrText>,</w:instrText>
      </w:r>
      <w:r>
        <w:instrText>改进后算法效率有了显著提高。</w:instrText>
      </w:r>
      <w:r>
        <w:instrText>","container-title":"</w:instrText>
      </w:r>
      <w:r>
        <w:instrText>系统仿真学报</w:instrText>
      </w:r>
      <w:r>
        <w:instrText>","issue":"11","language":"zh-CN","note":"d</w:instrText>
      </w:r>
      <w:r>
        <w:instrText xml:space="preserve">ownload: 793\nalbum: </w:instrText>
      </w:r>
      <w:r>
        <w:instrText>基础科学</w:instrText>
      </w:r>
      <w:r>
        <w:instrText>;</w:instrText>
      </w:r>
      <w:r>
        <w:instrText>信息科技</w:instrText>
      </w:r>
      <w:r>
        <w:instrText>\nCLC: P208\ndbcode: CJFQ\ndbname: CJFD2006\nfilename: XTFZ200611012","page":"3055-3057","source":"CNKI","title":"</w:instrText>
      </w:r>
      <w:r>
        <w:instrText>一种改进的快速</w:instrText>
      </w:r>
      <w:r>
        <w:instrText>Delaunay</w:instrText>
      </w:r>
      <w:r>
        <w:instrText>三角剖分算法</w:instrText>
      </w:r>
      <w:r>
        <w:instrText>","author":[{"literal":"</w:instrText>
      </w:r>
      <w:r>
        <w:instrText>何俊</w:instrText>
      </w:r>
      <w:r>
        <w:instrText>"},{"literal":"</w:instrText>
      </w:r>
      <w:r>
        <w:instrText>戴浩</w:instrText>
      </w:r>
      <w:r>
        <w:instrText>"},{"literal":"</w:instrText>
      </w:r>
      <w:r>
        <w:instrText>谢永强</w:instrText>
      </w:r>
      <w:r>
        <w:instrText>"},{"literal":"</w:instrText>
      </w:r>
      <w:r>
        <w:instrText>刘宝生</w:instrText>
      </w:r>
      <w:r>
        <w:instrText>"}],"issued"</w:instrText>
      </w:r>
      <w:r>
        <w:instrText>:{"date-parts":[["2006"]]}}},{"id":44,"uris":["http://zotero.org/users/local/8clMLtyf/items/UQ27Y86Z"],"itemData":{"id":44,"type":"thesis","abstract":"Delaunay</w:instrText>
      </w:r>
      <w:r>
        <w:instrText>三角剖分是地理信息系统</w:instrText>
      </w:r>
      <w:r>
        <w:instrText>(Geographical Information System,GIS)</w:instrText>
      </w:r>
      <w:r>
        <w:instrText>数据表达、管理和集成的一项重要内容</w:instrText>
      </w:r>
      <w:r>
        <w:instrText>,</w:instrText>
      </w:r>
      <w:r>
        <w:instrText>也是实现地形可视化的一种行之有效的方法和工具。由于其在科学计算</w:instrText>
      </w:r>
      <w:r>
        <w:instrText>可视化、地学分析、地图综合、虚拟现实和计算机视觉等领域有着重要的意义和举足轻重的作用</w:instrText>
      </w:r>
      <w:r>
        <w:instrText>,</w:instrText>
      </w:r>
      <w:r>
        <w:instrText>从而吸引了广大学者对其进行研究。然而</w:instrText>
      </w:r>
      <w:r>
        <w:instrText>,</w:instrText>
      </w:r>
      <w:r>
        <w:instrText>剖分效率仍然是制约</w:instrText>
      </w:r>
      <w:r>
        <w:instrText>Delaunay</w:instrText>
      </w:r>
      <w:r>
        <w:instrText>三角剖分的一个瓶颈。在不规则三角网</w:instrText>
      </w:r>
      <w:r>
        <w:instrText>(Triangulated Irregular Network,TIN)</w:instrText>
      </w:r>
      <w:r>
        <w:instrText>的建模中</w:instrText>
      </w:r>
      <w:r>
        <w:instrText>,Delaunay</w:instrText>
      </w:r>
      <w:r>
        <w:instrText>三角剖分具有空外接圆及最大化最小角的良好性质</w:instrText>
      </w:r>
      <w:r>
        <w:instrText>,</w:instrText>
      </w:r>
      <w:r>
        <w:instrText>被公认为是最优的三角剖分</w:instrText>
      </w:r>
      <w:r>
        <w:instrText>,</w:instrText>
      </w:r>
      <w:r>
        <w:instrText>它既可适应规则分布的数据</w:instrText>
      </w:r>
      <w:r>
        <w:instrText>,</w:instrText>
      </w:r>
      <w:r>
        <w:instrText>也可适应不规</w:instrText>
      </w:r>
      <w:r>
        <w:rPr>
          <w:rFonts w:hint="eastAsia"/>
        </w:rPr>
        <w:instrText>则分布的数据</w:instrText>
      </w:r>
      <w:r>
        <w:instrText>,</w:instrText>
      </w:r>
      <w:r>
        <w:instrText>能够灵活地处理特殊地形。本文对其传统算法进行了分析和对比</w:instrText>
      </w:r>
      <w:r>
        <w:instrText>,</w:instrText>
      </w:r>
      <w:r>
        <w:instrText>重点研究了插入点定位算法和</w:instrText>
      </w:r>
      <w:r>
        <w:instrText>Delauna</w:instrText>
      </w:r>
      <w:r>
        <w:instrText>y</w:instrText>
      </w:r>
      <w:r>
        <w:instrText>三角剖分的逐点插入算法</w:instrText>
      </w:r>
      <w:r>
        <w:instrText>,</w:instrText>
      </w:r>
      <w:r>
        <w:instrText>并在此基础上实现了</w:instrText>
      </w:r>
      <w:r>
        <w:instrText>Delaunay</w:instrText>
      </w:r>
      <w:r>
        <w:instrText>三角网的快速构建。论文的主要研究工作和取得的主要成果如下</w:instrText>
      </w:r>
      <w:r>
        <w:instrText>:(1)</w:instrText>
      </w:r>
      <w:r>
        <w:instrText>通过研究分析已有插入点定位算法的不足</w:instrText>
      </w:r>
      <w:r>
        <w:instrText>,</w:instrText>
      </w:r>
      <w:r>
        <w:instrText>针对目前仍然存在的主要问题</w:instrText>
      </w:r>
      <w:r>
        <w:instrText>,</w:instrText>
      </w:r>
      <w:r>
        <w:instrText>提出了一种新的插入点混合定位算法。将三角形面积坐标算法与直线行走算法相结合</w:instrText>
      </w:r>
      <w:r>
        <w:instrText>,</w:instrText>
      </w:r>
      <w:r>
        <w:instrText>在点定位过程中可大幅度缩短搜索路径</w:instrText>
      </w:r>
      <w:r>
        <w:instrText>,</w:instrText>
      </w:r>
      <w:r>
        <w:instrText>快速定位到插入点所在的目标三角形。</w:instrText>
      </w:r>
      <w:r>
        <w:instrText>(2)</w:instrText>
      </w:r>
      <w:r>
        <w:instrText>针对现有</w:instrText>
      </w:r>
      <w:r>
        <w:instrText>Delaunay</w:instrText>
      </w:r>
      <w:r>
        <w:instrText>三角剖分速度较慢的问题</w:instrText>
      </w:r>
      <w:r>
        <w:instrText>,</w:instrText>
      </w:r>
      <w:r>
        <w:instrText>提出了格</w:instrText>
      </w:r>
      <w:r>
        <w:rPr>
          <w:rFonts w:hint="eastAsia"/>
        </w:rPr>
        <w:instrText>网划分的</w:instrText>
      </w:r>
      <w:r>
        <w:instrText>Delaunay</w:instrText>
      </w:r>
      <w:r>
        <w:instrText>三角网快速生成算法。首先通过建立动态矩形包围盒</w:instrText>
      </w:r>
      <w:r>
        <w:instrText>;</w:instrText>
      </w:r>
      <w:r>
        <w:instrText>其次</w:instrText>
      </w:r>
      <w:r>
        <w:instrText>,</w:instrText>
      </w:r>
      <w:r>
        <w:instrText>结合格网划分技术对数据点集进行有效划分</w:instrText>
      </w:r>
      <w:r>
        <w:instrText>;</w:instrText>
      </w:r>
      <w:r>
        <w:instrText>进行</w:instrText>
      </w:r>
      <w:r>
        <w:instrText>Delaunay</w:instrText>
      </w:r>
      <w:r>
        <w:instrText>三角剖分时</w:instrText>
      </w:r>
      <w:r>
        <w:instrText>,</w:instrText>
      </w:r>
      <w:r>
        <w:instrText>引入文中提出的插入点混合定位算法实现目标三角形的快速定位</w:instrText>
      </w:r>
      <w:r>
        <w:instrText>;</w:instrText>
      </w:r>
      <w:r>
        <w:instrText>最后</w:instrText>
      </w:r>
      <w:r>
        <w:instrText>,</w:instrText>
      </w:r>
      <w:r>
        <w:instrText>用简易的空外接圆检测进行优化</w:instrText>
      </w:r>
      <w:r>
        <w:instrText>,</w:instrText>
      </w:r>
      <w:r>
        <w:instrText>使得</w:instrText>
      </w:r>
      <w:r>
        <w:instrText>Delaunay</w:instrText>
      </w:r>
      <w:r>
        <w:instrText>三角网的剖分更加高效。本文对改进后的算法进行了实验</w:instrText>
      </w:r>
      <w:r>
        <w:instrText>,</w:instrText>
      </w:r>
      <w:r>
        <w:instrText>结果表明改进后的算法简单高效</w:instrText>
      </w:r>
      <w:r>
        <w:instrText>,</w:instrText>
      </w:r>
      <w:r>
        <w:instrText>而且具有较好的实用性。</w:instrText>
      </w:r>
      <w:r>
        <w:instrText>","genre":"</w:instrText>
      </w:r>
      <w:r>
        <w:instrText>硕士学位论文</w:instrText>
      </w:r>
      <w:r>
        <w:instrText xml:space="preserve">","language":"zh-CN","note":"major: </w:instrText>
      </w:r>
      <w:r>
        <w:instrText>地图学与地理信息系统</w:instrText>
      </w:r>
      <w:r>
        <w:instrText>\ndownload: 1</w:instrText>
      </w:r>
      <w:r>
        <w:instrText xml:space="preserve">042\nalbum: </w:instrText>
      </w:r>
      <w:r>
        <w:instrText>信息科技</w:instrText>
      </w:r>
      <w:r>
        <w:instrText>\nCLC: TP391.41\ndbcode: CMFD\ndbname: CMFD201601\nfilename: 1015449171.nh","number-of-pages":"56","publisher":"</w:instrText>
      </w:r>
      <w:r>
        <w:instrText>兰州交通大学</w:instrText>
      </w:r>
      <w:r>
        <w:instrText>","source":"CNKI","title":"</w:instrText>
      </w:r>
      <w:r>
        <w:instrText>改进的</w:instrText>
      </w:r>
      <w:r>
        <w:instrText>Delaunay</w:instrText>
      </w:r>
      <w:r>
        <w:instrText>三角剖分算法研究</w:instrText>
      </w:r>
      <w:r>
        <w:instrText>","URL":"https://kns.cnki.net/KCMS/detail/detail.aspx?dbcode=CMFD&amp;dbname=CMF</w:instrText>
      </w:r>
      <w:r>
        <w:instrText>D201601&amp;filename=1015449171.nh","author":[{"literal":"</w:instrText>
      </w:r>
      <w:r>
        <w:instrText>高莉</w:instrText>
      </w:r>
      <w:r>
        <w:instrText>"}],"contributor":[{"literal":"</w:instrText>
      </w:r>
      <w:r>
        <w:instrText>杨军</w:instrText>
      </w:r>
      <w:r>
        <w:instrText>"}],"accessed":{"date-parts":[["2025",2,25]]},"issued":{"date-parts":[["2016"]]}}}],"schema":"https://github.com/citation-style-language/schema/raw/master/csl-citation</w:instrText>
      </w:r>
      <w:r>
        <w:instrText xml:space="preserve">.json"} </w:instrText>
      </w:r>
      <w:r>
        <w:fldChar w:fldCharType="separate"/>
      </w:r>
      <w:r>
        <w:rPr>
          <w:rFonts w:cs="Times New Roman"/>
          <w:vertAlign w:val="superscript"/>
          <w14:ligatures w14:val="standardContextual"/>
        </w:rPr>
        <w:t>[35,36]</w:t>
      </w:r>
      <w:r>
        <w:fldChar w:fldCharType="end"/>
      </w:r>
      <w:r>
        <w:rPr>
          <w:rFonts w:hint="eastAsia"/>
        </w:rPr>
        <w:t>。最后根据设置的约束条件，对其冲突的三角形进行移除，确保约束边完整地保留在最终网格中</w:t>
      </w:r>
      <w:r>
        <w:fldChar w:fldCharType="begin"/>
      </w:r>
      <w:r>
        <w:instrText xml:space="preserve"> ADDIN ZOTERO_ITEM CSL_CITATION {"citationID":"IJk5ChFd","properties":{"formattedCitation":"\\super [37]\\nosupersub{}","plainCitation":"[37]","noteIndex":0},"citationItems":[{"id":42,"uris":["htt</w:instrText>
      </w:r>
      <w:r>
        <w:instrText>p://zotero.org/users/local/8clMLtyf/items/7WLNKXXH"],"itemData":{"id":42,"type":"paper-conference","abstract":"Delaunay triangulation is well known for its use in geometric design. A derived version of this structure, the Delaunay constrained triangulation</w:instrText>
      </w:r>
      <w:r>
        <w:instrText xml:space="preserve">, takes into account the triangular mesh problem in presence of rectilinear constraints. The Delaunay constrained triangulation is very useful for CAD, topography and mapping and in finite element analysis. This technique is still developing. We present a </w:instrText>
      </w:r>
      <w:r>
        <w:instrText>taxonomy of this geometric structure. First we describe the different tools used to introduce the problem. Then we introduce the different approaches highlighting various points of view of the problem. We focus on the Delaunay stable methods. A Delaunay st</w:instrText>
      </w:r>
      <w:r>
        <w:instrText>able method preserves the Delaunay nature of the constrained triangulation. Each method is detailed by its algorithms, performances, and properties. For instance we show how these methods approximate the generalised Voronoi diagram of the configuration. Th</w:instrText>
      </w:r>
      <w:r>
        <w:instrText>e Delaunay stable algorithms are used for 2.5D DEM design. The aim of this work is to demonstrate that the use of topographic constraints in a regular DEM without adding new points preserves the terrain shape. So the resulting DEM can be more easily interp</w:instrText>
      </w:r>
      <w:r>
        <w:instrText>reted because its realism is preserved and the mesh still owns all the Delaunay triangulation properties.","container-title":"1999 IEEE International Conference on Information Visualization (Cat. No. PR00210)","DOI":"10.1109/IV.1999.781551","event-title":"</w:instrText>
      </w:r>
      <w:r>
        <w:instrText>1999 IEEE International Conference on Information Visualization (Cat. No. PR00210)","note":"ISSN: 1093-9547","page":"147-152","source":"IEEE Xplore","title":"The Delaunay constrained triangulation: the Delaunay stable algorithms","title-short":"The Delauna</w:instrText>
      </w:r>
      <w:r>
        <w:instrText>y constrained triangulation","URL":"https://ieeexplore.ieee.org/abstract/document/781551","author":[{"family":"Rognant","given":"L."},{"family":"Chassery","given":"J.M."},{"family":"Goze","given":"S."},{"family":"Planes","given":"J.G."}],"accessed":{"date-</w:instrText>
      </w:r>
      <w:r>
        <w:instrText xml:space="preserve">parts":[["2025",2,25]]},"issued":{"date-parts":[["1999",7]]}}}],"schema":"https://github.com/citation-style-language/schema/raw/master/csl-citation.json"} </w:instrText>
      </w:r>
      <w:r>
        <w:fldChar w:fldCharType="separate"/>
      </w:r>
      <w:r>
        <w:rPr>
          <w:rFonts w:cs="Times New Roman"/>
          <w:vertAlign w:val="superscript"/>
          <w14:ligatures w14:val="standardContextual"/>
        </w:rPr>
        <w:t>[37]</w:t>
      </w:r>
      <w:r>
        <w:fldChar w:fldCharType="end"/>
      </w:r>
      <w:r>
        <w:rPr>
          <w:rFonts w:hint="eastAsia"/>
        </w:rPr>
        <w:t>。</w:t>
      </w:r>
    </w:p>
    <w:p w14:paraId="60D3E52E" w14:textId="77777777" w:rsidR="00EE315F" w:rsidRDefault="00204804">
      <w:pPr>
        <w:snapToGrid w:val="0"/>
        <w:spacing w:after="120" w:line="300" w:lineRule="auto"/>
        <w:ind w:firstLineChars="200" w:firstLine="480"/>
        <w:rPr>
          <w:rFonts w:ascii="Times New Roman" w:hAnsi="Times New Roman" w:cs="Times New Roman"/>
          <w:kern w:val="2"/>
        </w:rPr>
      </w:pPr>
      <w:r>
        <w:rPr>
          <w:rFonts w:ascii="Times New Roman" w:hAnsi="Times New Roman" w:cs="Times New Roman" w:hint="eastAsia"/>
          <w:kern w:val="2"/>
        </w:rPr>
        <w:t>1</w:t>
      </w:r>
      <w:r>
        <w:rPr>
          <w:rFonts w:ascii="Times New Roman" w:hAnsi="Times New Roman" w:cs="Times New Roman" w:hint="eastAsia"/>
          <w:kern w:val="2"/>
        </w:rPr>
        <w:t>构造包含给定离散</w:t>
      </w:r>
      <w:r>
        <w:rPr>
          <w:rFonts w:ascii="Times New Roman" w:hAnsi="Times New Roman" w:cs="Times New Roman"/>
          <w:kern w:val="2"/>
        </w:rPr>
        <w:t>点集</w:t>
      </w:r>
      <w:r>
        <w:rPr>
          <w:rFonts w:ascii="Times New Roman" w:hAnsi="Times New Roman" w:cs="Times New Roman" w:hint="eastAsia"/>
          <w:kern w:val="2"/>
        </w:rPr>
        <w:t>中</w:t>
      </w:r>
      <w:proofErr w:type="gramStart"/>
      <w:r>
        <w:rPr>
          <w:rFonts w:ascii="Times New Roman" w:hAnsi="Times New Roman" w:cs="Times New Roman" w:hint="eastAsia"/>
          <w:kern w:val="2"/>
        </w:rPr>
        <w:t>所有点</w:t>
      </w:r>
      <w:proofErr w:type="gramEnd"/>
      <w:r>
        <w:rPr>
          <w:rFonts w:ascii="Times New Roman" w:hAnsi="Times New Roman" w:cs="Times New Roman" w:hint="eastAsia"/>
          <w:kern w:val="2"/>
        </w:rPr>
        <w:t>的极大三角形。利用</w:t>
      </w:r>
      <w:r>
        <w:rPr>
          <w:rFonts w:ascii="Times New Roman" w:hAnsi="Times New Roman" w:cs="Times New Roman"/>
          <w:kern w:val="2"/>
        </w:rPr>
        <w:t>计算机技术，</w:t>
      </w:r>
      <w:r>
        <w:rPr>
          <w:rFonts w:ascii="Times New Roman" w:hAnsi="Times New Roman" w:cs="Times New Roman" w:hint="eastAsia"/>
          <w:kern w:val="2"/>
        </w:rPr>
        <w:t>可以通过三个虚拟点构建一个足够大的三角形</w:t>
      </w:r>
      <w:r>
        <w:rPr>
          <w:rFonts w:ascii="Times New Roman" w:hAnsi="Times New Roman" w:cs="Times New Roman"/>
          <w:kern w:val="2"/>
        </w:rPr>
        <w:t>。在剖分完成后，我们只需</w:t>
      </w:r>
      <w:r>
        <w:rPr>
          <w:rFonts w:ascii="Times New Roman" w:hAnsi="Times New Roman" w:cs="Times New Roman" w:hint="eastAsia"/>
          <w:kern w:val="2"/>
        </w:rPr>
        <w:t>根据标记识别</w:t>
      </w:r>
      <w:r>
        <w:rPr>
          <w:rFonts w:ascii="Times New Roman" w:hAnsi="Times New Roman" w:cs="Times New Roman"/>
          <w:kern w:val="2"/>
        </w:rPr>
        <w:t>并移除包含虚拟点的</w:t>
      </w:r>
      <w:r>
        <w:rPr>
          <w:rFonts w:ascii="Times New Roman" w:hAnsi="Times New Roman" w:cs="Times New Roman" w:hint="eastAsia"/>
          <w:kern w:val="2"/>
        </w:rPr>
        <w:t>非实际</w:t>
      </w:r>
      <w:r>
        <w:rPr>
          <w:rFonts w:ascii="Times New Roman" w:hAnsi="Times New Roman" w:cs="Times New Roman"/>
          <w:kern w:val="2"/>
        </w:rPr>
        <w:t>三角形</w:t>
      </w:r>
      <w:r>
        <w:rPr>
          <w:rFonts w:ascii="Times New Roman" w:hAnsi="Times New Roman" w:cs="Times New Roman" w:hint="eastAsia"/>
          <w:kern w:val="2"/>
        </w:rPr>
        <w:t>单元</w:t>
      </w:r>
      <w:r>
        <w:rPr>
          <w:rFonts w:ascii="Times New Roman" w:hAnsi="Times New Roman" w:cs="Times New Roman"/>
          <w:kern w:val="2"/>
        </w:rPr>
        <w:t>，即</w:t>
      </w:r>
      <w:r>
        <w:rPr>
          <w:rFonts w:ascii="Times New Roman" w:hAnsi="Times New Roman" w:cs="Times New Roman" w:hint="eastAsia"/>
          <w:kern w:val="2"/>
        </w:rPr>
        <w:t>可保留</w:t>
      </w:r>
      <w:r>
        <w:rPr>
          <w:rFonts w:ascii="Times New Roman" w:hAnsi="Times New Roman" w:cs="Times New Roman"/>
          <w:kern w:val="2"/>
        </w:rPr>
        <w:t>实际</w:t>
      </w:r>
      <w:r>
        <w:rPr>
          <w:rFonts w:ascii="Times New Roman" w:hAnsi="Times New Roman" w:cs="Times New Roman" w:hint="eastAsia"/>
          <w:kern w:val="2"/>
        </w:rPr>
        <w:t>数</w:t>
      </w:r>
      <w:r>
        <w:rPr>
          <w:rFonts w:ascii="Times New Roman" w:hAnsi="Times New Roman" w:cs="Times New Roman"/>
          <w:kern w:val="2"/>
        </w:rPr>
        <w:t>据点</w:t>
      </w:r>
      <w:r>
        <w:rPr>
          <w:rFonts w:ascii="Times New Roman" w:hAnsi="Times New Roman" w:cs="Times New Roman" w:hint="eastAsia"/>
          <w:kern w:val="2"/>
        </w:rPr>
        <w:t>构成</w:t>
      </w:r>
      <w:r>
        <w:rPr>
          <w:rFonts w:ascii="Times New Roman" w:hAnsi="Times New Roman" w:cs="Times New Roman"/>
          <w:kern w:val="2"/>
        </w:rPr>
        <w:t>的</w:t>
      </w:r>
      <w:r>
        <w:rPr>
          <w:rFonts w:ascii="Times New Roman" w:hAnsi="Times New Roman" w:cs="Times New Roman" w:hint="eastAsia"/>
          <w:kern w:val="2"/>
        </w:rPr>
        <w:t>有效</w:t>
      </w:r>
      <w:r>
        <w:rPr>
          <w:rFonts w:ascii="Times New Roman" w:hAnsi="Times New Roman" w:cs="Times New Roman"/>
          <w:kern w:val="2"/>
        </w:rPr>
        <w:t>三角网格。</w:t>
      </w:r>
      <w:r>
        <w:rPr>
          <w:rFonts w:ascii="Times New Roman" w:hAnsi="Times New Roman" w:cs="Times New Roman" w:hint="eastAsia"/>
          <w:kern w:val="2"/>
        </w:rPr>
        <w:t>初始三角形构造完成后，开始插入点集中顶点。（如图</w:t>
      </w:r>
      <w:r>
        <w:rPr>
          <w:rFonts w:ascii="Times New Roman" w:hAnsi="Times New Roman" w:cs="Times New Roman" w:hint="eastAsia"/>
          <w:kern w:val="2"/>
        </w:rPr>
        <w:t>2.1</w:t>
      </w:r>
      <w:r>
        <w:rPr>
          <w:rFonts w:ascii="Times New Roman" w:hAnsi="Times New Roman" w:cs="Times New Roman" w:hint="eastAsia"/>
          <w:kern w:val="2"/>
        </w:rPr>
        <w:t>）</w:t>
      </w:r>
      <w:r>
        <w:rPr>
          <w:rFonts w:ascii="Times New Roman" w:hAnsi="Times New Roman" w:cs="Times New Roman"/>
          <w:kern w:val="2"/>
        </w:rPr>
        <w:t>。</w:t>
      </w:r>
    </w:p>
    <w:p w14:paraId="2EE610E9" w14:textId="77777777" w:rsidR="00EE315F" w:rsidRDefault="00204804">
      <w:pPr>
        <w:snapToGrid w:val="0"/>
        <w:spacing w:after="120" w:line="300" w:lineRule="auto"/>
        <w:ind w:firstLineChars="200" w:firstLine="480"/>
        <w:jc w:val="center"/>
      </w:pPr>
      <w:r>
        <w:rPr>
          <w:noProof/>
        </w:rPr>
        <w:drawing>
          <wp:inline distT="0" distB="0" distL="0" distR="0" wp14:anchorId="30731766" wp14:editId="4A5572A7">
            <wp:extent cx="5645150" cy="3380740"/>
            <wp:effectExtent l="0" t="0" r="0" b="0"/>
            <wp:docPr id="1975792634"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92634" name="图片 1" descr="图示&#10;&#10;AI 生成的内容可能不正确。"/>
                    <pic:cNvPicPr>
                      <a:picLocks noChangeAspect="1"/>
                    </pic:cNvPicPr>
                  </pic:nvPicPr>
                  <pic:blipFill>
                    <a:blip r:embed="rId27"/>
                    <a:stretch>
                      <a:fillRect/>
                    </a:stretch>
                  </pic:blipFill>
                  <pic:spPr>
                    <a:xfrm>
                      <a:off x="0" y="0"/>
                      <a:ext cx="5650263" cy="3383912"/>
                    </a:xfrm>
                    <a:prstGeom prst="rect">
                      <a:avLst/>
                    </a:prstGeom>
                  </pic:spPr>
                </pic:pic>
              </a:graphicData>
            </a:graphic>
          </wp:inline>
        </w:drawing>
      </w:r>
    </w:p>
    <w:p w14:paraId="4B237D55" w14:textId="77777777" w:rsidR="00EE315F" w:rsidRDefault="00204804">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图</w:t>
      </w:r>
      <w:r>
        <w:rPr>
          <w:rFonts w:ascii="Times New Roman" w:hAnsi="Times New Roman" w:cs="Times New Roman" w:hint="eastAsia"/>
          <w:color w:val="000000"/>
          <w:kern w:val="2"/>
          <w:sz w:val="21"/>
          <w:szCs w:val="21"/>
        </w:rPr>
        <w:t>2.1</w:t>
      </w:r>
      <w:r>
        <w:rPr>
          <w:rFonts w:ascii="Times New Roman" w:hAnsi="Times New Roman" w:cs="Times New Roman" w:hint="eastAsia"/>
          <w:color w:val="000000"/>
          <w:kern w:val="2"/>
          <w:sz w:val="21"/>
          <w:szCs w:val="21"/>
        </w:rPr>
        <w:t>增量插入初始化</w:t>
      </w:r>
    </w:p>
    <w:p w14:paraId="477A0386" w14:textId="77777777" w:rsidR="00EE315F" w:rsidRDefault="00204804">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color w:val="000000"/>
          <w:kern w:val="2"/>
          <w:sz w:val="21"/>
          <w:szCs w:val="21"/>
        </w:rPr>
        <w:t>Fig.</w:t>
      </w:r>
      <w:r>
        <w:rPr>
          <w:rFonts w:ascii="Times New Roman" w:hAnsi="Times New Roman" w:cs="Times New Roman" w:hint="eastAsia"/>
          <w:color w:val="000000"/>
          <w:kern w:val="2"/>
          <w:sz w:val="21"/>
          <w:szCs w:val="21"/>
        </w:rPr>
        <w:t>2.1</w:t>
      </w:r>
      <w:r>
        <w:rPr>
          <w:rFonts w:ascii="Times New Roman" w:hAnsi="Times New Roman" w:cs="Times New Roman"/>
          <w:color w:val="000000"/>
          <w:kern w:val="2"/>
          <w:sz w:val="21"/>
          <w:szCs w:val="21"/>
        </w:rPr>
        <w:t>Incremental insertion initialization</w:t>
      </w:r>
    </w:p>
    <w:p w14:paraId="3DA08ADA" w14:textId="77777777" w:rsidR="00EE315F" w:rsidRDefault="00204804">
      <w:pPr>
        <w:snapToGrid w:val="0"/>
        <w:spacing w:after="120" w:line="300" w:lineRule="auto"/>
        <w:ind w:firstLineChars="200" w:firstLine="480"/>
        <w:rPr>
          <w:rFonts w:ascii="Times New Roman" w:hAnsi="Times New Roman" w:cs="Times New Roman"/>
          <w:kern w:val="2"/>
        </w:rPr>
      </w:pPr>
      <w:r>
        <w:rPr>
          <w:rFonts w:ascii="Times New Roman" w:hAnsi="Times New Roman" w:cs="Times New Roman" w:hint="eastAsia"/>
          <w:kern w:val="2"/>
        </w:rPr>
        <w:t>2</w:t>
      </w:r>
      <w:r>
        <w:rPr>
          <w:rFonts w:ascii="Times New Roman" w:hAnsi="Times New Roman" w:cs="Times New Roman" w:hint="eastAsia"/>
          <w:kern w:val="2"/>
        </w:rPr>
        <w:t>依次插入离散点集中的顶点，对于不符合准则的三角形进行翻转。</w:t>
      </w:r>
    </w:p>
    <w:p w14:paraId="2848B6A6" w14:textId="77777777" w:rsidR="00EE315F" w:rsidRDefault="00204804">
      <w:pPr>
        <w:snapToGrid w:val="0"/>
        <w:spacing w:after="120" w:line="300" w:lineRule="auto"/>
        <w:ind w:firstLineChars="200" w:firstLine="480"/>
        <w:rPr>
          <w:rFonts w:ascii="Times New Roman" w:hAnsi="Times New Roman" w:cs="Times New Roman"/>
          <w:kern w:val="2"/>
        </w:rPr>
      </w:pPr>
      <w:r>
        <w:rPr>
          <w:rFonts w:ascii="Times New Roman" w:hAnsi="Times New Roman" w:cs="Times New Roman" w:hint="eastAsia"/>
          <w:kern w:val="2"/>
        </w:rPr>
        <w:t>（</w:t>
      </w:r>
      <w:r>
        <w:rPr>
          <w:rFonts w:ascii="Times New Roman" w:hAnsi="Times New Roman" w:cs="Times New Roman" w:hint="eastAsia"/>
          <w:kern w:val="2"/>
        </w:rPr>
        <w:t>1</w:t>
      </w:r>
      <w:r>
        <w:rPr>
          <w:rFonts w:ascii="Times New Roman" w:hAnsi="Times New Roman" w:cs="Times New Roman" w:hint="eastAsia"/>
          <w:kern w:val="2"/>
        </w:rPr>
        <w:t>）定位插入点所在三角形，这一过程通过半平面测试来判断目标点的位置，对于每个三角形，判断新点是否在三角形内部或者是某一边的外部。</w:t>
      </w:r>
    </w:p>
    <w:p w14:paraId="668DA290" w14:textId="77777777" w:rsidR="00EE315F" w:rsidRDefault="00204804">
      <w:pPr>
        <w:snapToGrid w:val="0"/>
        <w:spacing w:after="120" w:line="300" w:lineRule="auto"/>
        <w:ind w:firstLineChars="200" w:firstLine="480"/>
        <w:rPr>
          <w:rFonts w:ascii="Times New Roman" w:hAnsi="Times New Roman" w:cs="Times New Roman"/>
          <w:kern w:val="2"/>
        </w:rPr>
      </w:pPr>
      <w:r>
        <w:rPr>
          <w:rFonts w:ascii="Times New Roman" w:hAnsi="Times New Roman" w:cs="Times New Roman" w:hint="eastAsia"/>
          <w:kern w:val="2"/>
        </w:rPr>
        <w:t>假设三角形内部方向为逆时针，设插入点为</w:t>
      </w:r>
      <w:r>
        <w:rPr>
          <w:rFonts w:ascii="Times New Roman" w:hAnsi="Times New Roman" w:cs="Times New Roman"/>
          <w:kern w:val="2"/>
        </w:rPr>
        <w:t>P</w:t>
      </w:r>
      <w:r>
        <w:rPr>
          <w:rFonts w:ascii="Times New Roman" w:hAnsi="Times New Roman" w:cs="Times New Roman" w:hint="eastAsia"/>
          <w:kern w:val="2"/>
        </w:rPr>
        <w:t>，其二维坐标为</w:t>
      </w:r>
      <m:oMath>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p</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p</m:t>
                </m:r>
              </m:sub>
            </m:sSub>
          </m:e>
        </m:d>
      </m:oMath>
      <w:r>
        <w:rPr>
          <w:rFonts w:ascii="Times New Roman" w:hAnsi="Times New Roman" w:cs="Times New Roman" w:hint="eastAsia"/>
          <w:kern w:val="2"/>
        </w:rPr>
        <w:t>，设已存在的三角形边为</w:t>
      </w:r>
      <w:r>
        <w:rPr>
          <w:rFonts w:ascii="Times New Roman" w:hAnsi="Times New Roman" w:cs="Times New Roman" w:hint="eastAsia"/>
          <w:kern w:val="2"/>
        </w:rPr>
        <w:t>AB</w:t>
      </w:r>
      <w:r>
        <w:rPr>
          <w:rFonts w:ascii="Times New Roman" w:hAnsi="Times New Roman" w:cs="Times New Roman" w:hint="eastAsia"/>
          <w:kern w:val="2"/>
        </w:rPr>
        <w:t>，</w:t>
      </w:r>
      <w:r>
        <w:rPr>
          <w:rFonts w:ascii="Times New Roman" w:hAnsi="Times New Roman" w:cs="Times New Roman" w:hint="eastAsia"/>
          <w:kern w:val="2"/>
        </w:rPr>
        <w:t>A</w:t>
      </w:r>
      <w:r>
        <w:rPr>
          <w:rFonts w:ascii="Times New Roman" w:hAnsi="Times New Roman" w:cs="Times New Roman" w:hint="eastAsia"/>
          <w:kern w:val="2"/>
        </w:rPr>
        <w:t>、</w:t>
      </w:r>
      <w:r>
        <w:rPr>
          <w:rFonts w:ascii="Times New Roman" w:hAnsi="Times New Roman" w:cs="Times New Roman" w:hint="eastAsia"/>
          <w:kern w:val="2"/>
        </w:rPr>
        <w:t>B</w:t>
      </w:r>
      <w:r>
        <w:rPr>
          <w:rFonts w:ascii="Times New Roman" w:hAnsi="Times New Roman" w:cs="Times New Roman" w:hint="eastAsia"/>
          <w:kern w:val="2"/>
        </w:rPr>
        <w:t>为边的端点，进行下列数据准备：</w:t>
      </w:r>
    </w:p>
    <w:p w14:paraId="402E6DDC" w14:textId="77777777" w:rsidR="00EE315F" w:rsidRDefault="00204804">
      <w:pPr>
        <w:pStyle w:val="aff8"/>
        <w:numPr>
          <w:ilvl w:val="0"/>
          <w:numId w:val="2"/>
        </w:numPr>
        <w:snapToGrid w:val="0"/>
        <w:spacing w:after="120" w:line="300" w:lineRule="auto"/>
      </w:pPr>
      <w:r>
        <w:rPr>
          <w:rFonts w:ascii="Times New Roman" w:hAnsi="Times New Roman" w:cs="Times New Roman" w:hint="eastAsia"/>
          <w:kern w:val="2"/>
        </w:rPr>
        <w:t>点</w:t>
      </w:r>
      <w:r>
        <w:rPr>
          <w:rFonts w:ascii="Times New Roman" w:hAnsi="Times New Roman" w:cs="Times New Roman" w:hint="eastAsia"/>
          <w:kern w:val="2"/>
        </w:rPr>
        <w:t>P</w:t>
      </w:r>
      <w:r>
        <w:rPr>
          <w:rFonts w:ascii="Times New Roman" w:hAnsi="Times New Roman" w:cs="Times New Roman" w:hint="eastAsia"/>
          <w:kern w:val="2"/>
        </w:rPr>
        <w:t>相对向量：</w:t>
      </w:r>
      <m:oMath>
        <m:acc>
          <m:accPr>
            <m:chr m:val="⃗"/>
            <m:ctrlPr>
              <w:rPr>
                <w:rFonts w:ascii="Cambria Math" w:hAnsi="Cambria Math"/>
              </w:rPr>
            </m:ctrlPr>
          </m:accPr>
          <m:e>
            <m:r>
              <w:rPr>
                <w:rFonts w:ascii="Cambria Math" w:hAnsi="Cambria Math"/>
              </w:rPr>
              <m:t>AP</m:t>
            </m:r>
          </m:e>
        </m:acc>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oMath>
    </w:p>
    <w:p w14:paraId="4C701F32" w14:textId="77777777" w:rsidR="00EE315F" w:rsidRDefault="00204804">
      <w:pPr>
        <w:pStyle w:val="aff8"/>
        <w:numPr>
          <w:ilvl w:val="0"/>
          <w:numId w:val="2"/>
        </w:numPr>
        <w:snapToGrid w:val="0"/>
        <w:spacing w:after="120" w:line="300" w:lineRule="auto"/>
      </w:pPr>
      <w:r>
        <w:rPr>
          <w:rFonts w:ascii="Times New Roman" w:hAnsi="Times New Roman" w:cs="Times New Roman" w:hint="eastAsia"/>
          <w:kern w:val="2"/>
        </w:rPr>
        <w:t>边</w:t>
      </w:r>
      <w:r>
        <w:rPr>
          <w:rFonts w:ascii="Times New Roman" w:hAnsi="Times New Roman" w:cs="Times New Roman" w:hint="eastAsia"/>
          <w:kern w:val="2"/>
        </w:rPr>
        <w:t>AB</w:t>
      </w:r>
      <w:r>
        <w:rPr>
          <w:rFonts w:ascii="Times New Roman" w:hAnsi="Times New Roman" w:cs="Times New Roman" w:hint="eastAsia"/>
          <w:kern w:val="2"/>
        </w:rPr>
        <w:t>的方向向量：</w:t>
      </w:r>
      <m:oMath>
        <m:acc>
          <m:accPr>
            <m:chr m:val="⃗"/>
            <m:ctrlPr>
              <w:rPr>
                <w:rFonts w:ascii="Cambria Math" w:hAnsi="Cambria Math"/>
              </w:rPr>
            </m:ctrlPr>
          </m:accPr>
          <m:e>
            <m:r>
              <w:rPr>
                <w:rFonts w:ascii="Cambria Math" w:hAnsi="Cambria Math"/>
              </w:rPr>
              <m:t>AB</m:t>
            </m:r>
          </m:e>
        </m:acc>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oMath>
    </w:p>
    <w:p w14:paraId="2E523E41" w14:textId="77777777" w:rsidR="00EE315F" w:rsidRDefault="00204804">
      <w:pPr>
        <w:pStyle w:val="aff8"/>
        <w:numPr>
          <w:ilvl w:val="0"/>
          <w:numId w:val="2"/>
        </w:numPr>
        <w:snapToGrid w:val="0"/>
        <w:spacing w:after="120" w:line="300" w:lineRule="auto"/>
      </w:pPr>
      <w:r>
        <w:rPr>
          <w:rFonts w:ascii="Times New Roman" w:hAnsi="Times New Roman" w:cs="Times New Roman" w:hint="eastAsia"/>
          <w:kern w:val="2"/>
        </w:rPr>
        <w:t>逆时针垂直向量：</w:t>
      </w:r>
      <m:oMath>
        <m:sSup>
          <m:sSupPr>
            <m:ctrlPr>
              <w:rPr>
                <w:rFonts w:ascii="Cambria Math" w:hAnsi="Cambria Math"/>
              </w:rPr>
            </m:ctrlPr>
          </m:sSupPr>
          <m:e>
            <m:acc>
              <m:accPr>
                <m:chr m:val="⃗"/>
                <m:ctrlPr>
                  <w:rPr>
                    <w:rFonts w:ascii="Cambria Math" w:hAnsi="Cambria Math"/>
                  </w:rPr>
                </m:ctrlPr>
              </m:accPr>
              <m:e>
                <m:r>
                  <w:rPr>
                    <w:rFonts w:ascii="Cambria Math" w:hAnsi="Cambria Math"/>
                  </w:rPr>
                  <m:t>AB</m:t>
                </m:r>
              </m:e>
            </m:acc>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oMath>
    </w:p>
    <w:p w14:paraId="50EBFA7B" w14:textId="77777777" w:rsidR="00EE315F" w:rsidRDefault="00204804">
      <w:pPr>
        <w:snapToGrid w:val="0"/>
        <w:spacing w:after="120" w:line="300" w:lineRule="auto"/>
        <w:ind w:firstLineChars="200" w:firstLine="480"/>
        <w:rPr>
          <w:rFonts w:ascii="Times New Roman" w:hAnsi="Times New Roman" w:cs="Times New Roman"/>
          <w:kern w:val="2"/>
        </w:rPr>
      </w:pPr>
      <w:r>
        <w:rPr>
          <w:rFonts w:ascii="Times New Roman" w:hAnsi="Times New Roman" w:cs="Times New Roman" w:hint="eastAsia"/>
          <w:kern w:val="2"/>
        </w:rPr>
        <w:t>计算目标点</w:t>
      </w:r>
      <w:r>
        <w:rPr>
          <w:rFonts w:ascii="Times New Roman" w:hAnsi="Times New Roman" w:cs="Times New Roman" w:hint="eastAsia"/>
          <w:kern w:val="2"/>
        </w:rPr>
        <w:t>P</w:t>
      </w:r>
      <w:r>
        <w:rPr>
          <w:rFonts w:ascii="Times New Roman" w:hAnsi="Times New Roman" w:cs="Times New Roman" w:hint="eastAsia"/>
          <w:kern w:val="2"/>
        </w:rPr>
        <w:t>相对于边</w:t>
      </w:r>
      <w:r>
        <w:rPr>
          <w:rFonts w:ascii="Times New Roman" w:hAnsi="Times New Roman" w:cs="Times New Roman" w:hint="eastAsia"/>
          <w:kern w:val="2"/>
        </w:rPr>
        <w:t>AB</w:t>
      </w:r>
      <w:r>
        <w:rPr>
          <w:rFonts w:ascii="Times New Roman" w:hAnsi="Times New Roman" w:cs="Times New Roman" w:hint="eastAsia"/>
          <w:kern w:val="2"/>
        </w:rPr>
        <w:t>的半平面位置公式（</w:t>
      </w:r>
      <w:r>
        <w:rPr>
          <w:rFonts w:ascii="Times New Roman" w:hAnsi="Times New Roman" w:cs="Times New Roman" w:hint="eastAsia"/>
          <w:kern w:val="2"/>
        </w:rPr>
        <w:t>2.2</w:t>
      </w:r>
      <w:r>
        <w:rPr>
          <w:rFonts w:ascii="Times New Roman" w:hAnsi="Times New Roman" w:cs="Times New Roman" w:hint="eastAsia"/>
          <w:kern w:val="2"/>
        </w:rPr>
        <w:t>）。</w:t>
      </w:r>
    </w:p>
    <w:p w14:paraId="38879F22" w14:textId="77777777" w:rsidR="00EE315F" w:rsidRDefault="00204804">
      <w:pPr>
        <w:snapToGrid w:val="0"/>
        <w:spacing w:after="120" w:line="300" w:lineRule="auto"/>
        <w:ind w:firstLineChars="200" w:firstLine="480"/>
        <w:jc w:val="right"/>
        <w:rPr>
          <w:rFonts w:ascii="Times New Roman" w:hAnsi="Times New Roman" w:cs="Times New Roman"/>
          <w:kern w:val="2"/>
        </w:rPr>
      </w:pPr>
      <m:oMath>
        <m:r>
          <w:rPr>
            <w:rFonts w:ascii="Cambria Math" w:hAnsi="Cambria Math"/>
          </w:rPr>
          <m:t>h</m:t>
        </m:r>
        <m:r>
          <w:rPr>
            <w:rFonts w:ascii="Cambria Math" w:hAnsi="Cambria Math"/>
          </w:rPr>
          <m:t>=</m:t>
        </m:r>
        <m:acc>
          <m:accPr>
            <m:chr m:val="⃗"/>
            <m:ctrlPr>
              <w:rPr>
                <w:rFonts w:ascii="Cambria Math" w:hAnsi="Cambria Math"/>
              </w:rPr>
            </m:ctrlPr>
          </m:accPr>
          <m:e>
            <m:r>
              <w:rPr>
                <w:rFonts w:ascii="Cambria Math" w:hAnsi="Cambria Math"/>
              </w:rPr>
              <m:t>AP</m:t>
            </m:r>
          </m:e>
        </m:acc>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AB</m:t>
                </m:r>
              </m:e>
            </m:acc>
          </m:e>
          <m:sup>
            <m:r>
              <w:rPr>
                <w:rFonts w:ascii="Cambria Math" w:hAnsi="Cambria Math"/>
              </w:rPr>
              <m:t>⊥</m:t>
            </m:r>
          </m:sup>
        </m:sSup>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d>
          <m:dPr>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oMath>
      <w:r>
        <w:rPr>
          <w:rFonts w:hint="eastAsia"/>
        </w:rPr>
        <w:t xml:space="preserve">  </w:t>
      </w:r>
      <w:r>
        <w:rPr>
          <w:rFonts w:ascii="Times New Roman" w:hAnsi="Times New Roman" w:cs="Times New Roman" w:hint="eastAsia"/>
          <w:kern w:val="2"/>
        </w:rPr>
        <w:t>（</w:t>
      </w:r>
      <w:r>
        <w:rPr>
          <w:rFonts w:ascii="Times New Roman" w:hAnsi="Times New Roman" w:cs="Times New Roman" w:hint="eastAsia"/>
          <w:kern w:val="2"/>
        </w:rPr>
        <w:t>2.1</w:t>
      </w:r>
      <w:r>
        <w:rPr>
          <w:rFonts w:ascii="Times New Roman" w:hAnsi="Times New Roman" w:cs="Times New Roman" w:hint="eastAsia"/>
          <w:kern w:val="2"/>
        </w:rPr>
        <w:t>）</w:t>
      </w:r>
    </w:p>
    <w:p w14:paraId="0BA7EC5B" w14:textId="77777777" w:rsidR="00EE315F" w:rsidRDefault="00204804">
      <w:pPr>
        <w:snapToGrid w:val="0"/>
        <w:spacing w:after="120" w:line="300" w:lineRule="auto"/>
        <w:ind w:firstLineChars="200" w:firstLine="480"/>
        <w:rPr>
          <w:rFonts w:ascii="Times New Roman" w:hAnsi="Times New Roman" w:cs="Times New Roman"/>
          <w:kern w:val="2"/>
        </w:rPr>
      </w:pPr>
      <w:r>
        <w:rPr>
          <w:rFonts w:ascii="Times New Roman" w:hAnsi="Times New Roman" w:cs="Times New Roman"/>
          <w:kern w:val="2"/>
        </w:rPr>
        <w:t>展开公式可简化为：</w:t>
      </w:r>
    </w:p>
    <w:p w14:paraId="683FAD35" w14:textId="77777777" w:rsidR="00EE315F" w:rsidRDefault="00204804">
      <w:pPr>
        <w:snapToGrid w:val="0"/>
        <w:spacing w:after="120" w:line="300" w:lineRule="auto"/>
        <w:ind w:firstLineChars="200" w:firstLine="480"/>
        <w:jc w:val="right"/>
        <w:rPr>
          <w:rFonts w:ascii="Times New Roman" w:hAnsi="Times New Roman" w:cs="Times New Roman"/>
          <w:kern w:val="2"/>
        </w:rPr>
      </w:pPr>
      <m:oMath>
        <m:r>
          <w:rPr>
            <w:rFonts w:ascii="Cambria Math" w:hAnsi="Cambria Math"/>
          </w:rPr>
          <m:t>h</m:t>
        </m:r>
        <m:r>
          <w:rPr>
            <w:rFonts w:ascii="Cambria Math" w:hAnsi="Cambria Math"/>
          </w:rPr>
          <m:t>==</m:t>
        </m:r>
        <m:acc>
          <m:accPr>
            <m:chr m:val="⃗"/>
            <m:ctrlPr>
              <w:rPr>
                <w:rFonts w:ascii="Cambria Math" w:hAnsi="Cambria Math"/>
              </w:rPr>
            </m:ctrlPr>
          </m:accPr>
          <m:e>
            <m:r>
              <w:rPr>
                <w:rFonts w:ascii="Cambria Math" w:hAnsi="Cambria Math"/>
              </w:rPr>
              <m:t>AP</m:t>
            </m:r>
          </m:e>
        </m:acc>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AB</m:t>
                </m:r>
              </m:e>
            </m:acc>
          </m:e>
          <m:sup>
            <m:r>
              <w:rPr>
                <w:rFonts w:ascii="Cambria Math" w:hAnsi="Cambria Math"/>
              </w:rPr>
              <m:t>⊥</m:t>
            </m:r>
          </m:sup>
        </m:sSup>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oMath>
      <w:r>
        <w:rPr>
          <w:rFonts w:hint="eastAsia"/>
        </w:rPr>
        <w:t xml:space="preserve">   </w:t>
      </w:r>
      <w:r>
        <w:rPr>
          <w:rFonts w:ascii="Times New Roman" w:hAnsi="Times New Roman" w:cs="Times New Roman" w:hint="eastAsia"/>
          <w:kern w:val="2"/>
        </w:rPr>
        <w:t>（</w:t>
      </w:r>
      <w:r>
        <w:rPr>
          <w:rFonts w:ascii="Times New Roman" w:hAnsi="Times New Roman" w:cs="Times New Roman" w:hint="eastAsia"/>
          <w:kern w:val="2"/>
        </w:rPr>
        <w:t>2.2</w:t>
      </w:r>
      <w:r>
        <w:rPr>
          <w:rFonts w:ascii="Times New Roman" w:hAnsi="Times New Roman" w:cs="Times New Roman" w:hint="eastAsia"/>
          <w:kern w:val="2"/>
        </w:rPr>
        <w:t>）</w:t>
      </w:r>
    </w:p>
    <w:p w14:paraId="501FAF0C"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其中：</w:t>
      </w:r>
    </w:p>
    <w:p w14:paraId="7E1E13E3"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若</w:t>
      </w:r>
      <w:r>
        <w:rPr>
          <w:rFonts w:ascii="Times New Roman" w:hAnsi="Times New Roman" w:cs="Times New Roman" w:hint="eastAsia"/>
          <w:kern w:val="2"/>
        </w:rPr>
        <w:t>h &gt; 0</w:t>
      </w:r>
      <w:r>
        <w:rPr>
          <w:rFonts w:ascii="Times New Roman" w:hAnsi="Times New Roman" w:cs="Times New Roman" w:hint="eastAsia"/>
          <w:kern w:val="2"/>
        </w:rPr>
        <w:t>，则</w:t>
      </w:r>
      <w:r>
        <w:rPr>
          <w:rFonts w:ascii="Times New Roman" w:hAnsi="Times New Roman" w:cs="Times New Roman" w:hint="eastAsia"/>
          <w:kern w:val="2"/>
        </w:rPr>
        <w:t>P</w:t>
      </w:r>
      <w:proofErr w:type="gramStart"/>
      <w:r>
        <w:rPr>
          <w:rFonts w:ascii="Times New Roman" w:hAnsi="Times New Roman" w:cs="Times New Roman" w:hint="eastAsia"/>
          <w:kern w:val="2"/>
        </w:rPr>
        <w:t>位于边</w:t>
      </w:r>
      <w:proofErr w:type="gramEnd"/>
      <w:r>
        <w:rPr>
          <w:rFonts w:ascii="Times New Roman" w:hAnsi="Times New Roman" w:cs="Times New Roman" w:hint="eastAsia"/>
          <w:kern w:val="2"/>
        </w:rPr>
        <w:t>AB</w:t>
      </w:r>
      <w:r>
        <w:rPr>
          <w:rFonts w:ascii="Times New Roman" w:hAnsi="Times New Roman" w:cs="Times New Roman" w:hint="eastAsia"/>
          <w:kern w:val="2"/>
        </w:rPr>
        <w:t>的左侧（三角形内部）。</w:t>
      </w:r>
    </w:p>
    <w:p w14:paraId="5E93388E"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若</w:t>
      </w:r>
      <w:r>
        <w:rPr>
          <w:rFonts w:ascii="Times New Roman" w:hAnsi="Times New Roman" w:cs="Times New Roman" w:hint="eastAsia"/>
          <w:kern w:val="2"/>
        </w:rPr>
        <w:t>h &lt; 0</w:t>
      </w:r>
      <w:r>
        <w:rPr>
          <w:rFonts w:ascii="Times New Roman" w:hAnsi="Times New Roman" w:cs="Times New Roman" w:hint="eastAsia"/>
          <w:kern w:val="2"/>
        </w:rPr>
        <w:t>，则</w:t>
      </w:r>
      <w:r>
        <w:rPr>
          <w:rFonts w:ascii="Times New Roman" w:hAnsi="Times New Roman" w:cs="Times New Roman" w:hint="eastAsia"/>
          <w:kern w:val="2"/>
        </w:rPr>
        <w:t>P</w:t>
      </w:r>
      <w:proofErr w:type="gramStart"/>
      <w:r>
        <w:rPr>
          <w:rFonts w:ascii="Times New Roman" w:hAnsi="Times New Roman" w:cs="Times New Roman" w:hint="eastAsia"/>
          <w:kern w:val="2"/>
        </w:rPr>
        <w:t>位于边</w:t>
      </w:r>
      <w:proofErr w:type="gramEnd"/>
      <w:r>
        <w:rPr>
          <w:rFonts w:ascii="Times New Roman" w:hAnsi="Times New Roman" w:cs="Times New Roman" w:hint="eastAsia"/>
          <w:kern w:val="2"/>
        </w:rPr>
        <w:t>AB</w:t>
      </w:r>
      <w:r>
        <w:rPr>
          <w:rFonts w:ascii="Times New Roman" w:hAnsi="Times New Roman" w:cs="Times New Roman" w:hint="eastAsia"/>
          <w:kern w:val="2"/>
        </w:rPr>
        <w:t>的右侧（三角形外部）。</w:t>
      </w:r>
    </w:p>
    <w:p w14:paraId="4C251810"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若</w:t>
      </w:r>
      <w:r>
        <w:rPr>
          <w:rFonts w:ascii="Times New Roman" w:hAnsi="Times New Roman" w:cs="Times New Roman" w:hint="eastAsia"/>
          <w:kern w:val="2"/>
        </w:rPr>
        <w:t xml:space="preserve">h = 0 </w:t>
      </w:r>
      <w:r>
        <w:rPr>
          <w:rFonts w:ascii="Times New Roman" w:hAnsi="Times New Roman" w:cs="Times New Roman" w:hint="eastAsia"/>
          <w:kern w:val="2"/>
        </w:rPr>
        <w:t>，则</w:t>
      </w:r>
      <w:r>
        <w:rPr>
          <w:rFonts w:ascii="Times New Roman" w:hAnsi="Times New Roman" w:cs="Times New Roman" w:hint="eastAsia"/>
          <w:kern w:val="2"/>
        </w:rPr>
        <w:t>P</w:t>
      </w:r>
      <w:proofErr w:type="gramStart"/>
      <w:r>
        <w:rPr>
          <w:rFonts w:ascii="Times New Roman" w:hAnsi="Times New Roman" w:cs="Times New Roman" w:hint="eastAsia"/>
          <w:kern w:val="2"/>
        </w:rPr>
        <w:t>位于边</w:t>
      </w:r>
      <w:proofErr w:type="gramEnd"/>
      <w:r>
        <w:rPr>
          <w:rFonts w:ascii="Times New Roman" w:hAnsi="Times New Roman" w:cs="Times New Roman" w:hint="eastAsia"/>
          <w:kern w:val="2"/>
        </w:rPr>
        <w:t>AB</w:t>
      </w:r>
      <w:r>
        <w:rPr>
          <w:rFonts w:ascii="Times New Roman" w:hAnsi="Times New Roman" w:cs="Times New Roman" w:hint="eastAsia"/>
          <w:kern w:val="2"/>
        </w:rPr>
        <w:t>上。</w:t>
      </w:r>
    </w:p>
    <w:p w14:paraId="341A5AEE"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根据公式</w:t>
      </w:r>
      <w:r>
        <w:rPr>
          <w:rFonts w:ascii="Times New Roman" w:hAnsi="Times New Roman" w:cs="Times New Roman" w:hint="eastAsia"/>
          <w:kern w:val="2"/>
        </w:rPr>
        <w:t>2.3</w:t>
      </w:r>
      <w:r>
        <w:rPr>
          <w:rFonts w:ascii="Times New Roman" w:hAnsi="Times New Roman" w:cs="Times New Roman" w:hint="eastAsia"/>
          <w:kern w:val="2"/>
        </w:rPr>
        <w:t>判断顶点位置，并按以下步骤执行定位操作：</w:t>
      </w:r>
    </w:p>
    <w:p w14:paraId="2EB01079"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 xml:space="preserve">Step1 </w:t>
      </w:r>
      <w:r>
        <w:rPr>
          <w:rFonts w:ascii="Times New Roman" w:hAnsi="Times New Roman" w:cs="Times New Roman" w:hint="eastAsia"/>
          <w:kern w:val="2"/>
        </w:rPr>
        <w:t>假设网格中的所有三角形都按逆时针方向排列。因此，如果一个顶点包含在三角形中，则它将位于每个内边正方向左侧的半平面内。</w:t>
      </w:r>
    </w:p>
    <w:p w14:paraId="1F068D76"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Step2</w:t>
      </w:r>
      <w:r>
        <w:rPr>
          <w:rFonts w:ascii="Times New Roman" w:hAnsi="Times New Roman" w:cs="Times New Roman" w:hint="eastAsia"/>
          <w:kern w:val="2"/>
        </w:rPr>
        <w:t>对于初始化后的第一次插入，任选初始三角形的内侧之一作为起始边。对于所有后续搜索，从最近一次构建的三角形中选取起始边。</w:t>
      </w:r>
    </w:p>
    <w:p w14:paraId="5F7133AC"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Step</w:t>
      </w:r>
      <w:r>
        <w:rPr>
          <w:rFonts w:ascii="Times New Roman" w:hAnsi="Times New Roman" w:cs="Times New Roman" w:hint="eastAsia"/>
          <w:kern w:val="2"/>
        </w:rPr>
        <w:t xml:space="preserve">3 </w:t>
      </w:r>
      <w:r>
        <w:rPr>
          <w:rFonts w:ascii="Times New Roman" w:hAnsi="Times New Roman" w:cs="Times New Roman" w:hint="eastAsia"/>
          <w:kern w:val="2"/>
        </w:rPr>
        <w:t>测试插入顶点是否位于</w:t>
      </w:r>
      <w:proofErr w:type="gramStart"/>
      <w:r>
        <w:rPr>
          <w:rFonts w:ascii="Times New Roman" w:hAnsi="Times New Roman" w:cs="Times New Roman" w:hint="eastAsia"/>
          <w:kern w:val="2"/>
        </w:rPr>
        <w:t>起始边</w:t>
      </w:r>
      <w:proofErr w:type="gramEnd"/>
      <w:r>
        <w:rPr>
          <w:rFonts w:ascii="Times New Roman" w:hAnsi="Times New Roman" w:cs="Times New Roman" w:hint="eastAsia"/>
          <w:kern w:val="2"/>
        </w:rPr>
        <w:t>的左侧或左侧。如果是，则继续步骤</w:t>
      </w:r>
      <w:r>
        <w:rPr>
          <w:rFonts w:ascii="Times New Roman" w:hAnsi="Times New Roman" w:cs="Times New Roman" w:hint="eastAsia"/>
          <w:kern w:val="2"/>
        </w:rPr>
        <w:t xml:space="preserve"> 4</w:t>
      </w:r>
      <w:r>
        <w:rPr>
          <w:rFonts w:ascii="Times New Roman" w:hAnsi="Times New Roman" w:cs="Times New Roman" w:hint="eastAsia"/>
          <w:kern w:val="2"/>
        </w:rPr>
        <w:t>。如果不是，则它将位于</w:t>
      </w:r>
      <w:proofErr w:type="gramStart"/>
      <w:r>
        <w:rPr>
          <w:rFonts w:ascii="Times New Roman" w:hAnsi="Times New Roman" w:cs="Times New Roman" w:hint="eastAsia"/>
          <w:kern w:val="2"/>
        </w:rPr>
        <w:t>起始边对偶</w:t>
      </w:r>
      <w:proofErr w:type="gramEnd"/>
      <w:r>
        <w:rPr>
          <w:rFonts w:ascii="Times New Roman" w:hAnsi="Times New Roman" w:cs="Times New Roman" w:hint="eastAsia"/>
          <w:kern w:val="2"/>
        </w:rPr>
        <w:t>的左侧，因此转移到</w:t>
      </w:r>
      <w:proofErr w:type="gramStart"/>
      <w:r>
        <w:rPr>
          <w:rFonts w:ascii="Times New Roman" w:hAnsi="Times New Roman" w:cs="Times New Roman" w:hint="eastAsia"/>
          <w:kern w:val="2"/>
        </w:rPr>
        <w:t>起始边</w:t>
      </w:r>
      <w:proofErr w:type="gramEnd"/>
      <w:r>
        <w:rPr>
          <w:rFonts w:ascii="Times New Roman" w:hAnsi="Times New Roman" w:cs="Times New Roman" w:hint="eastAsia"/>
          <w:kern w:val="2"/>
        </w:rPr>
        <w:t>的对偶。</w:t>
      </w:r>
    </w:p>
    <w:p w14:paraId="14D8247B"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Step4</w:t>
      </w:r>
      <w:r>
        <w:rPr>
          <w:rFonts w:ascii="Times New Roman" w:hAnsi="Times New Roman" w:cs="Times New Roman" w:hint="eastAsia"/>
          <w:kern w:val="2"/>
        </w:rPr>
        <w:t>重复以下步骤，直到找到包含的三角形或遍历转移到</w:t>
      </w:r>
      <w:r>
        <w:rPr>
          <w:rFonts w:ascii="Times New Roman" w:hAnsi="Times New Roman" w:cs="Times New Roman" w:hint="eastAsia"/>
          <w:kern w:val="2"/>
        </w:rPr>
        <w:t xml:space="preserve"> TIN </w:t>
      </w:r>
      <w:r>
        <w:rPr>
          <w:rFonts w:ascii="Times New Roman" w:hAnsi="Times New Roman" w:cs="Times New Roman" w:hint="eastAsia"/>
          <w:kern w:val="2"/>
        </w:rPr>
        <w:t>的外部：</w:t>
      </w:r>
    </w:p>
    <w:p w14:paraId="42FC31BD"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kern w:val="2"/>
        </w:rPr>
        <w:fldChar w:fldCharType="begin"/>
      </w:r>
      <w:r>
        <w:rPr>
          <w:rFonts w:ascii="Times New Roman" w:hAnsi="Times New Roman" w:cs="Times New Roman"/>
          <w:kern w:val="2"/>
        </w:rPr>
        <w:instrText xml:space="preserve"> </w:instrText>
      </w:r>
      <w:r>
        <w:rPr>
          <w:rFonts w:ascii="Times New Roman" w:hAnsi="Times New Roman" w:cs="Times New Roman" w:hint="eastAsia"/>
          <w:kern w:val="2"/>
        </w:rPr>
        <w:instrText>= 1 \* roman</w:instrText>
      </w:r>
      <w:r>
        <w:rPr>
          <w:rFonts w:ascii="Times New Roman" w:hAnsi="Times New Roman" w:cs="Times New Roman"/>
          <w:kern w:val="2"/>
        </w:rPr>
        <w:instrText xml:space="preserve"> </w:instrText>
      </w:r>
      <w:r>
        <w:rPr>
          <w:rFonts w:ascii="Times New Roman" w:hAnsi="Times New Roman" w:cs="Times New Roman"/>
          <w:kern w:val="2"/>
        </w:rPr>
        <w:fldChar w:fldCharType="separate"/>
      </w:r>
      <w:r>
        <w:rPr>
          <w:rFonts w:ascii="Times New Roman" w:hAnsi="Times New Roman" w:cs="Times New Roman"/>
          <w:kern w:val="2"/>
        </w:rPr>
        <w:t>i</w:t>
      </w:r>
      <w:r>
        <w:rPr>
          <w:rFonts w:ascii="Times New Roman" w:hAnsi="Times New Roman" w:cs="Times New Roman"/>
          <w:kern w:val="2"/>
        </w:rPr>
        <w:fldChar w:fldCharType="end"/>
      </w:r>
      <w:r>
        <w:rPr>
          <w:rFonts w:ascii="Times New Roman" w:hAnsi="Times New Roman" w:cs="Times New Roman" w:hint="eastAsia"/>
          <w:kern w:val="2"/>
        </w:rPr>
        <w:t>获取前向边。如果顶点位于前向边的右侧，则转移到其对偶并继续步骤</w:t>
      </w:r>
      <w:r>
        <w:rPr>
          <w:rFonts w:ascii="Times New Roman" w:hAnsi="Times New Roman" w:cs="Times New Roman" w:hint="eastAsia"/>
          <w:kern w:val="2"/>
        </w:rPr>
        <w:t xml:space="preserve"> 5</w:t>
      </w:r>
      <w:r>
        <w:rPr>
          <w:rFonts w:ascii="Times New Roman" w:hAnsi="Times New Roman" w:cs="Times New Roman" w:hint="eastAsia"/>
          <w:kern w:val="2"/>
        </w:rPr>
        <w:t>。</w:t>
      </w:r>
    </w:p>
    <w:p w14:paraId="600CFC32"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kern w:val="2"/>
        </w:rPr>
        <w:fldChar w:fldCharType="begin"/>
      </w:r>
      <w:r>
        <w:rPr>
          <w:rFonts w:ascii="Times New Roman" w:hAnsi="Times New Roman" w:cs="Times New Roman"/>
          <w:kern w:val="2"/>
        </w:rPr>
        <w:instrText xml:space="preserve"> </w:instrText>
      </w:r>
      <w:r>
        <w:rPr>
          <w:rFonts w:ascii="Times New Roman" w:hAnsi="Times New Roman" w:cs="Times New Roman" w:hint="eastAsia"/>
          <w:kern w:val="2"/>
        </w:rPr>
        <w:instrText>= 2 \* roman</w:instrText>
      </w:r>
      <w:r>
        <w:rPr>
          <w:rFonts w:ascii="Times New Roman" w:hAnsi="Times New Roman" w:cs="Times New Roman"/>
          <w:kern w:val="2"/>
        </w:rPr>
        <w:instrText xml:space="preserve"> </w:instrText>
      </w:r>
      <w:r>
        <w:rPr>
          <w:rFonts w:ascii="Times New Roman" w:hAnsi="Times New Roman" w:cs="Times New Roman"/>
          <w:kern w:val="2"/>
        </w:rPr>
        <w:fldChar w:fldCharType="separate"/>
      </w:r>
      <w:r>
        <w:rPr>
          <w:rFonts w:ascii="Times New Roman" w:hAnsi="Times New Roman" w:cs="Times New Roman"/>
          <w:kern w:val="2"/>
        </w:rPr>
        <w:t>ii</w:t>
      </w:r>
      <w:r>
        <w:rPr>
          <w:rFonts w:ascii="Times New Roman" w:hAnsi="Times New Roman" w:cs="Times New Roman"/>
          <w:kern w:val="2"/>
        </w:rPr>
        <w:fldChar w:fldCharType="end"/>
      </w:r>
      <w:r>
        <w:rPr>
          <w:rFonts w:ascii="Times New Roman" w:hAnsi="Times New Roman" w:cs="Times New Roman" w:hint="eastAsia"/>
          <w:kern w:val="2"/>
        </w:rPr>
        <w:t>获取反向边。如果顶点位于反向边的右侧，则转移到其对偶并继续步骤</w:t>
      </w:r>
      <w:r>
        <w:rPr>
          <w:rFonts w:ascii="Times New Roman" w:hAnsi="Times New Roman" w:cs="Times New Roman" w:hint="eastAsia"/>
          <w:kern w:val="2"/>
        </w:rPr>
        <w:t xml:space="preserve"> 5</w:t>
      </w:r>
      <w:r>
        <w:rPr>
          <w:rFonts w:ascii="Times New Roman" w:hAnsi="Times New Roman" w:cs="Times New Roman" w:hint="eastAsia"/>
          <w:kern w:val="2"/>
        </w:rPr>
        <w:t>。</w:t>
      </w:r>
    </w:p>
    <w:p w14:paraId="7C9ED66F"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kern w:val="2"/>
        </w:rPr>
        <w:fldChar w:fldCharType="begin"/>
      </w:r>
      <w:r>
        <w:rPr>
          <w:rFonts w:ascii="Times New Roman" w:hAnsi="Times New Roman" w:cs="Times New Roman"/>
          <w:kern w:val="2"/>
        </w:rPr>
        <w:instrText xml:space="preserve"> </w:instrText>
      </w:r>
      <w:r>
        <w:rPr>
          <w:rFonts w:ascii="Times New Roman" w:hAnsi="Times New Roman" w:cs="Times New Roman" w:hint="eastAsia"/>
          <w:kern w:val="2"/>
        </w:rPr>
        <w:instrText>= 3 \* roman</w:instrText>
      </w:r>
      <w:r>
        <w:rPr>
          <w:rFonts w:ascii="Times New Roman" w:hAnsi="Times New Roman" w:cs="Times New Roman"/>
          <w:kern w:val="2"/>
        </w:rPr>
        <w:instrText xml:space="preserve"> </w:instrText>
      </w:r>
      <w:r>
        <w:rPr>
          <w:rFonts w:ascii="Times New Roman" w:hAnsi="Times New Roman" w:cs="Times New Roman"/>
          <w:kern w:val="2"/>
        </w:rPr>
        <w:fldChar w:fldCharType="separate"/>
      </w:r>
      <w:r>
        <w:rPr>
          <w:rFonts w:ascii="Times New Roman" w:hAnsi="Times New Roman" w:cs="Times New Roman"/>
          <w:kern w:val="2"/>
        </w:rPr>
        <w:t>iii</w:t>
      </w:r>
      <w:r>
        <w:rPr>
          <w:rFonts w:ascii="Times New Roman" w:hAnsi="Times New Roman" w:cs="Times New Roman"/>
          <w:kern w:val="2"/>
        </w:rPr>
        <w:fldChar w:fldCharType="end"/>
      </w:r>
      <w:r>
        <w:rPr>
          <w:rFonts w:ascii="Times New Roman" w:hAnsi="Times New Roman" w:cs="Times New Roman" w:hint="eastAsia"/>
          <w:kern w:val="2"/>
        </w:rPr>
        <w:t>如果顶点位于正向边和反向边的左侧，则它必须位于当前</w:t>
      </w:r>
      <w:r>
        <w:rPr>
          <w:rFonts w:ascii="Times New Roman" w:hAnsi="Times New Roman" w:cs="Times New Roman" w:hint="eastAsia"/>
          <w:kern w:val="2"/>
        </w:rPr>
        <w:t>三角形的内部（或边上）。遍历结束。</w:t>
      </w:r>
    </w:p>
    <w:p w14:paraId="21EFA96E"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Step5</w:t>
      </w:r>
      <w:r>
        <w:rPr>
          <w:rFonts w:ascii="Times New Roman" w:hAnsi="Times New Roman" w:cs="Times New Roman" w:hint="eastAsia"/>
          <w:kern w:val="2"/>
        </w:rPr>
        <w:t>搜索已转移到边的对偶，使得顶点位于该边的左侧。如果该边是内边，则从步骤</w:t>
      </w:r>
      <w:r>
        <w:rPr>
          <w:rFonts w:ascii="Times New Roman" w:hAnsi="Times New Roman" w:cs="Times New Roman" w:hint="eastAsia"/>
          <w:kern w:val="2"/>
        </w:rPr>
        <w:t xml:space="preserve"> 4 </w:t>
      </w:r>
      <w:r>
        <w:rPr>
          <w:rFonts w:ascii="Times New Roman" w:hAnsi="Times New Roman" w:cs="Times New Roman" w:hint="eastAsia"/>
          <w:kern w:val="2"/>
        </w:rPr>
        <w:t>继续搜索。</w:t>
      </w:r>
    </w:p>
    <w:p w14:paraId="784F660B"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Step6</w:t>
      </w:r>
      <w:r>
        <w:rPr>
          <w:rFonts w:ascii="Times New Roman" w:hAnsi="Times New Roman" w:cs="Times New Roman" w:hint="eastAsia"/>
          <w:kern w:val="2"/>
        </w:rPr>
        <w:t>如果该边是外部边，则通过移动到左或右周边边缘直到找到对向边来识别对向顶点的边。</w:t>
      </w:r>
    </w:p>
    <w:p w14:paraId="72702F5F" w14:textId="77777777" w:rsidR="00EE315F" w:rsidRDefault="00204804">
      <w:pPr>
        <w:pStyle w:val="a3"/>
        <w:widowControl w:val="0"/>
        <w:snapToGrid w:val="0"/>
        <w:spacing w:line="300" w:lineRule="auto"/>
        <w:ind w:firstLine="480"/>
        <w:jc w:val="both"/>
        <w:rPr>
          <w:rFonts w:ascii="Times New Roman" w:hAnsi="Times New Roman" w:cs="Times New Roman"/>
          <w:kern w:val="2"/>
          <w:szCs w:val="24"/>
        </w:rPr>
      </w:pPr>
      <w:r>
        <w:rPr>
          <w:rFonts w:ascii="Times New Roman" w:hAnsi="Times New Roman" w:cs="Times New Roman" w:hint="eastAsia"/>
          <w:kern w:val="2"/>
          <w:szCs w:val="24"/>
        </w:rPr>
        <w:t>按步骤依次进行循环，直至找到包含目标点的三角形（图</w:t>
      </w:r>
      <w:r>
        <w:rPr>
          <w:rFonts w:ascii="Times New Roman" w:hAnsi="Times New Roman" w:cs="Times New Roman" w:hint="eastAsia"/>
          <w:kern w:val="2"/>
          <w:szCs w:val="24"/>
        </w:rPr>
        <w:t>2.2</w:t>
      </w:r>
      <w:r>
        <w:rPr>
          <w:rFonts w:ascii="Times New Roman" w:hAnsi="Times New Roman" w:cs="Times New Roman" w:hint="eastAsia"/>
          <w:kern w:val="2"/>
          <w:szCs w:val="24"/>
        </w:rPr>
        <w:t>）。</w:t>
      </w:r>
    </w:p>
    <w:p w14:paraId="3AE74BEF" w14:textId="77777777" w:rsidR="00EE315F" w:rsidRDefault="00204804">
      <w:pPr>
        <w:snapToGrid w:val="0"/>
        <w:spacing w:after="120" w:line="300" w:lineRule="auto"/>
        <w:ind w:firstLineChars="200" w:firstLine="480"/>
        <w:jc w:val="center"/>
      </w:pPr>
      <w:r>
        <w:rPr>
          <w:noProof/>
        </w:rPr>
        <w:drawing>
          <wp:inline distT="0" distB="0" distL="0" distR="0" wp14:anchorId="4B1C5F43" wp14:editId="1A7F6B14">
            <wp:extent cx="2658745" cy="2497455"/>
            <wp:effectExtent l="0" t="0" r="0" b="4445"/>
            <wp:docPr id="827060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60373" name="图片 1"/>
                    <pic:cNvPicPr>
                      <a:picLocks noChangeAspect="1"/>
                    </pic:cNvPicPr>
                  </pic:nvPicPr>
                  <pic:blipFill>
                    <a:blip r:embed="rId28"/>
                    <a:stretch>
                      <a:fillRect/>
                    </a:stretch>
                  </pic:blipFill>
                  <pic:spPr>
                    <a:xfrm>
                      <a:off x="0" y="0"/>
                      <a:ext cx="2691381" cy="2528075"/>
                    </a:xfrm>
                    <a:prstGeom prst="rect">
                      <a:avLst/>
                    </a:prstGeom>
                  </pic:spPr>
                </pic:pic>
              </a:graphicData>
            </a:graphic>
          </wp:inline>
        </w:drawing>
      </w:r>
    </w:p>
    <w:p w14:paraId="7516CEEC" w14:textId="77777777" w:rsidR="00EE315F" w:rsidRDefault="00204804">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图</w:t>
      </w:r>
      <w:r>
        <w:rPr>
          <w:rFonts w:ascii="Times New Roman" w:hAnsi="Times New Roman" w:cs="Times New Roman" w:hint="eastAsia"/>
          <w:color w:val="000000"/>
          <w:kern w:val="2"/>
          <w:sz w:val="21"/>
          <w:szCs w:val="21"/>
        </w:rPr>
        <w:t xml:space="preserve">2.2 </w:t>
      </w:r>
      <w:r>
        <w:rPr>
          <w:rFonts w:ascii="Times New Roman" w:hAnsi="Times New Roman" w:cs="Times New Roman" w:hint="eastAsia"/>
          <w:color w:val="000000"/>
          <w:kern w:val="2"/>
          <w:sz w:val="21"/>
          <w:szCs w:val="21"/>
        </w:rPr>
        <w:t>定位包围三角形网格局部示例</w:t>
      </w:r>
    </w:p>
    <w:p w14:paraId="56F0F5E9" w14:textId="77777777" w:rsidR="00EE315F" w:rsidRDefault="00204804">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color w:val="000000"/>
          <w:kern w:val="2"/>
          <w:sz w:val="21"/>
          <w:szCs w:val="21"/>
        </w:rPr>
        <w:t>Fig.</w:t>
      </w:r>
      <w:r>
        <w:rPr>
          <w:rFonts w:ascii="Times New Roman" w:hAnsi="Times New Roman" w:cs="Times New Roman" w:hint="eastAsia"/>
          <w:color w:val="000000"/>
          <w:kern w:val="2"/>
          <w:sz w:val="21"/>
          <w:szCs w:val="21"/>
        </w:rPr>
        <w:t xml:space="preserve"> 2</w:t>
      </w:r>
      <w:r>
        <w:rPr>
          <w:rFonts w:ascii="Times New Roman" w:hAnsi="Times New Roman" w:cs="Times New Roman"/>
          <w:color w:val="000000"/>
          <w:kern w:val="2"/>
          <w:sz w:val="21"/>
          <w:szCs w:val="21"/>
        </w:rPr>
        <w:t>.</w:t>
      </w:r>
      <w:r>
        <w:rPr>
          <w:rFonts w:ascii="Times New Roman" w:hAnsi="Times New Roman" w:cs="Times New Roman" w:hint="eastAsia"/>
          <w:color w:val="000000"/>
          <w:kern w:val="2"/>
          <w:sz w:val="21"/>
          <w:szCs w:val="21"/>
        </w:rPr>
        <w:t>2</w:t>
      </w:r>
      <w:r>
        <w:rPr>
          <w:rFonts w:ascii="Times New Roman" w:hAnsi="Times New Roman" w:cs="Times New Roman"/>
          <w:color w:val="000000"/>
          <w:kern w:val="2"/>
          <w:sz w:val="21"/>
          <w:szCs w:val="21"/>
        </w:rPr>
        <w:t xml:space="preserve"> Example of Positioning Surrounding Triangle</w:t>
      </w:r>
    </w:p>
    <w:p w14:paraId="22151055" w14:textId="77777777" w:rsidR="00EE315F" w:rsidRDefault="00204804">
      <w:pPr>
        <w:pStyle w:val="a3"/>
        <w:widowControl w:val="0"/>
        <w:snapToGrid w:val="0"/>
        <w:spacing w:line="300" w:lineRule="auto"/>
        <w:ind w:firstLine="480"/>
        <w:jc w:val="both"/>
        <w:rPr>
          <w:rFonts w:ascii="Times New Roman" w:hAnsi="Times New Roman" w:cs="Times New Roman"/>
          <w:kern w:val="2"/>
          <w:szCs w:val="24"/>
        </w:rPr>
      </w:pPr>
      <w:r>
        <w:rPr>
          <w:rFonts w:ascii="Times New Roman" w:hAnsi="Times New Roman" w:cs="Times New Roman"/>
          <w:kern w:val="2"/>
          <w:szCs w:val="24"/>
          <w:lang w:val="en-US"/>
        </w:rPr>
        <w:t>（</w:t>
      </w:r>
      <w:r>
        <w:rPr>
          <w:rFonts w:ascii="Times New Roman" w:hAnsi="Times New Roman" w:cs="Times New Roman"/>
          <w:kern w:val="2"/>
          <w:szCs w:val="24"/>
          <w:lang w:val="en-US"/>
        </w:rPr>
        <w:t>2</w:t>
      </w:r>
      <w:r>
        <w:rPr>
          <w:rFonts w:ascii="Times New Roman" w:hAnsi="Times New Roman" w:cs="Times New Roman"/>
          <w:kern w:val="2"/>
          <w:szCs w:val="24"/>
          <w:lang w:val="en-US"/>
        </w:rPr>
        <w:t>）</w:t>
      </w:r>
      <w:r>
        <w:rPr>
          <w:rFonts w:ascii="Times New Roman" w:hAnsi="Times New Roman" w:cs="Times New Roman" w:hint="eastAsia"/>
          <w:kern w:val="2"/>
          <w:szCs w:val="24"/>
        </w:rPr>
        <w:t>插入点并找到包围三角形，</w:t>
      </w:r>
      <w:r>
        <w:rPr>
          <w:rFonts w:ascii="Times New Roman" w:hAnsi="Times New Roman" w:cs="Times New Roman" w:hint="eastAsia"/>
          <w:kern w:val="2"/>
          <w:szCs w:val="24"/>
          <w:lang w:val="en-US"/>
        </w:rPr>
        <w:t>并利用公式</w:t>
      </w:r>
      <w:r>
        <w:rPr>
          <w:rFonts w:ascii="Times New Roman" w:hAnsi="Times New Roman" w:cs="Times New Roman" w:hint="eastAsia"/>
          <w:kern w:val="2"/>
          <w:szCs w:val="24"/>
          <w:lang w:val="en-US"/>
        </w:rPr>
        <w:t>2.3</w:t>
      </w:r>
      <w:r>
        <w:rPr>
          <w:rFonts w:ascii="Times New Roman" w:hAnsi="Times New Roman" w:cs="Times New Roman" w:hint="eastAsia"/>
          <w:kern w:val="2"/>
          <w:szCs w:val="24"/>
        </w:rPr>
        <w:t>判断是否满足</w:t>
      </w:r>
      <w:r>
        <w:rPr>
          <w:rFonts w:ascii="Times New Roman" w:hAnsi="Times New Roman" w:cs="Times New Roman" w:hint="eastAsia"/>
          <w:kern w:val="2"/>
          <w:szCs w:val="24"/>
        </w:rPr>
        <w:t>Delaunay</w:t>
      </w:r>
      <w:r>
        <w:rPr>
          <w:rFonts w:ascii="Times New Roman" w:hAnsi="Times New Roman" w:cs="Times New Roman" w:hint="eastAsia"/>
          <w:kern w:val="2"/>
          <w:szCs w:val="24"/>
        </w:rPr>
        <w:t>准则，如果不满足则进行边翻转操作，</w:t>
      </w:r>
      <w:r>
        <w:rPr>
          <w:rFonts w:ascii="Times New Roman" w:hAnsi="Times New Roman" w:cs="Times New Roman" w:hint="eastAsia"/>
          <w:kern w:val="2"/>
          <w:szCs w:val="24"/>
          <w:lang w:val="en-US"/>
        </w:rPr>
        <w:t>保持局部的</w:t>
      </w:r>
      <w:r>
        <w:rPr>
          <w:rFonts w:ascii="Times New Roman" w:hAnsi="Times New Roman" w:cs="Times New Roman" w:hint="eastAsia"/>
          <w:kern w:val="2"/>
          <w:szCs w:val="24"/>
          <w:lang w:val="en-US"/>
        </w:rPr>
        <w:t>Delaunay</w:t>
      </w:r>
      <w:r>
        <w:rPr>
          <w:rFonts w:ascii="Times New Roman" w:hAnsi="Times New Roman" w:cs="Times New Roman" w:hint="eastAsia"/>
          <w:kern w:val="2"/>
          <w:szCs w:val="24"/>
          <w:lang w:val="en-US"/>
        </w:rPr>
        <w:t>性质如图</w:t>
      </w:r>
      <w:r>
        <w:rPr>
          <w:rFonts w:ascii="Times New Roman" w:hAnsi="Times New Roman" w:cs="Times New Roman" w:hint="eastAsia"/>
          <w:kern w:val="2"/>
          <w:szCs w:val="24"/>
          <w:lang w:val="en-US"/>
        </w:rPr>
        <w:t>2.3</w:t>
      </w:r>
      <w:r>
        <w:rPr>
          <w:rFonts w:ascii="Times New Roman" w:hAnsi="Times New Roman" w:cs="Times New Roman" w:hint="eastAsia"/>
          <w:kern w:val="2"/>
          <w:szCs w:val="24"/>
          <w:lang w:val="en-US"/>
        </w:rPr>
        <w:t>所示</w:t>
      </w:r>
      <w:r>
        <w:rPr>
          <w:rFonts w:ascii="Times New Roman" w:hAnsi="Times New Roman" w:cs="Times New Roman" w:hint="eastAsia"/>
          <w:kern w:val="2"/>
          <w:szCs w:val="24"/>
        </w:rPr>
        <w:t>。</w:t>
      </w:r>
    </w:p>
    <w:p w14:paraId="4D0A7B1E"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kern w:val="2"/>
        </w:rPr>
        <w:t>外接圆准则的数学公式：</w:t>
      </w:r>
    </w:p>
    <w:p w14:paraId="26221D8C" w14:textId="77777777" w:rsidR="00EE315F" w:rsidRDefault="00204804">
      <w:pPr>
        <w:snapToGrid w:val="0"/>
        <w:spacing w:after="120" w:line="300" w:lineRule="auto"/>
        <w:ind w:firstLineChars="200" w:firstLine="480"/>
        <w:jc w:val="right"/>
        <w:rPr>
          <w:rFonts w:ascii="Times New Roman" w:hAnsi="Times New Roman" w:cs="Times New Roman"/>
          <w:kern w:val="2"/>
        </w:rPr>
      </w:pPr>
      <m:oMath>
        <m:r>
          <w:rPr>
            <w:rFonts w:ascii="Cambria Math" w:hAnsi="Cambria Math"/>
          </w:rPr>
          <m:t>determinant</m:t>
        </m:r>
        <m:r>
          <w:rPr>
            <w:rFonts w:ascii="Cambria Math" w:hAnsi="Cambria Math"/>
          </w:rPr>
          <m:t>=</m:t>
        </m:r>
        <m:d>
          <m:dPr>
            <m:begChr m:val="|"/>
            <m:endChr m:val="|"/>
            <m:ctrlPr>
              <w:rPr>
                <w:rFonts w:ascii="Cambria Math" w:hAnsi="Cambria Math"/>
                <w:i/>
              </w:rPr>
            </m:ctrlPr>
          </m:dPr>
          <m:e>
            <m:m>
              <m:mPr>
                <m:plcHide m:val="1"/>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m:t>
                      </m:r>
                    </m:sub>
                  </m:sSub>
                </m:e>
                <m:e>
                  <m:sSub>
                    <m:sSubPr>
                      <m:ctrlPr>
                        <w:rPr>
                          <w:rFonts w:ascii="Cambria Math" w:hAnsi="Cambria Math"/>
                          <w:i/>
                        </w:rPr>
                      </m:ctrlPr>
                    </m:sSubPr>
                    <m:e>
                      <m:r>
                        <w:rPr>
                          <w:rFonts w:ascii="Cambria Math" w:hAnsi="Cambria Math"/>
                        </w:rPr>
                        <m:t>y</m:t>
                      </m:r>
                    </m:e>
                    <m:sub>
                      <m:r>
                        <w:rPr>
                          <w:rFonts w:ascii="Cambria Math" w:hAnsi="Cambria Math"/>
                        </w:rPr>
                        <m:t>A</m:t>
                      </m:r>
                    </m:sub>
                  </m:sSub>
                </m:e>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A</m:t>
                          </m:r>
                        </m:sub>
                      </m:sSub>
                    </m:e>
                    <m:sup>
                      <m:r>
                        <w:rPr>
                          <w:rFonts w:ascii="Cambria Math" w:hAnsi="Cambria Math"/>
                        </w:rPr>
                        <m:t>2</m:t>
                      </m:r>
                    </m:sup>
                  </m:sSup>
                </m:e>
                <m:e>
                  <m:r>
                    <w:rPr>
                      <w:rFonts w:ascii="Cambria Math" w:hAnsi="Cambria Math"/>
                    </w:rPr>
                    <m:t>1</m:t>
                  </m:r>
                </m:e>
              </m:mr>
              <m:mr>
                <m:e>
                  <m:sSub>
                    <m:sSubPr>
                      <m:ctrlPr>
                        <w:rPr>
                          <w:rFonts w:ascii="Cambria Math" w:hAnsi="Cambria Math"/>
                          <w:i/>
                        </w:rPr>
                      </m:ctrlPr>
                    </m:sSubPr>
                    <m:e>
                      <m:r>
                        <w:rPr>
                          <w:rFonts w:ascii="Cambria Math" w:hAnsi="Cambria Math"/>
                        </w:rPr>
                        <m:t>x</m:t>
                      </m:r>
                    </m:e>
                    <m:sub>
                      <m:r>
                        <w:rPr>
                          <w:rFonts w:ascii="Cambria Math" w:hAnsi="Cambria Math"/>
                        </w:rPr>
                        <m:t>B</m:t>
                      </m:r>
                    </m:sub>
                  </m:sSub>
                </m:e>
                <m:e>
                  <m:sSub>
                    <m:sSubPr>
                      <m:ctrlPr>
                        <w:rPr>
                          <w:rFonts w:ascii="Cambria Math" w:hAnsi="Cambria Math"/>
                          <w:i/>
                        </w:rPr>
                      </m:ctrlPr>
                    </m:sSubPr>
                    <m:e>
                      <m:r>
                        <w:rPr>
                          <w:rFonts w:ascii="Cambria Math" w:hAnsi="Cambria Math"/>
                        </w:rPr>
                        <m:t>y</m:t>
                      </m:r>
                    </m:e>
                    <m:sub>
                      <m:r>
                        <w:rPr>
                          <w:rFonts w:ascii="Cambria Math" w:hAnsi="Cambria Math"/>
                        </w:rPr>
                        <m:t>B</m:t>
                      </m:r>
                    </m:sub>
                  </m:sSub>
                </m:e>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B</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B</m:t>
                          </m:r>
                        </m:sub>
                      </m:sSub>
                    </m:e>
                    <m:sup>
                      <m:r>
                        <w:rPr>
                          <w:rFonts w:ascii="Cambria Math" w:hAnsi="Cambria Math"/>
                        </w:rPr>
                        <m:t>2</m:t>
                      </m:r>
                    </m:sup>
                  </m:sSup>
                </m:e>
                <m:e>
                  <m:r>
                    <w:rPr>
                      <w:rFonts w:ascii="Cambria Math" w:hAnsi="Cambria Math"/>
                    </w:rPr>
                    <m:t>1</m:t>
                  </m:r>
                </m:e>
              </m:mr>
              <m:mr>
                <m:e>
                  <m:sSub>
                    <m:sSubPr>
                      <m:ctrlPr>
                        <w:rPr>
                          <w:rFonts w:ascii="Cambria Math" w:hAnsi="Cambria Math"/>
                          <w:i/>
                        </w:rPr>
                      </m:ctrlPr>
                    </m:sSubPr>
                    <m:e>
                      <m:r>
                        <w:rPr>
                          <w:rFonts w:ascii="Cambria Math" w:hAnsi="Cambria Math"/>
                        </w:rPr>
                        <m:t>x</m:t>
                      </m:r>
                    </m:e>
                    <m:sub>
                      <m:r>
                        <w:rPr>
                          <w:rFonts w:ascii="Cambria Math" w:hAnsi="Cambria Math"/>
                        </w:rPr>
                        <m:t>C</m:t>
                      </m:r>
                    </m:sub>
                  </m:sSub>
                </m:e>
                <m:e>
                  <m:sSub>
                    <m:sSubPr>
                      <m:ctrlPr>
                        <w:rPr>
                          <w:rFonts w:ascii="Cambria Math" w:hAnsi="Cambria Math"/>
                          <w:i/>
                        </w:rPr>
                      </m:ctrlPr>
                    </m:sSubPr>
                    <m:e>
                      <m:r>
                        <w:rPr>
                          <w:rFonts w:ascii="Cambria Math" w:hAnsi="Cambria Math"/>
                        </w:rPr>
                        <m:t>y</m:t>
                      </m:r>
                    </m:e>
                    <m:sub>
                      <m:r>
                        <w:rPr>
                          <w:rFonts w:ascii="Cambria Math" w:hAnsi="Cambria Math"/>
                        </w:rPr>
                        <m:t>C</m:t>
                      </m:r>
                    </m:sub>
                  </m:sSub>
                </m:e>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C</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C</m:t>
                          </m:r>
                        </m:sub>
                      </m:sSub>
                    </m:e>
                    <m:sup>
                      <m:r>
                        <w:rPr>
                          <w:rFonts w:ascii="Cambria Math" w:hAnsi="Cambria Math"/>
                        </w:rPr>
                        <m:t>2</m:t>
                      </m:r>
                    </m:sup>
                  </m:sSup>
                </m:e>
                <m:e>
                  <m:r>
                    <w:rPr>
                      <w:rFonts w:ascii="Cambria Math" w:hAnsi="Cambria Math"/>
                    </w:rPr>
                    <m:t>1</m:t>
                  </m:r>
                </m:e>
              </m:mr>
              <m:mr>
                <m:e>
                  <m:sSub>
                    <m:sSubPr>
                      <m:ctrlPr>
                        <w:rPr>
                          <w:rFonts w:ascii="Cambria Math" w:hAnsi="Cambria Math"/>
                          <w:i/>
                        </w:rPr>
                      </m:ctrlPr>
                    </m:sSubPr>
                    <m:e>
                      <m:r>
                        <w:rPr>
                          <w:rFonts w:ascii="Cambria Math" w:hAnsi="Cambria Math"/>
                        </w:rPr>
                        <m:t>x</m:t>
                      </m:r>
                    </m:e>
                    <m:sub>
                      <m:r>
                        <w:rPr>
                          <w:rFonts w:ascii="Cambria Math" w:hAnsi="Cambria Math"/>
                        </w:rPr>
                        <m:t>P</m:t>
                      </m:r>
                    </m:sub>
                  </m:sSub>
                </m:e>
                <m:e>
                  <m:sSub>
                    <m:sSubPr>
                      <m:ctrlPr>
                        <w:rPr>
                          <w:rFonts w:ascii="Cambria Math" w:hAnsi="Cambria Math"/>
                          <w:i/>
                        </w:rPr>
                      </m:ctrlPr>
                    </m:sSubPr>
                    <m:e>
                      <m:r>
                        <w:rPr>
                          <w:rFonts w:ascii="Cambria Math" w:hAnsi="Cambria Math"/>
                        </w:rPr>
                        <m:t>y</m:t>
                      </m:r>
                    </m:e>
                    <m:sub>
                      <m:r>
                        <w:rPr>
                          <w:rFonts w:ascii="Cambria Math" w:hAnsi="Cambria Math"/>
                        </w:rPr>
                        <m:t>P</m:t>
                      </m:r>
                    </m:sub>
                  </m:sSub>
                </m:e>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P</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P</m:t>
                          </m:r>
                        </m:sub>
                      </m:sSub>
                    </m:e>
                    <m:sup>
                      <m:r>
                        <w:rPr>
                          <w:rFonts w:ascii="Cambria Math" w:hAnsi="Cambria Math"/>
                        </w:rPr>
                        <m:t>2</m:t>
                      </m:r>
                    </m:sup>
                  </m:sSup>
                </m:e>
                <m:e>
                  <m:r>
                    <w:rPr>
                      <w:rFonts w:ascii="Cambria Math" w:hAnsi="Cambria Math"/>
                    </w:rPr>
                    <m:t>1</m:t>
                  </m:r>
                </m:e>
              </m:mr>
            </m:m>
          </m:e>
        </m:d>
      </m:oMath>
      <w:r>
        <w:rPr>
          <w:rFonts w:hint="eastAsia"/>
        </w:rPr>
        <w:t xml:space="preserve">      </w:t>
      </w:r>
      <w:r>
        <w:rPr>
          <w:rFonts w:ascii="Times New Roman" w:hAnsi="Times New Roman" w:cs="Times New Roman" w:hint="eastAsia"/>
          <w:kern w:val="2"/>
        </w:rPr>
        <w:t xml:space="preserve"> </w:t>
      </w:r>
      <w:r>
        <w:rPr>
          <w:rFonts w:ascii="Times New Roman" w:hAnsi="Times New Roman" w:cs="Times New Roman" w:hint="eastAsia"/>
          <w:kern w:val="2"/>
        </w:rPr>
        <w:t>（</w:t>
      </w:r>
      <w:r>
        <w:rPr>
          <w:rFonts w:ascii="Times New Roman" w:hAnsi="Times New Roman" w:cs="Times New Roman" w:hint="eastAsia"/>
          <w:kern w:val="2"/>
        </w:rPr>
        <w:t>2.3</w:t>
      </w:r>
      <w:r>
        <w:rPr>
          <w:rFonts w:ascii="Times New Roman" w:hAnsi="Times New Roman" w:cs="Times New Roman" w:hint="eastAsia"/>
          <w:kern w:val="2"/>
        </w:rPr>
        <w:t>）</w:t>
      </w:r>
    </w:p>
    <w:p w14:paraId="05D440B4"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kern w:val="2"/>
        </w:rPr>
        <w:t>当行列式的</w:t>
      </w:r>
      <w:r>
        <w:rPr>
          <w:rFonts w:ascii="Times New Roman" w:hAnsi="Times New Roman" w:cs="Times New Roman"/>
          <w:kern w:val="2"/>
        </w:rPr>
        <w:t>值大于</w:t>
      </w:r>
      <w:r>
        <w:rPr>
          <w:rFonts w:ascii="Times New Roman" w:hAnsi="Times New Roman" w:cs="Times New Roman"/>
          <w:kern w:val="2"/>
        </w:rPr>
        <w:t>0</w:t>
      </w:r>
      <w:r>
        <w:rPr>
          <w:rFonts w:ascii="Times New Roman" w:hAnsi="Times New Roman" w:cs="Times New Roman"/>
          <w:kern w:val="2"/>
        </w:rPr>
        <w:t>时，点</w:t>
      </w:r>
      <w:r>
        <w:rPr>
          <w:rFonts w:ascii="Times New Roman" w:hAnsi="Times New Roman" w:cs="Times New Roman"/>
          <w:kern w:val="2"/>
        </w:rPr>
        <w:t>P</w:t>
      </w:r>
      <w:r>
        <w:rPr>
          <w:rFonts w:ascii="Times New Roman" w:hAnsi="Times New Roman" w:cs="Times New Roman"/>
          <w:kern w:val="2"/>
        </w:rPr>
        <w:t>位于三角形</w:t>
      </w:r>
      <w:r>
        <w:rPr>
          <w:rFonts w:ascii="Times New Roman" w:hAnsi="Times New Roman" w:cs="Times New Roman"/>
          <w:kern w:val="2"/>
        </w:rPr>
        <w:t xml:space="preserve"> triangle ABC</w:t>
      </w:r>
      <w:r>
        <w:rPr>
          <w:rFonts w:ascii="Times New Roman" w:hAnsi="Times New Roman" w:cs="Times New Roman"/>
          <w:kern w:val="2"/>
        </w:rPr>
        <w:t>的外接圆内，不满足德</w:t>
      </w:r>
      <w:proofErr w:type="gramStart"/>
      <w:r>
        <w:rPr>
          <w:rFonts w:ascii="Times New Roman" w:hAnsi="Times New Roman" w:cs="Times New Roman"/>
          <w:kern w:val="2"/>
        </w:rPr>
        <w:t>劳</w:t>
      </w:r>
      <w:proofErr w:type="gramEnd"/>
      <w:r>
        <w:rPr>
          <w:rFonts w:ascii="Times New Roman" w:hAnsi="Times New Roman" w:cs="Times New Roman"/>
          <w:kern w:val="2"/>
        </w:rPr>
        <w:t>内条件，需要进行边交换。</w:t>
      </w:r>
    </w:p>
    <w:p w14:paraId="3C45C5E9"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kern w:val="2"/>
        </w:rPr>
        <w:t>当行列式的值</w:t>
      </w:r>
      <w:r>
        <w:rPr>
          <w:rFonts w:ascii="Times New Roman" w:hAnsi="Times New Roman" w:cs="Times New Roman" w:hint="eastAsia"/>
          <w:kern w:val="2"/>
        </w:rPr>
        <w:t>小</w:t>
      </w:r>
      <w:r>
        <w:rPr>
          <w:rFonts w:ascii="Times New Roman" w:hAnsi="Times New Roman" w:cs="Times New Roman"/>
          <w:kern w:val="2"/>
        </w:rPr>
        <w:t>于</w:t>
      </w:r>
      <w:r>
        <w:rPr>
          <w:rFonts w:ascii="Times New Roman" w:hAnsi="Times New Roman" w:cs="Times New Roman"/>
          <w:kern w:val="2"/>
        </w:rPr>
        <w:t>0</w:t>
      </w:r>
      <w:r>
        <w:rPr>
          <w:rFonts w:ascii="Times New Roman" w:hAnsi="Times New Roman" w:cs="Times New Roman"/>
          <w:kern w:val="2"/>
        </w:rPr>
        <w:t>时，点</w:t>
      </w:r>
      <w:r>
        <w:rPr>
          <w:rFonts w:ascii="Times New Roman" w:hAnsi="Times New Roman" w:cs="Times New Roman"/>
          <w:kern w:val="2"/>
        </w:rPr>
        <w:t>P</w:t>
      </w:r>
      <w:r>
        <w:rPr>
          <w:rFonts w:ascii="Times New Roman" w:hAnsi="Times New Roman" w:cs="Times New Roman"/>
          <w:kern w:val="2"/>
        </w:rPr>
        <w:t>位于三角形</w:t>
      </w:r>
      <w:r>
        <w:rPr>
          <w:rFonts w:ascii="Times New Roman" w:hAnsi="Times New Roman" w:cs="Times New Roman"/>
          <w:kern w:val="2"/>
        </w:rPr>
        <w:t xml:space="preserve"> triangle ABC</w:t>
      </w:r>
      <w:r>
        <w:rPr>
          <w:rFonts w:ascii="Times New Roman" w:hAnsi="Times New Roman" w:cs="Times New Roman"/>
          <w:kern w:val="2"/>
        </w:rPr>
        <w:t>的外接圆</w:t>
      </w:r>
      <w:r>
        <w:rPr>
          <w:rFonts w:ascii="Times New Roman" w:hAnsi="Times New Roman" w:cs="Times New Roman" w:hint="eastAsia"/>
          <w:kern w:val="2"/>
        </w:rPr>
        <w:t>外</w:t>
      </w:r>
      <w:r>
        <w:rPr>
          <w:rFonts w:ascii="Times New Roman" w:hAnsi="Times New Roman" w:cs="Times New Roman"/>
          <w:kern w:val="2"/>
        </w:rPr>
        <w:t>，满足德</w:t>
      </w:r>
      <w:proofErr w:type="gramStart"/>
      <w:r>
        <w:rPr>
          <w:rFonts w:ascii="Times New Roman" w:hAnsi="Times New Roman" w:cs="Times New Roman"/>
          <w:kern w:val="2"/>
        </w:rPr>
        <w:t>劳</w:t>
      </w:r>
      <w:proofErr w:type="gramEnd"/>
      <w:r>
        <w:rPr>
          <w:rFonts w:ascii="Times New Roman" w:hAnsi="Times New Roman" w:cs="Times New Roman"/>
          <w:kern w:val="2"/>
        </w:rPr>
        <w:t>内条件，</w:t>
      </w:r>
      <w:r>
        <w:rPr>
          <w:rFonts w:ascii="Times New Roman" w:hAnsi="Times New Roman" w:cs="Times New Roman" w:hint="eastAsia"/>
          <w:kern w:val="2"/>
        </w:rPr>
        <w:t>不</w:t>
      </w:r>
      <w:r>
        <w:rPr>
          <w:rFonts w:ascii="Times New Roman" w:hAnsi="Times New Roman" w:cs="Times New Roman"/>
          <w:kern w:val="2"/>
        </w:rPr>
        <w:t>需要进行边交换</w:t>
      </w:r>
      <w:r>
        <w:rPr>
          <w:rFonts w:ascii="Times New Roman" w:hAnsi="Times New Roman" w:cs="Times New Roman" w:hint="eastAsia"/>
          <w:kern w:val="2"/>
        </w:rPr>
        <w:t>，进而进行下一个三角形边的检测</w:t>
      </w:r>
      <w:r>
        <w:rPr>
          <w:rFonts w:ascii="Times New Roman" w:hAnsi="Times New Roman" w:cs="Times New Roman"/>
          <w:kern w:val="2"/>
        </w:rPr>
        <w:t>,</w:t>
      </w:r>
      <w:r>
        <w:rPr>
          <w:rFonts w:ascii="Times New Roman" w:hAnsi="Times New Roman" w:cs="Times New Roman" w:hint="eastAsia"/>
          <w:kern w:val="2"/>
        </w:rPr>
        <w:t>直至检测回到</w:t>
      </w:r>
      <w:r>
        <w:rPr>
          <w:rFonts w:ascii="Times New Roman" w:hAnsi="Times New Roman" w:cs="Times New Roman"/>
          <w:kern w:val="2"/>
        </w:rPr>
        <w:t>当返回到原始的</w:t>
      </w:r>
      <w:proofErr w:type="gramStart"/>
      <w:r>
        <w:rPr>
          <w:rFonts w:ascii="Times New Roman" w:hAnsi="Times New Roman" w:cs="Times New Roman"/>
          <w:kern w:val="2"/>
        </w:rPr>
        <w:t>起始边</w:t>
      </w:r>
      <w:proofErr w:type="gramEnd"/>
      <w:r>
        <w:rPr>
          <w:rFonts w:ascii="Times New Roman" w:hAnsi="Times New Roman" w:cs="Times New Roman"/>
          <w:kern w:val="2"/>
        </w:rPr>
        <w:t>时</w:t>
      </w:r>
      <w:r>
        <w:rPr>
          <w:rFonts w:ascii="Times New Roman" w:hAnsi="Times New Roman" w:cs="Times New Roman" w:hint="eastAsia"/>
          <w:kern w:val="2"/>
        </w:rPr>
        <w:t>，检测完毕。</w:t>
      </w:r>
    </w:p>
    <w:p w14:paraId="4E77A18B" w14:textId="77777777" w:rsidR="00EE315F" w:rsidRDefault="00204804">
      <w:pPr>
        <w:widowControl w:val="0"/>
        <w:adjustRightInd w:val="0"/>
        <w:snapToGrid w:val="0"/>
        <w:spacing w:after="100" w:line="360" w:lineRule="auto"/>
        <w:jc w:val="center"/>
        <w:rPr>
          <w:rFonts w:ascii="Times New Roman" w:eastAsia="黑体" w:hAnsi="Times New Roman" w:cs="Times New Roman"/>
          <w:color w:val="000000"/>
          <w:kern w:val="2"/>
        </w:rPr>
      </w:pPr>
      <w:r>
        <w:rPr>
          <w:rFonts w:ascii="Times New Roman" w:eastAsia="黑体" w:hAnsi="Times New Roman" w:cs="Times New Roman" w:hint="eastAsia"/>
          <w:color w:val="000000"/>
          <w:kern w:val="2"/>
        </w:rPr>
        <w:t xml:space="preserve">   </w:t>
      </w:r>
      <w:r>
        <w:rPr>
          <w:rFonts w:ascii="Times New Roman" w:eastAsia="黑体" w:hAnsi="Times New Roman" w:cs="Times New Roman"/>
          <w:noProof/>
          <w:color w:val="000000"/>
          <w:kern w:val="2"/>
        </w:rPr>
        <w:drawing>
          <wp:inline distT="0" distB="0" distL="0" distR="0" wp14:anchorId="253B9AA9" wp14:editId="7AA9084D">
            <wp:extent cx="2099310" cy="1962785"/>
            <wp:effectExtent l="0" t="0" r="0" b="5715"/>
            <wp:docPr id="659335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35274" name="图片 1"/>
                    <pic:cNvPicPr>
                      <a:picLocks noChangeAspect="1"/>
                    </pic:cNvPicPr>
                  </pic:nvPicPr>
                  <pic:blipFill>
                    <a:blip r:embed="rId29"/>
                    <a:stretch>
                      <a:fillRect/>
                    </a:stretch>
                  </pic:blipFill>
                  <pic:spPr>
                    <a:xfrm>
                      <a:off x="0" y="0"/>
                      <a:ext cx="2137694" cy="1998521"/>
                    </a:xfrm>
                    <a:prstGeom prst="rect">
                      <a:avLst/>
                    </a:prstGeom>
                  </pic:spPr>
                </pic:pic>
              </a:graphicData>
            </a:graphic>
          </wp:inline>
        </w:drawing>
      </w:r>
      <w:r>
        <w:rPr>
          <w:rFonts w:ascii="Times New Roman" w:eastAsia="黑体" w:hAnsi="Times New Roman" w:cs="Times New Roman" w:hint="eastAsia"/>
          <w:color w:val="000000"/>
          <w:kern w:val="2"/>
        </w:rPr>
        <w:t xml:space="preserve">     </w:t>
      </w:r>
      <w:r>
        <w:rPr>
          <w:rFonts w:ascii="Times New Roman" w:eastAsia="黑体" w:hAnsi="Times New Roman" w:cs="Times New Roman"/>
          <w:noProof/>
          <w:color w:val="000000"/>
          <w:kern w:val="2"/>
        </w:rPr>
        <w:drawing>
          <wp:inline distT="0" distB="0" distL="0" distR="0" wp14:anchorId="41B07A0B" wp14:editId="2A46CC71">
            <wp:extent cx="2192655" cy="1941195"/>
            <wp:effectExtent l="0" t="0" r="4445" b="1905"/>
            <wp:docPr id="682030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30596" name="图片 1"/>
                    <pic:cNvPicPr>
                      <a:picLocks noChangeAspect="1"/>
                    </pic:cNvPicPr>
                  </pic:nvPicPr>
                  <pic:blipFill>
                    <a:blip r:embed="rId30"/>
                    <a:stretch>
                      <a:fillRect/>
                    </a:stretch>
                  </pic:blipFill>
                  <pic:spPr>
                    <a:xfrm>
                      <a:off x="0" y="0"/>
                      <a:ext cx="2221232" cy="1966428"/>
                    </a:xfrm>
                    <a:prstGeom prst="rect">
                      <a:avLst/>
                    </a:prstGeom>
                  </pic:spPr>
                </pic:pic>
              </a:graphicData>
            </a:graphic>
          </wp:inline>
        </w:drawing>
      </w:r>
    </w:p>
    <w:p w14:paraId="0E391F63" w14:textId="77777777" w:rsidR="00EE315F" w:rsidRDefault="00204804">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w:t>
      </w:r>
      <w:r>
        <w:rPr>
          <w:rFonts w:ascii="Times New Roman" w:hAnsi="Times New Roman" w:cs="Times New Roman" w:hint="eastAsia"/>
          <w:color w:val="000000"/>
          <w:kern w:val="2"/>
          <w:sz w:val="21"/>
          <w:szCs w:val="21"/>
        </w:rPr>
        <w:t>a</w:t>
      </w:r>
      <w:r>
        <w:rPr>
          <w:rFonts w:ascii="Times New Roman" w:hAnsi="Times New Roman" w:cs="Times New Roman" w:hint="eastAsia"/>
          <w:color w:val="000000"/>
          <w:kern w:val="2"/>
          <w:sz w:val="21"/>
          <w:szCs w:val="21"/>
        </w:rPr>
        <w:t>）插入新点</w:t>
      </w:r>
      <w:r>
        <w:rPr>
          <w:rFonts w:ascii="Times New Roman" w:hAnsi="Times New Roman" w:cs="Times New Roman" w:hint="eastAsia"/>
          <w:color w:val="000000"/>
          <w:kern w:val="2"/>
          <w:sz w:val="21"/>
          <w:szCs w:val="21"/>
        </w:rPr>
        <w:t xml:space="preserve">V                       </w:t>
      </w:r>
      <w:bookmarkStart w:id="141" w:name="OLE_LINK19"/>
      <w:r>
        <w:rPr>
          <w:rFonts w:ascii="Times New Roman" w:hAnsi="Times New Roman" w:cs="Times New Roman" w:hint="eastAsia"/>
          <w:color w:val="000000"/>
          <w:kern w:val="2"/>
          <w:sz w:val="21"/>
          <w:szCs w:val="21"/>
        </w:rPr>
        <w:t>（</w:t>
      </w:r>
      <w:r>
        <w:rPr>
          <w:rFonts w:ascii="Times New Roman" w:hAnsi="Times New Roman" w:cs="Times New Roman" w:hint="eastAsia"/>
          <w:color w:val="000000"/>
          <w:kern w:val="2"/>
          <w:sz w:val="21"/>
          <w:szCs w:val="21"/>
        </w:rPr>
        <w:t>b</w:t>
      </w:r>
      <w:r>
        <w:rPr>
          <w:rFonts w:ascii="Times New Roman" w:hAnsi="Times New Roman" w:cs="Times New Roman" w:hint="eastAsia"/>
          <w:color w:val="000000"/>
          <w:kern w:val="2"/>
          <w:sz w:val="21"/>
          <w:szCs w:val="21"/>
        </w:rPr>
        <w:t>）</w:t>
      </w:r>
      <w:r>
        <w:rPr>
          <w:rFonts w:ascii="Times New Roman" w:hAnsi="Times New Roman" w:cs="Times New Roman"/>
          <w:color w:val="000000"/>
          <w:kern w:val="2"/>
          <w:sz w:val="21"/>
          <w:szCs w:val="21"/>
        </w:rPr>
        <w:t>外接圆准则判断</w:t>
      </w:r>
      <w:bookmarkEnd w:id="141"/>
    </w:p>
    <w:p w14:paraId="31E8FC2E" w14:textId="77777777" w:rsidR="00EE315F" w:rsidRDefault="00204804">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 xml:space="preserve">       </w:t>
      </w:r>
      <w:r>
        <w:rPr>
          <w:rFonts w:ascii="Times New Roman" w:hAnsi="Times New Roman" w:cs="Times New Roman" w:hint="eastAsia"/>
          <w:color w:val="000000"/>
          <w:kern w:val="2"/>
          <w:sz w:val="21"/>
          <w:szCs w:val="21"/>
        </w:rPr>
        <w:t>（</w:t>
      </w:r>
      <w:r>
        <w:rPr>
          <w:rFonts w:ascii="Times New Roman" w:hAnsi="Times New Roman" w:cs="Times New Roman" w:hint="eastAsia"/>
          <w:color w:val="000000"/>
          <w:kern w:val="2"/>
          <w:sz w:val="21"/>
          <w:szCs w:val="21"/>
        </w:rPr>
        <w:t>a</w:t>
      </w:r>
      <w:r>
        <w:rPr>
          <w:rFonts w:ascii="Times New Roman" w:hAnsi="Times New Roman" w:cs="Times New Roman" w:hint="eastAsia"/>
          <w:color w:val="000000"/>
          <w:kern w:val="2"/>
          <w:sz w:val="21"/>
          <w:szCs w:val="21"/>
        </w:rPr>
        <w:t>）</w:t>
      </w:r>
      <w:r>
        <w:rPr>
          <w:rFonts w:ascii="Times New Roman" w:hAnsi="Times New Roman" w:cs="Times New Roman"/>
          <w:color w:val="000000"/>
          <w:kern w:val="2"/>
          <w:sz w:val="21"/>
          <w:szCs w:val="21"/>
        </w:rPr>
        <w:t>Insert new point V</w:t>
      </w:r>
      <w:r>
        <w:rPr>
          <w:rFonts w:ascii="Times New Roman" w:hAnsi="Times New Roman" w:cs="Times New Roman" w:hint="eastAsia"/>
          <w:color w:val="000000"/>
          <w:kern w:val="2"/>
          <w:sz w:val="21"/>
          <w:szCs w:val="21"/>
        </w:rPr>
        <w:t xml:space="preserve">                </w:t>
      </w:r>
      <w:r>
        <w:rPr>
          <w:rFonts w:ascii="Times New Roman" w:hAnsi="Times New Roman" w:cs="Times New Roman" w:hint="eastAsia"/>
          <w:color w:val="000000"/>
          <w:kern w:val="2"/>
          <w:sz w:val="21"/>
          <w:szCs w:val="21"/>
        </w:rPr>
        <w:t>（</w:t>
      </w:r>
      <w:r>
        <w:rPr>
          <w:rFonts w:ascii="Times New Roman" w:hAnsi="Times New Roman" w:cs="Times New Roman" w:hint="eastAsia"/>
          <w:color w:val="000000"/>
          <w:kern w:val="2"/>
          <w:sz w:val="21"/>
          <w:szCs w:val="21"/>
        </w:rPr>
        <w:t>b</w:t>
      </w:r>
      <w:r>
        <w:rPr>
          <w:rFonts w:ascii="Times New Roman" w:hAnsi="Times New Roman" w:cs="Times New Roman" w:hint="eastAsia"/>
          <w:color w:val="000000"/>
          <w:kern w:val="2"/>
          <w:sz w:val="21"/>
          <w:szCs w:val="21"/>
        </w:rPr>
        <w:t>）</w:t>
      </w:r>
      <w:r>
        <w:rPr>
          <w:rFonts w:ascii="Times New Roman" w:hAnsi="Times New Roman" w:cs="Times New Roman" w:hint="eastAsia"/>
          <w:color w:val="000000"/>
          <w:kern w:val="2"/>
          <w:sz w:val="21"/>
          <w:szCs w:val="21"/>
        </w:rPr>
        <w:t xml:space="preserve"> </w:t>
      </w:r>
      <w:r>
        <w:rPr>
          <w:rFonts w:ascii="Times New Roman" w:hAnsi="Times New Roman" w:cs="Times New Roman"/>
          <w:color w:val="000000"/>
          <w:kern w:val="2"/>
          <w:sz w:val="21"/>
          <w:szCs w:val="21"/>
        </w:rPr>
        <w:t>Judgment of circumcircle criterion</w:t>
      </w:r>
    </w:p>
    <w:p w14:paraId="6D1972C2" w14:textId="77777777" w:rsidR="00EE315F" w:rsidRDefault="00204804">
      <w:pPr>
        <w:snapToGrid w:val="0"/>
        <w:spacing w:after="120" w:line="300" w:lineRule="auto"/>
        <w:ind w:firstLineChars="300" w:firstLine="720"/>
        <w:jc w:val="center"/>
      </w:pPr>
      <w:r>
        <w:rPr>
          <w:noProof/>
        </w:rPr>
        <w:drawing>
          <wp:inline distT="0" distB="0" distL="0" distR="0" wp14:anchorId="791DD9B9" wp14:editId="093683C6">
            <wp:extent cx="2042795" cy="1932940"/>
            <wp:effectExtent l="0" t="0" r="1905" b="0"/>
            <wp:docPr id="532646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46945" name="图片 1"/>
                    <pic:cNvPicPr>
                      <a:picLocks noChangeAspect="1"/>
                    </pic:cNvPicPr>
                  </pic:nvPicPr>
                  <pic:blipFill>
                    <a:blip r:embed="rId31"/>
                    <a:stretch>
                      <a:fillRect/>
                    </a:stretch>
                  </pic:blipFill>
                  <pic:spPr>
                    <a:xfrm>
                      <a:off x="0" y="0"/>
                      <a:ext cx="2068007" cy="1956937"/>
                    </a:xfrm>
                    <a:prstGeom prst="rect">
                      <a:avLst/>
                    </a:prstGeom>
                  </pic:spPr>
                </pic:pic>
              </a:graphicData>
            </a:graphic>
          </wp:inline>
        </w:drawing>
      </w:r>
      <w:r>
        <w:rPr>
          <w:rFonts w:hint="eastAsia"/>
        </w:rPr>
        <w:t xml:space="preserve">   </w:t>
      </w:r>
      <w:r>
        <w:rPr>
          <w:noProof/>
        </w:rPr>
        <w:drawing>
          <wp:inline distT="0" distB="0" distL="0" distR="0" wp14:anchorId="0B69F642" wp14:editId="7B1905B5">
            <wp:extent cx="2110740" cy="1880870"/>
            <wp:effectExtent l="0" t="0" r="0" b="0"/>
            <wp:docPr id="1418431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31297" name="图片 1"/>
                    <pic:cNvPicPr>
                      <a:picLocks noChangeAspect="1"/>
                    </pic:cNvPicPr>
                  </pic:nvPicPr>
                  <pic:blipFill>
                    <a:blip r:embed="rId32"/>
                    <a:stretch>
                      <a:fillRect/>
                    </a:stretch>
                  </pic:blipFill>
                  <pic:spPr>
                    <a:xfrm>
                      <a:off x="0" y="0"/>
                      <a:ext cx="2130080" cy="1898197"/>
                    </a:xfrm>
                    <a:prstGeom prst="rect">
                      <a:avLst/>
                    </a:prstGeom>
                  </pic:spPr>
                </pic:pic>
              </a:graphicData>
            </a:graphic>
          </wp:inline>
        </w:drawing>
      </w:r>
    </w:p>
    <w:p w14:paraId="04546382" w14:textId="77777777" w:rsidR="00EE315F" w:rsidRDefault="00204804">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w:t>
      </w:r>
      <w:r>
        <w:rPr>
          <w:rFonts w:ascii="Times New Roman" w:hAnsi="Times New Roman" w:cs="Times New Roman" w:hint="eastAsia"/>
          <w:color w:val="000000"/>
          <w:kern w:val="2"/>
          <w:sz w:val="21"/>
          <w:szCs w:val="21"/>
        </w:rPr>
        <w:t>c</w:t>
      </w:r>
      <w:r>
        <w:rPr>
          <w:rFonts w:ascii="Times New Roman" w:hAnsi="Times New Roman" w:cs="Times New Roman" w:hint="eastAsia"/>
          <w:color w:val="000000"/>
          <w:kern w:val="2"/>
          <w:sz w:val="21"/>
          <w:szCs w:val="21"/>
        </w:rPr>
        <w:t>）</w:t>
      </w:r>
      <w:r>
        <w:rPr>
          <w:rFonts w:ascii="Times New Roman" w:hAnsi="Times New Roman" w:cs="Times New Roman"/>
          <w:color w:val="000000"/>
          <w:kern w:val="2"/>
          <w:sz w:val="21"/>
          <w:szCs w:val="21"/>
        </w:rPr>
        <w:t xml:space="preserve"> </w:t>
      </w:r>
      <w:r>
        <w:rPr>
          <w:rFonts w:ascii="Times New Roman" w:hAnsi="Times New Roman" w:cs="Times New Roman" w:hint="eastAsia"/>
          <w:color w:val="000000"/>
          <w:kern w:val="2"/>
          <w:sz w:val="21"/>
          <w:szCs w:val="21"/>
        </w:rPr>
        <w:t>删除边</w:t>
      </w:r>
      <w:r>
        <w:rPr>
          <w:rFonts w:ascii="Times New Roman" w:hAnsi="Times New Roman" w:cs="Times New Roman" w:hint="eastAsia"/>
          <w:color w:val="000000"/>
          <w:kern w:val="2"/>
          <w:sz w:val="21"/>
          <w:szCs w:val="21"/>
        </w:rPr>
        <w:t xml:space="preserve">AB                      </w:t>
      </w:r>
      <w:r>
        <w:rPr>
          <w:rFonts w:ascii="Times New Roman" w:hAnsi="Times New Roman" w:cs="Times New Roman" w:hint="eastAsia"/>
          <w:color w:val="000000"/>
          <w:kern w:val="2"/>
          <w:sz w:val="21"/>
          <w:szCs w:val="21"/>
        </w:rPr>
        <w:t>（</w:t>
      </w:r>
      <w:r>
        <w:rPr>
          <w:rFonts w:ascii="Times New Roman" w:hAnsi="Times New Roman" w:cs="Times New Roman" w:hint="eastAsia"/>
          <w:color w:val="000000"/>
          <w:kern w:val="2"/>
          <w:sz w:val="21"/>
          <w:szCs w:val="21"/>
        </w:rPr>
        <w:t>d</w:t>
      </w:r>
      <w:r>
        <w:rPr>
          <w:rFonts w:ascii="Times New Roman" w:hAnsi="Times New Roman" w:cs="Times New Roman" w:hint="eastAsia"/>
          <w:color w:val="000000"/>
          <w:kern w:val="2"/>
          <w:sz w:val="21"/>
          <w:szCs w:val="21"/>
        </w:rPr>
        <w:t>）形成新三角形</w:t>
      </w:r>
    </w:p>
    <w:p w14:paraId="6D3157F7" w14:textId="77777777" w:rsidR="00EE315F" w:rsidRDefault="00204804">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w:t>
      </w:r>
      <w:r>
        <w:rPr>
          <w:rFonts w:ascii="Times New Roman" w:hAnsi="Times New Roman" w:cs="Times New Roman" w:hint="eastAsia"/>
          <w:color w:val="000000"/>
          <w:kern w:val="2"/>
          <w:sz w:val="21"/>
          <w:szCs w:val="21"/>
        </w:rPr>
        <w:t>c</w:t>
      </w:r>
      <w:r>
        <w:rPr>
          <w:rFonts w:ascii="Times New Roman" w:hAnsi="Times New Roman" w:cs="Times New Roman" w:hint="eastAsia"/>
          <w:color w:val="000000"/>
          <w:kern w:val="2"/>
          <w:sz w:val="21"/>
          <w:szCs w:val="21"/>
        </w:rPr>
        <w:t>）</w:t>
      </w:r>
      <w:r>
        <w:rPr>
          <w:rFonts w:ascii="Times New Roman" w:hAnsi="Times New Roman" w:cs="Times New Roman"/>
          <w:color w:val="000000"/>
          <w:kern w:val="2"/>
          <w:sz w:val="21"/>
          <w:szCs w:val="21"/>
        </w:rPr>
        <w:t xml:space="preserve"> Delete Edge AB</w:t>
      </w:r>
      <w:r>
        <w:rPr>
          <w:rFonts w:ascii="Times New Roman" w:hAnsi="Times New Roman" w:cs="Times New Roman" w:hint="eastAsia"/>
          <w:color w:val="000000"/>
          <w:kern w:val="2"/>
          <w:sz w:val="21"/>
          <w:szCs w:val="21"/>
        </w:rPr>
        <w:t xml:space="preserve">                  </w:t>
      </w:r>
      <w:r>
        <w:rPr>
          <w:rFonts w:ascii="Times New Roman" w:hAnsi="Times New Roman" w:cs="Times New Roman" w:hint="eastAsia"/>
          <w:color w:val="000000"/>
          <w:kern w:val="2"/>
          <w:sz w:val="21"/>
          <w:szCs w:val="21"/>
        </w:rPr>
        <w:t>（</w:t>
      </w:r>
      <w:r>
        <w:rPr>
          <w:rFonts w:ascii="Times New Roman" w:hAnsi="Times New Roman" w:cs="Times New Roman" w:hint="eastAsia"/>
          <w:color w:val="000000"/>
          <w:kern w:val="2"/>
          <w:sz w:val="21"/>
          <w:szCs w:val="21"/>
        </w:rPr>
        <w:t>d</w:t>
      </w:r>
      <w:r>
        <w:rPr>
          <w:rFonts w:ascii="Times New Roman" w:hAnsi="Times New Roman" w:cs="Times New Roman" w:hint="eastAsia"/>
          <w:color w:val="000000"/>
          <w:kern w:val="2"/>
          <w:sz w:val="21"/>
          <w:szCs w:val="21"/>
        </w:rPr>
        <w:t>）</w:t>
      </w:r>
      <w:r>
        <w:rPr>
          <w:rFonts w:ascii="Times New Roman" w:hAnsi="Times New Roman" w:cs="Times New Roman"/>
          <w:color w:val="000000"/>
          <w:kern w:val="2"/>
          <w:sz w:val="21"/>
          <w:szCs w:val="21"/>
        </w:rPr>
        <w:t xml:space="preserve"> Form a new triangle</w:t>
      </w:r>
    </w:p>
    <w:p w14:paraId="29F20400" w14:textId="77777777" w:rsidR="00EE315F" w:rsidRDefault="00204804">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color w:val="000000"/>
          <w:kern w:val="2"/>
          <w:sz w:val="21"/>
          <w:szCs w:val="21"/>
        </w:rPr>
        <w:t>图</w:t>
      </w:r>
      <w:r>
        <w:rPr>
          <w:rFonts w:ascii="Times New Roman" w:hAnsi="Times New Roman" w:cs="Times New Roman" w:hint="eastAsia"/>
          <w:color w:val="000000"/>
          <w:kern w:val="2"/>
          <w:sz w:val="21"/>
          <w:szCs w:val="21"/>
        </w:rPr>
        <w:t>2.3</w:t>
      </w:r>
      <w:r>
        <w:rPr>
          <w:rFonts w:ascii="Times New Roman" w:hAnsi="Times New Roman" w:cs="Times New Roman" w:hint="eastAsia"/>
          <w:color w:val="000000"/>
          <w:kern w:val="2"/>
          <w:sz w:val="21"/>
          <w:szCs w:val="21"/>
        </w:rPr>
        <w:t>增量插入流程</w:t>
      </w:r>
      <w:r>
        <w:rPr>
          <w:rFonts w:ascii="Times New Roman" w:hAnsi="Times New Roman" w:cs="Times New Roman"/>
          <w:color w:val="000000"/>
          <w:kern w:val="2"/>
          <w:sz w:val="21"/>
          <w:szCs w:val="21"/>
        </w:rPr>
        <w:t xml:space="preserve"> </w:t>
      </w:r>
    </w:p>
    <w:p w14:paraId="45E8C778" w14:textId="77777777" w:rsidR="00EE315F" w:rsidRDefault="00204804">
      <w:pPr>
        <w:widowControl w:val="0"/>
        <w:adjustRightInd w:val="0"/>
        <w:snapToGrid w:val="0"/>
        <w:spacing w:line="300" w:lineRule="auto"/>
        <w:jc w:val="center"/>
        <w:rPr>
          <w:rFonts w:ascii="Times New Roman" w:hAnsi="Times New Roman" w:cs="Times New Roman"/>
          <w:color w:val="000000"/>
          <w:kern w:val="2"/>
          <w:sz w:val="21"/>
          <w:szCs w:val="21"/>
        </w:rPr>
      </w:pPr>
      <w:bookmarkStart w:id="142" w:name="OLE_LINK14"/>
      <w:r>
        <w:rPr>
          <w:rFonts w:ascii="Times New Roman" w:hAnsi="Times New Roman" w:cs="Times New Roman"/>
          <w:color w:val="000000"/>
          <w:kern w:val="2"/>
          <w:sz w:val="21"/>
          <w:szCs w:val="21"/>
        </w:rPr>
        <w:t>Fig.</w:t>
      </w:r>
      <w:r>
        <w:rPr>
          <w:rFonts w:ascii="Times New Roman" w:hAnsi="Times New Roman" w:cs="Times New Roman" w:hint="eastAsia"/>
          <w:color w:val="000000"/>
          <w:kern w:val="2"/>
          <w:sz w:val="21"/>
          <w:szCs w:val="21"/>
        </w:rPr>
        <w:t xml:space="preserve"> 2</w:t>
      </w:r>
      <w:r>
        <w:rPr>
          <w:rFonts w:ascii="Times New Roman" w:hAnsi="Times New Roman" w:cs="Times New Roman"/>
          <w:color w:val="000000"/>
          <w:kern w:val="2"/>
          <w:sz w:val="21"/>
          <w:szCs w:val="21"/>
        </w:rPr>
        <w:t>.</w:t>
      </w:r>
      <w:r>
        <w:rPr>
          <w:rFonts w:ascii="Times New Roman" w:hAnsi="Times New Roman" w:cs="Times New Roman" w:hint="eastAsia"/>
          <w:color w:val="000000"/>
          <w:kern w:val="2"/>
          <w:sz w:val="21"/>
          <w:szCs w:val="21"/>
        </w:rPr>
        <w:t>3</w:t>
      </w:r>
      <w:bookmarkEnd w:id="142"/>
      <w:r>
        <w:rPr>
          <w:rFonts w:ascii="Times New Roman" w:hAnsi="Times New Roman" w:cs="Times New Roman"/>
          <w:color w:val="000000"/>
          <w:kern w:val="2"/>
          <w:sz w:val="21"/>
          <w:szCs w:val="21"/>
        </w:rPr>
        <w:t xml:space="preserve"> Incremental insertion process</w:t>
      </w:r>
    </w:p>
    <w:p w14:paraId="05DF32EF"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对于</w:t>
      </w:r>
      <w:r>
        <w:rPr>
          <w:rFonts w:ascii="Times New Roman" w:hAnsi="Times New Roman" w:cs="Times New Roman"/>
          <w:kern w:val="2"/>
        </w:rPr>
        <w:t>新生成的三角形</w:t>
      </w:r>
      <w:r>
        <w:rPr>
          <w:rFonts w:ascii="Times New Roman" w:hAnsi="Times New Roman" w:cs="Times New Roman" w:hint="eastAsia"/>
          <w:kern w:val="2"/>
        </w:rPr>
        <w:t>继续检测</w:t>
      </w:r>
      <w:r>
        <w:rPr>
          <w:rFonts w:ascii="Times New Roman" w:hAnsi="Times New Roman" w:cs="Times New Roman"/>
          <w:kern w:val="2"/>
        </w:rPr>
        <w:t>是否满足德</w:t>
      </w:r>
      <w:proofErr w:type="gramStart"/>
      <w:r>
        <w:rPr>
          <w:rFonts w:ascii="Times New Roman" w:hAnsi="Times New Roman" w:cs="Times New Roman"/>
          <w:kern w:val="2"/>
        </w:rPr>
        <w:t>劳</w:t>
      </w:r>
      <w:proofErr w:type="gramEnd"/>
      <w:r>
        <w:rPr>
          <w:rFonts w:ascii="Times New Roman" w:hAnsi="Times New Roman" w:cs="Times New Roman"/>
          <w:kern w:val="2"/>
        </w:rPr>
        <w:t>内外接圆准则，如果不满足，则</w:t>
      </w:r>
      <w:r>
        <w:rPr>
          <w:rFonts w:ascii="Times New Roman" w:hAnsi="Times New Roman" w:cs="Times New Roman" w:hint="eastAsia"/>
          <w:kern w:val="2"/>
        </w:rPr>
        <w:t>继续</w:t>
      </w:r>
      <w:r>
        <w:rPr>
          <w:rFonts w:ascii="Times New Roman" w:hAnsi="Times New Roman" w:cs="Times New Roman"/>
          <w:kern w:val="2"/>
        </w:rPr>
        <w:t>通过</w:t>
      </w:r>
      <w:r>
        <w:rPr>
          <w:rFonts w:ascii="Times New Roman" w:hAnsi="Times New Roman" w:cs="Times New Roman" w:hint="eastAsia"/>
          <w:kern w:val="2"/>
        </w:rPr>
        <w:t>翻转进行局部</w:t>
      </w:r>
      <w:r>
        <w:rPr>
          <w:rFonts w:ascii="Times New Roman" w:hAnsi="Times New Roman" w:cs="Times New Roman"/>
          <w:kern w:val="2"/>
        </w:rPr>
        <w:t>调整。</w:t>
      </w:r>
    </w:p>
    <w:p w14:paraId="235BACEB" w14:textId="77777777" w:rsidR="00EE315F" w:rsidRDefault="00204804">
      <w:pPr>
        <w:widowControl w:val="0"/>
        <w:snapToGrid w:val="0"/>
        <w:spacing w:line="300" w:lineRule="auto"/>
        <w:ind w:firstLineChars="200" w:firstLine="480"/>
        <w:jc w:val="both"/>
      </w:pPr>
      <w:r>
        <w:rPr>
          <w:rFonts w:ascii="Times New Roman" w:hAnsi="Times New Roman" w:cs="Times New Roman" w:hint="eastAsia"/>
          <w:kern w:val="2"/>
        </w:rPr>
        <w:t>3</w:t>
      </w:r>
      <w:r>
        <w:rPr>
          <w:rFonts w:ascii="Times New Roman" w:hAnsi="Times New Roman" w:cs="Times New Roman" w:hint="eastAsia"/>
          <w:kern w:val="2"/>
        </w:rPr>
        <w:t>设置约束外边界和内边界（如图</w:t>
      </w:r>
      <w:r>
        <w:rPr>
          <w:rFonts w:ascii="Times New Roman" w:hAnsi="Times New Roman" w:cs="Times New Roman" w:hint="eastAsia"/>
          <w:kern w:val="2"/>
        </w:rPr>
        <w:t>2.4</w:t>
      </w:r>
      <w:r>
        <w:rPr>
          <w:rFonts w:ascii="Times New Roman" w:hAnsi="Times New Roman" w:cs="Times New Roman" w:hint="eastAsia"/>
          <w:kern w:val="2"/>
        </w:rPr>
        <w:t>），检查是否与已有网格存在交叉。如果现在有三角形含</w:t>
      </w:r>
      <w:proofErr w:type="gramStart"/>
      <w:r>
        <w:rPr>
          <w:rFonts w:ascii="Times New Roman" w:hAnsi="Times New Roman" w:cs="Times New Roman" w:hint="eastAsia"/>
          <w:kern w:val="2"/>
        </w:rPr>
        <w:t>括</w:t>
      </w:r>
      <w:proofErr w:type="gramEnd"/>
      <w:r>
        <w:rPr>
          <w:rFonts w:ascii="Times New Roman" w:hAnsi="Times New Roman" w:cs="Times New Roman" w:hint="eastAsia"/>
          <w:kern w:val="2"/>
        </w:rPr>
        <w:t>约束边则复用该边，若约束边与当前三角形产生交叉冲突，则通过边分解操作插入约束边，同时重新调整三角网结构，确保其余部分依然符合</w:t>
      </w:r>
      <w:r>
        <w:rPr>
          <w:rFonts w:ascii="Times New Roman" w:hAnsi="Times New Roman" w:cs="Times New Roman" w:hint="eastAsia"/>
          <w:kern w:val="2"/>
        </w:rPr>
        <w:t xml:space="preserve"> Delaunay </w:t>
      </w:r>
      <w:r>
        <w:rPr>
          <w:rFonts w:ascii="Times New Roman" w:hAnsi="Times New Roman" w:cs="Times New Roman" w:hint="eastAsia"/>
          <w:kern w:val="2"/>
        </w:rPr>
        <w:t>准则</w:t>
      </w:r>
      <w:r>
        <w:fldChar w:fldCharType="begin"/>
      </w:r>
      <w:r>
        <w:instrText xml:space="preserve"> ADDIN ZOTERO_ITEM CSL_CITATION {"citationID":"GznQQ7Ay","properties":{"formattedCitation":"\\super [38-41]\\nosupersub{}","plainCitation":</w:instrText>
      </w:r>
      <w:r>
        <w:instrText>"[38-41]","noteIndex":0},"citationItems":[{"id":53,"uris":["http://zotero.org/users/local/8clMLtyf/items/34UU8GV3"],"itemData":{"id":53,"type":"article-journal","abstract":"</w:instrText>
      </w:r>
      <w:r>
        <w:instrText>讨论了建立约束</w:instrText>
      </w:r>
      <w:r>
        <w:instrText>Delaunay</w:instrText>
      </w:r>
      <w:r>
        <w:instrText>三角网算法的研究现状</w:instrText>
      </w:r>
      <w:r>
        <w:instrText>,</w:instrText>
      </w:r>
      <w:r>
        <w:instrText>采用</w:instrText>
      </w:r>
      <w:r>
        <w:instrText>“</w:instrText>
      </w:r>
      <w:r>
        <w:instrText>逐点插入法</w:instrText>
      </w:r>
      <w:r>
        <w:instrText>”</w:instrText>
      </w:r>
      <w:r>
        <w:instrText>和</w:instrText>
      </w:r>
      <w:r>
        <w:instrText>“</w:instrText>
      </w:r>
      <w:r>
        <w:instrText>多对角线交换算法</w:instrText>
      </w:r>
      <w:r>
        <w:instrText>”</w:instrText>
      </w:r>
      <w:r>
        <w:instrText>构成</w:instrText>
      </w:r>
      <w:r>
        <w:instrText>“</w:instrText>
      </w:r>
      <w:r>
        <w:instrText>两步法</w:instrText>
      </w:r>
      <w:r>
        <w:instrText>”,</w:instrText>
      </w:r>
      <w:r>
        <w:instrText>在此基础上</w:instrText>
      </w:r>
      <w:r>
        <w:instrText>,</w:instrText>
      </w:r>
      <w:r>
        <w:instrText>从建立高精度三角网模型的需求出发</w:instrText>
      </w:r>
      <w:r>
        <w:instrText>,</w:instrText>
      </w:r>
      <w:r>
        <w:instrText>研究以大数据</w:instrText>
      </w:r>
      <w:r>
        <w:instrText>量等高线为约束边进行</w:instrText>
      </w:r>
      <w:r>
        <w:instrText>Delaunay</w:instrText>
      </w:r>
      <w:r>
        <w:instrText>三角剖分的改进算法。针对</w:instrText>
      </w:r>
      <w:r>
        <w:instrText>“</w:instrText>
      </w:r>
      <w:r>
        <w:instrText>逐点插入法</w:instrText>
      </w:r>
      <w:r>
        <w:instrText>”,</w:instrText>
      </w:r>
      <w:r>
        <w:instrText>采用网格分块的方法对构网点集和已生成的三角网建立索引</w:instrText>
      </w:r>
      <w:r>
        <w:instrText>,</w:instrText>
      </w:r>
      <w:r>
        <w:instrText>提高了点的查询速度和点在三角网中的定位速度</w:instrText>
      </w:r>
      <w:r>
        <w:instrText>,</w:instrText>
      </w:r>
      <w:r>
        <w:instrText>提高了三角网的生成效率</w:instrText>
      </w:r>
      <w:r>
        <w:instrText>;</w:instrText>
      </w:r>
      <w:r>
        <w:instrText>针对</w:instrText>
      </w:r>
      <w:r>
        <w:instrText>“</w:instrText>
      </w:r>
      <w:r>
        <w:instrText>多对角线交换算法</w:instrText>
      </w:r>
      <w:r>
        <w:instrText>”,</w:instrText>
      </w:r>
      <w:r>
        <w:instrText>增加了</w:instrText>
      </w:r>
      <w:r>
        <w:rPr>
          <w:rFonts w:hint="eastAsia"/>
        </w:rPr>
        <w:instrText>一些特殊情况的处理</w:instrText>
      </w:r>
      <w:r>
        <w:instrText>,</w:instrText>
      </w:r>
      <w:r>
        <w:instrText>提高了算法的健壮性和交换速度。</w:instrText>
      </w:r>
      <w:r>
        <w:instrText>","container-title":"</w:instrText>
      </w:r>
      <w:r>
        <w:instrText>测绘工程</w:instrText>
      </w:r>
      <w:r>
        <w:instrText>","DOI":"10.19349/j.cnki.issn1006-7949.2007.03.002","issue":"3","language":"zh-CN","note":"</w:instrText>
      </w:r>
      <w:r>
        <w:instrText xml:space="preserve">foundation: </w:instrText>
      </w:r>
      <w:r>
        <w:instrText>国家自然科学基金资助项目</w:instrText>
      </w:r>
      <w:r>
        <w:instrText>(40401052)</w:instrText>
      </w:r>
      <w:r>
        <w:instrText>；</w:instrText>
      </w:r>
      <w:r>
        <w:instrText xml:space="preserve">\ndownload: 549\nalbum: </w:instrText>
      </w:r>
      <w:r>
        <w:instrText>基础科学</w:instrText>
      </w:r>
      <w:r>
        <w:instrText>\nCLC: P224.2\ndbcode: CJFQ\ndbname: CJFD2007\nfilename: CHGC200703001","page":"6-10","source":"CNKI","title":"</w:instrText>
      </w:r>
      <w:r>
        <w:instrText>大量约束边条件下</w:instrText>
      </w:r>
      <w:r>
        <w:instrText>Delaunay</w:instrText>
      </w:r>
      <w:r>
        <w:instrText>三角网的快速生成</w:instrText>
      </w:r>
      <w:r>
        <w:instrText>","author":[{"literal":"</w:instrText>
      </w:r>
      <w:r>
        <w:instrText>徐道柱</w:instrText>
      </w:r>
      <w:r>
        <w:instrText>"},{"literal":"</w:instrText>
      </w:r>
      <w:r>
        <w:instrText>刘海砚</w:instrText>
      </w:r>
      <w:r>
        <w:instrText>"}],"issued":</w:instrText>
      </w:r>
      <w:r>
        <w:instrText>{"date-parts":[["2007"]]}}},{"id":52,"uris":["http://zotero.org/users/local/8clMLtyf/items/N74KFIIL"],"itemData":{"id":52,"type":"thesis","abstract":"Delaunay</w:instrText>
      </w:r>
      <w:r>
        <w:instrText>三角剖分在医学可视化、</w:instrText>
      </w:r>
      <w:r>
        <w:instrText>GIS</w:instrText>
      </w:r>
      <w:r>
        <w:instrText>、计算机图形学等领域有着广泛的应用</w:instrText>
      </w:r>
      <w:r>
        <w:instrText>,</w:instrText>
      </w:r>
      <w:r>
        <w:instrText>是计算几何中重要的研究内容之一。目前</w:instrText>
      </w:r>
      <w:r>
        <w:instrText>,</w:instrText>
      </w:r>
      <w:r>
        <w:instrText>平面区域的</w:instrText>
      </w:r>
      <w:r>
        <w:instrText>Delaunay</w:instrText>
      </w:r>
      <w:r>
        <w:instrText>三角剖分已经取得一定的成果</w:instrText>
      </w:r>
      <w:r>
        <w:instrText>,</w:instrText>
      </w:r>
      <w:r>
        <w:instrText>但很多算法不能直接推广到</w:instrText>
      </w:r>
      <w:r>
        <w:instrText>3D</w:instrText>
      </w:r>
      <w:r>
        <w:instrText>领域</w:instrText>
      </w:r>
      <w:r>
        <w:instrText>,</w:instrText>
      </w:r>
      <w:r>
        <w:instrText>因此</w:instrText>
      </w:r>
      <w:r>
        <w:instrText>,</w:instrText>
      </w:r>
      <w:r>
        <w:instrText>针对</w:instrText>
      </w:r>
      <w:r>
        <w:instrText>3D Delaunay</w:instrText>
      </w:r>
      <w:r>
        <w:instrText>三角剖分算法的研究及优化改进</w:instrText>
      </w:r>
      <w:r>
        <w:instrText>,</w:instrText>
      </w:r>
      <w:r>
        <w:instrText>不仅具有重要的理论意义</w:instrText>
      </w:r>
      <w:r>
        <w:instrText>,</w:instrText>
      </w:r>
      <w:r>
        <w:instrText>而且也具有重大的应用价值。</w:instrText>
      </w:r>
      <w:r>
        <w:instrText>\n\n\n\n\t</w:instrText>
      </w:r>
      <w:r>
        <w:instrText>本文针对</w:instrText>
      </w:r>
      <w:r>
        <w:instrText>3D Delaunay</w:instrText>
      </w:r>
      <w:r>
        <w:instrText>三角剖分的生成算法进行研究</w:instrText>
      </w:r>
      <w:r>
        <w:instrText>,</w:instrText>
      </w:r>
      <w:r>
        <w:instrText>在理解和掌握</w:instrText>
      </w:r>
      <w:r>
        <w:instrText>Delaunay</w:instrText>
      </w:r>
      <w:r>
        <w:instrText>三角剖分的相</w:instrText>
      </w:r>
      <w:r>
        <w:rPr>
          <w:rFonts w:hint="eastAsia"/>
        </w:rPr>
        <w:instrText>关概念的基础上</w:instrText>
      </w:r>
      <w:r>
        <w:instrText>,</w:instrText>
      </w:r>
      <w:r>
        <w:instrText>着重对比、分析了现有</w:instrText>
      </w:r>
      <w:r>
        <w:instrText>Delaunay</w:instrText>
      </w:r>
      <w:r>
        <w:instrText>三角剖分生成算法的优缺点</w:instrText>
      </w:r>
      <w:r>
        <w:instrText>,</w:instrText>
      </w:r>
      <w:r>
        <w:instrText>并对采用合成算法克服经典生成算法的一些不足的思想和过程进行了较为详细的论述</w:instrText>
      </w:r>
      <w:r>
        <w:instrText>,</w:instrText>
      </w:r>
      <w:r>
        <w:instrText>在此基础上</w:instrText>
      </w:r>
      <w:r>
        <w:instrText>,</w:instrText>
      </w:r>
      <w:r>
        <w:instrText>提出了在</w:instrText>
      </w:r>
      <w:r>
        <w:instrText>3D Delaunay</w:instrText>
      </w:r>
      <w:r>
        <w:instrText>三角剖分生成过程中</w:instrText>
      </w:r>
      <w:r>
        <w:instrText>,</w:instrText>
      </w:r>
      <w:r>
        <w:instrText>利用</w:instrText>
      </w:r>
      <w:r>
        <w:instrText>3D Flip</w:instrText>
      </w:r>
      <w:r>
        <w:instrText>方法进行局部优化的算法改进思想。同时</w:instrText>
      </w:r>
      <w:r>
        <w:instrText>,</w:instrText>
      </w:r>
      <w:r>
        <w:instrText>对点定位搜索算法</w:instrText>
      </w:r>
      <w:r>
        <w:instrText>进行了研究</w:instrText>
      </w:r>
      <w:r>
        <w:instrText>,</w:instrText>
      </w:r>
      <w:r>
        <w:instrText>并提出了一种改进的点定位搜索方法</w:instrText>
      </w:r>
      <w:r>
        <w:instrText>,</w:instrText>
      </w:r>
      <w:r>
        <w:instrText>并为算法实现设计了一种合理有效的数据结构</w:instrText>
      </w:r>
      <w:r>
        <w:instrText>,</w:instrText>
      </w:r>
      <w:r>
        <w:instrText>节省了内存</w:instrText>
      </w:r>
      <w:r>
        <w:instrText>,</w:instrText>
      </w:r>
      <w:r>
        <w:instrText>减少了计算量</w:instrText>
      </w:r>
      <w:r>
        <w:instrText>,</w:instrText>
      </w:r>
      <w:r>
        <w:instrText>提高了算法的整体性能。</w:instrText>
      </w:r>
      <w:r>
        <w:instrText>\n\n\n\n\t</w:instrText>
      </w:r>
      <w:r>
        <w:instrText>为了验证算法的可行性和有效性</w:instrText>
      </w:r>
      <w:r>
        <w:instrText>,</w:instrText>
      </w:r>
      <w:r>
        <w:instrText>本文结合三维空间</w:instrText>
      </w:r>
      <w:r>
        <w:instrText>Delaunay</w:instrText>
      </w:r>
      <w:r>
        <w:instrText>三角</w:instrText>
      </w:r>
      <w:r>
        <w:rPr>
          <w:rFonts w:hint="eastAsia"/>
        </w:rPr>
        <w:instrText>剖分在图形处理方面的几个应用实例</w:instrText>
      </w:r>
      <w:r>
        <w:instrText>,</w:instrText>
      </w:r>
      <w:r>
        <w:instrText>用基于</w:instrText>
      </w:r>
      <w:r>
        <w:instrText>VTK+VC++6.0</w:instrText>
      </w:r>
      <w:r>
        <w:instrText>的开发平台实现了整个算法</w:instrText>
      </w:r>
      <w:r>
        <w:instrText>,</w:instrText>
      </w:r>
      <w:r>
        <w:instrText>并对算法运行结果做了较为详细的分析。结果表明</w:instrText>
      </w:r>
      <w:r>
        <w:instrText>,</w:instrText>
      </w:r>
      <w:r>
        <w:instrText>本文所给出的算法改进思想</w:instrText>
      </w:r>
      <w:r>
        <w:instrText>,</w:instrText>
      </w:r>
      <w:r>
        <w:instrText>是切实可行的。</w:instrText>
      </w:r>
      <w:r>
        <w:instrText>","genre":"</w:instrText>
      </w:r>
      <w:r>
        <w:instrText>硕士学位论文</w:instrText>
      </w:r>
      <w:r>
        <w:instrText xml:space="preserve">","language":"zh-CN","note":"major: </w:instrText>
      </w:r>
      <w:r>
        <w:instrText>计算机科学</w:instrText>
      </w:r>
      <w:r>
        <w:instrText>与技术</w:instrText>
      </w:r>
      <w:r>
        <w:instrText xml:space="preserve">\ndownload: 2153\nalbum: </w:instrText>
      </w:r>
      <w:r>
        <w:instrText>信息科技</w:instrText>
      </w:r>
      <w:r>
        <w:instrText>\nCLC: TP391.41\ndbcode: CMFD\ndbname: CMFD2011\nfilename: 2010098465.nh","number-of-pages":"67","publisher":"</w:instrText>
      </w:r>
      <w:r>
        <w:instrText>大连海事大学</w:instrText>
      </w:r>
      <w:r>
        <w:instrText>","source":"CNKI","title":"</w:instrText>
      </w:r>
      <w:r>
        <w:instrText>三维空间</w:instrText>
      </w:r>
      <w:r>
        <w:instrText>Delaunay</w:instrText>
      </w:r>
      <w:r>
        <w:instrText>三角剖分算法的研究及应用</w:instrText>
      </w:r>
      <w:r>
        <w:instrText>","URL":"https://kns.cnki.net/KCMS/detail/detail.aspx?dbc</w:instrText>
      </w:r>
      <w:r>
        <w:instrText>ode=CMFD&amp;dbname=CMFD2011&amp;filename=2010098465.nh","author":[{"literal":"</w:instrText>
      </w:r>
      <w:r>
        <w:instrText>李丽</w:instrText>
      </w:r>
      <w:r>
        <w:instrText>"}],"contributor":[{"literal":"</w:instrText>
      </w:r>
      <w:r>
        <w:instrText>蒋波</w:instrText>
      </w:r>
      <w:r>
        <w:instrText>"}],"accessed":{"date-parts":[["2025",2,25]]},"issued":{"date-parts":[["2011"]]}}},{"id":51,"uris":["http://zotero.org/users/local/8clMLtyf/items/R9V4</w:instrText>
      </w:r>
      <w:r>
        <w:instrText>GX4W"],"itemData":{"id":51,"type":"article-journal","abstract":"</w:instrText>
      </w:r>
      <w:r>
        <w:instrText>分析了约束</w:instrText>
      </w:r>
      <w:r>
        <w:instrText xml:space="preserve"> Delaunay</w:instrText>
      </w:r>
      <w:r>
        <w:instrText>三角化中存在的边界一致性问题</w:instrText>
      </w:r>
      <w:r>
        <w:instrText xml:space="preserve"> ,</w:instrText>
      </w:r>
      <w:r>
        <w:instrText>给出了约束</w:instrText>
      </w:r>
      <w:r>
        <w:instrText xml:space="preserve"> Delaunay</w:instrText>
      </w:r>
      <w:r>
        <w:rPr>
          <w:rFonts w:hint="eastAsia"/>
        </w:rPr>
        <w:instrText>三角化的理论依据</w:instrText>
      </w:r>
      <w:r>
        <w:instrText xml:space="preserve"> ,</w:instrText>
      </w:r>
      <w:r>
        <w:instrText>重点探讨了三维约束</w:instrText>
      </w:r>
      <w:r>
        <w:instrText xml:space="preserve"> Delaunay</w:instrText>
      </w:r>
      <w:r>
        <w:instrText>三角化的可行性条件和范围</w:instrText>
      </w:r>
      <w:r>
        <w:instrText xml:space="preserve"> ,</w:instrText>
      </w:r>
      <w:r>
        <w:instrText>同时</w:instrText>
      </w:r>
      <w:r>
        <w:instrText xml:space="preserve"> ,</w:instrText>
      </w:r>
      <w:r>
        <w:instrText>给出了三维有限域约束</w:instrText>
      </w:r>
      <w:r>
        <w:instrText xml:space="preserve"> Delaunay</w:instrText>
      </w:r>
      <w:r>
        <w:instrText>三角化的实现方法及其在石油地质勘探数据和机械零件方面的网格剖分实例</w:instrText>
      </w:r>
      <w:r>
        <w:instrText xml:space="preserve"> .</w:instrText>
      </w:r>
      <w:r>
        <w:instrText>这种算法在复杂对象的科学计算和工程分析中发挥了重要作用</w:instrText>
      </w:r>
      <w:r>
        <w:instrText>","container-title":"</w:instrText>
      </w:r>
      <w:r>
        <w:instrText>软件学报</w:instrText>
      </w:r>
      <w:r>
        <w:instrText xml:space="preserve">","DOI":"10.13328/j.cnki.jos.2001.01.013","issue":"1","language":"zh-CN","note":"foundation: </w:instrText>
      </w:r>
      <w:r>
        <w:instrText>国家自然科学基金资助</w:instrText>
      </w:r>
      <w:r>
        <w:rPr>
          <w:rFonts w:hint="eastAsia"/>
        </w:rPr>
        <w:instrText>项目</w:instrText>
      </w:r>
      <w:r>
        <w:instrText>! (6 98780 38)</w:instrText>
      </w:r>
      <w:r>
        <w:instrText>；</w:instrText>
      </w:r>
      <w:r>
        <w:instrText xml:space="preserve"> </w:instrText>
      </w:r>
      <w:r>
        <w:instrText>浙江省自然科学基金资助项目</w:instrText>
      </w:r>
      <w:r>
        <w:instrText>! (6 96 0 45 )</w:instrText>
      </w:r>
      <w:r>
        <w:instrText>；</w:instrText>
      </w:r>
      <w:r>
        <w:instrText xml:space="preserve">\ndownload: 832\nalbum: </w:instrText>
      </w:r>
      <w:r>
        <w:instrText>信息科技</w:instrText>
      </w:r>
      <w:r>
        <w:instrText>\nCLC: TP391.4\ndbcode: CJFQ\ndbname: CJFD2001\nfilename: RJXB200101012","p</w:instrText>
      </w:r>
      <w:r>
        <w:instrText>age":"103-110","source":"CNKI","title":"</w:instrText>
      </w:r>
      <w:r>
        <w:instrText>三维约束</w:instrText>
      </w:r>
      <w:r>
        <w:instrText>Delaunay</w:instrText>
      </w:r>
      <w:r>
        <w:instrText>三角化的实现</w:instrText>
      </w:r>
      <w:r>
        <w:instrText>","author":[{"literal":"</w:instrText>
      </w:r>
      <w:r>
        <w:instrText>徐永安</w:instrText>
      </w:r>
      <w:r>
        <w:instrText>,</w:instrText>
      </w:r>
      <w:r>
        <w:instrText>杨钦</w:instrText>
      </w:r>
      <w:r>
        <w:instrText>,</w:instrText>
      </w:r>
      <w:r>
        <w:instrText>吴壮志</w:instrText>
      </w:r>
      <w:r>
        <w:instrText>,</w:instrText>
      </w:r>
      <w:r>
        <w:instrText>陈其明</w:instrText>
      </w:r>
      <w:r>
        <w:instrText>,</w:instrText>
      </w:r>
      <w:r>
        <w:instrText>谭建荣</w:instrText>
      </w:r>
      <w:r>
        <w:instrText>"}],"issued":{"date-parts":[["2001"]]}}},{"id":54,"uris":["http://zotero.org/users/local/8clMLtyf/items/G3U3HFR8"],"itemData":{"id":54,"type":"article-journ</w:instrText>
      </w:r>
      <w:r>
        <w:instrText>al","abstract":"</w:instrText>
      </w:r>
      <w:r>
        <w:instrText>约束边嵌入是解决</w:instrText>
      </w:r>
      <w:r>
        <w:instrText>D-</w:instrText>
      </w:r>
      <w:r>
        <w:instrText>三角网转变为</w:instrText>
      </w:r>
      <w:r>
        <w:instrText>CD-</w:instrText>
      </w:r>
      <w:r>
        <w:instrText>三角网的一种非常有效的方法</w:instrText>
      </w:r>
      <w:r>
        <w:instrText>,</w:instrText>
      </w:r>
      <w:r>
        <w:instrText>而</w:instrText>
      </w:r>
      <w:r>
        <w:instrText>CD-</w:instrText>
      </w:r>
      <w:r>
        <w:instrText>三角网才能真实地虚拟地形地貌。该文研究了约束边嵌入</w:instrText>
      </w:r>
      <w:r>
        <w:instrText>D-</w:instrText>
      </w:r>
      <w:r>
        <w:instrText>三角网的问题</w:instrText>
      </w:r>
      <w:r>
        <w:instrText>,</w:instrText>
      </w:r>
      <w:r>
        <w:instrText>介绍了约束边嵌入算法的一些基本概念</w:instrText>
      </w:r>
      <w:r>
        <w:instrText>,</w:instrText>
      </w:r>
      <w:r>
        <w:rPr>
          <w:rFonts w:hint="eastAsia"/>
        </w:rPr>
        <w:instrText>分析了现存算法的特点</w:instrText>
      </w:r>
      <w:r>
        <w:instrText>,</w:instrText>
      </w:r>
      <w:r>
        <w:instrText>提出了改进的约束边嵌入算法</w:instrText>
      </w:r>
      <w:r>
        <w:instrText>——\"</w:instrText>
      </w:r>
      <w:r>
        <w:instrText>插入</w:instrText>
      </w:r>
      <w:r>
        <w:instrText>-</w:instrText>
      </w:r>
      <w:r>
        <w:instrText>交换</w:instrText>
      </w:r>
      <w:r>
        <w:instrText>\"</w:instrText>
      </w:r>
      <w:r>
        <w:instrText>算法。该算法能有效地处理各种特殊情况</w:instrText>
      </w:r>
      <w:r>
        <w:instrText>,</w:instrText>
      </w:r>
      <w:r>
        <w:instrText>程序实现简单</w:instrText>
      </w:r>
      <w:r>
        <w:instrText>,</w:instrText>
      </w:r>
      <w:r>
        <w:instrText>符合工程需求。</w:instrText>
      </w:r>
      <w:r>
        <w:instrText>","container-title":"</w:instrText>
      </w:r>
      <w:r>
        <w:instrText>计算机工程</w:instrText>
      </w:r>
      <w:r>
        <w:instrText xml:space="preserve">","issue":"16","language":"zh-CN","note":"foundation: </w:instrText>
      </w:r>
      <w:r>
        <w:instrText>国家</w:instrText>
      </w:r>
      <w:r>
        <w:instrText>“</w:instrText>
      </w:r>
      <w:r>
        <w:instrText>863”</w:instrText>
      </w:r>
      <w:r>
        <w:instrText>计划基金资助项目</w:instrText>
      </w:r>
      <w:r>
        <w:instrText>(2002AA135160)</w:instrText>
      </w:r>
      <w:r>
        <w:instrText>；</w:instrText>
      </w:r>
      <w:r>
        <w:instrText xml:space="preserve">\ndownload: 363\nalbum: </w:instrText>
      </w:r>
      <w:r>
        <w:instrText>信息科技</w:instrText>
      </w:r>
      <w:r>
        <w:instrText>\nCLC: TP391.41\ndbcode: CJFQ\ndbname: CJFD2007\nfilename: JSJC200716019","page":"56-58","source":"CNKI","title":"Delaunay</w:instrText>
      </w:r>
      <w:r>
        <w:instrText>三角网剖分中的约束边嵌入算法</w:instrText>
      </w:r>
      <w:r>
        <w:instrText>","author":[{"literal":"</w:instrText>
      </w:r>
      <w:r>
        <w:instrText>陈学工</w:instrText>
      </w:r>
      <w:r>
        <w:instrText>"},{"literal":"</w:instrText>
      </w:r>
      <w:r>
        <w:instrText>黄晶晶</w:instrText>
      </w:r>
      <w:r>
        <w:instrText>"}],"issued":{"date-</w:instrText>
      </w:r>
      <w:r>
        <w:instrText xml:space="preserve">parts":[["2007"]]}}}],"schema":"https://github.com/citation-style-language/schema/raw/master/csl-citation.json"} </w:instrText>
      </w:r>
      <w:r>
        <w:fldChar w:fldCharType="separate"/>
      </w:r>
      <w:r>
        <w:rPr>
          <w:rFonts w:cs="Times New Roman"/>
          <w:vertAlign w:val="superscript"/>
          <w14:ligatures w14:val="standardContextual"/>
        </w:rPr>
        <w:t>[38-41]</w:t>
      </w:r>
      <w:r>
        <w:fldChar w:fldCharType="end"/>
      </w:r>
      <w:r>
        <w:rPr>
          <w:rFonts w:hint="eastAsia"/>
        </w:rPr>
        <w:t>，并移除外边界外、内边界内的三角形。</w:t>
      </w:r>
    </w:p>
    <w:p w14:paraId="200C9F41" w14:textId="77777777" w:rsidR="00EE315F" w:rsidRDefault="00204804">
      <w:pPr>
        <w:snapToGrid w:val="0"/>
        <w:spacing w:after="120" w:line="300" w:lineRule="auto"/>
        <w:ind w:firstLineChars="200" w:firstLine="480"/>
        <w:jc w:val="center"/>
      </w:pPr>
      <w:r>
        <w:rPr>
          <w:noProof/>
        </w:rPr>
        <w:drawing>
          <wp:inline distT="0" distB="0" distL="0" distR="0" wp14:anchorId="09FCF8C1" wp14:editId="48DFAB4D">
            <wp:extent cx="3623310" cy="2690495"/>
            <wp:effectExtent l="0" t="0" r="0" b="1905"/>
            <wp:docPr id="511100244"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00244" name="图片 1" descr="图示&#10;&#10;AI 生成的内容可能不正确。"/>
                    <pic:cNvPicPr>
                      <a:picLocks noChangeAspect="1"/>
                    </pic:cNvPicPr>
                  </pic:nvPicPr>
                  <pic:blipFill>
                    <a:blip r:embed="rId33"/>
                    <a:stretch>
                      <a:fillRect/>
                    </a:stretch>
                  </pic:blipFill>
                  <pic:spPr>
                    <a:xfrm>
                      <a:off x="0" y="0"/>
                      <a:ext cx="3643346" cy="2705089"/>
                    </a:xfrm>
                    <a:prstGeom prst="rect">
                      <a:avLst/>
                    </a:prstGeom>
                  </pic:spPr>
                </pic:pic>
              </a:graphicData>
            </a:graphic>
          </wp:inline>
        </w:drawing>
      </w:r>
    </w:p>
    <w:p w14:paraId="1F4641E1" w14:textId="77777777" w:rsidR="00EE315F" w:rsidRDefault="00204804">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color w:val="000000"/>
          <w:kern w:val="2"/>
          <w:sz w:val="21"/>
          <w:szCs w:val="21"/>
        </w:rPr>
        <w:t>图</w:t>
      </w:r>
      <w:r>
        <w:rPr>
          <w:rFonts w:ascii="Times New Roman" w:hAnsi="Times New Roman" w:cs="Times New Roman" w:hint="eastAsia"/>
          <w:color w:val="000000"/>
          <w:kern w:val="2"/>
          <w:sz w:val="21"/>
          <w:szCs w:val="21"/>
        </w:rPr>
        <w:t>2.4</w:t>
      </w:r>
      <w:r>
        <w:rPr>
          <w:rFonts w:ascii="Times New Roman" w:hAnsi="Times New Roman" w:cs="Times New Roman" w:hint="eastAsia"/>
          <w:color w:val="000000"/>
          <w:kern w:val="2"/>
          <w:sz w:val="21"/>
          <w:szCs w:val="21"/>
        </w:rPr>
        <w:t>约束边界示意图</w:t>
      </w:r>
    </w:p>
    <w:p w14:paraId="617D5401" w14:textId="77777777" w:rsidR="00EE315F" w:rsidRDefault="00204804">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color w:val="000000"/>
          <w:kern w:val="2"/>
          <w:sz w:val="21"/>
          <w:szCs w:val="21"/>
        </w:rPr>
        <w:t>Fig.</w:t>
      </w:r>
      <w:r>
        <w:rPr>
          <w:rFonts w:ascii="Times New Roman" w:hAnsi="Times New Roman" w:cs="Times New Roman" w:hint="eastAsia"/>
          <w:color w:val="000000"/>
          <w:kern w:val="2"/>
          <w:sz w:val="21"/>
          <w:szCs w:val="21"/>
        </w:rPr>
        <w:t xml:space="preserve"> 2</w:t>
      </w:r>
      <w:r>
        <w:rPr>
          <w:rFonts w:ascii="Times New Roman" w:hAnsi="Times New Roman" w:cs="Times New Roman"/>
          <w:color w:val="000000"/>
          <w:kern w:val="2"/>
          <w:sz w:val="21"/>
          <w:szCs w:val="21"/>
        </w:rPr>
        <w:t>.</w:t>
      </w:r>
      <w:r>
        <w:rPr>
          <w:rFonts w:ascii="Times New Roman" w:hAnsi="Times New Roman" w:cs="Times New Roman" w:hint="eastAsia"/>
          <w:color w:val="000000"/>
          <w:kern w:val="2"/>
          <w:sz w:val="21"/>
          <w:szCs w:val="21"/>
        </w:rPr>
        <w:t>4</w:t>
      </w:r>
      <w:r>
        <w:t xml:space="preserve"> </w:t>
      </w:r>
      <w:r>
        <w:rPr>
          <w:rFonts w:ascii="Times New Roman" w:hAnsi="Times New Roman" w:cs="Times New Roman"/>
          <w:color w:val="000000"/>
          <w:kern w:val="2"/>
          <w:sz w:val="21"/>
          <w:szCs w:val="21"/>
        </w:rPr>
        <w:t>Constraint boundary diagram</w:t>
      </w:r>
    </w:p>
    <w:p w14:paraId="7FE5BD0E" w14:textId="77777777" w:rsidR="00EE315F" w:rsidRDefault="00204804">
      <w:pPr>
        <w:widowControl w:val="0"/>
        <w:snapToGrid w:val="0"/>
        <w:spacing w:line="300" w:lineRule="auto"/>
        <w:ind w:firstLineChars="200" w:firstLine="480"/>
        <w:jc w:val="both"/>
      </w:pPr>
      <w:r>
        <w:t>处理约束边时的步骤如下：</w:t>
      </w:r>
    </w:p>
    <w:p w14:paraId="05A7302E"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Step1</w:t>
      </w:r>
      <w:r>
        <w:rPr>
          <w:rFonts w:ascii="Times New Roman" w:hAnsi="Times New Roman" w:cs="Times New Roman" w:hint="eastAsia"/>
          <w:kern w:val="2"/>
        </w:rPr>
        <w:t>循环约束边进行交叉检测，如果当前约束</w:t>
      </w:r>
      <w:proofErr w:type="gramStart"/>
      <w:r>
        <w:rPr>
          <w:rFonts w:ascii="Times New Roman" w:hAnsi="Times New Roman" w:cs="Times New Roman" w:hint="eastAsia"/>
          <w:kern w:val="2"/>
        </w:rPr>
        <w:t>边已经</w:t>
      </w:r>
      <w:proofErr w:type="gramEnd"/>
      <w:r>
        <w:rPr>
          <w:rFonts w:ascii="Times New Roman" w:hAnsi="Times New Roman" w:cs="Times New Roman" w:hint="eastAsia"/>
          <w:kern w:val="2"/>
        </w:rPr>
        <w:t>存在于构建的网格中，则直接复用，进行下一个约束边交叉检测，否则进行下一步检测。</w:t>
      </w:r>
    </w:p>
    <w:p w14:paraId="43CFD4BB"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Step2</w:t>
      </w:r>
      <w:r>
        <w:rPr>
          <w:rFonts w:ascii="Times New Roman" w:hAnsi="Times New Roman" w:cs="Times New Roman"/>
          <w:kern w:val="2"/>
        </w:rPr>
        <w:t>检测相交三角形：首先找到与约束边相交的所有三角形。系识别所有</w:t>
      </w:r>
      <w:r>
        <w:rPr>
          <w:rFonts w:ascii="Times New Roman" w:hAnsi="Times New Roman" w:cs="Times New Roman" w:hint="eastAsia"/>
          <w:kern w:val="2"/>
        </w:rPr>
        <w:t>与</w:t>
      </w:r>
      <w:r>
        <w:rPr>
          <w:rFonts w:ascii="Times New Roman" w:hAnsi="Times New Roman" w:cs="Times New Roman"/>
          <w:kern w:val="2"/>
        </w:rPr>
        <w:t>约束边</w:t>
      </w:r>
      <w:r>
        <w:rPr>
          <w:rFonts w:ascii="Times New Roman" w:hAnsi="Times New Roman" w:cs="Times New Roman" w:hint="eastAsia"/>
          <w:kern w:val="2"/>
        </w:rPr>
        <w:t>交叉的边</w:t>
      </w:r>
      <w:r>
        <w:rPr>
          <w:rFonts w:ascii="Times New Roman" w:hAnsi="Times New Roman" w:cs="Times New Roman"/>
          <w:kern w:val="2"/>
        </w:rPr>
        <w:t>。约束边与三角形边相交检测公式</w:t>
      </w:r>
      <w:r>
        <w:rPr>
          <w:rFonts w:ascii="Times New Roman" w:hAnsi="Times New Roman" w:cs="Times New Roman" w:hint="eastAsia"/>
          <w:kern w:val="2"/>
        </w:rPr>
        <w:t>：</w:t>
      </w:r>
    </w:p>
    <w:p w14:paraId="1669F10C"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kern w:val="2"/>
        </w:rPr>
        <w:t>约束边与三角形边相交时，需要进行几何计算来确定相交点。假设三角形边的端点为</w:t>
      </w:r>
      <w:r>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A</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e>
            </m:d>
          </m:sub>
        </m:sSub>
      </m:oMath>
      <w:r>
        <w:rPr>
          <w:rFonts w:ascii="Times New Roman" w:hAnsi="Times New Roman" w:cs="Times New Roman"/>
          <w:kern w:val="2"/>
        </w:rPr>
        <w:t>和</w:t>
      </w:r>
      <w:r>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B</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2</m:t>
                    </m:r>
                  </m:sub>
                </m:sSub>
              </m:e>
            </m:d>
          </m:sub>
        </m:sSub>
      </m:oMath>
      <w:r>
        <w:rPr>
          <w:rFonts w:ascii="Times New Roman" w:hAnsi="Times New Roman" w:cs="Times New Roman"/>
          <w:kern w:val="2"/>
        </w:rPr>
        <w:t>，约束边的端点为</w:t>
      </w:r>
      <w:r>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C</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3</m:t>
                    </m:r>
                  </m:sub>
                </m:sSub>
              </m:e>
            </m:d>
          </m:sub>
        </m:sSub>
      </m:oMath>
      <w:r>
        <w:rPr>
          <w:rFonts w:ascii="Times New Roman" w:hAnsi="Times New Roman" w:cs="Times New Roman"/>
          <w:kern w:val="2"/>
        </w:rPr>
        <w:t xml:space="preserve"> </w:t>
      </w:r>
      <w:r>
        <w:rPr>
          <w:rFonts w:ascii="Times New Roman" w:hAnsi="Times New Roman" w:cs="Times New Roman"/>
          <w:kern w:val="2"/>
        </w:rPr>
        <w:t>和</w:t>
      </w:r>
      <w:r>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D</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4</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4</m:t>
                    </m:r>
                  </m:sub>
                </m:sSub>
              </m:e>
            </m:d>
          </m:sub>
        </m:sSub>
      </m:oMath>
      <w:r>
        <w:rPr>
          <w:rFonts w:ascii="Times New Roman" w:hAnsi="Times New Roman" w:cs="Times New Roman" w:hint="eastAsia"/>
          <w:kern w:val="2"/>
        </w:rPr>
        <w:t>。</w:t>
      </w:r>
    </w:p>
    <w:p w14:paraId="435BB1A9"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以边</w:t>
      </w:r>
      <w:r>
        <w:rPr>
          <w:rFonts w:ascii="Times New Roman" w:hAnsi="Times New Roman" w:cs="Times New Roman" w:hint="eastAsia"/>
          <w:kern w:val="2"/>
        </w:rPr>
        <w:t>AB</w:t>
      </w:r>
      <w:r>
        <w:rPr>
          <w:rFonts w:ascii="Times New Roman" w:hAnsi="Times New Roman" w:cs="Times New Roman" w:hint="eastAsia"/>
          <w:kern w:val="2"/>
        </w:rPr>
        <w:t>为例，</w:t>
      </w:r>
      <w:r>
        <w:rPr>
          <w:rFonts w:ascii="Times New Roman" w:hAnsi="Times New Roman" w:cs="Times New Roman"/>
          <w:kern w:val="2"/>
        </w:rPr>
        <w:t>由</w:t>
      </w:r>
      <w:r>
        <w:rPr>
          <w:rFonts w:ascii="Times New Roman" w:hAnsi="Times New Roman" w:cs="Times New Roman" w:hint="eastAsia"/>
          <w:kern w:val="2"/>
        </w:rPr>
        <w:t>公式</w:t>
      </w:r>
      <w:r>
        <w:rPr>
          <w:rFonts w:ascii="Times New Roman" w:hAnsi="Times New Roman" w:cs="Times New Roman" w:hint="eastAsia"/>
          <w:kern w:val="2"/>
        </w:rPr>
        <w:t>2.6</w:t>
      </w:r>
      <w:r>
        <w:rPr>
          <w:rFonts w:ascii="Times New Roman" w:hAnsi="Times New Roman" w:cs="Times New Roman"/>
          <w:kern w:val="2"/>
        </w:rPr>
        <w:t>确定的直线一般方程</w:t>
      </w:r>
      <w:r>
        <w:rPr>
          <w:rFonts w:ascii="Times New Roman" w:hAnsi="Times New Roman" w:cs="Times New Roman" w:hint="eastAsia"/>
          <w:kern w:val="2"/>
        </w:rPr>
        <w:t>。</w:t>
      </w:r>
    </w:p>
    <w:p w14:paraId="6C015E66" w14:textId="77777777" w:rsidR="00EE315F" w:rsidRDefault="00204804">
      <w:pPr>
        <w:pStyle w:val="afa"/>
        <w:jc w:val="right"/>
        <w:rPr>
          <w:i/>
        </w:rPr>
      </w:pP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)=0</m:t>
        </m:r>
      </m:oMath>
      <w:r>
        <w:rPr>
          <w:rFonts w:hint="eastAsia"/>
        </w:rPr>
        <w:t xml:space="preserve">        </w:t>
      </w:r>
      <w:r>
        <w:rPr>
          <w:rFonts w:ascii="Times New Roman" w:hAnsi="Times New Roman" w:cs="Times New Roman" w:hint="eastAsia"/>
          <w:kern w:val="2"/>
        </w:rPr>
        <w:t>（</w:t>
      </w:r>
      <w:r>
        <w:rPr>
          <w:rFonts w:ascii="Times New Roman" w:hAnsi="Times New Roman" w:cs="Times New Roman" w:hint="eastAsia"/>
          <w:kern w:val="2"/>
        </w:rPr>
        <w:t>2.4</w:t>
      </w:r>
      <w:r>
        <w:rPr>
          <w:rFonts w:ascii="Times New Roman" w:hAnsi="Times New Roman" w:cs="Times New Roman" w:hint="eastAsia"/>
          <w:kern w:val="2"/>
        </w:rPr>
        <w:t>）</w:t>
      </w:r>
    </w:p>
    <w:p w14:paraId="13D767B5" w14:textId="77777777" w:rsidR="00EE315F" w:rsidRDefault="00204804">
      <w:pPr>
        <w:spacing w:before="100" w:beforeAutospacing="1" w:after="100" w:afterAutospacing="1"/>
        <w:ind w:firstLineChars="200" w:firstLine="480"/>
      </w:pPr>
      <w:r>
        <w:rPr>
          <w:rFonts w:hint="eastAsia"/>
        </w:rPr>
        <w:t>展开整理并联立两直线方程求解</w:t>
      </w:r>
    </w:p>
    <w:p w14:paraId="4421A8FA" w14:textId="77777777" w:rsidR="00EE315F" w:rsidRDefault="00204804">
      <w:pPr>
        <w:spacing w:before="100" w:beforeAutospacing="1" w:after="100" w:afterAutospacing="1"/>
        <w:ind w:firstLineChars="200" w:firstLine="480"/>
        <w:jc w:val="right"/>
        <w:rPr>
          <w:rFonts w:ascii="Times New Roman" w:hAnsi="Times New Roman" w:cs="Times New Roman"/>
          <w:kern w:val="2"/>
        </w:rPr>
      </w:pPr>
      <m:oMath>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x</m:t>
        </m:r>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d>
        <m:r>
          <w:rPr>
            <w:rFonts w:ascii="Cambria Math" w:hAnsi="Cambria Math"/>
          </w:rPr>
          <m:t>y</m:t>
        </m:r>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 xml:space="preserve"> </m:t>
            </m:r>
          </m:e>
        </m:d>
        <m:r>
          <w:rPr>
            <w:rFonts w:ascii="Cambria Math" w:hAnsi="Cambria Math"/>
          </w:rPr>
          <m:t>=0</m:t>
        </m:r>
      </m:oMath>
      <w:r>
        <w:rPr>
          <w:rFonts w:hint="eastAsia"/>
        </w:rPr>
        <w:t xml:space="preserve">     </w:t>
      </w:r>
      <w:r>
        <w:rPr>
          <w:rFonts w:ascii="Times New Roman" w:hAnsi="Times New Roman" w:cs="Times New Roman" w:hint="eastAsia"/>
          <w:kern w:val="2"/>
        </w:rPr>
        <w:t>（</w:t>
      </w:r>
      <w:r>
        <w:rPr>
          <w:rFonts w:ascii="Times New Roman" w:hAnsi="Times New Roman" w:cs="Times New Roman" w:hint="eastAsia"/>
          <w:kern w:val="2"/>
        </w:rPr>
        <w:t>2.5</w:t>
      </w:r>
      <w:r>
        <w:rPr>
          <w:rFonts w:ascii="Times New Roman" w:hAnsi="Times New Roman" w:cs="Times New Roman" w:hint="eastAsia"/>
          <w:kern w:val="2"/>
        </w:rPr>
        <w:t>）</w:t>
      </w:r>
    </w:p>
    <w:p w14:paraId="28A1D3E5" w14:textId="77777777" w:rsidR="00EE315F" w:rsidRDefault="00204804">
      <w:pPr>
        <w:spacing w:before="100" w:beforeAutospacing="1" w:after="100" w:afterAutospacing="1"/>
        <w:ind w:firstLineChars="200" w:firstLine="480"/>
        <w:jc w:val="right"/>
        <w:rPr>
          <w:rFonts w:ascii="Times New Roman" w:hAnsi="Times New Roman" w:cs="Times New Roman"/>
          <w:kern w:val="2"/>
        </w:rPr>
      </w:pP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 xml:space="preserve"> )=0</m:t>
        </m:r>
      </m:oMath>
      <w:r>
        <w:rPr>
          <w:rFonts w:hint="eastAsia"/>
        </w:rPr>
        <w:t xml:space="preserve">     </w:t>
      </w:r>
      <w:r>
        <w:rPr>
          <w:rFonts w:ascii="Times New Roman" w:hAnsi="Times New Roman" w:cs="Times New Roman" w:hint="eastAsia"/>
          <w:kern w:val="2"/>
        </w:rPr>
        <w:t>（</w:t>
      </w:r>
      <w:r>
        <w:rPr>
          <w:rFonts w:ascii="Times New Roman" w:hAnsi="Times New Roman" w:cs="Times New Roman" w:hint="eastAsia"/>
          <w:kern w:val="2"/>
        </w:rPr>
        <w:t>2.6</w:t>
      </w:r>
      <w:r>
        <w:rPr>
          <w:rFonts w:ascii="Times New Roman" w:hAnsi="Times New Roman" w:cs="Times New Roman" w:hint="eastAsia"/>
          <w:kern w:val="2"/>
        </w:rPr>
        <w:t>）</w:t>
      </w:r>
    </w:p>
    <w:p w14:paraId="19F19014" w14:textId="77777777" w:rsidR="00EE315F" w:rsidRDefault="00204804">
      <w:pPr>
        <w:spacing w:before="100" w:beforeAutospacing="1" w:after="100" w:afterAutospacing="1"/>
        <w:ind w:firstLineChars="200" w:firstLine="480"/>
      </w:pPr>
      <w:r>
        <w:t>用克</w:t>
      </w:r>
      <w:proofErr w:type="gramStart"/>
      <w:r>
        <w:t>莱姆</w:t>
      </w:r>
      <w:proofErr w:type="gramEnd"/>
      <w:r>
        <w:t>法则求解</w:t>
      </w:r>
      <w:r>
        <w:rPr>
          <w:rFonts w:hint="eastAsia"/>
        </w:rPr>
        <w:t>，将</w:t>
      </w:r>
      <w:r>
        <w:t>方程组写成矩阵形式</w:t>
      </w:r>
    </w:p>
    <w:p w14:paraId="3F935B10" w14:textId="77777777" w:rsidR="00EE315F" w:rsidRDefault="00204804">
      <w:pPr>
        <w:spacing w:before="100" w:beforeAutospacing="1" w:after="100" w:afterAutospacing="1"/>
        <w:ind w:firstLineChars="200" w:firstLine="480"/>
        <w:jc w:val="right"/>
        <w:rPr>
          <w:rFonts w:ascii="Times New Roman" w:hAnsi="Times New Roman" w:cs="Times New Roman"/>
          <w:kern w:val="2"/>
        </w:rPr>
      </w:pPr>
      <m:oMath>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d>
          <m:dPr>
            <m:ctrlPr>
              <w:rPr>
                <w:rFonts w:ascii="Cambria Math" w:hAnsi="Cambria Math"/>
              </w:rPr>
            </m:ctrlPr>
          </m:dPr>
          <m:e>
            <m:eqArr>
              <m:eqArrPr>
                <m:ctrlPr>
                  <w:rPr>
                    <w:rFonts w:ascii="Cambria Math" w:hAnsi="Cambria Math"/>
                  </w:rPr>
                </m:ctrlPr>
              </m:eqArrPr>
              <m:e>
                <m:r>
                  <w:rPr>
                    <w:rFonts w:ascii="Cambria Math" w:hAnsi="Cambria Math"/>
                  </w:rPr>
                  <m:t>x</m:t>
                </m:r>
              </m:e>
              <m:e>
                <m:r>
                  <w:rPr>
                    <w:rFonts w:ascii="Cambria Math" w:hAnsi="Cambria Math"/>
                  </w:rPr>
                  <m:t>y</m:t>
                </m:r>
              </m:e>
            </m:eqArr>
          </m:e>
        </m:d>
        <m: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e>
              </m:mr>
            </m:m>
          </m:e>
        </m:d>
      </m:oMath>
      <w:r>
        <w:t xml:space="preserve">        </w:t>
      </w:r>
      <w:r>
        <w:rPr>
          <w:rFonts w:ascii="Times New Roman" w:hAnsi="Times New Roman" w:cs="Times New Roman" w:hint="eastAsia"/>
          <w:kern w:val="2"/>
        </w:rPr>
        <w:t>（</w:t>
      </w:r>
      <w:r>
        <w:rPr>
          <w:rFonts w:ascii="Times New Roman" w:hAnsi="Times New Roman" w:cs="Times New Roman" w:hint="eastAsia"/>
          <w:kern w:val="2"/>
        </w:rPr>
        <w:t>2.7</w:t>
      </w:r>
      <w:r>
        <w:rPr>
          <w:rFonts w:ascii="Times New Roman" w:hAnsi="Times New Roman" w:cs="Times New Roman" w:hint="eastAsia"/>
          <w:kern w:val="2"/>
        </w:rPr>
        <w:t>）</w:t>
      </w:r>
    </w:p>
    <w:p w14:paraId="6D0BE49F" w14:textId="77777777" w:rsidR="00EE315F" w:rsidRDefault="00204804">
      <w:pPr>
        <w:spacing w:before="100" w:beforeAutospacing="1" w:after="100" w:afterAutospacing="1"/>
        <w:ind w:firstLineChars="200" w:firstLine="480"/>
      </w:pPr>
      <w:r>
        <w:t>则行列式为：</w:t>
      </w:r>
    </w:p>
    <w:p w14:paraId="34EC2C18" w14:textId="77777777" w:rsidR="00EE315F" w:rsidRDefault="00204804">
      <w:pPr>
        <w:spacing w:before="100" w:beforeAutospacing="1" w:after="100" w:afterAutospacing="1"/>
        <w:jc w:val="right"/>
      </w:pPr>
      <m:oMath>
        <m:r>
          <w:rPr>
            <w:rFonts w:ascii="Cambria Math" w:hAnsi="Cambria Math"/>
          </w:rPr>
          <m:t>D</m:t>
        </m:r>
        <m: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d>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oMath>
      <w:r>
        <w:rPr>
          <w:rFonts w:ascii="Times New Roman" w:hAnsi="Times New Roman" w:cs="Times New Roman" w:hint="eastAsia"/>
          <w:kern w:val="2"/>
        </w:rPr>
        <w:t>（</w:t>
      </w:r>
      <w:r>
        <w:rPr>
          <w:rFonts w:ascii="Times New Roman" w:hAnsi="Times New Roman" w:cs="Times New Roman" w:hint="eastAsia"/>
          <w:kern w:val="2"/>
        </w:rPr>
        <w:t>2.8</w:t>
      </w:r>
      <w:r>
        <w:rPr>
          <w:rFonts w:ascii="Times New Roman" w:hAnsi="Times New Roman" w:cs="Times New Roman" w:hint="eastAsia"/>
          <w:kern w:val="2"/>
        </w:rPr>
        <w:t>）</w:t>
      </w:r>
    </w:p>
    <w:p w14:paraId="6CCE6BAB"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kern w:val="2"/>
        </w:rPr>
        <w:t>分别求</w:t>
      </w:r>
      <w:r>
        <w:rPr>
          <w:rFonts w:ascii="Times New Roman" w:hAnsi="Times New Roman" w:cs="Times New Roman"/>
          <w:kern w:val="2"/>
        </w:rPr>
        <w:t xml:space="preserve"> x, y</w:t>
      </w:r>
      <w:r>
        <w:rPr>
          <w:rFonts w:ascii="Times New Roman" w:hAnsi="Times New Roman" w:cs="Times New Roman"/>
          <w:kern w:val="2"/>
        </w:rPr>
        <w:t>：</w:t>
      </w:r>
    </w:p>
    <w:p w14:paraId="2054CA6F" w14:textId="77777777" w:rsidR="00EE315F" w:rsidRDefault="00204804">
      <w:pPr>
        <w:spacing w:before="100" w:beforeAutospacing="1" w:after="100" w:afterAutospacing="1"/>
        <w:jc w:val="right"/>
        <w:rPr>
          <w:rFonts w:ascii="Times New Roman" w:hAnsi="Times New Roman" w:cs="Times New Roman"/>
          <w:kern w:val="2"/>
        </w:rPr>
      </w:pPr>
      <m:oMath>
        <m:r>
          <w:rPr>
            <w:rFonts w:ascii="Cambria Math" w:hAnsi="Cambria Math"/>
          </w:rPr>
          <m:t>x</m:t>
        </m:r>
        <m:r>
          <w:rPr>
            <w:rFonts w:ascii="Cambria Math" w:hAnsi="Cambria Math"/>
          </w:rPr>
          <m:t>=</m:t>
        </m:r>
        <m:f>
          <m:fPr>
            <m:ctrlPr>
              <w:rPr>
                <w:rFonts w:ascii="Cambria Math" w:hAnsi="Cambria Math"/>
              </w:rPr>
            </m:ctrlPr>
          </m:fPr>
          <m:num>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num>
          <m:den>
            <m:r>
              <w:rPr>
                <w:rFonts w:ascii="Cambria Math" w:hAnsi="Cambria Math"/>
              </w:rPr>
              <m:t>D</m:t>
            </m:r>
          </m:den>
        </m:f>
      </m:oMath>
      <w:r>
        <w:t>,</w:t>
      </w:r>
      <w:r>
        <w:rPr>
          <w:rFonts w:ascii="Cambria Math" w:hAnsi="Cambria Math"/>
          <w:i/>
        </w:rPr>
        <w:t xml:space="preserve"> </w:t>
      </w:r>
      <m:oMath>
        <m:r>
          <w:rPr>
            <w:rFonts w:ascii="Cambria Math" w:hAnsi="Cambria Math"/>
          </w:rPr>
          <m:t>y</m:t>
        </m:r>
        <m:r>
          <w:rPr>
            <w:rFonts w:ascii="Cambria Math" w:hAnsi="Cambria Math"/>
          </w:rPr>
          <m:t>=</m:t>
        </m:r>
        <m:f>
          <m:fPr>
            <m:ctrlPr>
              <w:rPr>
                <w:rFonts w:ascii="Cambria Math" w:hAnsi="Cambria Math"/>
              </w:rPr>
            </m:ctrlPr>
          </m:fPr>
          <m:num>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mr>
                </m:m>
              </m:e>
            </m:d>
          </m:num>
          <m:den>
            <m:r>
              <w:rPr>
                <w:rFonts w:ascii="Cambria Math" w:hAnsi="Cambria Math"/>
              </w:rPr>
              <m:t>D</m:t>
            </m:r>
          </m:den>
        </m:f>
        <m:r>
          <w:rPr>
            <w:rFonts w:ascii="Cambria Math" w:hAnsi="Cambria Math"/>
          </w:rPr>
          <m:t xml:space="preserve">    </m:t>
        </m:r>
      </m:oMath>
      <w:r>
        <w:rPr>
          <w:rFonts w:ascii="Cambria Math" w:hAnsi="Cambria Math" w:hint="eastAsia"/>
          <w:i/>
        </w:rPr>
        <w:t xml:space="preserve">     </w:t>
      </w:r>
      <w:r>
        <w:rPr>
          <w:rFonts w:ascii="Times New Roman" w:hAnsi="Times New Roman" w:cs="Times New Roman" w:hint="eastAsia"/>
          <w:kern w:val="2"/>
        </w:rPr>
        <w:t xml:space="preserve"> </w:t>
      </w:r>
      <w:r>
        <w:rPr>
          <w:rFonts w:ascii="Times New Roman" w:hAnsi="Times New Roman" w:cs="Times New Roman" w:hint="eastAsia"/>
          <w:kern w:val="2"/>
        </w:rPr>
        <w:t>（</w:t>
      </w:r>
      <w:r>
        <w:rPr>
          <w:rFonts w:ascii="Times New Roman" w:hAnsi="Times New Roman" w:cs="Times New Roman" w:hint="eastAsia"/>
          <w:kern w:val="2"/>
        </w:rPr>
        <w:t>2.9</w:t>
      </w:r>
      <w:r>
        <w:rPr>
          <w:rFonts w:ascii="Times New Roman" w:hAnsi="Times New Roman" w:cs="Times New Roman" w:hint="eastAsia"/>
          <w:kern w:val="2"/>
        </w:rPr>
        <w:t>）</w:t>
      </w:r>
    </w:p>
    <w:p w14:paraId="1720E01B"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kern w:val="2"/>
        </w:rPr>
        <w:t>计算上面的行列式得到相交点</w:t>
      </w:r>
      <m:oMath>
        <m:d>
          <m:dPr>
            <m:ctrlPr>
              <w:rPr>
                <w:rFonts w:ascii="Cambria Math" w:hAnsi="Cambria Math" w:cs="Times New Roman"/>
                <w:kern w:val="2"/>
              </w:rPr>
            </m:ctrlPr>
          </m:dPr>
          <m:e>
            <m:r>
              <w:rPr>
                <w:rFonts w:ascii="Cambria Math" w:hAnsi="Cambria Math" w:cs="Times New Roman"/>
                <w:kern w:val="2"/>
              </w:rPr>
              <m:t>x</m:t>
            </m:r>
            <m:r>
              <m:rPr>
                <m:sty m:val="p"/>
              </m:rPr>
              <w:rPr>
                <w:rFonts w:ascii="Cambria Math" w:hAnsi="Cambria Math" w:cs="Times New Roman"/>
                <w:kern w:val="2"/>
              </w:rPr>
              <m:t>,</m:t>
            </m:r>
            <m:r>
              <w:rPr>
                <w:rFonts w:ascii="Cambria Math" w:hAnsi="Cambria Math" w:cs="Times New Roman"/>
                <w:kern w:val="2"/>
              </w:rPr>
              <m:t>y</m:t>
            </m:r>
          </m:e>
        </m:d>
      </m:oMath>
      <w:r>
        <w:rPr>
          <w:rFonts w:ascii="Times New Roman" w:hAnsi="Times New Roman" w:cs="Times New Roman" w:hint="eastAsia"/>
          <w:kern w:val="2"/>
        </w:rPr>
        <w:t>。</w:t>
      </w:r>
    </w:p>
    <w:p w14:paraId="062888AD" w14:textId="77777777" w:rsidR="00EE315F" w:rsidRDefault="00204804">
      <w:pPr>
        <w:jc w:val="right"/>
        <w:rPr>
          <w:rFonts w:ascii="Times New Roman" w:hAnsi="Times New Roman" w:cs="Times New Roman"/>
          <w:kern w:val="2"/>
        </w:rPr>
      </w:pPr>
      <m:oMath>
        <m:r>
          <w:rPr>
            <w:rFonts w:ascii="Cambria Math" w:hAnsi="Cambria Math"/>
          </w:rPr>
          <m:t>x</m:t>
        </m:r>
        <m: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num>
          <m:den>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den>
        </m:f>
      </m:oMath>
      <w:r>
        <w:rPr>
          <w:rFonts w:hint="eastAsia"/>
        </w:rPr>
        <w:t xml:space="preserve">       </w:t>
      </w:r>
      <w:r>
        <w:rPr>
          <w:rFonts w:ascii="Times New Roman" w:hAnsi="Times New Roman" w:cs="Times New Roman" w:hint="eastAsia"/>
          <w:kern w:val="2"/>
        </w:rPr>
        <w:t>（</w:t>
      </w:r>
      <w:r>
        <w:rPr>
          <w:rFonts w:ascii="Times New Roman" w:hAnsi="Times New Roman" w:cs="Times New Roman" w:hint="eastAsia"/>
          <w:kern w:val="2"/>
        </w:rPr>
        <w:t>2.10</w:t>
      </w:r>
      <w:r>
        <w:rPr>
          <w:rFonts w:ascii="Times New Roman" w:hAnsi="Times New Roman" w:cs="Times New Roman" w:hint="eastAsia"/>
          <w:kern w:val="2"/>
        </w:rPr>
        <w:t>）</w:t>
      </w:r>
    </w:p>
    <w:p w14:paraId="7BC818E7" w14:textId="77777777" w:rsidR="00EE315F" w:rsidRDefault="00204804">
      <w:pPr>
        <w:snapToGrid w:val="0"/>
        <w:spacing w:after="120" w:line="300" w:lineRule="auto"/>
        <w:ind w:firstLineChars="200" w:firstLine="480"/>
        <w:jc w:val="right"/>
        <w:rPr>
          <w:rFonts w:ascii="Times New Roman" w:hAnsi="Times New Roman" w:cs="Times New Roman"/>
          <w:kern w:val="2"/>
        </w:rPr>
      </w:pPr>
      <m:oMath>
        <m:r>
          <w:rPr>
            <w:rFonts w:ascii="Cambria Math" w:hAnsi="Cambria Math"/>
          </w:rPr>
          <m:t>y</m:t>
        </m:r>
        <m: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num>
          <m:den>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den>
        </m:f>
      </m:oMath>
      <w:r>
        <w:rPr>
          <w:rFonts w:hint="eastAsia"/>
        </w:rPr>
        <w:t xml:space="preserve">       </w:t>
      </w:r>
      <w:r>
        <w:rPr>
          <w:rFonts w:ascii="Times New Roman" w:hAnsi="Times New Roman" w:cs="Times New Roman" w:hint="eastAsia"/>
          <w:kern w:val="2"/>
        </w:rPr>
        <w:t>（</w:t>
      </w:r>
      <w:r>
        <w:rPr>
          <w:rFonts w:ascii="Times New Roman" w:hAnsi="Times New Roman" w:cs="Times New Roman" w:hint="eastAsia"/>
          <w:kern w:val="2"/>
        </w:rPr>
        <w:t>2.11</w:t>
      </w:r>
      <w:r>
        <w:rPr>
          <w:rFonts w:ascii="Times New Roman" w:hAnsi="Times New Roman" w:cs="Times New Roman" w:hint="eastAsia"/>
          <w:kern w:val="2"/>
        </w:rPr>
        <w:t>）</w:t>
      </w:r>
    </w:p>
    <w:p w14:paraId="71CF7C1A"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得出</w:t>
      </w:r>
      <w:r>
        <w:rPr>
          <w:rFonts w:ascii="Times New Roman" w:hAnsi="Times New Roman" w:cs="Times New Roman"/>
          <w:kern w:val="2"/>
        </w:rPr>
        <w:t>交点坐标</w:t>
      </w:r>
      <w:r>
        <w:rPr>
          <w:rFonts w:ascii="Times New Roman" w:hAnsi="Times New Roman" w:cs="Times New Roman" w:hint="eastAsia"/>
          <w:kern w:val="2"/>
        </w:rPr>
        <w:t>后</w:t>
      </w:r>
      <w:r>
        <w:rPr>
          <w:rFonts w:ascii="Times New Roman" w:hAnsi="Times New Roman" w:cs="Times New Roman"/>
          <w:kern w:val="2"/>
        </w:rPr>
        <w:t>，可</w:t>
      </w:r>
      <w:r>
        <w:rPr>
          <w:rFonts w:ascii="Times New Roman" w:hAnsi="Times New Roman" w:cs="Times New Roman" w:hint="eastAsia"/>
          <w:kern w:val="2"/>
        </w:rPr>
        <w:t>通过坐标范围判断</w:t>
      </w:r>
      <w:r>
        <w:rPr>
          <w:rFonts w:ascii="Times New Roman" w:hAnsi="Times New Roman" w:cs="Times New Roman"/>
          <w:kern w:val="2"/>
        </w:rPr>
        <w:t>交点是否在线段上，即判断：</w:t>
      </w:r>
    </w:p>
    <w:p w14:paraId="6B870E7D" w14:textId="77777777" w:rsidR="00EE315F" w:rsidRDefault="00204804">
      <w:pPr>
        <w:spacing w:before="100" w:beforeAutospacing="1" w:after="100" w:afterAutospacing="1"/>
        <w:jc w:val="right"/>
        <w:rPr>
          <w:rFonts w:ascii="Times New Roman" w:hAnsi="Times New Roman" w:cs="Times New Roman"/>
          <w:kern w:val="2"/>
        </w:rPr>
      </w:pPr>
      <m:oMath>
        <m:r>
          <w:rPr>
            <w:rFonts w:ascii="Cambria Math" w:hAnsi="Cambria Math"/>
          </w:rPr>
          <m:t>min</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r>
          <w:rPr>
            <w:rFonts w:ascii="Cambria Math" w:hAnsi="Cambria Math"/>
          </w:rPr>
          <m:t>x</m:t>
        </m:r>
        <m:r>
          <w:rPr>
            <w:rFonts w:ascii="Cambria Math" w:hAnsi="Cambria Math"/>
          </w:rPr>
          <m:t>≤</m:t>
        </m:r>
        <m:r>
          <w:rPr>
            <w:rFonts w:ascii="Cambria Math" w:hAnsi="Cambria Math"/>
          </w:rPr>
          <m:t>max</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oMath>
      <w:r>
        <w:rPr>
          <w:rFonts w:hint="eastAsia"/>
        </w:rPr>
        <w:t>且</w:t>
      </w:r>
      <m:oMath>
        <m:r>
          <w:rPr>
            <w:rFonts w:ascii="Cambria Math" w:hAnsi="Cambria Math"/>
          </w:rPr>
          <m:t>min</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r>
          <w:rPr>
            <w:rFonts w:ascii="Cambria Math" w:hAnsi="Cambria Math"/>
          </w:rPr>
          <m:t>x</m:t>
        </m:r>
        <m:r>
          <w:rPr>
            <w:rFonts w:ascii="Cambria Math" w:hAnsi="Cambria Math"/>
          </w:rPr>
          <m:t>≤</m:t>
        </m:r>
        <m:r>
          <w:rPr>
            <w:rFonts w:ascii="Cambria Math" w:hAnsi="Cambria Math"/>
          </w:rPr>
          <m:t>max</m:t>
        </m:r>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 xml:space="preserve">).   </m:t>
        </m:r>
      </m:oMath>
      <w:r>
        <w:rPr>
          <w:rFonts w:ascii="Times New Roman" w:hAnsi="Times New Roman" w:cs="Times New Roman" w:hint="eastAsia"/>
          <w:kern w:val="2"/>
        </w:rPr>
        <w:t>（</w:t>
      </w:r>
      <w:r>
        <w:rPr>
          <w:rFonts w:ascii="Times New Roman" w:hAnsi="Times New Roman" w:cs="Times New Roman" w:hint="eastAsia"/>
          <w:kern w:val="2"/>
        </w:rPr>
        <w:t>2.12</w:t>
      </w:r>
      <w:r>
        <w:rPr>
          <w:rFonts w:ascii="Times New Roman" w:hAnsi="Times New Roman" w:cs="Times New Roman" w:hint="eastAsia"/>
          <w:kern w:val="2"/>
        </w:rPr>
        <w:t>）</w:t>
      </w:r>
    </w:p>
    <w:p w14:paraId="59181B16"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kern w:val="2"/>
        </w:rPr>
        <w:t>同理，判断是否在线段</w:t>
      </w:r>
      <w:r>
        <w:rPr>
          <w:rFonts w:ascii="Times New Roman" w:hAnsi="Times New Roman" w:cs="Times New Roman"/>
          <w:kern w:val="2"/>
        </w:rPr>
        <w:t>CD</w:t>
      </w:r>
      <w:r>
        <w:rPr>
          <w:rFonts w:ascii="Times New Roman" w:hAnsi="Times New Roman" w:cs="Times New Roman"/>
          <w:kern w:val="2"/>
        </w:rPr>
        <w:t>上</w:t>
      </w:r>
      <w:r>
        <w:rPr>
          <w:rFonts w:ascii="Times New Roman" w:hAnsi="Times New Roman" w:cs="Times New Roman"/>
          <w:kern w:val="2"/>
        </w:rPr>
        <w:t>,</w:t>
      </w:r>
      <w:r>
        <w:rPr>
          <w:rFonts w:ascii="Times New Roman" w:hAnsi="Times New Roman" w:cs="Times New Roman"/>
          <w:kern w:val="2"/>
        </w:rPr>
        <w:t>若同时满足两个线段的条</w:t>
      </w:r>
      <w:r>
        <w:rPr>
          <w:rFonts w:ascii="Times New Roman" w:hAnsi="Times New Roman" w:cs="Times New Roman"/>
          <w:kern w:val="2"/>
        </w:rPr>
        <w:t>件，则说明交点位于两线段内，线段相交。</w:t>
      </w:r>
    </w:p>
    <w:p w14:paraId="36C1933D"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Step3</w:t>
      </w:r>
      <w:r>
        <w:rPr>
          <w:rFonts w:ascii="Times New Roman" w:hAnsi="Times New Roman" w:cs="Times New Roman"/>
          <w:kern w:val="2"/>
        </w:rPr>
        <w:t>分割相交三角形</w:t>
      </w:r>
      <w:r>
        <w:rPr>
          <w:rFonts w:ascii="Times New Roman" w:hAnsi="Times New Roman" w:cs="Times New Roman" w:hint="eastAsia"/>
          <w:kern w:val="2"/>
        </w:rPr>
        <w:t>，移除和</w:t>
      </w:r>
      <w:r>
        <w:rPr>
          <w:rFonts w:ascii="Times New Roman" w:hAnsi="Times New Roman" w:cs="Times New Roman"/>
          <w:kern w:val="2"/>
        </w:rPr>
        <w:t>约束边相交的三角形</w:t>
      </w:r>
      <w:r>
        <w:rPr>
          <w:rFonts w:ascii="Times New Roman" w:hAnsi="Times New Roman" w:cs="Times New Roman" w:hint="eastAsia"/>
          <w:kern w:val="2"/>
        </w:rPr>
        <w:t>边，</w:t>
      </w:r>
      <w:r>
        <w:rPr>
          <w:rFonts w:ascii="Times New Roman" w:hAnsi="Times New Roman" w:cs="Times New Roman"/>
          <w:kern w:val="2"/>
        </w:rPr>
        <w:t>保证新的三角形仍然满足约束边</w:t>
      </w:r>
      <w:r>
        <w:rPr>
          <w:rFonts w:ascii="Times New Roman" w:hAnsi="Times New Roman" w:cs="Times New Roman" w:hint="eastAsia"/>
          <w:kern w:val="2"/>
        </w:rPr>
        <w:t>条件</w:t>
      </w:r>
      <w:r>
        <w:rPr>
          <w:rFonts w:ascii="Times New Roman" w:hAnsi="Times New Roman" w:cs="Times New Roman"/>
          <w:kern w:val="2"/>
        </w:rPr>
        <w:t>。</w:t>
      </w:r>
    </w:p>
    <w:p w14:paraId="6E181087"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Step4</w:t>
      </w:r>
      <w:r>
        <w:rPr>
          <w:rFonts w:ascii="Times New Roman" w:hAnsi="Times New Roman" w:cs="Times New Roman" w:hint="eastAsia"/>
          <w:kern w:val="2"/>
        </w:rPr>
        <w:t>当约束边破坏了三角网的</w:t>
      </w:r>
      <w:r>
        <w:rPr>
          <w:rFonts w:ascii="Times New Roman" w:hAnsi="Times New Roman" w:cs="Times New Roman" w:hint="eastAsia"/>
          <w:kern w:val="2"/>
        </w:rPr>
        <w:t xml:space="preserve"> Delaunay </w:t>
      </w:r>
      <w:r>
        <w:rPr>
          <w:rFonts w:ascii="Times New Roman" w:hAnsi="Times New Roman" w:cs="Times New Roman" w:hint="eastAsia"/>
          <w:kern w:val="2"/>
        </w:rPr>
        <w:t>性质时，</w:t>
      </w:r>
      <w:proofErr w:type="gramStart"/>
      <w:r>
        <w:rPr>
          <w:rFonts w:ascii="Times New Roman" w:hAnsi="Times New Roman" w:cs="Times New Roman" w:hint="eastAsia"/>
          <w:kern w:val="2"/>
        </w:rPr>
        <w:t>执行边</w:t>
      </w:r>
      <w:proofErr w:type="gramEnd"/>
      <w:r>
        <w:rPr>
          <w:rFonts w:ascii="Times New Roman" w:hAnsi="Times New Roman" w:cs="Times New Roman" w:hint="eastAsia"/>
          <w:kern w:val="2"/>
        </w:rPr>
        <w:t>翻转操作。</w:t>
      </w:r>
    </w:p>
    <w:p w14:paraId="060988D0"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Step5</w:t>
      </w:r>
      <w:r>
        <w:rPr>
          <w:rFonts w:ascii="Times New Roman" w:hAnsi="Times New Roman" w:cs="Times New Roman" w:hint="eastAsia"/>
          <w:kern w:val="2"/>
        </w:rPr>
        <w:t>筛选所有约束外边界外和约束内边界内的三角形移除，保留有效网格数据。</w:t>
      </w:r>
    </w:p>
    <w:p w14:paraId="1F1AF4B3" w14:textId="77777777" w:rsidR="00EE315F" w:rsidRDefault="00204804">
      <w:pPr>
        <w:widowControl w:val="0"/>
        <w:snapToGrid w:val="0"/>
        <w:spacing w:line="300" w:lineRule="auto"/>
        <w:ind w:firstLineChars="200" w:firstLine="480"/>
        <w:jc w:val="center"/>
        <w:rPr>
          <w:rFonts w:ascii="Times New Roman" w:hAnsi="Times New Roman" w:cs="Times New Roman"/>
          <w:color w:val="000000"/>
          <w:kern w:val="2"/>
          <w:sz w:val="21"/>
          <w:szCs w:val="21"/>
        </w:rPr>
      </w:pPr>
      <w:r>
        <w:rPr>
          <w:noProof/>
          <w14:ligatures w14:val="standardContextual"/>
        </w:rPr>
        <w:drawing>
          <wp:inline distT="0" distB="0" distL="0" distR="0" wp14:anchorId="47BB82BD" wp14:editId="7F93575C">
            <wp:extent cx="3025140" cy="2159635"/>
            <wp:effectExtent l="0" t="0" r="0" b="0"/>
            <wp:docPr id="36497372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73723" name="图片 1" descr="图示&#10;&#10;AI 生成的内容可能不正确。"/>
                    <pic:cNvPicPr>
                      <a:picLocks noChangeAspect="1"/>
                    </pic:cNvPicPr>
                  </pic:nvPicPr>
                  <pic:blipFill>
                    <a:blip r:embed="rId34"/>
                    <a:stretch>
                      <a:fillRect/>
                    </a:stretch>
                  </pic:blipFill>
                  <pic:spPr>
                    <a:xfrm>
                      <a:off x="0" y="0"/>
                      <a:ext cx="3040990" cy="2171202"/>
                    </a:xfrm>
                    <a:prstGeom prst="rect">
                      <a:avLst/>
                    </a:prstGeom>
                  </pic:spPr>
                </pic:pic>
              </a:graphicData>
            </a:graphic>
          </wp:inline>
        </w:drawing>
      </w:r>
    </w:p>
    <w:p w14:paraId="02807088" w14:textId="77777777" w:rsidR="00EE315F" w:rsidRDefault="00204804">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图</w:t>
      </w:r>
      <w:r>
        <w:rPr>
          <w:rFonts w:ascii="Times New Roman" w:hAnsi="Times New Roman" w:cs="Times New Roman" w:hint="eastAsia"/>
          <w:color w:val="000000"/>
          <w:kern w:val="2"/>
          <w:sz w:val="21"/>
          <w:szCs w:val="21"/>
        </w:rPr>
        <w:t xml:space="preserve">2.5 </w:t>
      </w:r>
      <w:r>
        <w:rPr>
          <w:rFonts w:ascii="Times New Roman" w:hAnsi="Times New Roman" w:cs="Times New Roman" w:hint="eastAsia"/>
          <w:color w:val="000000"/>
          <w:kern w:val="2"/>
          <w:sz w:val="21"/>
          <w:szCs w:val="21"/>
        </w:rPr>
        <w:t>约束三角网格示意图</w:t>
      </w:r>
    </w:p>
    <w:p w14:paraId="0673AF5B" w14:textId="77777777" w:rsidR="00EE315F" w:rsidRDefault="00204804">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color w:val="000000"/>
          <w:kern w:val="2"/>
          <w:sz w:val="21"/>
          <w:szCs w:val="21"/>
        </w:rPr>
        <w:t>Fig.</w:t>
      </w:r>
      <w:r>
        <w:rPr>
          <w:rFonts w:ascii="Times New Roman" w:hAnsi="Times New Roman" w:cs="Times New Roman" w:hint="eastAsia"/>
          <w:color w:val="000000"/>
          <w:kern w:val="2"/>
          <w:sz w:val="21"/>
          <w:szCs w:val="21"/>
        </w:rPr>
        <w:t xml:space="preserve"> 2</w:t>
      </w:r>
      <w:r>
        <w:rPr>
          <w:rFonts w:ascii="Times New Roman" w:hAnsi="Times New Roman" w:cs="Times New Roman"/>
          <w:color w:val="000000"/>
          <w:kern w:val="2"/>
          <w:sz w:val="21"/>
          <w:szCs w:val="21"/>
        </w:rPr>
        <w:t>.</w:t>
      </w:r>
      <w:r>
        <w:rPr>
          <w:rFonts w:ascii="Times New Roman" w:hAnsi="Times New Roman" w:cs="Times New Roman" w:hint="eastAsia"/>
          <w:color w:val="000000"/>
          <w:kern w:val="2"/>
          <w:sz w:val="21"/>
          <w:szCs w:val="21"/>
        </w:rPr>
        <w:t>5</w:t>
      </w:r>
      <w:r>
        <w:rPr>
          <w:rFonts w:ascii="Times New Roman" w:hAnsi="Times New Roman" w:cs="Times New Roman"/>
          <w:color w:val="000000"/>
          <w:kern w:val="2"/>
          <w:sz w:val="21"/>
          <w:szCs w:val="21"/>
        </w:rPr>
        <w:t xml:space="preserve"> Schematic diagram of constrained triangular mesh</w:t>
      </w:r>
    </w:p>
    <w:p w14:paraId="68FD1512" w14:textId="77777777" w:rsidR="00EE315F" w:rsidRDefault="00204804">
      <w:pPr>
        <w:keepNext/>
        <w:keepLines/>
        <w:snapToGrid w:val="0"/>
        <w:spacing w:beforeLines="50" w:before="158" w:after="120" w:line="360" w:lineRule="auto"/>
        <w:outlineLvl w:val="2"/>
        <w:rPr>
          <w:rFonts w:eastAsia="黑体"/>
          <w:bCs/>
        </w:rPr>
      </w:pPr>
      <w:bookmarkStart w:id="143" w:name="_Toc192629352"/>
      <w:r>
        <w:rPr>
          <w:rFonts w:eastAsia="黑体" w:hint="eastAsia"/>
          <w:bCs/>
        </w:rPr>
        <w:t>2</w:t>
      </w:r>
      <w:r>
        <w:rPr>
          <w:rFonts w:eastAsia="黑体"/>
          <w:bCs/>
        </w:rPr>
        <w:t>.1.</w:t>
      </w:r>
      <w:r>
        <w:rPr>
          <w:rFonts w:eastAsia="黑体" w:hint="eastAsia"/>
          <w:bCs/>
        </w:rPr>
        <w:t>2</w:t>
      </w:r>
      <w:r>
        <w:rPr>
          <w:rFonts w:eastAsia="黑体"/>
          <w:bCs/>
        </w:rPr>
        <w:t xml:space="preserve"> </w:t>
      </w:r>
      <w:r>
        <w:rPr>
          <w:rFonts w:eastAsia="黑体"/>
          <w:bCs/>
        </w:rPr>
        <w:t>数据结构</w:t>
      </w:r>
      <w:bookmarkEnd w:id="143"/>
    </w:p>
    <w:p w14:paraId="45C9CE11" w14:textId="77777777" w:rsidR="00EE315F" w:rsidRDefault="00204804">
      <w:pPr>
        <w:snapToGrid w:val="0"/>
        <w:spacing w:after="120" w:line="300" w:lineRule="auto"/>
        <w:ind w:firstLineChars="200" w:firstLine="480"/>
      </w:pPr>
      <w:r>
        <w:rPr>
          <w:rFonts w:ascii="Times New Roman" w:hAnsi="Times New Roman" w:cs="Times New Roman" w:hint="eastAsia"/>
          <w:kern w:val="2"/>
        </w:rPr>
        <w:t>通过已有勘探数据二维图表中提取钻孔数据，并将其转化为</w:t>
      </w:r>
      <w:r>
        <w:rPr>
          <w:rFonts w:ascii="Times New Roman" w:hAnsi="Times New Roman" w:cs="Times New Roman" w:hint="eastAsia"/>
          <w:kern w:val="2"/>
        </w:rPr>
        <w:t>Excel</w:t>
      </w:r>
      <w:r>
        <w:rPr>
          <w:rFonts w:ascii="Times New Roman" w:hAnsi="Times New Roman" w:cs="Times New Roman" w:hint="eastAsia"/>
          <w:kern w:val="2"/>
        </w:rPr>
        <w:t>格式为后续剖分数据的基础。为提高数据处理的效率，采用了</w:t>
      </w:r>
      <w:r>
        <w:rPr>
          <w:rFonts w:ascii="Times New Roman" w:hAnsi="Times New Roman" w:cs="Times New Roman" w:hint="eastAsia"/>
          <w:kern w:val="2"/>
        </w:rPr>
        <w:t>Java</w:t>
      </w:r>
      <w:r>
        <w:rPr>
          <w:rFonts w:ascii="Times New Roman" w:hAnsi="Times New Roman" w:cs="Times New Roman" w:hint="eastAsia"/>
          <w:kern w:val="2"/>
        </w:rPr>
        <w:t>的</w:t>
      </w:r>
      <w:r>
        <w:rPr>
          <w:rFonts w:ascii="Times New Roman" w:hAnsi="Times New Roman" w:cs="Times New Roman" w:hint="eastAsia"/>
          <w:kern w:val="2"/>
        </w:rPr>
        <w:t>POI</w:t>
      </w:r>
      <w:proofErr w:type="gramStart"/>
      <w:r>
        <w:rPr>
          <w:rFonts w:ascii="Times New Roman" w:hAnsi="Times New Roman" w:cs="Times New Roman" w:hint="eastAsia"/>
          <w:kern w:val="2"/>
        </w:rPr>
        <w:t>库对</w:t>
      </w:r>
      <w:proofErr w:type="gramEnd"/>
      <w:r>
        <w:rPr>
          <w:rFonts w:ascii="Times New Roman" w:hAnsi="Times New Roman" w:cs="Times New Roman" w:hint="eastAsia"/>
          <w:kern w:val="2"/>
        </w:rPr>
        <w:t>Excel</w:t>
      </w:r>
      <w:r>
        <w:rPr>
          <w:rFonts w:ascii="Times New Roman" w:hAnsi="Times New Roman" w:cs="Times New Roman" w:hint="eastAsia"/>
          <w:kern w:val="2"/>
        </w:rPr>
        <w:t>文件进行批量读取和处理，形成三角剖分所需要的基础数据格式。为更好的表述三维地质建模中的数据组织与处理，本章将介绍与三维网格生成相关的基础数据结构设计</w:t>
      </w:r>
      <w:r>
        <w:fldChar w:fldCharType="begin"/>
      </w:r>
      <w:r>
        <w:instrText xml:space="preserve"> ADDIN ZOTERO_ITEM CSL_CITATION {"citationID":"80vRgr5i","properties":{"formattedCitation":"\\super [42,43]\\</w:instrText>
      </w:r>
      <w:r>
        <w:instrText>nosupersub{}","plainCitation":"[42,43]","noteIndex":0},"citationItems":[{"id":56,"uris":["http://zotero.org/users/local/8clMLtyf/items/7PRFE3IV"],"itemData":{"id":56,"type":"article-journal","abstract":"</w:instrText>
      </w:r>
      <w:r>
        <w:instrText>设计了超体元实体模型、断层数学模型及褶皱几何模型</w:instrText>
      </w:r>
      <w:r>
        <w:instrText>,</w:instrText>
      </w:r>
      <w:r>
        <w:instrText>以表达复杂地质构造的空间几何形态</w:instrText>
      </w:r>
      <w:r>
        <w:instrText>;</w:instrText>
      </w:r>
      <w:r>
        <w:instrText>建立了面向应用的三维地</w:instrText>
      </w:r>
      <w:r>
        <w:instrText>质建模的体系结构</w:instrText>
      </w:r>
      <w:r>
        <w:instrText>,</w:instrText>
      </w:r>
      <w:r>
        <w:instrText>提出以空间数据处理为基础、以实体建模技术为核心、以模型应用为目的的设计理念</w:instrText>
      </w:r>
      <w:r>
        <w:instrText>,</w:instrText>
      </w:r>
      <w:r>
        <w:instrText>丰富和发展了三维地质建模的理论与方法</w:instrText>
      </w:r>
      <w:r>
        <w:instrText>.</w:instrText>
      </w:r>
      <w:r>
        <w:instrText>根据这一理论方法</w:instrText>
      </w:r>
      <w:r>
        <w:instrText>,</w:instrText>
      </w:r>
      <w:r>
        <w:instrText>提出基于特征的驾驭式可视化设计思路</w:instrText>
      </w:r>
      <w:r>
        <w:instrText>,</w:instrText>
      </w:r>
      <w:r>
        <w:instrText>通过将数据库、图形库、知识库与三维动态模拟的系统集成</w:instrText>
      </w:r>
      <w:r>
        <w:instrText>,</w:instrText>
      </w:r>
      <w:r>
        <w:instrText>直观、形象、准确地把握空间地质数据的局部特征与整体</w:instrText>
      </w:r>
      <w:r>
        <w:rPr>
          <w:rFonts w:hint="eastAsia"/>
        </w:rPr>
        <w:instrText>构架</w:instrText>
      </w:r>
      <w:r>
        <w:instrText>.","container-title":"</w:instrText>
      </w:r>
      <w:r>
        <w:instrText>中国科学</w:instrText>
      </w:r>
      <w:r>
        <w:instrText>(D</w:instrText>
      </w:r>
      <w:r>
        <w:instrText>辑</w:instrText>
      </w:r>
      <w:r>
        <w:instrText>:</w:instrText>
      </w:r>
      <w:r>
        <w:instrText>地球科学</w:instrText>
      </w:r>
      <w:r>
        <w:instrText xml:space="preserve">)","issue":"1","language":"zh-CN","note":"foundation: </w:instrText>
      </w:r>
      <w:r>
        <w:instrText>教育部跨世纪优秀人才基金；</w:instrText>
      </w:r>
      <w:r>
        <w:instrText xml:space="preserve"> </w:instrText>
      </w:r>
      <w:r>
        <w:instrText>国土资源部科技</w:instrText>
      </w:r>
      <w:r>
        <w:instrText>专项课题</w:instrText>
      </w:r>
      <w:r>
        <w:instrText>(</w:instrText>
      </w:r>
      <w:r>
        <w:instrText>批准号</w:instrText>
      </w:r>
      <w:r>
        <w:instrText>:2000010301-06)</w:instrText>
      </w:r>
      <w:r>
        <w:instrText>资助项目；</w:instrText>
      </w:r>
      <w:r>
        <w:instrText xml:space="preserve">\ndownload: 4393\nalbum: </w:instrText>
      </w:r>
      <w:r>
        <w:instrText>基础科学</w:instrText>
      </w:r>
      <w:r>
        <w:instrText>\nCLC: P5\ndbcode: CJFQ\ndbname: CJFD2004\nfilename: JDXK200401005","page":"54-60","source":"CNKI","title":"</w:instrText>
      </w:r>
      <w:r>
        <w:instrText>三维地质建模与可视化方法研究</w:instrText>
      </w:r>
      <w:r>
        <w:instrText>","author":[{"literal":"</w:instrText>
      </w:r>
      <w:r>
        <w:instrText>武强</w:instrText>
      </w:r>
      <w:r>
        <w:instrText>,</w:instrText>
      </w:r>
      <w:r>
        <w:instrText>徐华</w:instrText>
      </w:r>
      <w:r>
        <w:instrText>"}],"issued":{"date-parts":[["2004"]]}}},{"id":5</w:instrText>
      </w:r>
      <w:r>
        <w:instrText>5,"uris":["http://zotero.org/users/local/8clMLtyf/items/DP6AVJYK"],"itemData":{"id":55,"type":"article-journal","abstract":"</w:instrText>
      </w:r>
      <w:r>
        <w:instrText>由于地质数据及其应用本身所具有的复杂性</w:instrText>
      </w:r>
      <w:r>
        <w:rPr>
          <w:rFonts w:hint="eastAsia"/>
        </w:rPr>
        <w:instrText>、不确定性、信息不完备等特点</w:instrText>
      </w:r>
      <w:r>
        <w:instrText>,</w:instrText>
      </w:r>
      <w:r>
        <w:instrText>使得三维地质建模成为制约三维</w:instrText>
      </w:r>
      <w:r>
        <w:instrText>GIS</w:instrText>
      </w:r>
      <w:r>
        <w:instrText>研究及其应用的主要瓶颈之一。讨论三维空间数据模型的设计</w:instrText>
      </w:r>
      <w:r>
        <w:instrText>,</w:instrText>
      </w:r>
      <w:r>
        <w:instrText>提出</w:instrText>
      </w:r>
      <w:r>
        <w:instrText>“</w:instrText>
      </w:r>
      <w:r>
        <w:instrText>多元数据</w:instrText>
      </w:r>
      <w:r>
        <w:instrText>—</w:instrText>
      </w:r>
      <w:r>
        <w:instrText>多方法集成</w:instrText>
      </w:r>
      <w:r>
        <w:instrText>—</w:instrText>
      </w:r>
      <w:r>
        <w:instrText>多层次干预</w:instrText>
      </w:r>
      <w:r>
        <w:instrText>”</w:instrText>
      </w:r>
      <w:r>
        <w:instrText>的</w:instrText>
      </w:r>
      <w:r>
        <w:instrText>“</w:instrText>
      </w:r>
      <w:r>
        <w:instrText>三多</w:instrText>
      </w:r>
      <w:r>
        <w:instrText>”</w:instrText>
      </w:r>
      <w:r>
        <w:instrText>建模思路</w:instrText>
      </w:r>
      <w:r>
        <w:instrText>;</w:instrText>
      </w:r>
      <w:r>
        <w:instrText>从建模尺度、数据源、建模工具等方面对建模方法进</w:instrText>
      </w:r>
      <w:r>
        <w:instrText>行分类</w:instrText>
      </w:r>
      <w:r>
        <w:instrText>;</w:instrText>
      </w:r>
      <w:r>
        <w:instrText>分析三维地质建模的关键技术</w:instrText>
      </w:r>
      <w:r>
        <w:instrText>,</w:instrText>
      </w:r>
      <w:r>
        <w:instrText>包括三维地质模型构建、海量模型数据操作和多元数据一体化耦合显示</w:instrText>
      </w:r>
      <w:r>
        <w:instrText>;</w:instrText>
      </w:r>
      <w:r>
        <w:instrText>针对三维地质建模系统的开发提出</w:instrText>
      </w:r>
      <w:r>
        <w:instrText>6</w:instrText>
      </w:r>
      <w:r>
        <w:instrText>项建议</w:instrText>
      </w:r>
      <w:r>
        <w:instrText>,</w:instrText>
      </w:r>
      <w:r>
        <w:instrText>分析近期三维地质建模的研究热点。</w:instrText>
      </w:r>
      <w:r>
        <w:instrText>","container-title":"</w:instrText>
      </w:r>
      <w:r>
        <w:instrText>地理与地理信息科学</w:instrText>
      </w:r>
      <w:r>
        <w:instrText xml:space="preserve">","issue":"3","language":"zh-CN","note":"foundation: </w:instrText>
      </w:r>
      <w:r>
        <w:instrText>国家自然科学基金项目</w:instrText>
      </w:r>
      <w:r>
        <w:instrText>(40002024)</w:instrText>
      </w:r>
      <w:r>
        <w:instrText>；</w:instrText>
      </w:r>
      <w:r>
        <w:instrText xml:space="preserve"> </w:instrText>
      </w:r>
      <w:r>
        <w:instrText>教育部科学技术重点项目</w:instrText>
      </w:r>
      <w:r>
        <w:instrText>(99003)</w:instrText>
      </w:r>
      <w:r>
        <w:instrText>；</w:instrText>
      </w:r>
      <w:r>
        <w:instrText xml:space="preserve"> </w:instrText>
      </w:r>
      <w:r>
        <w:instrText>国家</w:instrText>
      </w:r>
      <w:r>
        <w:instrText>863</w:instrText>
      </w:r>
      <w:r>
        <w:instrText>高技术研究发展计划项目</w:instrText>
      </w:r>
      <w:r>
        <w:instrText>(2001AA135180)</w:instrText>
      </w:r>
      <w:r>
        <w:instrText>；</w:instrText>
      </w:r>
      <w:r>
        <w:instrText xml:space="preserve"> </w:instrText>
      </w:r>
      <w:r>
        <w:instrText>北京市多参数立体地质调查项</w:instrText>
      </w:r>
      <w:r>
        <w:instrText>目</w:instrText>
      </w:r>
      <w:r>
        <w:instrText>(200313000045)</w:instrText>
      </w:r>
      <w:r>
        <w:instrText>；</w:instrText>
      </w:r>
      <w:r>
        <w:instrText xml:space="preserve"> </w:instrText>
      </w:r>
      <w:r>
        <w:instrText>中国博士后科学基金项目</w:instrText>
      </w:r>
      <w:r>
        <w:instrText>(20060400348)</w:instrText>
      </w:r>
      <w:r>
        <w:instrText>；</w:instrText>
      </w:r>
      <w:r>
        <w:instrText xml:space="preserve">\ndownload: 4068\nalbum: </w:instrText>
      </w:r>
      <w:r>
        <w:instrText>基础科学</w:instrText>
      </w:r>
      <w:r>
        <w:instrText>;</w:instrText>
      </w:r>
      <w:r>
        <w:instrText>工程科技</w:instrText>
      </w:r>
      <w:r>
        <w:instrText>Ⅱ</w:instrText>
      </w:r>
      <w:r>
        <w:instrText>辑</w:instrText>
      </w:r>
      <w:r>
        <w:instrText>\nCLC: P642\ndbcode: CJFQ\ndbname: CJFD2007\nfilename: DLGT200703000","page":"1-5","source":"CNKI","title":"</w:instrText>
      </w:r>
      <w:r>
        <w:instrText>三维地质建模若干基本问题探讨</w:instrText>
      </w:r>
      <w:r>
        <w:instrText>","author":[{"literal":"</w:instrText>
      </w:r>
      <w:r>
        <w:instrText>潘懋</w:instrText>
      </w:r>
      <w:r>
        <w:instrText>"},{"literal":"</w:instrText>
      </w:r>
      <w:r>
        <w:instrText>方裕</w:instrText>
      </w:r>
      <w:r>
        <w:instrText>"},{"literal"</w:instrText>
      </w:r>
      <w:r>
        <w:instrText>:"</w:instrText>
      </w:r>
      <w:r>
        <w:instrText>屈红刚</w:instrText>
      </w:r>
      <w:r>
        <w:instrText xml:space="preserve">"}],"issued":{"date-parts":[["2007"]]}}}],"schema":"https://github.com/citation-style-language/schema/raw/master/csl-citation.json"} </w:instrText>
      </w:r>
      <w:r>
        <w:fldChar w:fldCharType="separate"/>
      </w:r>
      <w:r>
        <w:rPr>
          <w:rFonts w:cs="Times New Roman"/>
          <w:vertAlign w:val="superscript"/>
          <w14:ligatures w14:val="standardContextual"/>
        </w:rPr>
        <w:t>[42,43]</w:t>
      </w:r>
      <w:r>
        <w:fldChar w:fldCharType="end"/>
      </w:r>
      <w:r>
        <w:rPr>
          <w:rFonts w:hint="eastAsia"/>
        </w:rPr>
        <w:t>。</w:t>
      </w:r>
    </w:p>
    <w:p w14:paraId="37AF5C17"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1</w:t>
      </w:r>
      <w:r>
        <w:rPr>
          <w:rFonts w:ascii="Times New Roman" w:hAnsi="Times New Roman" w:cs="Times New Roman" w:hint="eastAsia"/>
          <w:kern w:val="2"/>
        </w:rPr>
        <w:t>．</w:t>
      </w:r>
      <w:r>
        <w:rPr>
          <w:rFonts w:ascii="Times New Roman" w:hAnsi="Times New Roman" w:cs="Times New Roman" w:hint="eastAsia"/>
          <w:kern w:val="2"/>
        </w:rPr>
        <w:t>Point</w:t>
      </w:r>
      <w:r>
        <w:rPr>
          <w:rFonts w:ascii="Times New Roman" w:hAnsi="Times New Roman" w:cs="Times New Roman" w:hint="eastAsia"/>
          <w:kern w:val="2"/>
        </w:rPr>
        <w:t>类</w:t>
      </w:r>
    </w:p>
    <w:p w14:paraId="5D6CA131"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kern w:val="2"/>
        </w:rPr>
        <w:t>Structure: Point</w:t>
      </w:r>
    </w:p>
    <w:p w14:paraId="2B70AF8A"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kern w:val="2"/>
        </w:rPr>
        <w:t>Attributes:</w:t>
      </w:r>
    </w:p>
    <w:p w14:paraId="1D0B19B3" w14:textId="77777777" w:rsidR="00EE315F" w:rsidRDefault="00204804">
      <w:pPr>
        <w:widowControl w:val="0"/>
        <w:snapToGrid w:val="0"/>
        <w:spacing w:line="300" w:lineRule="auto"/>
        <w:ind w:firstLineChars="400" w:firstLine="960"/>
        <w:jc w:val="both"/>
        <w:rPr>
          <w:rFonts w:ascii="Times New Roman" w:hAnsi="Times New Roman" w:cs="Times New Roman"/>
          <w:kern w:val="2"/>
        </w:rPr>
      </w:pPr>
      <w:r>
        <w:rPr>
          <w:rFonts w:ascii="Times New Roman" w:hAnsi="Times New Roman" w:cs="Times New Roman" w:hint="eastAsia"/>
          <w:kern w:val="2"/>
        </w:rPr>
        <w:t xml:space="preserve">- x: double </w:t>
      </w:r>
    </w:p>
    <w:p w14:paraId="4DE5B654"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 xml:space="preserve">    - y: double </w:t>
      </w:r>
    </w:p>
    <w:p w14:paraId="0090873E"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 xml:space="preserve">    - z: double </w:t>
      </w:r>
    </w:p>
    <w:p w14:paraId="60A33788"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 xml:space="preserve">    - index</w:t>
      </w:r>
      <w:r>
        <w:rPr>
          <w:rFonts w:ascii="Times New Roman" w:hAnsi="Times New Roman" w:cs="Times New Roman" w:hint="eastAsia"/>
          <w:kern w:val="2"/>
        </w:rPr>
        <w:t>：</w:t>
      </w:r>
      <w:r>
        <w:rPr>
          <w:rFonts w:ascii="Times New Roman" w:hAnsi="Times New Roman" w:cs="Times New Roman" w:hint="eastAsia"/>
          <w:kern w:val="2"/>
        </w:rPr>
        <w:t>int</w:t>
      </w:r>
    </w:p>
    <w:p w14:paraId="113135B7"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kern w:val="2"/>
        </w:rPr>
        <w:t>Methods:</w:t>
      </w:r>
    </w:p>
    <w:p w14:paraId="27E66395"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kern w:val="2"/>
        </w:rPr>
        <w:t xml:space="preserve">    - Constructor(x, y, z</w:t>
      </w:r>
      <w:r>
        <w:rPr>
          <w:rFonts w:ascii="Times New Roman" w:hAnsi="Times New Roman" w:cs="Times New Roman" w:hint="eastAsia"/>
          <w:kern w:val="2"/>
        </w:rPr>
        <w:t>，</w:t>
      </w:r>
      <w:r>
        <w:rPr>
          <w:rFonts w:ascii="Times New Roman" w:hAnsi="Times New Roman" w:cs="Times New Roman" w:hint="eastAsia"/>
          <w:kern w:val="2"/>
        </w:rPr>
        <w:t>index</w:t>
      </w:r>
      <w:r>
        <w:rPr>
          <w:rFonts w:ascii="Times New Roman" w:hAnsi="Times New Roman" w:cs="Times New Roman"/>
          <w:kern w:val="2"/>
        </w:rPr>
        <w:t>)</w:t>
      </w:r>
    </w:p>
    <w:p w14:paraId="72CA7F7B"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kern w:val="2"/>
        </w:rPr>
        <w:t xml:space="preserve">    - Getters and Setters</w:t>
      </w:r>
    </w:p>
    <w:p w14:paraId="343D3025"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Point</w:t>
      </w:r>
      <w:r>
        <w:rPr>
          <w:rFonts w:ascii="Times New Roman" w:hAnsi="Times New Roman" w:cs="Times New Roman" w:hint="eastAsia"/>
          <w:kern w:val="2"/>
        </w:rPr>
        <w:t>是点的表示类，</w:t>
      </w:r>
      <w:r>
        <w:rPr>
          <w:rFonts w:ascii="Times New Roman" w:hAnsi="Times New Roman" w:cs="Times New Roman" w:hint="eastAsia"/>
          <w:kern w:val="2"/>
        </w:rPr>
        <w:t>x</w:t>
      </w:r>
      <w:r>
        <w:rPr>
          <w:rFonts w:ascii="Times New Roman" w:hAnsi="Times New Roman" w:cs="Times New Roman" w:hint="eastAsia"/>
          <w:kern w:val="2"/>
        </w:rPr>
        <w:t>，</w:t>
      </w:r>
      <w:r>
        <w:rPr>
          <w:rFonts w:ascii="Times New Roman" w:hAnsi="Times New Roman" w:cs="Times New Roman" w:hint="eastAsia"/>
          <w:kern w:val="2"/>
        </w:rPr>
        <w:t>y</w:t>
      </w:r>
      <w:r>
        <w:rPr>
          <w:rFonts w:ascii="Times New Roman" w:hAnsi="Times New Roman" w:cs="Times New Roman" w:hint="eastAsia"/>
          <w:kern w:val="2"/>
        </w:rPr>
        <w:t>，</w:t>
      </w:r>
      <w:r>
        <w:rPr>
          <w:rFonts w:ascii="Times New Roman" w:hAnsi="Times New Roman" w:cs="Times New Roman" w:hint="eastAsia"/>
          <w:kern w:val="2"/>
        </w:rPr>
        <w:t>z</w:t>
      </w:r>
      <w:r>
        <w:rPr>
          <w:rFonts w:ascii="Times New Roman" w:hAnsi="Times New Roman" w:cs="Times New Roman" w:hint="eastAsia"/>
          <w:kern w:val="2"/>
        </w:rPr>
        <w:t>，</w:t>
      </w:r>
      <w:r>
        <w:rPr>
          <w:rFonts w:ascii="Times New Roman" w:hAnsi="Times New Roman" w:cs="Times New Roman" w:hint="eastAsia"/>
          <w:kern w:val="2"/>
        </w:rPr>
        <w:t>index</w:t>
      </w:r>
      <w:r>
        <w:rPr>
          <w:rFonts w:ascii="Times New Roman" w:hAnsi="Times New Roman" w:cs="Times New Roman" w:hint="eastAsia"/>
          <w:kern w:val="2"/>
        </w:rPr>
        <w:t>这四个成员变量组成了表示点的基本属性。</w:t>
      </w:r>
    </w:p>
    <w:p w14:paraId="3D19C8DC"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2</w:t>
      </w:r>
      <w:r>
        <w:rPr>
          <w:rFonts w:ascii="Times New Roman" w:hAnsi="Times New Roman" w:cs="Times New Roman" w:hint="eastAsia"/>
          <w:kern w:val="2"/>
        </w:rPr>
        <w:t>．</w:t>
      </w:r>
      <w:r>
        <w:rPr>
          <w:rFonts w:ascii="Times New Roman" w:hAnsi="Times New Roman" w:cs="Times New Roman" w:hint="eastAsia"/>
          <w:kern w:val="2"/>
        </w:rPr>
        <w:t xml:space="preserve">Line </w:t>
      </w:r>
      <w:r>
        <w:rPr>
          <w:rFonts w:ascii="Times New Roman" w:hAnsi="Times New Roman" w:cs="Times New Roman" w:hint="eastAsia"/>
          <w:kern w:val="2"/>
        </w:rPr>
        <w:t>类</w:t>
      </w:r>
    </w:p>
    <w:p w14:paraId="213B6263"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kern w:val="2"/>
        </w:rPr>
        <w:t>Structure: Line</w:t>
      </w:r>
    </w:p>
    <w:p w14:paraId="0CA677B2"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kern w:val="2"/>
        </w:rPr>
        <w:t>Attributes:</w:t>
      </w:r>
    </w:p>
    <w:p w14:paraId="2721B9AA"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ab/>
        <w:t xml:space="preserve">    - index: int </w:t>
      </w:r>
    </w:p>
    <w:p w14:paraId="18181018"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ab/>
        <w:t xml:space="preserve">    - start: Point //</w:t>
      </w:r>
      <w:r>
        <w:rPr>
          <w:rFonts w:ascii="Times New Roman" w:hAnsi="Times New Roman" w:cs="Times New Roman" w:hint="eastAsia"/>
          <w:kern w:val="2"/>
        </w:rPr>
        <w:t>线段的起点</w:t>
      </w:r>
    </w:p>
    <w:p w14:paraId="6E2E3538"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ab/>
        <w:t xml:space="preserve">    - end: Point //</w:t>
      </w:r>
      <w:r>
        <w:rPr>
          <w:rFonts w:ascii="Times New Roman" w:hAnsi="Times New Roman" w:cs="Times New Roman" w:hint="eastAsia"/>
          <w:kern w:val="2"/>
        </w:rPr>
        <w:t>线段的终点</w:t>
      </w:r>
    </w:p>
    <w:p w14:paraId="7DBC90A3"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ab/>
        <w:t xml:space="preserve">    - </w:t>
      </w:r>
      <w:proofErr w:type="spellStart"/>
      <w:r>
        <w:rPr>
          <w:rFonts w:ascii="Times New Roman" w:hAnsi="Times New Roman" w:cs="Times New Roman" w:hint="eastAsia"/>
          <w:kern w:val="2"/>
        </w:rPr>
        <w:t>forwardEdge</w:t>
      </w:r>
      <w:proofErr w:type="spellEnd"/>
      <w:r>
        <w:rPr>
          <w:rFonts w:ascii="Times New Roman" w:hAnsi="Times New Roman" w:cs="Times New Roman" w:hint="eastAsia"/>
          <w:kern w:val="2"/>
        </w:rPr>
        <w:t>:</w:t>
      </w:r>
      <w:r>
        <w:rPr>
          <w:rFonts w:ascii="Times New Roman" w:hAnsi="Times New Roman" w:cs="Times New Roman" w:hint="eastAsia"/>
          <w:kern w:val="2"/>
        </w:rPr>
        <w:t xml:space="preserve"> Line //</w:t>
      </w:r>
      <w:r>
        <w:rPr>
          <w:rFonts w:ascii="Times New Roman" w:hAnsi="Times New Roman" w:cs="Times New Roman" w:hint="eastAsia"/>
          <w:kern w:val="2"/>
        </w:rPr>
        <w:t>前向边，即从起点到终点的边</w:t>
      </w:r>
    </w:p>
    <w:p w14:paraId="4605C19D"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ab/>
        <w:t xml:space="preserve">    - </w:t>
      </w:r>
      <w:proofErr w:type="spellStart"/>
      <w:r>
        <w:rPr>
          <w:rFonts w:ascii="Times New Roman" w:hAnsi="Times New Roman" w:cs="Times New Roman" w:hint="eastAsia"/>
          <w:kern w:val="2"/>
        </w:rPr>
        <w:t>backwardEdge</w:t>
      </w:r>
      <w:proofErr w:type="spellEnd"/>
      <w:r>
        <w:rPr>
          <w:rFonts w:ascii="Times New Roman" w:hAnsi="Times New Roman" w:cs="Times New Roman" w:hint="eastAsia"/>
          <w:kern w:val="2"/>
        </w:rPr>
        <w:t>: Line //</w:t>
      </w:r>
      <w:r>
        <w:rPr>
          <w:rFonts w:ascii="Times New Roman" w:hAnsi="Times New Roman" w:cs="Times New Roman" w:hint="eastAsia"/>
          <w:kern w:val="2"/>
        </w:rPr>
        <w:t>后向边，即从终点到起点的边</w:t>
      </w:r>
    </w:p>
    <w:p w14:paraId="166D4EA3"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ab/>
        <w:t xml:space="preserve">    - opposite: Line //</w:t>
      </w:r>
      <w:r>
        <w:rPr>
          <w:rFonts w:ascii="Times New Roman" w:hAnsi="Times New Roman" w:cs="Times New Roman" w:hint="eastAsia"/>
          <w:kern w:val="2"/>
        </w:rPr>
        <w:t>对偶边，即方向相反的边</w:t>
      </w:r>
    </w:p>
    <w:p w14:paraId="7A6E7BEF"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kern w:val="2"/>
        </w:rPr>
        <w:t>Methods:</w:t>
      </w:r>
    </w:p>
    <w:p w14:paraId="7B956CEB"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 xml:space="preserve">- </w:t>
      </w:r>
      <w:proofErr w:type="gramStart"/>
      <w:r>
        <w:rPr>
          <w:rFonts w:ascii="Times New Roman" w:hAnsi="Times New Roman" w:cs="Times New Roman"/>
          <w:kern w:val="2"/>
        </w:rPr>
        <w:t>Constructor(</w:t>
      </w:r>
      <w:proofErr w:type="gramEnd"/>
      <w:r>
        <w:rPr>
          <w:rFonts w:ascii="Times New Roman" w:hAnsi="Times New Roman" w:cs="Times New Roman"/>
          <w:kern w:val="2"/>
        </w:rPr>
        <w:t>start, end)</w:t>
      </w:r>
    </w:p>
    <w:p w14:paraId="2E805F32"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说明：初始化线段的起点和终点，同时创建前向边、后向边和对偶边。</w:t>
      </w:r>
    </w:p>
    <w:p w14:paraId="0DD0C354"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w:t>
      </w:r>
      <w:r>
        <w:rPr>
          <w:rFonts w:ascii="Times New Roman" w:hAnsi="Times New Roman" w:cs="Times New Roman"/>
          <w:kern w:val="2"/>
        </w:rPr>
        <w:t xml:space="preserve"> Getters and Setters</w:t>
      </w:r>
    </w:p>
    <w:p w14:paraId="3A0AA8EA"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说明：提供对</w:t>
      </w:r>
      <w:r>
        <w:rPr>
          <w:rFonts w:ascii="Times New Roman" w:hAnsi="Times New Roman" w:cs="Times New Roman" w:hint="eastAsia"/>
          <w:kern w:val="2"/>
        </w:rPr>
        <w:t xml:space="preserve"> start</w:t>
      </w:r>
      <w:r>
        <w:rPr>
          <w:rFonts w:ascii="Times New Roman" w:hAnsi="Times New Roman" w:cs="Times New Roman" w:hint="eastAsia"/>
          <w:kern w:val="2"/>
        </w:rPr>
        <w:t>，</w:t>
      </w:r>
      <w:r>
        <w:rPr>
          <w:rFonts w:ascii="Times New Roman" w:hAnsi="Times New Roman" w:cs="Times New Roman" w:hint="eastAsia"/>
          <w:kern w:val="2"/>
        </w:rPr>
        <w:t>end</w:t>
      </w:r>
      <w:r>
        <w:rPr>
          <w:rFonts w:ascii="Times New Roman" w:hAnsi="Times New Roman" w:cs="Times New Roman" w:hint="eastAsia"/>
          <w:kern w:val="2"/>
        </w:rPr>
        <w:t>，</w:t>
      </w:r>
      <w:proofErr w:type="spellStart"/>
      <w:r>
        <w:rPr>
          <w:rFonts w:ascii="Times New Roman" w:hAnsi="Times New Roman" w:cs="Times New Roman" w:hint="eastAsia"/>
          <w:kern w:val="2"/>
        </w:rPr>
        <w:t>forwardEdge</w:t>
      </w:r>
      <w:proofErr w:type="spellEnd"/>
      <w:r>
        <w:rPr>
          <w:rFonts w:ascii="Times New Roman" w:hAnsi="Times New Roman" w:cs="Times New Roman" w:hint="eastAsia"/>
          <w:kern w:val="2"/>
        </w:rPr>
        <w:t>，</w:t>
      </w:r>
      <w:proofErr w:type="spellStart"/>
      <w:r>
        <w:rPr>
          <w:rFonts w:ascii="Times New Roman" w:hAnsi="Times New Roman" w:cs="Times New Roman" w:hint="eastAsia"/>
          <w:kern w:val="2"/>
        </w:rPr>
        <w:t>backwardEdge</w:t>
      </w:r>
      <w:proofErr w:type="spellEnd"/>
      <w:r>
        <w:rPr>
          <w:rFonts w:ascii="Times New Roman" w:hAnsi="Times New Roman" w:cs="Times New Roman" w:hint="eastAsia"/>
          <w:kern w:val="2"/>
        </w:rPr>
        <w:t xml:space="preserve"> </w:t>
      </w:r>
      <w:r>
        <w:rPr>
          <w:rFonts w:ascii="Times New Roman" w:hAnsi="Times New Roman" w:cs="Times New Roman" w:hint="eastAsia"/>
          <w:kern w:val="2"/>
        </w:rPr>
        <w:t>和</w:t>
      </w:r>
      <w:r>
        <w:rPr>
          <w:rFonts w:ascii="Times New Roman" w:hAnsi="Times New Roman" w:cs="Times New Roman" w:hint="eastAsia"/>
          <w:kern w:val="2"/>
        </w:rPr>
        <w:t xml:space="preserve"> opposite </w:t>
      </w:r>
      <w:r>
        <w:rPr>
          <w:rFonts w:ascii="Times New Roman" w:hAnsi="Times New Roman" w:cs="Times New Roman" w:hint="eastAsia"/>
          <w:kern w:val="2"/>
        </w:rPr>
        <w:t>属性的访问和修改方法。</w:t>
      </w:r>
    </w:p>
    <w:p w14:paraId="56C12B69"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Li</w:t>
      </w:r>
      <w:r>
        <w:rPr>
          <w:rFonts w:ascii="Times New Roman" w:hAnsi="Times New Roman" w:cs="Times New Roman" w:hint="eastAsia"/>
          <w:kern w:val="2"/>
        </w:rPr>
        <w:t xml:space="preserve">ne </w:t>
      </w:r>
      <w:proofErr w:type="gramStart"/>
      <w:r>
        <w:rPr>
          <w:rFonts w:ascii="Times New Roman" w:hAnsi="Times New Roman" w:cs="Times New Roman" w:hint="eastAsia"/>
          <w:kern w:val="2"/>
        </w:rPr>
        <w:t>类表示</w:t>
      </w:r>
      <w:proofErr w:type="gramEnd"/>
      <w:r>
        <w:rPr>
          <w:rFonts w:ascii="Times New Roman" w:hAnsi="Times New Roman" w:cs="Times New Roman" w:hint="eastAsia"/>
          <w:kern w:val="2"/>
        </w:rPr>
        <w:t>由两个点定义的线段，不仅包含了起点和终点的坐标，还考虑了</w:t>
      </w:r>
      <w:bookmarkStart w:id="144" w:name="_Hlk191383040"/>
      <w:r>
        <w:rPr>
          <w:rFonts w:ascii="Times New Roman" w:hAnsi="Times New Roman" w:cs="Times New Roman" w:hint="eastAsia"/>
          <w:kern w:val="2"/>
        </w:rPr>
        <w:t>前向边和后向边</w:t>
      </w:r>
      <w:bookmarkEnd w:id="144"/>
      <w:r>
        <w:rPr>
          <w:rFonts w:ascii="Times New Roman" w:hAnsi="Times New Roman" w:cs="Times New Roman" w:hint="eastAsia"/>
          <w:kern w:val="2"/>
        </w:rPr>
        <w:t>的关系。前向边是指从起点到终点的边，而后向边是指从终点到起点的边</w:t>
      </w:r>
      <w:r>
        <w:rPr>
          <w:rFonts w:ascii="Times New Roman" w:hAnsi="Times New Roman" w:cs="Times New Roman"/>
          <w:kern w:val="2"/>
        </w:rPr>
        <w:fldChar w:fldCharType="begin"/>
      </w:r>
      <w:r>
        <w:rPr>
          <w:rFonts w:ascii="Times New Roman" w:hAnsi="Times New Roman" w:cs="Times New Roman"/>
          <w:kern w:val="2"/>
        </w:rPr>
        <w:instrText xml:space="preserve"> ADDIN ZOTERO_ITEM CSL_CITATION {"citationID":"g739dPEq","properties":{"formattedCitation":"\\super [44,45]\\nosupersub{}","plainCitation":"[44,45]","noteIndex":0},"citationItems":[{"</w:instrText>
      </w:r>
      <w:r>
        <w:rPr>
          <w:rFonts w:ascii="Times New Roman" w:hAnsi="Times New Roman" w:cs="Times New Roman"/>
          <w:kern w:val="2"/>
        </w:rPr>
        <w:instrText>id":58,"uris":["http://zotero.org/users/local/8clMLtyf/items/KB2EDKHV"],</w:instrText>
      </w:r>
      <w:r>
        <w:rPr>
          <w:rFonts w:ascii="Times New Roman" w:hAnsi="Times New Roman" w:cs="Times New Roman" w:hint="eastAsia"/>
          <w:kern w:val="2"/>
        </w:rPr>
        <w:instrText>"itemData":{"id":58,"type":"thesis","abstract":"</w:instrText>
      </w:r>
      <w:r>
        <w:rPr>
          <w:rFonts w:ascii="Times New Roman" w:hAnsi="Times New Roman" w:cs="Times New Roman" w:hint="eastAsia"/>
          <w:kern w:val="2"/>
        </w:rPr>
        <w:instrText>工程地质三维建模是</w:instrText>
      </w:r>
      <w:r>
        <w:rPr>
          <w:rFonts w:ascii="Times New Roman" w:hAnsi="Times New Roman" w:cs="Times New Roman" w:hint="eastAsia"/>
          <w:kern w:val="2"/>
        </w:rPr>
        <w:instrText>3DGIS</w:instrText>
      </w:r>
      <w:r>
        <w:rPr>
          <w:rFonts w:ascii="Times New Roman" w:hAnsi="Times New Roman" w:cs="Times New Roman" w:hint="eastAsia"/>
          <w:kern w:val="2"/>
        </w:rPr>
        <w:instrText>在地学领域的一个发展分支</w:instrText>
      </w:r>
      <w:r>
        <w:rPr>
          <w:rFonts w:ascii="Times New Roman" w:hAnsi="Times New Roman" w:cs="Times New Roman" w:hint="eastAsia"/>
          <w:kern w:val="2"/>
        </w:rPr>
        <w:instrText>,</w:instrText>
      </w:r>
      <w:r>
        <w:rPr>
          <w:rFonts w:ascii="Times New Roman" w:hAnsi="Times New Roman" w:cs="Times New Roman" w:hint="eastAsia"/>
          <w:kern w:val="2"/>
        </w:rPr>
        <w:instrText>有很强的专业应用背景</w:instrText>
      </w:r>
      <w:r>
        <w:rPr>
          <w:rFonts w:ascii="Times New Roman" w:hAnsi="Times New Roman" w:cs="Times New Roman" w:hint="eastAsia"/>
          <w:kern w:val="2"/>
        </w:rPr>
        <w:instrText>,</w:instrText>
      </w:r>
      <w:r>
        <w:rPr>
          <w:rFonts w:ascii="Times New Roman" w:hAnsi="Times New Roman" w:cs="Times New Roman" w:hint="eastAsia"/>
          <w:kern w:val="2"/>
        </w:rPr>
        <w:instrText>已经成为计算机科学、岩土工程等多学科交叉领域研究的前沿和热点；同时为了进一步考察人类活动</w:instrText>
      </w:r>
      <w:r>
        <w:rPr>
          <w:rFonts w:ascii="Times New Roman" w:hAnsi="Times New Roman" w:cs="Times New Roman" w:hint="eastAsia"/>
          <w:kern w:val="2"/>
        </w:rPr>
        <w:instrText>(</w:instrText>
      </w:r>
      <w:r>
        <w:rPr>
          <w:rFonts w:ascii="Times New Roman" w:hAnsi="Times New Roman" w:cs="Times New Roman" w:hint="eastAsia"/>
          <w:kern w:val="2"/>
        </w:rPr>
        <w:instrText>开挖、开采等</w:instrText>
      </w:r>
      <w:r>
        <w:rPr>
          <w:rFonts w:ascii="Times New Roman" w:hAnsi="Times New Roman" w:cs="Times New Roman" w:hint="eastAsia"/>
          <w:kern w:val="2"/>
        </w:rPr>
        <w:instrText>)</w:instrText>
      </w:r>
      <w:r>
        <w:rPr>
          <w:rFonts w:ascii="Times New Roman" w:hAnsi="Times New Roman" w:cs="Times New Roman" w:hint="eastAsia"/>
          <w:kern w:val="2"/>
        </w:rPr>
        <w:instrText>产生的影响</w:instrText>
      </w:r>
      <w:r>
        <w:rPr>
          <w:rFonts w:ascii="Times New Roman" w:hAnsi="Times New Roman" w:cs="Times New Roman" w:hint="eastAsia"/>
          <w:kern w:val="2"/>
        </w:rPr>
        <w:instrText>,</w:instrText>
      </w:r>
      <w:r>
        <w:rPr>
          <w:rFonts w:ascii="Times New Roman" w:hAnsi="Times New Roman" w:cs="Times New Roman" w:hint="eastAsia"/>
          <w:kern w:val="2"/>
        </w:rPr>
        <w:instrText>工程师们更希望已经建立的地质三维模型不仅能“看”而且根据一些力学原理还能“算”</w:instrText>
      </w:r>
      <w:r>
        <w:rPr>
          <w:rFonts w:ascii="Times New Roman" w:hAnsi="Times New Roman" w:cs="Times New Roman" w:hint="eastAsia"/>
          <w:kern w:val="2"/>
        </w:rPr>
        <w:instrText>,</w:instrText>
      </w:r>
      <w:r>
        <w:rPr>
          <w:rFonts w:ascii="Times New Roman" w:hAnsi="Times New Roman" w:cs="Times New Roman" w:hint="eastAsia"/>
          <w:kern w:val="2"/>
        </w:rPr>
        <w:instrText>而这也是研究中的一个难点。基于此</w:instrText>
      </w:r>
      <w:r>
        <w:rPr>
          <w:rFonts w:ascii="Times New Roman" w:hAnsi="Times New Roman" w:cs="Times New Roman" w:hint="eastAsia"/>
          <w:kern w:val="2"/>
        </w:rPr>
        <w:instrText>,</w:instrText>
      </w:r>
      <w:r>
        <w:rPr>
          <w:rFonts w:ascii="Times New Roman" w:hAnsi="Times New Roman" w:cs="Times New Roman" w:hint="eastAsia"/>
          <w:kern w:val="2"/>
        </w:rPr>
        <w:instrText>本文就工程地质建模与计算的可视化方法中的若干关键问题进行了深入地研究</w:instrText>
      </w:r>
      <w:r>
        <w:rPr>
          <w:rFonts w:ascii="Times New Roman" w:hAnsi="Times New Roman" w:cs="Times New Roman" w:hint="eastAsia"/>
          <w:kern w:val="2"/>
        </w:rPr>
        <w:instrText>,</w:instrText>
      </w:r>
      <w:r>
        <w:rPr>
          <w:rFonts w:ascii="Times New Roman" w:hAnsi="Times New Roman" w:cs="Times New Roman" w:hint="eastAsia"/>
          <w:kern w:val="2"/>
        </w:rPr>
        <w:instrText>主要体现在以下几个方面：</w:instrText>
      </w:r>
      <w:r>
        <w:rPr>
          <w:rFonts w:ascii="Times New Roman" w:hAnsi="Times New Roman" w:cs="Times New Roman" w:hint="eastAsia"/>
          <w:kern w:val="2"/>
        </w:rPr>
        <w:instrText>\n\n\n\n\t(1)</w:instrText>
      </w:r>
      <w:r>
        <w:rPr>
          <w:rFonts w:ascii="Times New Roman" w:hAnsi="Times New Roman" w:cs="Times New Roman" w:hint="eastAsia"/>
          <w:kern w:val="2"/>
        </w:rPr>
        <w:instrText>基于</w:instrText>
      </w:r>
      <w:r>
        <w:rPr>
          <w:rFonts w:ascii="Times New Roman" w:hAnsi="Times New Roman" w:cs="Times New Roman" w:hint="eastAsia"/>
          <w:kern w:val="2"/>
        </w:rPr>
        <w:instrText>AQE</w:instrText>
      </w:r>
      <w:r>
        <w:rPr>
          <w:rFonts w:ascii="Times New Roman" w:hAnsi="Times New Roman" w:cs="Times New Roman" w:hint="eastAsia"/>
          <w:kern w:val="2"/>
        </w:rPr>
        <w:instrText>数据结构</w:instrText>
      </w:r>
      <w:r>
        <w:rPr>
          <w:rFonts w:ascii="Times New Roman" w:hAnsi="Times New Roman" w:cs="Times New Roman" w:hint="eastAsia"/>
          <w:kern w:val="2"/>
        </w:rPr>
        <w:instrText>,</w:instrText>
      </w:r>
      <w:r>
        <w:rPr>
          <w:rFonts w:ascii="Times New Roman" w:hAnsi="Times New Roman" w:cs="Times New Roman" w:hint="eastAsia"/>
          <w:kern w:val="2"/>
        </w:rPr>
        <w:instrText>建立了</w:instrText>
      </w:r>
      <w:r>
        <w:rPr>
          <w:rFonts w:ascii="Times New Roman" w:hAnsi="Times New Roman" w:cs="Times New Roman" w:hint="eastAsia"/>
          <w:kern w:val="2"/>
        </w:rPr>
        <w:instrText>BRep</w:instrText>
      </w:r>
      <w:r>
        <w:rPr>
          <w:rFonts w:ascii="Times New Roman" w:hAnsi="Times New Roman" w:cs="Times New Roman" w:hint="eastAsia"/>
          <w:kern w:val="2"/>
        </w:rPr>
        <w:instrText>与空间分解相结合的三维地质模型结构。</w:instrText>
      </w:r>
      <w:r>
        <w:rPr>
          <w:rFonts w:ascii="Times New Roman" w:hAnsi="Times New Roman" w:cs="Times New Roman" w:hint="eastAsia"/>
          <w:kern w:val="2"/>
        </w:rPr>
        <w:instrText>\n\n\n\n\t</w:instrText>
      </w:r>
      <w:r>
        <w:rPr>
          <w:rFonts w:ascii="Times New Roman" w:hAnsi="Times New Roman" w:cs="Times New Roman" w:hint="eastAsia"/>
          <w:kern w:val="2"/>
        </w:rPr>
        <w:instrText>通过对线框、表面、实体模型进行分析</w:instrText>
      </w:r>
      <w:r>
        <w:rPr>
          <w:rFonts w:ascii="Times New Roman" w:hAnsi="Times New Roman" w:cs="Times New Roman" w:hint="eastAsia"/>
          <w:kern w:val="2"/>
        </w:rPr>
        <w:instrText>,</w:instrText>
      </w:r>
      <w:r>
        <w:rPr>
          <w:rFonts w:ascii="Times New Roman" w:hAnsi="Times New Roman" w:cs="Times New Roman" w:hint="eastAsia"/>
          <w:kern w:val="2"/>
        </w:rPr>
        <w:instrText>最后将边界表示模型</w:instrText>
      </w:r>
      <w:r>
        <w:rPr>
          <w:rFonts w:ascii="Times New Roman" w:hAnsi="Times New Roman" w:cs="Times New Roman" w:hint="eastAsia"/>
          <w:kern w:val="2"/>
        </w:rPr>
        <w:instrText>(BRep)</w:instrText>
      </w:r>
      <w:r>
        <w:rPr>
          <w:rFonts w:ascii="Times New Roman" w:hAnsi="Times New Roman" w:cs="Times New Roman" w:hint="eastAsia"/>
          <w:kern w:val="2"/>
        </w:rPr>
        <w:instrText>作为主要建模方法</w:instrText>
      </w:r>
      <w:r>
        <w:rPr>
          <w:rFonts w:ascii="Times New Roman" w:hAnsi="Times New Roman" w:cs="Times New Roman" w:hint="eastAsia"/>
          <w:kern w:val="2"/>
        </w:rPr>
        <w:instrText>,</w:instrText>
      </w:r>
      <w:r>
        <w:rPr>
          <w:rFonts w:ascii="Times New Roman" w:hAnsi="Times New Roman" w:cs="Times New Roman" w:hint="eastAsia"/>
          <w:kern w:val="2"/>
        </w:rPr>
        <w:instrText>主要原因：①</w:instrText>
      </w:r>
      <w:r>
        <w:rPr>
          <w:rFonts w:ascii="Times New Roman" w:hAnsi="Times New Roman" w:cs="Times New Roman" w:hint="eastAsia"/>
          <w:kern w:val="2"/>
        </w:rPr>
        <w:instrText>BRep</w:instrText>
      </w:r>
      <w:r>
        <w:rPr>
          <w:rFonts w:ascii="Times New Roman" w:hAnsi="Times New Roman" w:cs="Times New Roman" w:hint="eastAsia"/>
          <w:kern w:val="2"/>
        </w:rPr>
        <w:instrText>几何模型是线框模型、表面模型以及空间分解等模型的纽带</w:instrText>
      </w:r>
      <w:r>
        <w:rPr>
          <w:rFonts w:ascii="Times New Roman" w:hAnsi="Times New Roman" w:cs="Times New Roman" w:hint="eastAsia"/>
          <w:kern w:val="2"/>
        </w:rPr>
        <w:instrText>,</w:instrText>
      </w:r>
      <w:r>
        <w:rPr>
          <w:rFonts w:ascii="Times New Roman" w:hAnsi="Times New Roman" w:cs="Times New Roman" w:hint="eastAsia"/>
          <w:kern w:val="2"/>
        </w:rPr>
        <w:instrText>通过</w:instrText>
      </w:r>
      <w:r>
        <w:rPr>
          <w:rFonts w:ascii="Times New Roman" w:hAnsi="Times New Roman" w:cs="Times New Roman" w:hint="eastAsia"/>
          <w:kern w:val="2"/>
        </w:rPr>
        <w:instrText>BRep</w:instrText>
      </w:r>
      <w:r>
        <w:rPr>
          <w:rFonts w:ascii="Times New Roman" w:hAnsi="Times New Roman" w:cs="Times New Roman" w:hint="eastAsia"/>
          <w:kern w:val="2"/>
        </w:rPr>
        <w:instrText>可以容易地实现彼此之间相互转换；②</w:instrText>
      </w:r>
      <w:r>
        <w:rPr>
          <w:rFonts w:ascii="Times New Roman" w:hAnsi="Times New Roman" w:cs="Times New Roman" w:hint="eastAsia"/>
          <w:kern w:val="2"/>
        </w:rPr>
        <w:instrText>BRep</w:instrText>
      </w:r>
      <w:r>
        <w:rPr>
          <w:rFonts w:ascii="Times New Roman" w:hAnsi="Times New Roman" w:cs="Times New Roman" w:hint="eastAsia"/>
          <w:kern w:val="2"/>
        </w:rPr>
        <w:instrText>模型可以比较精确地表达地物的形状</w:instrText>
      </w:r>
      <w:r>
        <w:rPr>
          <w:rFonts w:ascii="Times New Roman" w:hAnsi="Times New Roman" w:cs="Times New Roman" w:hint="eastAsia"/>
          <w:kern w:val="2"/>
        </w:rPr>
        <w:instrText>,</w:instrText>
      </w:r>
      <w:r>
        <w:rPr>
          <w:rFonts w:ascii="Times New Roman" w:hAnsi="Times New Roman" w:cs="Times New Roman" w:hint="eastAsia"/>
          <w:kern w:val="2"/>
        </w:rPr>
        <w:instrText>建模效率高。与此同时</w:instrText>
      </w:r>
      <w:r>
        <w:rPr>
          <w:rFonts w:ascii="Times New Roman" w:hAnsi="Times New Roman" w:cs="Times New Roman" w:hint="eastAsia"/>
          <w:kern w:val="2"/>
        </w:rPr>
        <w:instrText>,</w:instrText>
      </w:r>
      <w:r>
        <w:rPr>
          <w:rFonts w:ascii="Times New Roman" w:hAnsi="Times New Roman" w:cs="Times New Roman" w:hint="eastAsia"/>
          <w:kern w:val="2"/>
        </w:rPr>
        <w:instrText>为了实现地质体的精细表达</w:instrText>
      </w:r>
      <w:r>
        <w:rPr>
          <w:rFonts w:ascii="Times New Roman" w:hAnsi="Times New Roman" w:cs="Times New Roman" w:hint="eastAsia"/>
          <w:kern w:val="2"/>
        </w:rPr>
        <w:instrText>,</w:instrText>
      </w:r>
      <w:r>
        <w:rPr>
          <w:rFonts w:ascii="Times New Roman" w:hAnsi="Times New Roman" w:cs="Times New Roman" w:hint="eastAsia"/>
          <w:kern w:val="2"/>
        </w:rPr>
        <w:instrText>还将单元分解模型作为一种辅助建模手段。</w:instrText>
      </w:r>
      <w:r>
        <w:rPr>
          <w:rFonts w:ascii="Times New Roman" w:hAnsi="Times New Roman" w:cs="Times New Roman" w:hint="eastAsia"/>
          <w:kern w:val="2"/>
        </w:rPr>
        <w:instrText>\n\n\n\n\t</w:instrText>
      </w:r>
      <w:r>
        <w:rPr>
          <w:rFonts w:ascii="Times New Roman" w:hAnsi="Times New Roman" w:cs="Times New Roman" w:hint="eastAsia"/>
          <w:kern w:val="2"/>
        </w:rPr>
        <w:instrText>经过对表示</w:instrText>
      </w:r>
      <w:r>
        <w:rPr>
          <w:rFonts w:ascii="Times New Roman" w:hAnsi="Times New Roman" w:cs="Times New Roman" w:hint="eastAsia"/>
          <w:kern w:val="2"/>
        </w:rPr>
        <w:instrText>BRep</w:instrText>
      </w:r>
      <w:r>
        <w:rPr>
          <w:rFonts w:ascii="Times New Roman" w:hAnsi="Times New Roman" w:cs="Times New Roman" w:hint="eastAsia"/>
          <w:kern w:val="2"/>
        </w:rPr>
        <w:instrText>模型几种数据结构的对比、分析</w:instrText>
      </w:r>
      <w:r>
        <w:rPr>
          <w:rFonts w:ascii="Times New Roman" w:hAnsi="Times New Roman" w:cs="Times New Roman" w:hint="eastAsia"/>
          <w:kern w:val="2"/>
        </w:rPr>
        <w:instrText>,</w:instrText>
      </w:r>
      <w:r>
        <w:rPr>
          <w:rFonts w:ascii="Times New Roman" w:hAnsi="Times New Roman" w:cs="Times New Roman" w:hint="eastAsia"/>
          <w:kern w:val="2"/>
        </w:rPr>
        <w:instrText>发现</w:instrText>
      </w:r>
      <w:r>
        <w:rPr>
          <w:rFonts w:ascii="Times New Roman" w:hAnsi="Times New Roman" w:cs="Times New Roman" w:hint="eastAsia"/>
          <w:kern w:val="2"/>
        </w:rPr>
        <w:instrText>AQE</w:instrText>
      </w:r>
      <w:r>
        <w:rPr>
          <w:rFonts w:ascii="Times New Roman" w:hAnsi="Times New Roman" w:cs="Times New Roman" w:hint="eastAsia"/>
          <w:kern w:val="2"/>
        </w:rPr>
        <w:instrText>数据结构更适合于地质体计算模型的构建</w:instrText>
      </w:r>
      <w:r>
        <w:rPr>
          <w:rFonts w:ascii="Times New Roman" w:hAnsi="Times New Roman" w:cs="Times New Roman" w:hint="eastAsia"/>
          <w:kern w:val="2"/>
        </w:rPr>
        <w:instrText>,</w:instrText>
      </w:r>
      <w:r>
        <w:rPr>
          <w:rFonts w:ascii="Times New Roman" w:hAnsi="Times New Roman" w:cs="Times New Roman" w:hint="eastAsia"/>
          <w:kern w:val="2"/>
        </w:rPr>
        <w:instrText>因为它既能用于物体各个表面之间的组织</w:instrText>
      </w:r>
      <w:r>
        <w:rPr>
          <w:rFonts w:ascii="Times New Roman" w:hAnsi="Times New Roman" w:cs="Times New Roman" w:hint="eastAsia"/>
          <w:kern w:val="2"/>
        </w:rPr>
        <w:instrText>,</w:instrText>
      </w:r>
      <w:r>
        <w:rPr>
          <w:rFonts w:ascii="Times New Roman" w:hAnsi="Times New Roman" w:cs="Times New Roman" w:hint="eastAsia"/>
          <w:kern w:val="2"/>
        </w:rPr>
        <w:instrText>也能建立实体单元之间的拓扑联系</w:instrText>
      </w:r>
      <w:r>
        <w:rPr>
          <w:rFonts w:ascii="Times New Roman" w:hAnsi="Times New Roman" w:cs="Times New Roman" w:hint="eastAsia"/>
          <w:kern w:val="2"/>
        </w:rPr>
        <w:instrText>,</w:instrText>
      </w:r>
      <w:r>
        <w:rPr>
          <w:rFonts w:ascii="Times New Roman" w:hAnsi="Times New Roman" w:cs="Times New Roman" w:hint="eastAsia"/>
          <w:kern w:val="2"/>
        </w:rPr>
        <w:instrText>同时还保存了图形的对偶图信息。因此</w:instrText>
      </w:r>
      <w:r>
        <w:rPr>
          <w:rFonts w:ascii="Times New Roman" w:hAnsi="Times New Roman" w:cs="Times New Roman" w:hint="eastAsia"/>
          <w:kern w:val="2"/>
        </w:rPr>
        <w:instrText>,</w:instrText>
      </w:r>
      <w:r>
        <w:rPr>
          <w:rFonts w:ascii="Times New Roman" w:hAnsi="Times New Roman" w:cs="Times New Roman" w:hint="eastAsia"/>
          <w:kern w:val="2"/>
        </w:rPr>
        <w:instrText>基于</w:instrText>
      </w:r>
      <w:r>
        <w:rPr>
          <w:rFonts w:ascii="Times New Roman" w:hAnsi="Times New Roman" w:cs="Times New Roman" w:hint="eastAsia"/>
          <w:kern w:val="2"/>
        </w:rPr>
        <w:instrText>AQE</w:instrText>
      </w:r>
      <w:r>
        <w:rPr>
          <w:rFonts w:ascii="Times New Roman" w:hAnsi="Times New Roman" w:cs="Times New Roman" w:hint="eastAsia"/>
          <w:kern w:val="2"/>
        </w:rPr>
        <w:instrText>数据结构</w:instrText>
      </w:r>
      <w:r>
        <w:rPr>
          <w:rFonts w:ascii="Times New Roman" w:hAnsi="Times New Roman" w:cs="Times New Roman" w:hint="eastAsia"/>
          <w:kern w:val="2"/>
        </w:rPr>
        <w:instrText>,</w:instrText>
      </w:r>
      <w:r>
        <w:rPr>
          <w:rFonts w:ascii="Times New Roman" w:hAnsi="Times New Roman" w:cs="Times New Roman" w:hint="eastAsia"/>
          <w:kern w:val="2"/>
        </w:rPr>
        <w:instrText>给出了三维地质体数据模型</w:instrText>
      </w:r>
      <w:r>
        <w:rPr>
          <w:rFonts w:ascii="Times New Roman" w:hAnsi="Times New Roman" w:cs="Times New Roman" w:hint="eastAsia"/>
          <w:kern w:val="2"/>
        </w:rPr>
        <w:instrText>,</w:instrText>
      </w:r>
      <w:r>
        <w:rPr>
          <w:rFonts w:ascii="Times New Roman" w:hAnsi="Times New Roman" w:cs="Times New Roman" w:hint="eastAsia"/>
          <w:kern w:val="2"/>
        </w:rPr>
        <w:instrText>实现了</w:instrText>
      </w:r>
      <w:r>
        <w:rPr>
          <w:rFonts w:ascii="Times New Roman" w:hAnsi="Times New Roman" w:cs="Times New Roman" w:hint="eastAsia"/>
          <w:kern w:val="2"/>
        </w:rPr>
        <w:instrText>DT</w:instrText>
      </w:r>
      <w:r>
        <w:rPr>
          <w:rFonts w:ascii="Times New Roman" w:hAnsi="Times New Roman" w:cs="Times New Roman" w:hint="eastAsia"/>
          <w:kern w:val="2"/>
        </w:rPr>
        <w:instrText>剖分、面面裁剪以及缝合等运算操作。</w:instrText>
      </w:r>
      <w:r>
        <w:rPr>
          <w:rFonts w:ascii="Times New Roman" w:hAnsi="Times New Roman" w:cs="Times New Roman" w:hint="eastAsia"/>
          <w:kern w:val="2"/>
        </w:rPr>
        <w:instrText>\n\n\n\n\t(2)</w:instrText>
      </w:r>
      <w:r>
        <w:rPr>
          <w:rFonts w:ascii="Times New Roman" w:hAnsi="Times New Roman" w:cs="Times New Roman" w:hint="eastAsia"/>
          <w:kern w:val="2"/>
        </w:rPr>
        <w:instrText>基于</w:instrText>
      </w:r>
      <w:r>
        <w:rPr>
          <w:rFonts w:ascii="Times New Roman" w:hAnsi="Times New Roman" w:cs="Times New Roman" w:hint="eastAsia"/>
          <w:kern w:val="2"/>
        </w:rPr>
        <w:instrText>GK-Kriging</w:instrText>
      </w:r>
      <w:r>
        <w:rPr>
          <w:rFonts w:ascii="Times New Roman" w:hAnsi="Times New Roman" w:cs="Times New Roman" w:hint="eastAsia"/>
          <w:kern w:val="2"/>
        </w:rPr>
        <w:instrText>插值算法的快速三维地质建模方法。</w:instrText>
      </w:r>
      <w:r>
        <w:rPr>
          <w:rFonts w:ascii="Times New Roman" w:hAnsi="Times New Roman" w:cs="Times New Roman" w:hint="eastAsia"/>
          <w:kern w:val="2"/>
        </w:rPr>
        <w:instrText>\n\n\n\n\t</w:instrText>
      </w:r>
      <w:r>
        <w:rPr>
          <w:rFonts w:ascii="Times New Roman" w:hAnsi="Times New Roman" w:cs="Times New Roman" w:hint="eastAsia"/>
          <w:kern w:val="2"/>
        </w:rPr>
        <w:instrText>主要建模步骤为：首先通过</w:instrText>
      </w:r>
      <w:r>
        <w:rPr>
          <w:rFonts w:ascii="Times New Roman" w:hAnsi="Times New Roman" w:cs="Times New Roman" w:hint="eastAsia"/>
          <w:kern w:val="2"/>
        </w:rPr>
        <w:instrText>GA-Kr</w:instrText>
      </w:r>
      <w:r>
        <w:rPr>
          <w:rFonts w:ascii="Times New Roman" w:hAnsi="Times New Roman" w:cs="Times New Roman" w:hint="eastAsia"/>
          <w:kern w:val="2"/>
        </w:rPr>
        <w:instrText>iging</w:instrText>
      </w:r>
      <w:r>
        <w:rPr>
          <w:rFonts w:ascii="Times New Roman" w:hAnsi="Times New Roman" w:cs="Times New Roman" w:hint="eastAsia"/>
          <w:kern w:val="2"/>
        </w:rPr>
        <w:instrText>方法得到包含地层编号属性的规则或不规则数据点</w:instrText>
      </w:r>
      <w:r>
        <w:rPr>
          <w:rFonts w:ascii="Times New Roman" w:hAnsi="Times New Roman" w:cs="Times New Roman" w:hint="eastAsia"/>
          <w:kern w:val="2"/>
        </w:rPr>
        <w:instrText>,</w:instrText>
      </w:r>
      <w:r>
        <w:rPr>
          <w:rFonts w:ascii="Times New Roman" w:hAnsi="Times New Roman" w:cs="Times New Roman" w:hint="eastAsia"/>
          <w:kern w:val="2"/>
        </w:rPr>
        <w:instrText>然后在</w:instrText>
      </w:r>
      <w:r>
        <w:rPr>
          <w:rFonts w:ascii="Times New Roman" w:hAnsi="Times New Roman" w:cs="Times New Roman" w:hint="eastAsia"/>
          <w:kern w:val="2"/>
        </w:rPr>
        <w:instrText>VTK</w:instrText>
      </w:r>
      <w:r>
        <w:rPr>
          <w:rFonts w:ascii="Times New Roman" w:hAnsi="Times New Roman" w:cs="Times New Roman" w:hint="eastAsia"/>
          <w:kern w:val="2"/>
        </w:rPr>
        <w:instrText>中直接对这些点进行</w:instrText>
      </w:r>
      <w:r>
        <w:rPr>
          <w:rFonts w:ascii="Times New Roman" w:hAnsi="Times New Roman" w:cs="Times New Roman" w:hint="eastAsia"/>
          <w:kern w:val="2"/>
        </w:rPr>
        <w:instrText>Delaunay</w:instrText>
      </w:r>
      <w:r>
        <w:rPr>
          <w:rFonts w:ascii="Times New Roman" w:hAnsi="Times New Roman" w:cs="Times New Roman" w:hint="eastAsia"/>
          <w:kern w:val="2"/>
        </w:rPr>
        <w:instrText>四面体剖分或者直接生成六面体</w:instrText>
      </w:r>
      <w:r>
        <w:rPr>
          <w:rFonts w:ascii="Times New Roman" w:hAnsi="Times New Roman" w:cs="Times New Roman" w:hint="eastAsia"/>
          <w:kern w:val="2"/>
        </w:rPr>
        <w:instrText>,</w:instrText>
      </w:r>
      <w:r>
        <w:rPr>
          <w:rFonts w:ascii="Times New Roman" w:hAnsi="Times New Roman" w:cs="Times New Roman" w:hint="eastAsia"/>
          <w:kern w:val="2"/>
        </w:rPr>
        <w:instrText>最后以云图的形式实现对不同地层的表达以及任意剖切面的提取。这种方法的主要特点就是将地层编号作为插值属性</w:instrText>
      </w:r>
      <w:r>
        <w:rPr>
          <w:rFonts w:ascii="Times New Roman" w:hAnsi="Times New Roman" w:cs="Times New Roman" w:hint="eastAsia"/>
          <w:kern w:val="2"/>
        </w:rPr>
        <w:instrText>,</w:instrText>
      </w:r>
      <w:r>
        <w:rPr>
          <w:rFonts w:ascii="Times New Roman" w:hAnsi="Times New Roman" w:cs="Times New Roman" w:hint="eastAsia"/>
          <w:kern w:val="2"/>
        </w:rPr>
        <w:instrText>同时它免去了一般方法中判断、求取地层切割面的繁琐过程</w:instrText>
      </w:r>
      <w:r>
        <w:rPr>
          <w:rFonts w:ascii="Times New Roman" w:hAnsi="Times New Roman" w:cs="Times New Roman" w:hint="eastAsia"/>
          <w:kern w:val="2"/>
        </w:rPr>
        <w:instrText>,</w:instrText>
      </w:r>
      <w:r>
        <w:rPr>
          <w:rFonts w:ascii="Times New Roman" w:hAnsi="Times New Roman" w:cs="Times New Roman" w:hint="eastAsia"/>
          <w:kern w:val="2"/>
        </w:rPr>
        <w:instrText>是一种直观、简单、自动化的建模手段。</w:instrText>
      </w:r>
      <w:r>
        <w:rPr>
          <w:rFonts w:ascii="Times New Roman" w:hAnsi="Times New Roman" w:cs="Times New Roman" w:hint="eastAsia"/>
          <w:kern w:val="2"/>
        </w:rPr>
        <w:instrText>\n\n\n\n\t(3)</w:instrText>
      </w:r>
      <w:r>
        <w:rPr>
          <w:rFonts w:ascii="Times New Roman" w:hAnsi="Times New Roman" w:cs="Times New Roman" w:hint="eastAsia"/>
          <w:kern w:val="2"/>
        </w:rPr>
        <w:instrText>基于</w:instrText>
      </w:r>
      <w:r>
        <w:rPr>
          <w:rFonts w:ascii="Times New Roman" w:hAnsi="Times New Roman" w:cs="Times New Roman" w:hint="eastAsia"/>
          <w:kern w:val="2"/>
        </w:rPr>
        <w:instrText>TIN</w:instrText>
      </w:r>
      <w:r>
        <w:rPr>
          <w:rFonts w:ascii="Times New Roman" w:hAnsi="Times New Roman" w:cs="Times New Roman" w:hint="eastAsia"/>
          <w:kern w:val="2"/>
        </w:rPr>
        <w:instrText>面的三角形网格剖分以及有限元开挖模拟。</w:instrText>
      </w:r>
      <w:r>
        <w:rPr>
          <w:rFonts w:ascii="Times New Roman" w:hAnsi="Times New Roman" w:cs="Times New Roman" w:hint="eastAsia"/>
          <w:kern w:val="2"/>
        </w:rPr>
        <w:instrText>\n\n\n\n\t</w:instrText>
      </w:r>
      <w:r>
        <w:rPr>
          <w:rFonts w:ascii="Times New Roman" w:hAnsi="Times New Roman" w:cs="Times New Roman" w:hint="eastAsia"/>
          <w:kern w:val="2"/>
        </w:rPr>
        <w:instrText>引入</w:instrText>
      </w:r>
      <w:r>
        <w:rPr>
          <w:rFonts w:ascii="Times New Roman" w:hAnsi="Times New Roman" w:cs="Times New Roman" w:hint="eastAsia"/>
          <w:kern w:val="2"/>
        </w:rPr>
        <w:instrText>Delaunay</w:instrText>
      </w:r>
      <w:r>
        <w:rPr>
          <w:rFonts w:ascii="Times New Roman" w:hAnsi="Times New Roman" w:cs="Times New Roman" w:hint="eastAsia"/>
          <w:kern w:val="2"/>
        </w:rPr>
        <w:instrText>优化算法</w:instrText>
      </w:r>
      <w:r>
        <w:rPr>
          <w:rFonts w:ascii="Times New Roman" w:hAnsi="Times New Roman" w:cs="Times New Roman" w:hint="eastAsia"/>
          <w:kern w:val="2"/>
        </w:rPr>
        <w:instrText>,</w:instrText>
      </w:r>
      <w:r>
        <w:rPr>
          <w:rFonts w:ascii="Times New Roman" w:hAnsi="Times New Roman" w:cs="Times New Roman" w:hint="eastAsia"/>
          <w:kern w:val="2"/>
        </w:rPr>
        <w:instrText>在</w:instrText>
      </w:r>
      <w:r>
        <w:rPr>
          <w:rFonts w:ascii="Times New Roman" w:hAnsi="Times New Roman" w:cs="Times New Roman" w:hint="eastAsia"/>
          <w:kern w:val="2"/>
        </w:rPr>
        <w:instrText>CDT</w:instrText>
      </w:r>
      <w:r>
        <w:rPr>
          <w:rFonts w:ascii="Times New Roman" w:hAnsi="Times New Roman" w:cs="Times New Roman" w:hint="eastAsia"/>
          <w:kern w:val="2"/>
        </w:rPr>
        <w:instrText>基础上实现了能用于有限元计算的三角剖分网格</w:instrText>
      </w:r>
      <w:r>
        <w:rPr>
          <w:rFonts w:ascii="Times New Roman" w:hAnsi="Times New Roman" w:cs="Times New Roman" w:hint="eastAsia"/>
          <w:kern w:val="2"/>
        </w:rPr>
        <w:instrText>,</w:instrText>
      </w:r>
      <w:r>
        <w:rPr>
          <w:rFonts w:ascii="Times New Roman" w:hAnsi="Times New Roman" w:cs="Times New Roman" w:hint="eastAsia"/>
          <w:kern w:val="2"/>
        </w:rPr>
        <w:instrText>在一定程度</w:instrText>
      </w:r>
      <w:r>
        <w:rPr>
          <w:rFonts w:ascii="Times New Roman" w:hAnsi="Times New Roman" w:cs="Times New Roman" w:hint="eastAsia"/>
          <w:kern w:val="2"/>
        </w:rPr>
        <w:instrText>上实现了可视化模型</w:instrText>
      </w:r>
      <w:r>
        <w:rPr>
          <w:rFonts w:ascii="Times New Roman" w:hAnsi="Times New Roman" w:cs="Times New Roman" w:hint="eastAsia"/>
          <w:kern w:val="2"/>
        </w:rPr>
        <w:instrText>TIN</w:instrText>
      </w:r>
      <w:r>
        <w:rPr>
          <w:rFonts w:ascii="Times New Roman" w:hAnsi="Times New Roman" w:cs="Times New Roman" w:hint="eastAsia"/>
          <w:kern w:val="2"/>
        </w:rPr>
        <w:instrText>三角形面片与</w:instrText>
      </w:r>
      <w:r>
        <w:rPr>
          <w:rFonts w:ascii="Times New Roman" w:hAnsi="Times New Roman" w:cs="Times New Roman" w:hint="eastAsia"/>
          <w:kern w:val="2"/>
        </w:rPr>
        <w:instrText>FEM</w:instrText>
      </w:r>
      <w:r>
        <w:rPr>
          <w:rFonts w:ascii="Times New Roman" w:hAnsi="Times New Roman" w:cs="Times New Roman" w:hint="eastAsia"/>
          <w:kern w:val="2"/>
        </w:rPr>
        <w:instrText>计算网格的统一；网格剖分可以通过三个约束条件来控制</w:instrText>
      </w:r>
      <w:r>
        <w:rPr>
          <w:rFonts w:ascii="Times New Roman" w:hAnsi="Times New Roman" w:cs="Times New Roman" w:hint="eastAsia"/>
          <w:kern w:val="2"/>
        </w:rPr>
        <w:instrText>,</w:instrText>
      </w:r>
      <w:r>
        <w:rPr>
          <w:rFonts w:ascii="Times New Roman" w:hAnsi="Times New Roman" w:cs="Times New Roman" w:hint="eastAsia"/>
          <w:kern w:val="2"/>
        </w:rPr>
        <w:instrText>最小角度、最大面积以及是否具备</w:instrText>
      </w:r>
      <w:r>
        <w:rPr>
          <w:rFonts w:ascii="Times New Roman" w:hAnsi="Times New Roman" w:cs="Times New Roman" w:hint="eastAsia"/>
          <w:kern w:val="2"/>
        </w:rPr>
        <w:instrText>Delaunay</w:instrText>
      </w:r>
      <w:r>
        <w:rPr>
          <w:rFonts w:ascii="Times New Roman" w:hAnsi="Times New Roman" w:cs="Times New Roman" w:hint="eastAsia"/>
          <w:kern w:val="2"/>
        </w:rPr>
        <w:instrText>特性；其中具备</w:instrText>
      </w:r>
      <w:r>
        <w:rPr>
          <w:rFonts w:ascii="Times New Roman" w:hAnsi="Times New Roman" w:cs="Times New Roman" w:hint="eastAsia"/>
          <w:kern w:val="2"/>
        </w:rPr>
        <w:instrText>Delaunay</w:instrText>
      </w:r>
      <w:r>
        <w:rPr>
          <w:rFonts w:ascii="Times New Roman" w:hAnsi="Times New Roman" w:cs="Times New Roman" w:hint="eastAsia"/>
          <w:kern w:val="2"/>
        </w:rPr>
        <w:instrText>特性的三角形网格更适合于</w:instrText>
      </w:r>
      <w:r>
        <w:rPr>
          <w:rFonts w:ascii="Times New Roman" w:hAnsi="Times New Roman" w:cs="Times New Roman" w:hint="eastAsia"/>
          <w:kern w:val="2"/>
        </w:rPr>
        <w:instrText>FVM</w:instrText>
      </w:r>
      <w:r>
        <w:rPr>
          <w:rFonts w:ascii="Times New Roman" w:hAnsi="Times New Roman" w:cs="Times New Roman" w:hint="eastAsia"/>
          <w:kern w:val="2"/>
        </w:rPr>
        <w:instrText>以及流体方面的数值模拟。</w:instrText>
      </w:r>
      <w:r>
        <w:rPr>
          <w:rFonts w:ascii="Times New Roman" w:hAnsi="Times New Roman" w:cs="Times New Roman" w:hint="eastAsia"/>
          <w:kern w:val="2"/>
        </w:rPr>
        <w:instrText>\n\n\n\n\t</w:instrText>
      </w:r>
      <w:r>
        <w:rPr>
          <w:rFonts w:ascii="Times New Roman" w:hAnsi="Times New Roman" w:cs="Times New Roman" w:hint="eastAsia"/>
          <w:kern w:val="2"/>
        </w:rPr>
        <w:instrText>编写了三角形平面应力、应变单元的有限元计算模块</w:instrText>
      </w:r>
      <w:r>
        <w:rPr>
          <w:rFonts w:ascii="Times New Roman" w:hAnsi="Times New Roman" w:cs="Times New Roman" w:hint="eastAsia"/>
          <w:kern w:val="2"/>
        </w:rPr>
        <w:instrText>,</w:instrText>
      </w:r>
      <w:r>
        <w:rPr>
          <w:rFonts w:ascii="Times New Roman" w:hAnsi="Times New Roman" w:cs="Times New Roman" w:hint="eastAsia"/>
          <w:kern w:val="2"/>
        </w:rPr>
        <w:instrText>根据求得的开挖边界单元上的等效释放节点力实现了开挖模拟。</w:instrText>
      </w:r>
      <w:r>
        <w:rPr>
          <w:rFonts w:ascii="Times New Roman" w:hAnsi="Times New Roman" w:cs="Times New Roman" w:hint="eastAsia"/>
          <w:kern w:val="2"/>
        </w:rPr>
        <w:instrText>\n\n\n\n\t(4)</w:instrText>
      </w:r>
      <w:r>
        <w:rPr>
          <w:rFonts w:ascii="Times New Roman" w:hAnsi="Times New Roman" w:cs="Times New Roman" w:hint="eastAsia"/>
          <w:kern w:val="2"/>
        </w:rPr>
        <w:instrText>基于三维地质模型实现了基桩承载力计算与小应变曲线模拟。</w:instrText>
      </w:r>
      <w:r>
        <w:rPr>
          <w:rFonts w:ascii="Times New Roman" w:hAnsi="Times New Roman" w:cs="Times New Roman" w:hint="eastAsia"/>
          <w:kern w:val="2"/>
        </w:rPr>
        <w:instrText>\n\n\n\n\t</w:instrText>
      </w:r>
      <w:r>
        <w:rPr>
          <w:rFonts w:ascii="Times New Roman" w:hAnsi="Times New Roman" w:cs="Times New Roman" w:hint="eastAsia"/>
          <w:kern w:val="2"/>
        </w:rPr>
        <w:instrText>对桩与</w:instrText>
      </w:r>
      <w:r>
        <w:rPr>
          <w:rFonts w:ascii="Times New Roman" w:hAnsi="Times New Roman" w:cs="Times New Roman" w:hint="eastAsia"/>
          <w:kern w:val="2"/>
        </w:rPr>
        <w:instrText>TIN</w:instrText>
      </w:r>
      <w:r>
        <w:rPr>
          <w:rFonts w:ascii="Times New Roman" w:hAnsi="Times New Roman" w:cs="Times New Roman" w:hint="eastAsia"/>
          <w:kern w:val="2"/>
        </w:rPr>
        <w:instrText>地层面之间位置关系的确定给出了相应的算法；基于英国</w:instrText>
      </w:r>
      <w:r>
        <w:rPr>
          <w:rFonts w:ascii="Times New Roman" w:hAnsi="Times New Roman" w:cs="Times New Roman" w:hint="eastAsia"/>
          <w:kern w:val="2"/>
        </w:rPr>
        <w:instrText>B</w:instrText>
      </w:r>
      <w:r>
        <w:rPr>
          <w:rFonts w:ascii="Times New Roman" w:hAnsi="Times New Roman" w:cs="Times New Roman" w:hint="eastAsia"/>
          <w:kern w:val="2"/>
        </w:rPr>
        <w:instrText>S</w:instrText>
      </w:r>
      <w:r>
        <w:rPr>
          <w:rFonts w:ascii="Times New Roman" w:hAnsi="Times New Roman" w:cs="Times New Roman" w:hint="eastAsia"/>
          <w:kern w:val="2"/>
        </w:rPr>
        <w:instrText>标准以及德国的</w:instrText>
      </w:r>
      <w:r>
        <w:rPr>
          <w:rFonts w:ascii="Times New Roman" w:hAnsi="Times New Roman" w:cs="Times New Roman" w:hint="eastAsia"/>
          <w:kern w:val="2"/>
        </w:rPr>
        <w:instrText>DIN</w:instrText>
      </w:r>
      <w:r>
        <w:rPr>
          <w:rFonts w:ascii="Times New Roman" w:hAnsi="Times New Roman" w:cs="Times New Roman" w:hint="eastAsia"/>
          <w:kern w:val="2"/>
        </w:rPr>
        <w:instrText>规范</w:instrText>
      </w:r>
      <w:r>
        <w:rPr>
          <w:rFonts w:ascii="Times New Roman" w:hAnsi="Times New Roman" w:cs="Times New Roman" w:hint="eastAsia"/>
          <w:kern w:val="2"/>
        </w:rPr>
        <w:instrText>,</w:instrText>
      </w:r>
      <w:r>
        <w:rPr>
          <w:rFonts w:ascii="Times New Roman" w:hAnsi="Times New Roman" w:cs="Times New Roman" w:hint="eastAsia"/>
          <w:kern w:val="2"/>
        </w:rPr>
        <w:instrText>实现了桩基承载力的计算；根据桩土相互作用模型</w:instrText>
      </w:r>
      <w:r>
        <w:rPr>
          <w:rFonts w:ascii="Times New Roman" w:hAnsi="Times New Roman" w:cs="Times New Roman" w:hint="eastAsia"/>
          <w:kern w:val="2"/>
        </w:rPr>
        <w:instrText>,</w:instrText>
      </w:r>
      <w:r>
        <w:rPr>
          <w:rFonts w:ascii="Times New Roman" w:hAnsi="Times New Roman" w:cs="Times New Roman" w:hint="eastAsia"/>
          <w:kern w:val="2"/>
        </w:rPr>
        <w:instrText>依据</w:instrText>
      </w:r>
      <w:r>
        <w:rPr>
          <w:rFonts w:ascii="Times New Roman" w:hAnsi="Times New Roman" w:cs="Times New Roman" w:hint="eastAsia"/>
          <w:kern w:val="2"/>
        </w:rPr>
        <w:instrText>Newmark</w:instrText>
      </w:r>
      <w:r>
        <w:rPr>
          <w:rFonts w:ascii="Times New Roman" w:hAnsi="Times New Roman" w:cs="Times New Roman" w:hint="eastAsia"/>
          <w:kern w:val="2"/>
        </w:rPr>
        <w:instrText>算法得到了桩基完整性检测中小应变的模拟曲线。</w:instrText>
      </w:r>
      <w:r>
        <w:rPr>
          <w:rFonts w:ascii="Times New Roman" w:hAnsi="Times New Roman" w:cs="Times New Roman" w:hint="eastAsia"/>
          <w:kern w:val="2"/>
        </w:rPr>
        <w:instrText>\n\n\n\n\t(5)</w:instrText>
      </w:r>
      <w:r>
        <w:rPr>
          <w:rFonts w:ascii="Times New Roman" w:hAnsi="Times New Roman" w:cs="Times New Roman" w:hint="eastAsia"/>
          <w:kern w:val="2"/>
        </w:rPr>
        <w:instrText>基于</w:instrText>
      </w:r>
      <w:r>
        <w:rPr>
          <w:rFonts w:ascii="Times New Roman" w:hAnsi="Times New Roman" w:cs="Times New Roman" w:hint="eastAsia"/>
          <w:kern w:val="2"/>
        </w:rPr>
        <w:instrText>Python</w:instrText>
      </w:r>
      <w:r>
        <w:rPr>
          <w:rFonts w:ascii="Times New Roman" w:hAnsi="Times New Roman" w:cs="Times New Roman" w:hint="eastAsia"/>
          <w:kern w:val="2"/>
        </w:rPr>
        <w:instrText>复合开发平台</w:instrText>
      </w:r>
      <w:r>
        <w:rPr>
          <w:rFonts w:ascii="Times New Roman" w:hAnsi="Times New Roman" w:cs="Times New Roman" w:hint="eastAsia"/>
          <w:kern w:val="2"/>
        </w:rPr>
        <w:instrText>,</w:instrText>
      </w:r>
      <w:r>
        <w:rPr>
          <w:rFonts w:ascii="Times New Roman" w:hAnsi="Times New Roman" w:cs="Times New Roman" w:hint="eastAsia"/>
          <w:kern w:val="2"/>
        </w:rPr>
        <w:instrText>并且对</w:instrText>
      </w:r>
      <w:r>
        <w:rPr>
          <w:rFonts w:ascii="Times New Roman" w:hAnsi="Times New Roman" w:cs="Times New Roman" w:hint="eastAsia"/>
          <w:kern w:val="2"/>
        </w:rPr>
        <w:instrText>3DPyGeoMA</w:instrText>
      </w:r>
      <w:r>
        <w:rPr>
          <w:rFonts w:ascii="Times New Roman" w:hAnsi="Times New Roman" w:cs="Times New Roman" w:hint="eastAsia"/>
          <w:kern w:val="2"/>
        </w:rPr>
        <w:instrText>系统进行了研发。</w:instrText>
      </w:r>
      <w:r>
        <w:rPr>
          <w:rFonts w:ascii="Times New Roman" w:hAnsi="Times New Roman" w:cs="Times New Roman" w:hint="eastAsia"/>
          <w:kern w:val="2"/>
        </w:rPr>
        <w:instrText>\n\n\n\n\t</w:instrText>
      </w:r>
      <w:r>
        <w:rPr>
          <w:rFonts w:ascii="Times New Roman" w:hAnsi="Times New Roman" w:cs="Times New Roman" w:hint="eastAsia"/>
          <w:kern w:val="2"/>
        </w:rPr>
        <w:instrText>为了实现系统的快速开发</w:instrText>
      </w:r>
      <w:r>
        <w:rPr>
          <w:rFonts w:ascii="Times New Roman" w:hAnsi="Times New Roman" w:cs="Times New Roman" w:hint="eastAsia"/>
          <w:kern w:val="2"/>
        </w:rPr>
        <w:instrText>,</w:instrText>
      </w:r>
      <w:r>
        <w:rPr>
          <w:rFonts w:ascii="Times New Roman" w:hAnsi="Times New Roman" w:cs="Times New Roman" w:hint="eastAsia"/>
          <w:kern w:val="2"/>
        </w:rPr>
        <w:instrText>提出了将</w:instrText>
      </w:r>
      <w:r>
        <w:rPr>
          <w:rFonts w:ascii="Times New Roman" w:hAnsi="Times New Roman" w:cs="Times New Roman" w:hint="eastAsia"/>
          <w:kern w:val="2"/>
        </w:rPr>
        <w:instrText>Python</w:instrText>
      </w:r>
      <w:r>
        <w:rPr>
          <w:rFonts w:ascii="Times New Roman" w:hAnsi="Times New Roman" w:cs="Times New Roman" w:hint="eastAsia"/>
          <w:kern w:val="2"/>
        </w:rPr>
        <w:instrText>语言作为“粘合剂”的复合开发平台</w:instrText>
      </w:r>
      <w:r>
        <w:rPr>
          <w:rFonts w:ascii="Times New Roman" w:hAnsi="Times New Roman" w:cs="Times New Roman" w:hint="eastAsia"/>
          <w:kern w:val="2"/>
        </w:rPr>
        <w:instrText>,</w:instrText>
      </w:r>
      <w:r>
        <w:rPr>
          <w:rFonts w:ascii="Times New Roman" w:hAnsi="Times New Roman" w:cs="Times New Roman" w:hint="eastAsia"/>
          <w:kern w:val="2"/>
        </w:rPr>
        <w:instrText>核心思想就是：</w:instrText>
      </w:r>
      <w:r>
        <w:rPr>
          <w:rFonts w:ascii="Times New Roman" w:hAnsi="Times New Roman" w:cs="Times New Roman" w:hint="eastAsia"/>
          <w:kern w:val="2"/>
        </w:rPr>
        <w:instrText>Pyhton</w:instrText>
      </w:r>
      <w:r>
        <w:rPr>
          <w:rFonts w:ascii="Times New Roman" w:hAnsi="Times New Roman" w:cs="Times New Roman" w:hint="eastAsia"/>
          <w:kern w:val="2"/>
        </w:rPr>
        <w:instrText>语言作为粘合剂来调用其它语言编写的模块或者</w:instrText>
      </w:r>
      <w:r>
        <w:rPr>
          <w:rFonts w:ascii="Times New Roman" w:hAnsi="Times New Roman" w:cs="Times New Roman" w:hint="eastAsia"/>
          <w:kern w:val="2"/>
        </w:rPr>
        <w:instrText>Python</w:instrText>
      </w:r>
      <w:r>
        <w:rPr>
          <w:rFonts w:ascii="Times New Roman" w:hAnsi="Times New Roman" w:cs="Times New Roman" w:hint="eastAsia"/>
          <w:kern w:val="2"/>
        </w:rPr>
        <w:instrText>自己的库函数。文中给出了平台的框架图以及实现步骤</w:instrText>
      </w:r>
      <w:r>
        <w:rPr>
          <w:rFonts w:ascii="Times New Roman" w:hAnsi="Times New Roman" w:cs="Times New Roman" w:hint="eastAsia"/>
          <w:kern w:val="2"/>
        </w:rPr>
        <w:instrText>,</w:instrText>
      </w:r>
      <w:r>
        <w:rPr>
          <w:rFonts w:ascii="Times New Roman" w:hAnsi="Times New Roman" w:cs="Times New Roman" w:hint="eastAsia"/>
          <w:kern w:val="2"/>
        </w:rPr>
        <w:instrText>并且在此平台的基础上选择</w:instrText>
      </w:r>
      <w:r>
        <w:rPr>
          <w:rFonts w:ascii="Times New Roman" w:hAnsi="Times New Roman" w:cs="Times New Roman" w:hint="eastAsia"/>
          <w:kern w:val="2"/>
        </w:rPr>
        <w:instrText>VTK</w:instrText>
      </w:r>
      <w:r>
        <w:rPr>
          <w:rFonts w:ascii="Times New Roman" w:hAnsi="Times New Roman" w:cs="Times New Roman" w:hint="eastAsia"/>
          <w:kern w:val="2"/>
        </w:rPr>
        <w:instrText>为可视化接口</w:instrText>
      </w:r>
      <w:r>
        <w:rPr>
          <w:rFonts w:ascii="Times New Roman" w:hAnsi="Times New Roman" w:cs="Times New Roman" w:hint="eastAsia"/>
          <w:kern w:val="2"/>
        </w:rPr>
        <w:instrText>,</w:instrText>
      </w:r>
      <w:r>
        <w:rPr>
          <w:rFonts w:ascii="Times New Roman" w:hAnsi="Times New Roman" w:cs="Times New Roman" w:hint="eastAsia"/>
          <w:kern w:val="2"/>
        </w:rPr>
        <w:instrText>对</w:instrText>
      </w:r>
      <w:r>
        <w:rPr>
          <w:rFonts w:ascii="Times New Roman" w:hAnsi="Times New Roman" w:cs="Times New Roman" w:hint="eastAsia"/>
          <w:kern w:val="2"/>
        </w:rPr>
        <w:instrText>3DP</w:instrText>
      </w:r>
      <w:r>
        <w:rPr>
          <w:rFonts w:ascii="Times New Roman" w:hAnsi="Times New Roman" w:cs="Times New Roman" w:hint="eastAsia"/>
          <w:kern w:val="2"/>
        </w:rPr>
        <w:instrText>yGeoMA</w:instrText>
      </w:r>
      <w:r>
        <w:rPr>
          <w:rFonts w:ascii="Times New Roman" w:hAnsi="Times New Roman" w:cs="Times New Roman" w:hint="eastAsia"/>
          <w:kern w:val="2"/>
        </w:rPr>
        <w:instrText>系统进行了研发。同时基于</w:instrText>
      </w:r>
      <w:r>
        <w:rPr>
          <w:rFonts w:ascii="Times New Roman" w:hAnsi="Times New Roman" w:cs="Times New Roman" w:hint="eastAsia"/>
          <w:kern w:val="2"/>
        </w:rPr>
        <w:instrText>GDAS</w:instrText>
      </w:r>
      <w:r>
        <w:rPr>
          <w:rFonts w:ascii="Times New Roman" w:hAnsi="Times New Roman" w:cs="Times New Roman" w:hint="eastAsia"/>
          <w:kern w:val="2"/>
        </w:rPr>
        <w:instrText>中间件技术实现了</w:instrText>
      </w:r>
      <w:r>
        <w:rPr>
          <w:rFonts w:ascii="Times New Roman" w:hAnsi="Times New Roman" w:cs="Times New Roman" w:hint="eastAsia"/>
          <w:kern w:val="2"/>
        </w:rPr>
        <w:instrText>B/S</w:instrText>
      </w:r>
      <w:r>
        <w:rPr>
          <w:rFonts w:ascii="Times New Roman" w:hAnsi="Times New Roman" w:cs="Times New Roman" w:hint="eastAsia"/>
          <w:kern w:val="2"/>
        </w:rPr>
        <w:instrText>结构三维地质信息系统。</w:instrText>
      </w:r>
      <w:r>
        <w:rPr>
          <w:rFonts w:ascii="Times New Roman" w:hAnsi="Times New Roman" w:cs="Times New Roman" w:hint="eastAsia"/>
          <w:kern w:val="2"/>
        </w:rPr>
        <w:instrText>\n\n\n\n\t</w:instrText>
      </w:r>
      <w:r>
        <w:rPr>
          <w:rFonts w:ascii="Times New Roman" w:hAnsi="Times New Roman" w:cs="Times New Roman" w:hint="eastAsia"/>
          <w:kern w:val="2"/>
        </w:rPr>
        <w:instrText>通过在公路边坡、地铁以及重力大坝工程实例中的应用</w:instrText>
      </w:r>
      <w:r>
        <w:rPr>
          <w:rFonts w:ascii="Times New Roman" w:hAnsi="Times New Roman" w:cs="Times New Roman" w:hint="eastAsia"/>
          <w:kern w:val="2"/>
        </w:rPr>
        <w:instrText>,</w:instrText>
      </w:r>
      <w:r>
        <w:rPr>
          <w:rFonts w:ascii="Times New Roman" w:hAnsi="Times New Roman" w:cs="Times New Roman" w:hint="eastAsia"/>
          <w:kern w:val="2"/>
        </w:rPr>
        <w:instrText>对系统在三维建模、漫游、数值计算以及计算结果后处理方面功能进行了初步检验</w:instrText>
      </w:r>
      <w:r>
        <w:rPr>
          <w:rFonts w:ascii="Times New Roman" w:hAnsi="Times New Roman" w:cs="Times New Roman" w:hint="eastAsia"/>
          <w:kern w:val="2"/>
        </w:rPr>
        <w:instrText>,</w:instrText>
      </w:r>
      <w:r>
        <w:rPr>
          <w:rFonts w:ascii="Times New Roman" w:hAnsi="Times New Roman" w:cs="Times New Roman" w:hint="eastAsia"/>
          <w:kern w:val="2"/>
        </w:rPr>
        <w:instrText>证明了系统开发方法的可行性以及相关理论的有效性。</w:instrText>
      </w:r>
      <w:r>
        <w:rPr>
          <w:rFonts w:ascii="Times New Roman" w:hAnsi="Times New Roman" w:cs="Times New Roman" w:hint="eastAsia"/>
          <w:kern w:val="2"/>
        </w:rPr>
        <w:instrText>","genre":"</w:instrText>
      </w:r>
      <w:r>
        <w:rPr>
          <w:rFonts w:ascii="Times New Roman" w:hAnsi="Times New Roman" w:cs="Times New Roman" w:hint="eastAsia"/>
          <w:kern w:val="2"/>
        </w:rPr>
        <w:instrText>博士学位论文</w:instrText>
      </w:r>
      <w:r>
        <w:rPr>
          <w:rFonts w:ascii="Times New Roman" w:hAnsi="Times New Roman" w:cs="Times New Roman" w:hint="eastAsia"/>
          <w:kern w:val="2"/>
        </w:rPr>
        <w:instrText xml:space="preserve">","language":"zh-CN","note":"major: </w:instrText>
      </w:r>
      <w:r>
        <w:rPr>
          <w:rFonts w:ascii="Times New Roman" w:hAnsi="Times New Roman" w:cs="Times New Roman" w:hint="eastAsia"/>
          <w:kern w:val="2"/>
        </w:rPr>
        <w:instrText>岩土工程</w:instrText>
      </w:r>
      <w:r>
        <w:rPr>
          <w:rFonts w:ascii="Times New Roman" w:hAnsi="Times New Roman" w:cs="Times New Roman" w:hint="eastAsia"/>
          <w:kern w:val="2"/>
        </w:rPr>
        <w:instrText xml:space="preserve">\ndownload: 3048\nalbum: </w:instrText>
      </w:r>
      <w:r>
        <w:rPr>
          <w:rFonts w:ascii="Times New Roman" w:hAnsi="Times New Roman" w:cs="Times New Roman" w:hint="eastAsia"/>
          <w:kern w:val="2"/>
        </w:rPr>
        <w:instrText>信息科技</w:instrText>
      </w:r>
      <w:r>
        <w:rPr>
          <w:rFonts w:ascii="Times New Roman" w:hAnsi="Times New Roman" w:cs="Times New Roman" w:hint="eastAsia"/>
          <w:kern w:val="2"/>
        </w:rPr>
        <w:instrText>\nCLC: TP391.41\ndbcode: CDFD\</w:instrText>
      </w:r>
      <w:r>
        <w:rPr>
          <w:rFonts w:ascii="Times New Roman" w:hAnsi="Times New Roman" w:cs="Times New Roman" w:hint="eastAsia"/>
          <w:kern w:val="2"/>
        </w:rPr>
        <w:instrText>ndbname: CDFD0911\nfilename: 2010238553.nh","number-of-pages":"163","publisher":"</w:instrText>
      </w:r>
      <w:r>
        <w:rPr>
          <w:rFonts w:ascii="Times New Roman" w:hAnsi="Times New Roman" w:cs="Times New Roman" w:hint="eastAsia"/>
          <w:kern w:val="2"/>
        </w:rPr>
        <w:instrText>中国科学院研究生院（武汉岩土力学研究所）</w:instrText>
      </w:r>
      <w:r>
        <w:rPr>
          <w:rFonts w:ascii="Times New Roman" w:hAnsi="Times New Roman" w:cs="Times New Roman" w:hint="eastAsia"/>
          <w:kern w:val="2"/>
        </w:rPr>
        <w:instrText>","source":"CNKI","title":"</w:instrText>
      </w:r>
      <w:r>
        <w:rPr>
          <w:rFonts w:ascii="Times New Roman" w:hAnsi="Times New Roman" w:cs="Times New Roman" w:hint="eastAsia"/>
          <w:kern w:val="2"/>
        </w:rPr>
        <w:instrText>工程地质三维建模与计算的可视化方法研究</w:instrText>
      </w:r>
      <w:r>
        <w:rPr>
          <w:rFonts w:ascii="Times New Roman" w:hAnsi="Times New Roman" w:cs="Times New Roman" w:hint="eastAsia"/>
          <w:kern w:val="2"/>
        </w:rPr>
        <w:instrText>","URL":"https://kns.cnki.net/KCMS/detail/detail.aspx?dbcode=CDFD&amp;dbname=CDFD0911&amp;filename=2010238553.nh","au</w:instrText>
      </w:r>
      <w:r>
        <w:rPr>
          <w:rFonts w:ascii="Times New Roman" w:hAnsi="Times New Roman" w:cs="Times New Roman" w:hint="eastAsia"/>
          <w:kern w:val="2"/>
        </w:rPr>
        <w:instrText>thor":[{"literal":"</w:instrText>
      </w:r>
      <w:r>
        <w:rPr>
          <w:rFonts w:ascii="Times New Roman" w:hAnsi="Times New Roman" w:cs="Times New Roman" w:hint="eastAsia"/>
          <w:kern w:val="2"/>
        </w:rPr>
        <w:instrText>刘振平</w:instrText>
      </w:r>
      <w:r>
        <w:rPr>
          <w:rFonts w:ascii="Times New Roman" w:hAnsi="Times New Roman" w:cs="Times New Roman" w:hint="eastAsia"/>
          <w:kern w:val="2"/>
        </w:rPr>
        <w:instrText>"}],"contributor":[{"literal":"</w:instrText>
      </w:r>
      <w:r>
        <w:rPr>
          <w:rFonts w:ascii="Times New Roman" w:hAnsi="Times New Roman" w:cs="Times New Roman" w:hint="eastAsia"/>
          <w:kern w:val="2"/>
        </w:rPr>
        <w:instrText>贺怀建</w:instrText>
      </w:r>
      <w:r>
        <w:rPr>
          <w:rFonts w:ascii="Times New Roman" w:hAnsi="Times New Roman" w:cs="Times New Roman" w:hint="eastAsia"/>
          <w:kern w:val="2"/>
        </w:rPr>
        <w:instrText>"}],"accessed":{"date-parts":[["2025",2,25]]},"issued":{"date-parts":[["2010"]]}}},{"id":57,"uris":["http://zotero.org/users/local/8clMLtyf/items/SKFC7HUQ"],"itemData":{"id":57,"type":"thesis","abstra</w:instrText>
      </w:r>
      <w:r>
        <w:rPr>
          <w:rFonts w:ascii="Times New Roman" w:hAnsi="Times New Roman" w:cs="Times New Roman" w:hint="eastAsia"/>
          <w:kern w:val="2"/>
        </w:rPr>
        <w:instrText>ct":"</w:instrText>
      </w:r>
      <w:r>
        <w:rPr>
          <w:rFonts w:ascii="Times New Roman" w:hAnsi="Times New Roman" w:cs="Times New Roman" w:hint="eastAsia"/>
          <w:kern w:val="2"/>
        </w:rPr>
        <w:instrText>随着计算机软硬件技术、图形学、空间测量、空间数据存储等技术的日益成熟，地理信息系统</w:instrText>
      </w:r>
      <w:r>
        <w:rPr>
          <w:rFonts w:ascii="Times New Roman" w:hAnsi="Times New Roman" w:cs="Times New Roman" w:hint="eastAsia"/>
          <w:kern w:val="2"/>
        </w:rPr>
        <w:instrText>(GIS)</w:instrText>
      </w:r>
      <w:r>
        <w:rPr>
          <w:rFonts w:ascii="Times New Roman" w:hAnsi="Times New Roman" w:cs="Times New Roman" w:hint="eastAsia"/>
          <w:kern w:val="2"/>
        </w:rPr>
        <w:instrText>由二维向三维的转变已成为必然的发展趋势。三维空间数据模型研究已成为三维</w:instrText>
      </w:r>
      <w:r>
        <w:rPr>
          <w:rFonts w:ascii="Times New Roman" w:hAnsi="Times New Roman" w:cs="Times New Roman" w:hint="eastAsia"/>
          <w:kern w:val="2"/>
        </w:rPr>
        <w:instrText>GIS</w:instrText>
      </w:r>
      <w:r>
        <w:rPr>
          <w:rFonts w:ascii="Times New Roman" w:hAnsi="Times New Roman" w:cs="Times New Roman" w:hint="eastAsia"/>
          <w:kern w:val="2"/>
        </w:rPr>
        <w:instrText>领域内的研究热点和难点，也是空间信息可视化的基础。如何高效地组织和管理三维空间数据，构建易于交互的三维空间模型已成为三维</w:instrText>
      </w:r>
      <w:r>
        <w:rPr>
          <w:rFonts w:ascii="Times New Roman" w:hAnsi="Times New Roman" w:cs="Times New Roman" w:hint="eastAsia"/>
          <w:kern w:val="2"/>
        </w:rPr>
        <w:instrText>GIS</w:instrText>
      </w:r>
      <w:r>
        <w:rPr>
          <w:rFonts w:ascii="Times New Roman" w:hAnsi="Times New Roman" w:cs="Times New Roman" w:hint="eastAsia"/>
          <w:kern w:val="2"/>
        </w:rPr>
        <w:instrText>成功应用的关键。目前，由于三维</w:instrText>
      </w:r>
      <w:r>
        <w:rPr>
          <w:rFonts w:ascii="Times New Roman" w:hAnsi="Times New Roman" w:cs="Times New Roman" w:hint="eastAsia"/>
          <w:kern w:val="2"/>
        </w:rPr>
        <w:instrText>GIS</w:instrText>
      </w:r>
      <w:r>
        <w:rPr>
          <w:rFonts w:ascii="Times New Roman" w:hAnsi="Times New Roman" w:cs="Times New Roman" w:hint="eastAsia"/>
          <w:kern w:val="2"/>
        </w:rPr>
        <w:instrText>的理论与技术尚不成熟，其应用主要集中于地质、矿山、数字城市等一些特殊的领域，并且提供的功能也非常有限。尤其是在地质领域，尚有一系列问题亟待解决，例如：如何根据钻孔数据，自动</w:instrText>
      </w:r>
      <w:r>
        <w:rPr>
          <w:rFonts w:ascii="Times New Roman" w:hAnsi="Times New Roman" w:cs="Times New Roman" w:hint="eastAsia"/>
          <w:kern w:val="2"/>
        </w:rPr>
        <w:instrText>生成三维地质体的表面模型；针对特定的地质体，如何利用现有的模型</w:instrText>
      </w:r>
      <w:r>
        <w:rPr>
          <w:rFonts w:ascii="Times New Roman" w:hAnsi="Times New Roman" w:cs="Times New Roman" w:hint="eastAsia"/>
          <w:kern w:val="2"/>
        </w:rPr>
        <w:instrText>(</w:instrText>
      </w:r>
      <w:r>
        <w:rPr>
          <w:rFonts w:ascii="Times New Roman" w:hAnsi="Times New Roman" w:cs="Times New Roman" w:hint="eastAsia"/>
          <w:kern w:val="2"/>
        </w:rPr>
        <w:instrText>或者是模型集成的方式</w:instrText>
      </w:r>
      <w:r>
        <w:rPr>
          <w:rFonts w:ascii="Times New Roman" w:hAnsi="Times New Roman" w:cs="Times New Roman" w:hint="eastAsia"/>
          <w:kern w:val="2"/>
        </w:rPr>
        <w:instrText>)</w:instrText>
      </w:r>
      <w:r>
        <w:rPr>
          <w:rFonts w:ascii="Times New Roman" w:hAnsi="Times New Roman" w:cs="Times New Roman" w:hint="eastAsia"/>
          <w:kern w:val="2"/>
        </w:rPr>
        <w:instrText>对其实现高效、完整的三维表达；如何在三维环境下对模型进行可视化渲染，以及如何对大规模场景进行实时漫游等等。这些问题的解决，无疑将对三维</w:instrText>
      </w:r>
      <w:r>
        <w:rPr>
          <w:rFonts w:ascii="Times New Roman" w:hAnsi="Times New Roman" w:cs="Times New Roman" w:hint="eastAsia"/>
          <w:kern w:val="2"/>
        </w:rPr>
        <w:instrText>GIS</w:instrText>
      </w:r>
      <w:r>
        <w:rPr>
          <w:rFonts w:ascii="Times New Roman" w:hAnsi="Times New Roman" w:cs="Times New Roman" w:hint="eastAsia"/>
          <w:kern w:val="2"/>
        </w:rPr>
        <w:instrText>的发展产生较大的推动作用。因此，针对上述问题，本文主要从以下几个方面展开研究。</w:instrText>
      </w:r>
      <w:r>
        <w:rPr>
          <w:rFonts w:ascii="Times New Roman" w:hAnsi="Times New Roman" w:cs="Times New Roman" w:hint="eastAsia"/>
          <w:kern w:val="2"/>
        </w:rPr>
        <w:instrText>\n\n\n\n\n\n\n\t(1)</w:instrText>
      </w:r>
      <w:r>
        <w:rPr>
          <w:rFonts w:ascii="Times New Roman" w:hAnsi="Times New Roman" w:cs="Times New Roman" w:hint="eastAsia"/>
          <w:kern w:val="2"/>
        </w:rPr>
        <w:instrText>针对矿山地质三维数据的特征，根据离散拟合的思想，提出了三维</w:instrText>
      </w:r>
      <w:r>
        <w:rPr>
          <w:rFonts w:ascii="Times New Roman" w:hAnsi="Times New Roman" w:cs="Times New Roman" w:hint="eastAsia"/>
          <w:kern w:val="2"/>
        </w:rPr>
        <w:instrText>GIS</w:instrText>
      </w:r>
      <w:r>
        <w:rPr>
          <w:rFonts w:ascii="Times New Roman" w:hAnsi="Times New Roman" w:cs="Times New Roman" w:hint="eastAsia"/>
          <w:kern w:val="2"/>
        </w:rPr>
        <w:instrText>模型的分层表示策略及基于离散算法的自动建模技术。给定原始地质钻孔数据，利用自适应神经网络预测地质体横剖面内</w:instrText>
      </w:r>
      <w:r>
        <w:rPr>
          <w:rFonts w:ascii="Times New Roman" w:hAnsi="Times New Roman" w:cs="Times New Roman" w:hint="eastAsia"/>
          <w:kern w:val="2"/>
        </w:rPr>
        <w:instrText>信息未知区域的品位属性，生成分层数据；结合离散网络模型自动创建相邻数据分层内控制点之间的拓扑关系，由此建立三维地质体的表面模型；然后利用</w:instrText>
      </w:r>
      <w:r>
        <w:rPr>
          <w:rFonts w:ascii="Times New Roman" w:hAnsi="Times New Roman" w:cs="Times New Roman" w:hint="eastAsia"/>
          <w:kern w:val="2"/>
        </w:rPr>
        <w:instrText>OpenGL</w:instrText>
      </w:r>
      <w:r>
        <w:rPr>
          <w:rFonts w:ascii="Times New Roman" w:hAnsi="Times New Roman" w:cs="Times New Roman" w:hint="eastAsia"/>
          <w:kern w:val="2"/>
        </w:rPr>
        <w:instrText>技术对三维表面模型进行可视化渲染，并在此基础上设计了模型动态交互算法。</w:instrText>
      </w:r>
      <w:r>
        <w:rPr>
          <w:rFonts w:ascii="Times New Roman" w:hAnsi="Times New Roman" w:cs="Times New Roman" w:hint="eastAsia"/>
          <w:kern w:val="2"/>
        </w:rPr>
        <w:instrText>\n\n\n\n\n\n\n\t(2)</w:instrText>
      </w:r>
      <w:r>
        <w:rPr>
          <w:rFonts w:ascii="Times New Roman" w:hAnsi="Times New Roman" w:cs="Times New Roman" w:hint="eastAsia"/>
          <w:kern w:val="2"/>
        </w:rPr>
        <w:instrText>在重新定义地质块段模型的基础上，提出了基于八叉树和四面体格网的集成数据结构模型</w:instrText>
      </w:r>
      <w:r>
        <w:rPr>
          <w:rFonts w:ascii="Times New Roman" w:hAnsi="Times New Roman" w:cs="Times New Roman" w:hint="eastAsia"/>
          <w:kern w:val="2"/>
        </w:rPr>
        <w:instrText>(Block Octree Tetrahedron Model</w:instrText>
      </w:r>
      <w:r>
        <w:rPr>
          <w:rFonts w:ascii="Times New Roman" w:hAnsi="Times New Roman" w:cs="Times New Roman" w:hint="eastAsia"/>
          <w:kern w:val="2"/>
        </w:rPr>
        <w:instrText>，</w:instrText>
      </w:r>
      <w:r>
        <w:rPr>
          <w:rFonts w:ascii="Times New Roman" w:hAnsi="Times New Roman" w:cs="Times New Roman" w:hint="eastAsia"/>
          <w:kern w:val="2"/>
        </w:rPr>
        <w:instrText>BOT</w:instrText>
      </w:r>
      <w:r>
        <w:rPr>
          <w:rFonts w:ascii="Times New Roman" w:hAnsi="Times New Roman" w:cs="Times New Roman" w:hint="eastAsia"/>
          <w:kern w:val="2"/>
        </w:rPr>
        <w:instrText>模型</w:instrText>
      </w:r>
      <w:r>
        <w:rPr>
          <w:rFonts w:ascii="Times New Roman" w:hAnsi="Times New Roman" w:cs="Times New Roman" w:hint="eastAsia"/>
          <w:kern w:val="2"/>
        </w:rPr>
        <w:instrText>)</w:instrText>
      </w:r>
      <w:r>
        <w:rPr>
          <w:rFonts w:ascii="Times New Roman" w:hAnsi="Times New Roman" w:cs="Times New Roman" w:hint="eastAsia"/>
          <w:kern w:val="2"/>
        </w:rPr>
        <w:instrText>。采用</w:instrText>
      </w:r>
      <w:r>
        <w:rPr>
          <w:rFonts w:ascii="Times New Roman" w:hAnsi="Times New Roman" w:cs="Times New Roman" w:hint="eastAsia"/>
          <w:kern w:val="2"/>
        </w:rPr>
        <w:instrText>BOT</w:instrText>
      </w:r>
      <w:r>
        <w:rPr>
          <w:rFonts w:ascii="Times New Roman" w:hAnsi="Times New Roman" w:cs="Times New Roman" w:hint="eastAsia"/>
          <w:kern w:val="2"/>
        </w:rPr>
        <w:instrText>模型生成算法对块段模型进行重新分割，八叉树作整体描述，四面体格网作局部精确描述，并以不同的</w:instrText>
      </w:r>
      <w:r>
        <w:rPr>
          <w:rFonts w:ascii="Times New Roman" w:hAnsi="Times New Roman" w:cs="Times New Roman" w:hint="eastAsia"/>
          <w:kern w:val="2"/>
        </w:rPr>
        <w:instrText>灰度值表示不同的单元块属性。同时，为节省存储空间，提出了线性</w:instrText>
      </w:r>
      <w:r>
        <w:rPr>
          <w:rFonts w:ascii="Times New Roman" w:hAnsi="Times New Roman" w:cs="Times New Roman" w:hint="eastAsia"/>
          <w:kern w:val="2"/>
        </w:rPr>
        <w:instrText>BOT</w:instrText>
      </w:r>
      <w:r>
        <w:rPr>
          <w:rFonts w:ascii="Times New Roman" w:hAnsi="Times New Roman" w:cs="Times New Roman" w:hint="eastAsia"/>
          <w:kern w:val="2"/>
        </w:rPr>
        <w:instrText>编码技术，并结合基于</w:instrText>
      </w:r>
      <w:r>
        <w:rPr>
          <w:rFonts w:ascii="Times New Roman" w:hAnsi="Times New Roman" w:cs="Times New Roman" w:hint="eastAsia"/>
          <w:kern w:val="2"/>
        </w:rPr>
        <w:instrText>Morton</w:instrText>
      </w:r>
      <w:r>
        <w:rPr>
          <w:rFonts w:ascii="Times New Roman" w:hAnsi="Times New Roman" w:cs="Times New Roman" w:hint="eastAsia"/>
          <w:kern w:val="2"/>
        </w:rPr>
        <w:instrText>码的压缩技术实现了对</w:instrText>
      </w:r>
      <w:r>
        <w:rPr>
          <w:rFonts w:ascii="Times New Roman" w:hAnsi="Times New Roman" w:cs="Times New Roman" w:hint="eastAsia"/>
          <w:kern w:val="2"/>
        </w:rPr>
        <w:instrText>BOT</w:instrText>
      </w:r>
      <w:r>
        <w:rPr>
          <w:rFonts w:ascii="Times New Roman" w:hAnsi="Times New Roman" w:cs="Times New Roman" w:hint="eastAsia"/>
          <w:kern w:val="2"/>
        </w:rPr>
        <w:instrText>模型的数据压缩。</w:instrText>
      </w:r>
      <w:r>
        <w:rPr>
          <w:rFonts w:ascii="Times New Roman" w:hAnsi="Times New Roman" w:cs="Times New Roman" w:hint="eastAsia"/>
          <w:kern w:val="2"/>
        </w:rPr>
        <w:instrText>\n\n\n\n\n\n\n\t(3)</w:instrText>
      </w:r>
      <w:r>
        <w:rPr>
          <w:rFonts w:ascii="Times New Roman" w:hAnsi="Times New Roman" w:cs="Times New Roman" w:hint="eastAsia"/>
          <w:kern w:val="2"/>
        </w:rPr>
        <w:instrText>在充分分析不规则三角网</w:instrText>
      </w:r>
      <w:r>
        <w:rPr>
          <w:rFonts w:ascii="Times New Roman" w:hAnsi="Times New Roman" w:cs="Times New Roman" w:hint="eastAsia"/>
          <w:kern w:val="2"/>
        </w:rPr>
        <w:instrText>(Triangulated Irregular Network</w:instrText>
      </w:r>
      <w:r>
        <w:rPr>
          <w:rFonts w:ascii="Times New Roman" w:hAnsi="Times New Roman" w:cs="Times New Roman" w:hint="eastAsia"/>
          <w:kern w:val="2"/>
        </w:rPr>
        <w:instrText>，</w:instrText>
      </w:r>
      <w:r>
        <w:rPr>
          <w:rFonts w:ascii="Times New Roman" w:hAnsi="Times New Roman" w:cs="Times New Roman" w:hint="eastAsia"/>
          <w:kern w:val="2"/>
        </w:rPr>
        <w:instrText>TIN)</w:instrText>
      </w:r>
      <w:r>
        <w:rPr>
          <w:rFonts w:ascii="Times New Roman" w:hAnsi="Times New Roman" w:cs="Times New Roman" w:hint="eastAsia"/>
          <w:kern w:val="2"/>
        </w:rPr>
        <w:instrText>与构造实体几何</w:instrText>
      </w:r>
      <w:r>
        <w:rPr>
          <w:rFonts w:ascii="Times New Roman" w:hAnsi="Times New Roman" w:cs="Times New Roman" w:hint="eastAsia"/>
          <w:kern w:val="2"/>
        </w:rPr>
        <w:instrText>(Constructive Solid Geometry</w:instrText>
      </w:r>
      <w:r>
        <w:rPr>
          <w:rFonts w:ascii="Times New Roman" w:hAnsi="Times New Roman" w:cs="Times New Roman" w:hint="eastAsia"/>
          <w:kern w:val="2"/>
        </w:rPr>
        <w:instrText>，</w:instrText>
      </w:r>
      <w:r>
        <w:rPr>
          <w:rFonts w:ascii="Times New Roman" w:hAnsi="Times New Roman" w:cs="Times New Roman" w:hint="eastAsia"/>
          <w:kern w:val="2"/>
        </w:rPr>
        <w:instrText>CSG)</w:instrText>
      </w:r>
      <w:r>
        <w:rPr>
          <w:rFonts w:ascii="Times New Roman" w:hAnsi="Times New Roman" w:cs="Times New Roman" w:hint="eastAsia"/>
          <w:kern w:val="2"/>
        </w:rPr>
        <w:instrText>各自特性的基础上，提出了限定</w:instrText>
      </w:r>
      <w:r>
        <w:rPr>
          <w:rFonts w:ascii="Times New Roman" w:hAnsi="Times New Roman" w:cs="Times New Roman" w:hint="eastAsia"/>
          <w:kern w:val="2"/>
        </w:rPr>
        <w:instrText>TIN</w:instrText>
      </w:r>
      <w:r>
        <w:rPr>
          <w:rFonts w:ascii="Times New Roman" w:hAnsi="Times New Roman" w:cs="Times New Roman" w:hint="eastAsia"/>
          <w:kern w:val="2"/>
        </w:rPr>
        <w:instrText>与</w:instrText>
      </w:r>
      <w:r>
        <w:rPr>
          <w:rFonts w:ascii="Times New Roman" w:hAnsi="Times New Roman" w:cs="Times New Roman" w:hint="eastAsia"/>
          <w:kern w:val="2"/>
        </w:rPr>
        <w:instrText>CSG</w:instrText>
      </w:r>
      <w:r>
        <w:rPr>
          <w:rFonts w:ascii="Times New Roman" w:hAnsi="Times New Roman" w:cs="Times New Roman" w:hint="eastAsia"/>
          <w:kern w:val="2"/>
        </w:rPr>
        <w:instrText>集成的仿真建模算法。采用</w:instrText>
      </w:r>
      <w:r>
        <w:rPr>
          <w:rFonts w:ascii="Times New Roman" w:hAnsi="Times New Roman" w:cs="Times New Roman" w:hint="eastAsia"/>
          <w:kern w:val="2"/>
        </w:rPr>
        <w:instrText>TIN</w:instrText>
      </w:r>
      <w:r>
        <w:rPr>
          <w:rFonts w:ascii="Times New Roman" w:hAnsi="Times New Roman" w:cs="Times New Roman" w:hint="eastAsia"/>
          <w:kern w:val="2"/>
        </w:rPr>
        <w:instrText>模型描述地形，</w:instrText>
      </w:r>
      <w:r>
        <w:rPr>
          <w:rFonts w:ascii="Times New Roman" w:hAnsi="Times New Roman" w:cs="Times New Roman" w:hint="eastAsia"/>
          <w:kern w:val="2"/>
        </w:rPr>
        <w:instrText>CSG</w:instrText>
      </w:r>
      <w:r>
        <w:rPr>
          <w:rFonts w:ascii="Times New Roman" w:hAnsi="Times New Roman" w:cs="Times New Roman" w:hint="eastAsia"/>
          <w:kern w:val="2"/>
        </w:rPr>
        <w:instrText>模型描述建筑物，通过抽取建筑物地面轮廓线作为地形三角剖分时的限定约束</w:instrText>
      </w:r>
      <w:r>
        <w:rPr>
          <w:rFonts w:ascii="Times New Roman" w:hAnsi="Times New Roman" w:cs="Times New Roman" w:hint="eastAsia"/>
          <w:kern w:val="2"/>
        </w:rPr>
        <w:instrText>条件，将两种模型有机集成在一起。同时，给出了任意限定条件下的地形</w:instrText>
      </w:r>
      <w:r>
        <w:rPr>
          <w:rFonts w:ascii="Times New Roman" w:hAnsi="Times New Roman" w:cs="Times New Roman" w:hint="eastAsia"/>
          <w:kern w:val="2"/>
        </w:rPr>
        <w:instrText>Delaunay</w:instrText>
      </w:r>
      <w:r>
        <w:rPr>
          <w:rFonts w:ascii="Times New Roman" w:hAnsi="Times New Roman" w:cs="Times New Roman" w:hint="eastAsia"/>
          <w:kern w:val="2"/>
        </w:rPr>
        <w:instrText>剖分算法，实现了两类模型可视化渲染操作的同步进行。</w:instrText>
      </w:r>
      <w:r>
        <w:rPr>
          <w:rFonts w:ascii="Times New Roman" w:hAnsi="Times New Roman" w:cs="Times New Roman" w:hint="eastAsia"/>
          <w:kern w:val="2"/>
        </w:rPr>
        <w:instrText>\n\n\n\n\n\n\n\t(4)</w:instrText>
      </w:r>
      <w:r>
        <w:rPr>
          <w:rFonts w:ascii="Times New Roman" w:hAnsi="Times New Roman" w:cs="Times New Roman" w:hint="eastAsia"/>
          <w:kern w:val="2"/>
        </w:rPr>
        <w:instrText>为了解决大规模地形实时漫游过程中，由于不同细节层次模型之间过渡而引起的图像跳变</w:instrText>
      </w:r>
      <w:r>
        <w:rPr>
          <w:rFonts w:ascii="Times New Roman" w:hAnsi="Times New Roman" w:cs="Times New Roman" w:hint="eastAsia"/>
          <w:kern w:val="2"/>
        </w:rPr>
        <w:instrText>(popping)</w:instrText>
      </w:r>
      <w:r>
        <w:rPr>
          <w:rFonts w:ascii="Times New Roman" w:hAnsi="Times New Roman" w:cs="Times New Roman" w:hint="eastAsia"/>
          <w:kern w:val="2"/>
        </w:rPr>
        <w:instrText>以及图像绘制帧率不高的问题，提出了自底向上的一次性整体构网，网格节点实时更新的建模策略。运用基于块和三角形面片的混合裁剪模式，结合简化的高度差投影计算方法，快速选取适合的地形节点；然后采用“加点、删点和局部更新”三种途径对</w:instrText>
      </w:r>
      <w:r>
        <w:rPr>
          <w:rFonts w:ascii="Times New Roman" w:hAnsi="Times New Roman" w:cs="Times New Roman" w:hint="eastAsia"/>
          <w:kern w:val="2"/>
        </w:rPr>
        <w:instrText>Delaunay</w:instrText>
      </w:r>
      <w:r>
        <w:rPr>
          <w:rFonts w:ascii="Times New Roman" w:hAnsi="Times New Roman" w:cs="Times New Roman" w:hint="eastAsia"/>
          <w:kern w:val="2"/>
        </w:rPr>
        <w:instrText>地形三角网</w:instrText>
      </w:r>
      <w:r>
        <w:rPr>
          <w:rFonts w:ascii="Times New Roman" w:hAnsi="Times New Roman" w:cs="Times New Roman" w:hint="eastAsia"/>
          <w:kern w:val="2"/>
        </w:rPr>
        <w:instrText>进行实时更新。同时在地形漫游过程中实现了对高度差投影限的自适应控制。</w:instrText>
      </w:r>
      <w:r>
        <w:rPr>
          <w:rFonts w:ascii="Times New Roman" w:hAnsi="Times New Roman" w:cs="Times New Roman" w:hint="eastAsia"/>
          <w:kern w:val="2"/>
        </w:rPr>
        <w:instrText>\n\n\n\n\n\n\n\t</w:instrText>
      </w:r>
      <w:r>
        <w:rPr>
          <w:rFonts w:ascii="Times New Roman" w:hAnsi="Times New Roman" w:cs="Times New Roman" w:hint="eastAsia"/>
          <w:kern w:val="2"/>
        </w:rPr>
        <w:instrText>为验证本文上述研究成果的有效性，针对每一种模型与算法都设计了相应的试验原形系统。在条件许可的情况下，与传统算法进行了试验对比分析。结果表明：地质体分层模型在保证精度要求的前提下，降低了人为因素的影响，有效地简化了建模过程；</w:instrText>
      </w:r>
      <w:r>
        <w:rPr>
          <w:rFonts w:ascii="Times New Roman" w:hAnsi="Times New Roman" w:cs="Times New Roman" w:hint="eastAsia"/>
          <w:kern w:val="2"/>
        </w:rPr>
        <w:instrText>BOT</w:instrText>
      </w:r>
      <w:r>
        <w:rPr>
          <w:rFonts w:ascii="Times New Roman" w:hAnsi="Times New Roman" w:cs="Times New Roman" w:hint="eastAsia"/>
          <w:kern w:val="2"/>
        </w:rPr>
        <w:instrText>模型充分发挥了八叉树和四面体格网各自表示空间实体的优势，具有精确表示目标和表示较为复杂空间拓扑关系的能力：限定</w:instrText>
      </w:r>
      <w:r>
        <w:rPr>
          <w:rFonts w:ascii="Times New Roman" w:hAnsi="Times New Roman" w:cs="Times New Roman" w:hint="eastAsia"/>
          <w:kern w:val="2"/>
        </w:rPr>
        <w:instrText>TIN</w:instrText>
      </w:r>
      <w:r>
        <w:rPr>
          <w:rFonts w:ascii="Times New Roman" w:hAnsi="Times New Roman" w:cs="Times New Roman" w:hint="eastAsia"/>
          <w:kern w:val="2"/>
        </w:rPr>
        <w:instrText>与</w:instrText>
      </w:r>
      <w:r>
        <w:rPr>
          <w:rFonts w:ascii="Times New Roman" w:hAnsi="Times New Roman" w:cs="Times New Roman" w:hint="eastAsia"/>
          <w:kern w:val="2"/>
        </w:rPr>
        <w:instrText>CSG</w:instrText>
      </w:r>
      <w:r>
        <w:rPr>
          <w:rFonts w:ascii="Times New Roman" w:hAnsi="Times New Roman" w:cs="Times New Roman" w:hint="eastAsia"/>
          <w:kern w:val="2"/>
        </w:rPr>
        <w:instrText>集成模型实现了不同对象</w:instrText>
      </w:r>
      <w:r>
        <w:rPr>
          <w:rFonts w:ascii="Times New Roman" w:hAnsi="Times New Roman" w:cs="Times New Roman" w:hint="eastAsia"/>
          <w:kern w:val="2"/>
        </w:rPr>
        <w:instrText>(</w:instrText>
      </w:r>
      <w:r>
        <w:rPr>
          <w:rFonts w:ascii="Times New Roman" w:hAnsi="Times New Roman" w:cs="Times New Roman" w:hint="eastAsia"/>
          <w:kern w:val="2"/>
        </w:rPr>
        <w:instrText>地形与建筑物</w:instrText>
      </w:r>
      <w:r>
        <w:rPr>
          <w:rFonts w:ascii="Times New Roman" w:hAnsi="Times New Roman" w:cs="Times New Roman" w:hint="eastAsia"/>
          <w:kern w:val="2"/>
        </w:rPr>
        <w:instrText>)</w:instrText>
      </w:r>
      <w:r>
        <w:rPr>
          <w:rFonts w:ascii="Times New Roman" w:hAnsi="Times New Roman" w:cs="Times New Roman" w:hint="eastAsia"/>
          <w:kern w:val="2"/>
        </w:rPr>
        <w:instrText>的同步可视化渲染操作，</w:instrText>
      </w:r>
      <w:r>
        <w:rPr>
          <w:rFonts w:ascii="Times New Roman" w:hAnsi="Times New Roman" w:cs="Times New Roman" w:hint="eastAsia"/>
          <w:kern w:val="2"/>
        </w:rPr>
        <w:instrText>有效减少了三维场景的渲染时间；视点相关的大规模地形实时绘制算法消除了地形漫游时的图像跳变现象，并有较高的图像绘制帧率，特别适合于大规模地形近距离漫游仿真。</w:instrText>
      </w:r>
      <w:r>
        <w:rPr>
          <w:rFonts w:ascii="Times New Roman" w:hAnsi="Times New Roman" w:cs="Times New Roman" w:hint="eastAsia"/>
          <w:kern w:val="2"/>
        </w:rPr>
        <w:instrText>","genre":"</w:instrText>
      </w:r>
      <w:r>
        <w:rPr>
          <w:rFonts w:ascii="Times New Roman" w:hAnsi="Times New Roman" w:cs="Times New Roman" w:hint="eastAsia"/>
          <w:kern w:val="2"/>
        </w:rPr>
        <w:instrText>博士学位论文</w:instrText>
      </w:r>
      <w:r>
        <w:rPr>
          <w:rFonts w:ascii="Times New Roman" w:hAnsi="Times New Roman" w:cs="Times New Roman" w:hint="eastAsia"/>
          <w:kern w:val="2"/>
        </w:rPr>
        <w:instrText xml:space="preserve">","language":"zh-CN","note":"major: </w:instrText>
      </w:r>
      <w:r>
        <w:rPr>
          <w:rFonts w:ascii="Times New Roman" w:hAnsi="Times New Roman" w:cs="Times New Roman" w:hint="eastAsia"/>
          <w:kern w:val="2"/>
        </w:rPr>
        <w:instrText>系统工程</w:instrText>
      </w:r>
      <w:r>
        <w:rPr>
          <w:rFonts w:ascii="Times New Roman" w:hAnsi="Times New Roman" w:cs="Times New Roman" w:hint="eastAsia"/>
          <w:kern w:val="2"/>
        </w:rPr>
        <w:instrText xml:space="preserve">\ndownload: 6897\nalbum: </w:instrText>
      </w:r>
      <w:r>
        <w:rPr>
          <w:rFonts w:ascii="Times New Roman" w:hAnsi="Times New Roman" w:cs="Times New Roman" w:hint="eastAsia"/>
          <w:kern w:val="2"/>
        </w:rPr>
        <w:instrText>基础科学</w:instrText>
      </w:r>
      <w:r>
        <w:rPr>
          <w:rFonts w:ascii="Times New Roman" w:hAnsi="Times New Roman" w:cs="Times New Roman" w:hint="eastAsia"/>
          <w:kern w:val="2"/>
        </w:rPr>
        <w:instrText>;</w:instrText>
      </w:r>
      <w:r>
        <w:rPr>
          <w:rFonts w:ascii="Times New Roman" w:hAnsi="Times New Roman" w:cs="Times New Roman" w:hint="eastAsia"/>
          <w:kern w:val="2"/>
        </w:rPr>
        <w:instrText>信息科技</w:instrText>
      </w:r>
      <w:r>
        <w:rPr>
          <w:rFonts w:ascii="Times New Roman" w:hAnsi="Times New Roman" w:cs="Times New Roman" w:hint="eastAsia"/>
          <w:kern w:val="2"/>
        </w:rPr>
        <w:instrText>\nCLC: P208\ndbcode: CDFD\ndbname: CDFD9908\nfilename: 2007214255.nh","number-of-pages":</w:instrText>
      </w:r>
      <w:r>
        <w:rPr>
          <w:rFonts w:ascii="Times New Roman" w:hAnsi="Times New Roman" w:cs="Times New Roman" w:hint="eastAsia"/>
          <w:kern w:val="2"/>
        </w:rPr>
        <w:instrText>"137","publisher":"</w:instrText>
      </w:r>
      <w:r>
        <w:rPr>
          <w:rFonts w:ascii="Times New Roman" w:hAnsi="Times New Roman" w:cs="Times New Roman" w:hint="eastAsia"/>
          <w:kern w:val="2"/>
        </w:rPr>
        <w:instrText>西北工业大学</w:instrText>
      </w:r>
      <w:r>
        <w:rPr>
          <w:rFonts w:ascii="Times New Roman" w:hAnsi="Times New Roman" w:cs="Times New Roman" w:hint="eastAsia"/>
          <w:kern w:val="2"/>
        </w:rPr>
        <w:instrText>","source":"CNKI","title":"</w:instrText>
      </w:r>
      <w:r>
        <w:rPr>
          <w:rFonts w:ascii="Times New Roman" w:hAnsi="Times New Roman" w:cs="Times New Roman" w:hint="eastAsia"/>
          <w:kern w:val="2"/>
        </w:rPr>
        <w:instrText>三维</w:instrText>
      </w:r>
      <w:r>
        <w:rPr>
          <w:rFonts w:ascii="Times New Roman" w:hAnsi="Times New Roman" w:cs="Times New Roman" w:hint="eastAsia"/>
          <w:kern w:val="2"/>
        </w:rPr>
        <w:instrText>GIS</w:instrText>
      </w:r>
      <w:r>
        <w:rPr>
          <w:rFonts w:ascii="Times New Roman" w:hAnsi="Times New Roman" w:cs="Times New Roman" w:hint="eastAsia"/>
          <w:kern w:val="2"/>
        </w:rPr>
        <w:instrText>空间数据模型及可视化技术研究</w:instrText>
      </w:r>
      <w:r>
        <w:rPr>
          <w:rFonts w:ascii="Times New Roman" w:hAnsi="Times New Roman" w:cs="Times New Roman" w:hint="eastAsia"/>
          <w:kern w:val="2"/>
        </w:rPr>
        <w:instrText>","URL":"https://kns.cnki.net/KCMS/detail/detail.aspx?dbcode=CDFD&amp;dbname=CDFD9908&amp;filename=2007214255.nh","author":[{"literal":"</w:instrText>
      </w:r>
      <w:r>
        <w:rPr>
          <w:rFonts w:ascii="Times New Roman" w:hAnsi="Times New Roman" w:cs="Times New Roman" w:hint="eastAsia"/>
          <w:kern w:val="2"/>
        </w:rPr>
        <w:instrText>吴慧欣</w:instrText>
      </w:r>
      <w:r>
        <w:rPr>
          <w:rFonts w:ascii="Times New Roman" w:hAnsi="Times New Roman" w:cs="Times New Roman" w:hint="eastAsia"/>
          <w:kern w:val="2"/>
        </w:rPr>
        <w:instrText>"}],"contributor":[{"literal":"</w:instrText>
      </w:r>
      <w:r>
        <w:rPr>
          <w:rFonts w:ascii="Times New Roman" w:hAnsi="Times New Roman" w:cs="Times New Roman" w:hint="eastAsia"/>
          <w:kern w:val="2"/>
        </w:rPr>
        <w:instrText>薛惠锋</w:instrText>
      </w:r>
      <w:r>
        <w:rPr>
          <w:rFonts w:ascii="Times New Roman" w:hAnsi="Times New Roman" w:cs="Times New Roman" w:hint="eastAsia"/>
          <w:kern w:val="2"/>
        </w:rPr>
        <w:instrText>"}],"accessed":{"dat</w:instrText>
      </w:r>
      <w:r>
        <w:rPr>
          <w:rFonts w:ascii="Times New Roman" w:hAnsi="Times New Roman" w:cs="Times New Roman" w:hint="eastAsia"/>
          <w:kern w:val="2"/>
        </w:rPr>
        <w:instrText>e-parts":[["2025",2,25]]},"issued":{"date-parts":[["200</w:instrText>
      </w:r>
      <w:r>
        <w:rPr>
          <w:rFonts w:ascii="Times New Roman" w:hAnsi="Times New Roman" w:cs="Times New Roman"/>
          <w:kern w:val="2"/>
        </w:rPr>
        <w:instrText xml:space="preserve">8"]]}}}],"schema":"https://github.com/citation-style-language/schema/raw/master/csl-citation.json"} </w:instrText>
      </w:r>
      <w:r>
        <w:rPr>
          <w:rFonts w:ascii="Times New Roman" w:hAnsi="Times New Roman" w:cs="Times New Roman"/>
          <w:kern w:val="2"/>
        </w:rPr>
        <w:fldChar w:fldCharType="separate"/>
      </w:r>
      <w:r>
        <w:rPr>
          <w:rFonts w:ascii="Times New Roman" w:eastAsiaTheme="minorEastAsia" w:hAnsi="Times New Roman" w:cs="Times New Roman"/>
          <w:vertAlign w:val="superscript"/>
          <w14:ligatures w14:val="standardContextual"/>
        </w:rPr>
        <w:t>[44,45]</w:t>
      </w:r>
      <w:r>
        <w:rPr>
          <w:rFonts w:ascii="Times New Roman" w:hAnsi="Times New Roman" w:cs="Times New Roman"/>
          <w:kern w:val="2"/>
        </w:rPr>
        <w:fldChar w:fldCharType="end"/>
      </w:r>
      <w:r>
        <w:rPr>
          <w:rFonts w:ascii="Times New Roman" w:hAnsi="Times New Roman" w:cs="Times New Roman" w:hint="eastAsia"/>
          <w:kern w:val="2"/>
        </w:rPr>
        <w:t>。此外，还包含了对偶边属性，它代表了方向相反的边。</w:t>
      </w:r>
    </w:p>
    <w:p w14:paraId="41DD001E"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3</w:t>
      </w:r>
      <w:r>
        <w:rPr>
          <w:rFonts w:ascii="Times New Roman" w:hAnsi="Times New Roman" w:cs="Times New Roman" w:hint="eastAsia"/>
          <w:kern w:val="2"/>
        </w:rPr>
        <w:t>．</w:t>
      </w:r>
      <w:r>
        <w:rPr>
          <w:rFonts w:ascii="Times New Roman" w:hAnsi="Times New Roman" w:cs="Times New Roman" w:hint="eastAsia"/>
          <w:kern w:val="2"/>
        </w:rPr>
        <w:t xml:space="preserve">Triangle </w:t>
      </w:r>
      <w:r>
        <w:rPr>
          <w:rFonts w:ascii="Times New Roman" w:hAnsi="Times New Roman" w:cs="Times New Roman" w:hint="eastAsia"/>
          <w:kern w:val="2"/>
        </w:rPr>
        <w:t>类</w:t>
      </w:r>
    </w:p>
    <w:p w14:paraId="565A5D28"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kern w:val="2"/>
        </w:rPr>
        <w:t>Structure: Triangle</w:t>
      </w:r>
    </w:p>
    <w:p w14:paraId="63B4B4B3"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kern w:val="2"/>
        </w:rPr>
        <w:t>Attributes:</w:t>
      </w:r>
    </w:p>
    <w:p w14:paraId="1A36B879"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 index: int</w:t>
      </w:r>
    </w:p>
    <w:p w14:paraId="268529D2"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 xml:space="preserve">        - edge1: Line //</w:t>
      </w:r>
      <w:r>
        <w:rPr>
          <w:rFonts w:ascii="Times New Roman" w:hAnsi="Times New Roman" w:cs="Times New Roman" w:hint="eastAsia"/>
          <w:kern w:val="2"/>
        </w:rPr>
        <w:t>边</w:t>
      </w:r>
      <w:r>
        <w:rPr>
          <w:rFonts w:ascii="Times New Roman" w:hAnsi="Times New Roman" w:cs="Times New Roman" w:hint="eastAsia"/>
          <w:kern w:val="2"/>
        </w:rPr>
        <w:t xml:space="preserve"> 1</w:t>
      </w:r>
    </w:p>
    <w:p w14:paraId="5DA21B41"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 xml:space="preserve">        - edge2: Line //</w:t>
      </w:r>
      <w:r>
        <w:rPr>
          <w:rFonts w:ascii="Times New Roman" w:hAnsi="Times New Roman" w:cs="Times New Roman" w:hint="eastAsia"/>
          <w:kern w:val="2"/>
        </w:rPr>
        <w:t>边</w:t>
      </w:r>
      <w:r>
        <w:rPr>
          <w:rFonts w:ascii="Times New Roman" w:hAnsi="Times New Roman" w:cs="Times New Roman" w:hint="eastAsia"/>
          <w:kern w:val="2"/>
        </w:rPr>
        <w:t xml:space="preserve"> 2</w:t>
      </w:r>
    </w:p>
    <w:p w14:paraId="25325376"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 xml:space="preserve">        - edge3: Line //</w:t>
      </w:r>
      <w:r>
        <w:rPr>
          <w:rFonts w:ascii="Times New Roman" w:hAnsi="Times New Roman" w:cs="Times New Roman" w:hint="eastAsia"/>
          <w:kern w:val="2"/>
        </w:rPr>
        <w:t>边</w:t>
      </w:r>
      <w:r>
        <w:rPr>
          <w:rFonts w:ascii="Times New Roman" w:hAnsi="Times New Roman" w:cs="Times New Roman" w:hint="eastAsia"/>
          <w:kern w:val="2"/>
        </w:rPr>
        <w:t xml:space="preserve"> 3</w:t>
      </w:r>
    </w:p>
    <w:p w14:paraId="16B88BD2"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kern w:val="2"/>
        </w:rPr>
        <w:t>Methods:</w:t>
      </w:r>
    </w:p>
    <w:p w14:paraId="40D8A260"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 xml:space="preserve">        - </w:t>
      </w:r>
      <w:proofErr w:type="gramStart"/>
      <w:r>
        <w:rPr>
          <w:rFonts w:ascii="Times New Roman" w:hAnsi="Times New Roman" w:cs="Times New Roman"/>
          <w:kern w:val="2"/>
        </w:rPr>
        <w:t>Constructor(</w:t>
      </w:r>
      <w:proofErr w:type="gramEnd"/>
      <w:r>
        <w:rPr>
          <w:rFonts w:ascii="Times New Roman" w:hAnsi="Times New Roman" w:cs="Times New Roman"/>
          <w:kern w:val="2"/>
        </w:rPr>
        <w:t>edge1, edge2, edge3)</w:t>
      </w:r>
    </w:p>
    <w:p w14:paraId="51DA015C"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说明：初始化三角形的三条边。</w:t>
      </w:r>
    </w:p>
    <w:p w14:paraId="33730103"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 xml:space="preserve">        - </w:t>
      </w:r>
      <w:r>
        <w:rPr>
          <w:rFonts w:ascii="Times New Roman" w:hAnsi="Times New Roman" w:cs="Times New Roman"/>
          <w:kern w:val="2"/>
        </w:rPr>
        <w:t>Getters and Setters</w:t>
      </w:r>
    </w:p>
    <w:p w14:paraId="1A7AE417"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说明：提供对</w:t>
      </w:r>
      <w:r>
        <w:rPr>
          <w:rFonts w:ascii="Times New Roman" w:hAnsi="Times New Roman" w:cs="Times New Roman" w:hint="eastAsia"/>
          <w:kern w:val="2"/>
        </w:rPr>
        <w:t xml:space="preserve"> edge1</w:t>
      </w:r>
      <w:r>
        <w:rPr>
          <w:rFonts w:ascii="Times New Roman" w:hAnsi="Times New Roman" w:cs="Times New Roman" w:hint="eastAsia"/>
          <w:kern w:val="2"/>
        </w:rPr>
        <w:t>，</w:t>
      </w:r>
      <w:r>
        <w:rPr>
          <w:rFonts w:ascii="Times New Roman" w:hAnsi="Times New Roman" w:cs="Times New Roman" w:hint="eastAsia"/>
          <w:kern w:val="2"/>
        </w:rPr>
        <w:t xml:space="preserve">edge2 </w:t>
      </w:r>
      <w:r>
        <w:rPr>
          <w:rFonts w:ascii="Times New Roman" w:hAnsi="Times New Roman" w:cs="Times New Roman" w:hint="eastAsia"/>
          <w:kern w:val="2"/>
        </w:rPr>
        <w:t>和</w:t>
      </w:r>
      <w:r>
        <w:rPr>
          <w:rFonts w:ascii="Times New Roman" w:hAnsi="Times New Roman" w:cs="Times New Roman" w:hint="eastAsia"/>
          <w:kern w:val="2"/>
        </w:rPr>
        <w:t xml:space="preserve"> edge3 </w:t>
      </w:r>
      <w:r>
        <w:rPr>
          <w:rFonts w:ascii="Times New Roman" w:hAnsi="Times New Roman" w:cs="Times New Roman" w:hint="eastAsia"/>
          <w:kern w:val="2"/>
        </w:rPr>
        <w:t>属性的访问和修改方法。</w:t>
      </w:r>
    </w:p>
    <w:p w14:paraId="46E62169"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Triangle</w:t>
      </w:r>
      <w:proofErr w:type="gramStart"/>
      <w:r>
        <w:rPr>
          <w:rFonts w:ascii="Times New Roman" w:hAnsi="Times New Roman" w:cs="Times New Roman" w:hint="eastAsia"/>
          <w:kern w:val="2"/>
        </w:rPr>
        <w:t>类表示</w:t>
      </w:r>
      <w:proofErr w:type="gramEnd"/>
      <w:r>
        <w:rPr>
          <w:rFonts w:ascii="Times New Roman" w:hAnsi="Times New Roman" w:cs="Times New Roman" w:hint="eastAsia"/>
          <w:kern w:val="2"/>
        </w:rPr>
        <w:t>由三条</w:t>
      </w:r>
      <w:proofErr w:type="gramStart"/>
      <w:r>
        <w:rPr>
          <w:rFonts w:ascii="Times New Roman" w:hAnsi="Times New Roman" w:cs="Times New Roman" w:hint="eastAsia"/>
          <w:kern w:val="2"/>
        </w:rPr>
        <w:t>边组成</w:t>
      </w:r>
      <w:proofErr w:type="gramEnd"/>
      <w:r>
        <w:rPr>
          <w:rFonts w:ascii="Times New Roman" w:hAnsi="Times New Roman" w:cs="Times New Roman" w:hint="eastAsia"/>
          <w:kern w:val="2"/>
        </w:rPr>
        <w:t>的一个三角形。每条边通过</w:t>
      </w:r>
      <w:r>
        <w:rPr>
          <w:rFonts w:ascii="Times New Roman" w:hAnsi="Times New Roman" w:cs="Times New Roman" w:hint="eastAsia"/>
          <w:kern w:val="2"/>
        </w:rPr>
        <w:t xml:space="preserve"> Line </w:t>
      </w:r>
      <w:r>
        <w:rPr>
          <w:rFonts w:ascii="Times New Roman" w:hAnsi="Times New Roman" w:cs="Times New Roman" w:hint="eastAsia"/>
          <w:kern w:val="2"/>
        </w:rPr>
        <w:t>类</w:t>
      </w:r>
      <w:r>
        <w:rPr>
          <w:rFonts w:ascii="Times New Roman" w:hAnsi="Times New Roman" w:cs="Times New Roman" w:hint="eastAsia"/>
          <w:kern w:val="2"/>
        </w:rPr>
        <w:t>来表示，从而确保三角形的几何性质能够通过边的定义进行操作和计算。</w:t>
      </w:r>
    </w:p>
    <w:p w14:paraId="6A7C6407"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4</w:t>
      </w:r>
      <w:r>
        <w:rPr>
          <w:rFonts w:ascii="Times New Roman" w:hAnsi="Times New Roman" w:cs="Times New Roman" w:hint="eastAsia"/>
          <w:kern w:val="2"/>
        </w:rPr>
        <w:t>．</w:t>
      </w:r>
      <w:r>
        <w:rPr>
          <w:rFonts w:ascii="Times New Roman" w:hAnsi="Times New Roman" w:cs="Times New Roman" w:hint="eastAsia"/>
          <w:kern w:val="2"/>
        </w:rPr>
        <w:t>Mesh</w:t>
      </w:r>
      <w:r>
        <w:rPr>
          <w:rFonts w:ascii="Times New Roman" w:hAnsi="Times New Roman" w:cs="Times New Roman" w:hint="eastAsia"/>
          <w:kern w:val="2"/>
        </w:rPr>
        <w:t>类：</w:t>
      </w:r>
    </w:p>
    <w:p w14:paraId="41165A87"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kern w:val="2"/>
        </w:rPr>
        <w:t>Structure: Mesh</w:t>
      </w:r>
    </w:p>
    <w:p w14:paraId="119BBBCC"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kern w:val="2"/>
        </w:rPr>
        <w:t>Attributes:</w:t>
      </w:r>
    </w:p>
    <w:p w14:paraId="1E8030EA"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 xml:space="preserve">    - points: List&lt;Point&gt; </w:t>
      </w:r>
      <w:r>
        <w:rPr>
          <w:rFonts w:ascii="Times New Roman" w:hAnsi="Times New Roman" w:cs="Times New Roman"/>
          <w:kern w:val="2"/>
        </w:rPr>
        <w:t>//</w:t>
      </w:r>
      <w:proofErr w:type="gramStart"/>
      <w:r>
        <w:rPr>
          <w:rFonts w:ascii="Times New Roman" w:hAnsi="Times New Roman" w:cs="Times New Roman" w:hint="eastAsia"/>
          <w:kern w:val="2"/>
        </w:rPr>
        <w:t>所有点</w:t>
      </w:r>
      <w:proofErr w:type="gramEnd"/>
      <w:r>
        <w:rPr>
          <w:rFonts w:ascii="Times New Roman" w:hAnsi="Times New Roman" w:cs="Times New Roman" w:hint="eastAsia"/>
          <w:kern w:val="2"/>
        </w:rPr>
        <w:t>的集合</w:t>
      </w:r>
    </w:p>
    <w:p w14:paraId="36E15680"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 xml:space="preserve">    - triangles: List&lt;Array</w:t>
      </w:r>
      <w:r>
        <w:rPr>
          <w:rFonts w:ascii="Times New Roman" w:hAnsi="Times New Roman" w:cs="Times New Roman"/>
          <w:kern w:val="2"/>
        </w:rPr>
        <w:t xml:space="preserve"> </w:t>
      </w:r>
      <w:r>
        <w:rPr>
          <w:rFonts w:ascii="Times New Roman" w:hAnsi="Times New Roman" w:cs="Times New Roman" w:hint="eastAsia"/>
          <w:kern w:val="2"/>
        </w:rPr>
        <w:t>int</w:t>
      </w:r>
      <w:r>
        <w:rPr>
          <w:rFonts w:ascii="Times New Roman" w:hAnsi="Times New Roman" w:cs="Times New Roman"/>
          <w:kern w:val="2"/>
        </w:rPr>
        <w:t xml:space="preserve"> []</w:t>
      </w:r>
      <w:r>
        <w:rPr>
          <w:rFonts w:ascii="Times New Roman" w:hAnsi="Times New Roman" w:cs="Times New Roman" w:hint="eastAsia"/>
          <w:kern w:val="2"/>
        </w:rPr>
        <w:t xml:space="preserve"> &gt; </w:t>
      </w:r>
      <w:r>
        <w:rPr>
          <w:rFonts w:ascii="Times New Roman" w:hAnsi="Times New Roman" w:cs="Times New Roman"/>
          <w:kern w:val="2"/>
        </w:rPr>
        <w:t>//</w:t>
      </w:r>
      <w:r>
        <w:rPr>
          <w:rFonts w:ascii="Times New Roman" w:hAnsi="Times New Roman" w:cs="Times New Roman" w:hint="eastAsia"/>
          <w:kern w:val="2"/>
        </w:rPr>
        <w:t>三角网的索引集合</w:t>
      </w:r>
    </w:p>
    <w:p w14:paraId="7DC05000"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kern w:val="2"/>
        </w:rPr>
        <w:t>Methods:</w:t>
      </w:r>
    </w:p>
    <w:p w14:paraId="55CA1898"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kern w:val="2"/>
        </w:rPr>
        <w:t xml:space="preserve">    - </w:t>
      </w:r>
      <w:proofErr w:type="gramStart"/>
      <w:r>
        <w:rPr>
          <w:rFonts w:ascii="Times New Roman" w:hAnsi="Times New Roman" w:cs="Times New Roman"/>
          <w:kern w:val="2"/>
        </w:rPr>
        <w:t>Constructor(</w:t>
      </w:r>
      <w:proofErr w:type="gramEnd"/>
      <w:r>
        <w:rPr>
          <w:rFonts w:ascii="Times New Roman" w:hAnsi="Times New Roman" w:cs="Times New Roman"/>
          <w:kern w:val="2"/>
        </w:rPr>
        <w:t>points, triangles)</w:t>
      </w:r>
    </w:p>
    <w:p w14:paraId="23F9D08E"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kern w:val="2"/>
        </w:rPr>
        <w:t xml:space="preserve">    - Getters and Setters</w:t>
      </w:r>
    </w:p>
    <w:p w14:paraId="625E5FA0"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Mesh</w:t>
      </w:r>
      <w:r>
        <w:rPr>
          <w:rFonts w:ascii="Times New Roman" w:hAnsi="Times New Roman" w:cs="Times New Roman" w:hint="eastAsia"/>
          <w:kern w:val="2"/>
        </w:rPr>
        <w:t>类主要存储原数据及拓扑结构信息，点集合中包含了</w:t>
      </w:r>
      <w:proofErr w:type="gramStart"/>
      <w:r>
        <w:rPr>
          <w:rFonts w:ascii="Times New Roman" w:hAnsi="Times New Roman" w:cs="Times New Roman" w:hint="eastAsia"/>
          <w:kern w:val="2"/>
        </w:rPr>
        <w:t>所有点</w:t>
      </w:r>
      <w:proofErr w:type="gramEnd"/>
      <w:r>
        <w:rPr>
          <w:rFonts w:ascii="Times New Roman" w:hAnsi="Times New Roman" w:cs="Times New Roman" w:hint="eastAsia"/>
          <w:kern w:val="2"/>
        </w:rPr>
        <w:t>的</w:t>
      </w:r>
      <w:r>
        <w:rPr>
          <w:rFonts w:ascii="Times New Roman" w:hAnsi="Times New Roman" w:cs="Times New Roman" w:hint="eastAsia"/>
          <w:kern w:val="2"/>
        </w:rPr>
        <w:t>x</w:t>
      </w:r>
      <w:r>
        <w:rPr>
          <w:rFonts w:ascii="Times New Roman" w:hAnsi="Times New Roman" w:cs="Times New Roman" w:hint="eastAsia"/>
          <w:kern w:val="2"/>
        </w:rPr>
        <w:t>、</w:t>
      </w:r>
      <w:r>
        <w:rPr>
          <w:rFonts w:ascii="Times New Roman" w:hAnsi="Times New Roman" w:cs="Times New Roman" w:hint="eastAsia"/>
          <w:kern w:val="2"/>
        </w:rPr>
        <w:t>y</w:t>
      </w:r>
      <w:r>
        <w:rPr>
          <w:rFonts w:ascii="Times New Roman" w:hAnsi="Times New Roman" w:cs="Times New Roman" w:hint="eastAsia"/>
          <w:kern w:val="2"/>
        </w:rPr>
        <w:t>、</w:t>
      </w:r>
      <w:r>
        <w:rPr>
          <w:rFonts w:ascii="Times New Roman" w:hAnsi="Times New Roman" w:cs="Times New Roman" w:hint="eastAsia"/>
          <w:kern w:val="2"/>
        </w:rPr>
        <w:t>z</w:t>
      </w:r>
      <w:r>
        <w:rPr>
          <w:rFonts w:ascii="Times New Roman" w:hAnsi="Times New Roman" w:cs="Times New Roman" w:hint="eastAsia"/>
          <w:kern w:val="2"/>
        </w:rPr>
        <w:t>坐标信息以及</w:t>
      </w:r>
      <w:r>
        <w:rPr>
          <w:rFonts w:ascii="Times New Roman" w:hAnsi="Times New Roman" w:cs="Times New Roman" w:hint="eastAsia"/>
          <w:kern w:val="2"/>
        </w:rPr>
        <w:t>index</w:t>
      </w:r>
      <w:r>
        <w:rPr>
          <w:rFonts w:ascii="Times New Roman" w:hAnsi="Times New Roman" w:cs="Times New Roman" w:hint="eastAsia"/>
          <w:kern w:val="2"/>
        </w:rPr>
        <w:t>三角索引信息。最终通过索引号存储的三角网格拓扑结构并获取对应坐标信息，如表</w:t>
      </w:r>
      <w:r>
        <w:rPr>
          <w:rFonts w:ascii="Times New Roman" w:hAnsi="Times New Roman" w:cs="Times New Roman" w:hint="eastAsia"/>
          <w:kern w:val="2"/>
        </w:rPr>
        <w:t>2.1</w:t>
      </w:r>
      <w:r>
        <w:rPr>
          <w:rFonts w:ascii="Times New Roman" w:hAnsi="Times New Roman" w:cs="Times New Roman" w:hint="eastAsia"/>
          <w:kern w:val="2"/>
        </w:rPr>
        <w:t>所示网格拓扑结构样例数据。</w:t>
      </w:r>
    </w:p>
    <w:p w14:paraId="77659CE9" w14:textId="77777777" w:rsidR="00EE315F" w:rsidRDefault="00204804">
      <w:pPr>
        <w:widowControl w:val="0"/>
        <w:snapToGrid w:val="0"/>
        <w:spacing w:after="120" w:line="300" w:lineRule="auto"/>
        <w:ind w:firstLineChars="200" w:firstLine="420"/>
        <w:jc w:val="center"/>
        <w:rPr>
          <w:rFonts w:ascii="Times New Roman" w:hAnsi="Times New Roman" w:cs="Times New Roman"/>
          <w:kern w:val="2"/>
          <w:sz w:val="21"/>
          <w:szCs w:val="21"/>
        </w:rPr>
      </w:pPr>
      <w:r>
        <w:rPr>
          <w:rFonts w:ascii="Times New Roman" w:hAnsi="Times New Roman" w:cs="Times New Roman"/>
          <w:kern w:val="2"/>
          <w:sz w:val="21"/>
          <w:szCs w:val="21"/>
        </w:rPr>
        <w:t>表</w:t>
      </w:r>
      <w:r>
        <w:rPr>
          <w:rFonts w:ascii="Times New Roman" w:hAnsi="Times New Roman" w:cs="Times New Roman" w:hint="eastAsia"/>
          <w:kern w:val="2"/>
          <w:sz w:val="21"/>
          <w:szCs w:val="21"/>
        </w:rPr>
        <w:t>2</w:t>
      </w:r>
      <w:r>
        <w:rPr>
          <w:rFonts w:ascii="Times New Roman" w:hAnsi="Times New Roman" w:cs="Times New Roman"/>
          <w:kern w:val="2"/>
          <w:sz w:val="21"/>
          <w:szCs w:val="21"/>
        </w:rPr>
        <w:t>.</w:t>
      </w:r>
      <w:r>
        <w:rPr>
          <w:rFonts w:ascii="Times New Roman" w:hAnsi="Times New Roman" w:cs="Times New Roman" w:hint="eastAsia"/>
          <w:kern w:val="2"/>
          <w:sz w:val="21"/>
          <w:szCs w:val="21"/>
        </w:rPr>
        <w:t>1</w:t>
      </w:r>
      <w:r>
        <w:rPr>
          <w:rFonts w:ascii="Times New Roman" w:hAnsi="Times New Roman" w:cs="Times New Roman"/>
          <w:kern w:val="2"/>
          <w:sz w:val="21"/>
          <w:szCs w:val="21"/>
        </w:rPr>
        <w:t xml:space="preserve"> </w:t>
      </w:r>
      <w:r>
        <w:rPr>
          <w:rFonts w:ascii="Times New Roman" w:hAnsi="Times New Roman" w:cs="Times New Roman" w:hint="eastAsia"/>
          <w:kern w:val="2"/>
          <w:sz w:val="21"/>
          <w:szCs w:val="21"/>
        </w:rPr>
        <w:t>网格拓扑结构样例数据</w:t>
      </w:r>
    </w:p>
    <w:p w14:paraId="104191D4" w14:textId="77777777" w:rsidR="00EE315F" w:rsidRDefault="00204804">
      <w:pPr>
        <w:widowControl w:val="0"/>
        <w:snapToGrid w:val="0"/>
        <w:spacing w:after="120" w:line="300" w:lineRule="auto"/>
        <w:ind w:firstLineChars="200" w:firstLine="420"/>
        <w:jc w:val="center"/>
        <w:rPr>
          <w:rFonts w:ascii="Times New Roman" w:hAnsi="Times New Roman" w:cs="Times New Roman"/>
          <w:kern w:val="2"/>
          <w:sz w:val="21"/>
          <w:szCs w:val="21"/>
        </w:rPr>
      </w:pPr>
      <w:r>
        <w:rPr>
          <w:rFonts w:ascii="Times New Roman" w:hAnsi="Times New Roman" w:cs="Times New Roman"/>
          <w:kern w:val="2"/>
          <w:sz w:val="21"/>
          <w:szCs w:val="21"/>
        </w:rPr>
        <w:t>Table 2.</w:t>
      </w:r>
      <w:r>
        <w:rPr>
          <w:rFonts w:ascii="Times New Roman" w:hAnsi="Times New Roman" w:cs="Times New Roman" w:hint="eastAsia"/>
          <w:kern w:val="2"/>
          <w:sz w:val="21"/>
          <w:szCs w:val="21"/>
        </w:rPr>
        <w:t>1</w:t>
      </w:r>
      <w:r>
        <w:rPr>
          <w:rFonts w:ascii="Times New Roman" w:hAnsi="Times New Roman" w:cs="Times New Roman"/>
          <w:kern w:val="2"/>
          <w:sz w:val="21"/>
          <w:szCs w:val="21"/>
        </w:rPr>
        <w:t xml:space="preserve"> 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4A0" w:firstRow="1" w:lastRow="0" w:firstColumn="1" w:lastColumn="0" w:noHBand="0" w:noVBand="1"/>
      </w:tblPr>
      <w:tblGrid>
        <w:gridCol w:w="1942"/>
        <w:gridCol w:w="38"/>
        <w:gridCol w:w="1905"/>
        <w:gridCol w:w="2197"/>
        <w:gridCol w:w="2198"/>
      </w:tblGrid>
      <w:tr w:rsidR="00EE315F" w14:paraId="4299550A" w14:textId="77777777">
        <w:trPr>
          <w:trHeight w:val="716"/>
        </w:trPr>
        <w:tc>
          <w:tcPr>
            <w:tcW w:w="1942" w:type="dxa"/>
            <w:tcBorders>
              <w:top w:val="single" w:sz="12" w:space="0" w:color="auto"/>
              <w:left w:val="nil"/>
              <w:right w:val="single" w:sz="4" w:space="0" w:color="FFFFFF"/>
            </w:tcBorders>
            <w:vAlign w:val="center"/>
          </w:tcPr>
          <w:p w14:paraId="3E843D2B" w14:textId="77777777" w:rsidR="00EE315F" w:rsidRDefault="0020480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22B7B93" w14:textId="77777777" w:rsidR="00EE315F" w:rsidRDefault="00204804">
            <w:pPr>
              <w:spacing w:line="264" w:lineRule="auto"/>
              <w:ind w:firstLine="240"/>
              <w:jc w:val="center"/>
              <w:rPr>
                <w:szCs w:val="21"/>
              </w:rPr>
            </w:pPr>
            <w:r>
              <w:rPr>
                <w:szCs w:val="21"/>
              </w:rPr>
              <w:t>P</w:t>
            </w:r>
            <w:r>
              <w:rPr>
                <w:rFonts w:hint="eastAsia"/>
                <w:szCs w:val="21"/>
              </w:rPr>
              <w:t>oint1 index</w:t>
            </w:r>
          </w:p>
        </w:tc>
        <w:tc>
          <w:tcPr>
            <w:tcW w:w="2197" w:type="dxa"/>
            <w:tcBorders>
              <w:top w:val="single" w:sz="12" w:space="0" w:color="auto"/>
              <w:left w:val="single" w:sz="4" w:space="0" w:color="FFFFFF"/>
              <w:right w:val="nil"/>
            </w:tcBorders>
            <w:vAlign w:val="center"/>
          </w:tcPr>
          <w:p w14:paraId="0930B842" w14:textId="77777777" w:rsidR="00EE315F" w:rsidRDefault="00204804">
            <w:pPr>
              <w:pStyle w:val="af4"/>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2</w:t>
            </w:r>
            <w:r>
              <w:rPr>
                <w:rFonts w:hint="eastAsia"/>
                <w:szCs w:val="21"/>
              </w:rPr>
              <w:t xml:space="preserve"> index</w:t>
            </w:r>
          </w:p>
        </w:tc>
        <w:tc>
          <w:tcPr>
            <w:tcW w:w="2198" w:type="dxa"/>
            <w:tcBorders>
              <w:top w:val="single" w:sz="12" w:space="0" w:color="auto"/>
              <w:left w:val="single" w:sz="4" w:space="0" w:color="FFFFFF"/>
              <w:right w:val="nil"/>
            </w:tcBorders>
            <w:vAlign w:val="center"/>
          </w:tcPr>
          <w:p w14:paraId="2D196736" w14:textId="77777777" w:rsidR="00EE315F" w:rsidRDefault="00204804">
            <w:pPr>
              <w:pStyle w:val="af4"/>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3</w:t>
            </w:r>
            <w:r>
              <w:rPr>
                <w:rFonts w:hint="eastAsia"/>
                <w:szCs w:val="21"/>
              </w:rPr>
              <w:t xml:space="preserve"> index</w:t>
            </w:r>
          </w:p>
        </w:tc>
      </w:tr>
      <w:tr w:rsidR="00EE315F" w14:paraId="32397975" w14:textId="7777777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F6032FB" w14:textId="77777777" w:rsidR="00EE315F" w:rsidRDefault="00204804">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890928F" w14:textId="77777777" w:rsidR="00EE315F" w:rsidRDefault="00204804">
            <w:pPr>
              <w:spacing w:line="264" w:lineRule="auto"/>
              <w:ind w:firstLine="240"/>
              <w:jc w:val="center"/>
              <w:rPr>
                <w:szCs w:val="21"/>
              </w:rPr>
            </w:pPr>
            <w:r>
              <w:rPr>
                <w:szCs w:val="21"/>
              </w:rPr>
              <w:t>0</w:t>
            </w:r>
          </w:p>
        </w:tc>
        <w:tc>
          <w:tcPr>
            <w:tcW w:w="2197" w:type="dxa"/>
            <w:tcBorders>
              <w:top w:val="single" w:sz="8" w:space="0" w:color="auto"/>
              <w:left w:val="single" w:sz="4" w:space="0" w:color="FFFFFF"/>
              <w:bottom w:val="single" w:sz="4" w:space="0" w:color="FFFFFF"/>
              <w:right w:val="nil"/>
            </w:tcBorders>
          </w:tcPr>
          <w:p w14:paraId="5D536DCF" w14:textId="77777777" w:rsidR="00EE315F" w:rsidRDefault="00204804">
            <w:pPr>
              <w:spacing w:line="264" w:lineRule="auto"/>
              <w:ind w:firstLine="240"/>
              <w:jc w:val="center"/>
              <w:rPr>
                <w:szCs w:val="21"/>
              </w:rPr>
            </w:pPr>
            <w:r>
              <w:rPr>
                <w:szCs w:val="21"/>
              </w:rPr>
              <w:t>8112</w:t>
            </w:r>
          </w:p>
        </w:tc>
        <w:tc>
          <w:tcPr>
            <w:tcW w:w="2198" w:type="dxa"/>
            <w:tcBorders>
              <w:top w:val="single" w:sz="8" w:space="0" w:color="auto"/>
              <w:left w:val="single" w:sz="4" w:space="0" w:color="FFFFFF"/>
              <w:bottom w:val="single" w:sz="4" w:space="0" w:color="FFFFFF"/>
              <w:right w:val="nil"/>
            </w:tcBorders>
          </w:tcPr>
          <w:p w14:paraId="64A893C3" w14:textId="77777777" w:rsidR="00EE315F" w:rsidRDefault="00204804">
            <w:pPr>
              <w:spacing w:line="264" w:lineRule="auto"/>
              <w:ind w:firstLine="240"/>
              <w:jc w:val="center"/>
              <w:rPr>
                <w:szCs w:val="21"/>
              </w:rPr>
            </w:pPr>
            <w:r>
              <w:rPr>
                <w:szCs w:val="21"/>
              </w:rPr>
              <w:t>2</w:t>
            </w:r>
          </w:p>
        </w:tc>
      </w:tr>
      <w:tr w:rsidR="00EE315F" w14:paraId="1AFE9A60"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1F53A45" w14:textId="77777777" w:rsidR="00EE315F" w:rsidRDefault="00204804">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17C94ED2" w14:textId="77777777" w:rsidR="00EE315F" w:rsidRDefault="00204804">
            <w:pPr>
              <w:spacing w:line="264" w:lineRule="auto"/>
              <w:ind w:firstLine="240"/>
              <w:jc w:val="center"/>
              <w:rPr>
                <w:szCs w:val="21"/>
              </w:rPr>
            </w:pPr>
            <w:r>
              <w:rPr>
                <w:szCs w:val="21"/>
              </w:rPr>
              <w:t>4</w:t>
            </w:r>
          </w:p>
        </w:tc>
        <w:tc>
          <w:tcPr>
            <w:tcW w:w="2197" w:type="dxa"/>
            <w:tcBorders>
              <w:top w:val="single" w:sz="4" w:space="0" w:color="FFFFFF"/>
              <w:left w:val="single" w:sz="4" w:space="0" w:color="FFFFFF"/>
              <w:bottom w:val="single" w:sz="4" w:space="0" w:color="FFFFFF"/>
              <w:right w:val="nil"/>
            </w:tcBorders>
          </w:tcPr>
          <w:p w14:paraId="20E19B64" w14:textId="77777777" w:rsidR="00EE315F" w:rsidRDefault="00204804">
            <w:pPr>
              <w:spacing w:line="264" w:lineRule="auto"/>
              <w:ind w:firstLine="240"/>
              <w:jc w:val="center"/>
              <w:rPr>
                <w:szCs w:val="21"/>
              </w:rPr>
            </w:pPr>
            <w:r>
              <w:rPr>
                <w:szCs w:val="21"/>
              </w:rPr>
              <w:t>8116</w:t>
            </w:r>
          </w:p>
        </w:tc>
        <w:tc>
          <w:tcPr>
            <w:tcW w:w="2198" w:type="dxa"/>
            <w:tcBorders>
              <w:top w:val="single" w:sz="4" w:space="0" w:color="FFFFFF"/>
              <w:left w:val="single" w:sz="4" w:space="0" w:color="FFFFFF"/>
              <w:bottom w:val="single" w:sz="4" w:space="0" w:color="FFFFFF"/>
              <w:right w:val="nil"/>
            </w:tcBorders>
          </w:tcPr>
          <w:p w14:paraId="0A1321A6" w14:textId="77777777" w:rsidR="00EE315F" w:rsidRDefault="00204804">
            <w:pPr>
              <w:spacing w:line="264" w:lineRule="auto"/>
              <w:ind w:firstLine="240"/>
              <w:jc w:val="center"/>
              <w:rPr>
                <w:szCs w:val="21"/>
              </w:rPr>
            </w:pPr>
            <w:r>
              <w:rPr>
                <w:szCs w:val="21"/>
              </w:rPr>
              <w:t>250</w:t>
            </w:r>
          </w:p>
        </w:tc>
      </w:tr>
      <w:tr w:rsidR="00EE315F" w14:paraId="306C5230"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7509C7" w14:textId="77777777" w:rsidR="00EE315F" w:rsidRDefault="00204804">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904D3EA" w14:textId="77777777" w:rsidR="00EE315F" w:rsidRDefault="00204804">
            <w:pPr>
              <w:spacing w:line="264" w:lineRule="auto"/>
              <w:ind w:firstLine="240"/>
              <w:jc w:val="center"/>
              <w:rPr>
                <w:szCs w:val="21"/>
              </w:rPr>
            </w:pPr>
            <w:r>
              <w:rPr>
                <w:szCs w:val="21"/>
              </w:rPr>
              <w:t>2</w:t>
            </w:r>
          </w:p>
        </w:tc>
        <w:tc>
          <w:tcPr>
            <w:tcW w:w="2197" w:type="dxa"/>
            <w:tcBorders>
              <w:top w:val="single" w:sz="4" w:space="0" w:color="FFFFFF"/>
              <w:left w:val="single" w:sz="4" w:space="0" w:color="FFFFFF"/>
              <w:bottom w:val="single" w:sz="4" w:space="0" w:color="FFFFFF"/>
              <w:right w:val="nil"/>
            </w:tcBorders>
          </w:tcPr>
          <w:p w14:paraId="19426977" w14:textId="77777777" w:rsidR="00EE315F" w:rsidRDefault="00204804">
            <w:pPr>
              <w:spacing w:line="264" w:lineRule="auto"/>
              <w:ind w:firstLine="240"/>
              <w:jc w:val="center"/>
              <w:rPr>
                <w:szCs w:val="21"/>
              </w:rPr>
            </w:pPr>
            <w:r>
              <w:rPr>
                <w:szCs w:val="21"/>
              </w:rPr>
              <w:t>4</w:t>
            </w:r>
          </w:p>
        </w:tc>
        <w:tc>
          <w:tcPr>
            <w:tcW w:w="2198" w:type="dxa"/>
            <w:tcBorders>
              <w:top w:val="single" w:sz="4" w:space="0" w:color="FFFFFF"/>
              <w:left w:val="single" w:sz="4" w:space="0" w:color="FFFFFF"/>
              <w:bottom w:val="single" w:sz="4" w:space="0" w:color="FFFFFF"/>
              <w:right w:val="nil"/>
            </w:tcBorders>
          </w:tcPr>
          <w:p w14:paraId="23D4A936" w14:textId="77777777" w:rsidR="00EE315F" w:rsidRDefault="00204804">
            <w:pPr>
              <w:spacing w:line="264" w:lineRule="auto"/>
              <w:ind w:firstLine="240"/>
              <w:jc w:val="center"/>
              <w:rPr>
                <w:szCs w:val="21"/>
              </w:rPr>
            </w:pPr>
            <w:r>
              <w:rPr>
                <w:szCs w:val="21"/>
              </w:rPr>
              <w:t>22</w:t>
            </w:r>
          </w:p>
        </w:tc>
      </w:tr>
      <w:tr w:rsidR="00EE315F" w14:paraId="1AE705A8"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699BF8C" w14:textId="77777777" w:rsidR="00EE315F" w:rsidRDefault="0020480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3563BF9" w14:textId="77777777" w:rsidR="00EE315F" w:rsidRDefault="00204804">
            <w:pPr>
              <w:spacing w:line="264" w:lineRule="auto"/>
              <w:ind w:firstLine="240"/>
              <w:jc w:val="center"/>
              <w:rPr>
                <w:szCs w:val="21"/>
              </w:rPr>
            </w:pPr>
            <w:r>
              <w:rPr>
                <w:szCs w:val="21"/>
              </w:rPr>
              <w:t>6</w:t>
            </w:r>
          </w:p>
        </w:tc>
        <w:tc>
          <w:tcPr>
            <w:tcW w:w="2197" w:type="dxa"/>
            <w:tcBorders>
              <w:top w:val="single" w:sz="4" w:space="0" w:color="FFFFFF"/>
              <w:left w:val="single" w:sz="4" w:space="0" w:color="FFFFFF"/>
              <w:bottom w:val="single" w:sz="4" w:space="0" w:color="FFFFFF"/>
              <w:right w:val="nil"/>
            </w:tcBorders>
          </w:tcPr>
          <w:p w14:paraId="6E477853" w14:textId="77777777" w:rsidR="00EE315F" w:rsidRDefault="00204804">
            <w:pPr>
              <w:spacing w:line="264" w:lineRule="auto"/>
              <w:ind w:firstLine="240"/>
              <w:jc w:val="center"/>
              <w:rPr>
                <w:szCs w:val="21"/>
              </w:rPr>
            </w:pPr>
            <w:r>
              <w:rPr>
                <w:szCs w:val="21"/>
              </w:rPr>
              <w:t>8094</w:t>
            </w:r>
          </w:p>
        </w:tc>
        <w:tc>
          <w:tcPr>
            <w:tcW w:w="2198" w:type="dxa"/>
            <w:tcBorders>
              <w:top w:val="single" w:sz="4" w:space="0" w:color="FFFFFF"/>
              <w:left w:val="single" w:sz="4" w:space="0" w:color="FFFFFF"/>
              <w:bottom w:val="single" w:sz="4" w:space="0" w:color="FFFFFF"/>
              <w:right w:val="nil"/>
            </w:tcBorders>
          </w:tcPr>
          <w:p w14:paraId="46E0032F" w14:textId="77777777" w:rsidR="00EE315F" w:rsidRDefault="00204804">
            <w:pPr>
              <w:spacing w:line="264" w:lineRule="auto"/>
              <w:ind w:firstLine="240"/>
              <w:jc w:val="center"/>
              <w:rPr>
                <w:szCs w:val="21"/>
              </w:rPr>
            </w:pPr>
            <w:r>
              <w:rPr>
                <w:szCs w:val="21"/>
              </w:rPr>
              <w:t>8180</w:t>
            </w:r>
          </w:p>
        </w:tc>
      </w:tr>
      <w:tr w:rsidR="00EE315F" w14:paraId="4D2D157A"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D0C0DE" w14:textId="77777777" w:rsidR="00EE315F" w:rsidRDefault="00204804">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0283DF64" w14:textId="77777777" w:rsidR="00EE315F" w:rsidRDefault="00204804">
            <w:pPr>
              <w:spacing w:line="264" w:lineRule="auto"/>
              <w:ind w:firstLine="240"/>
              <w:jc w:val="center"/>
              <w:rPr>
                <w:szCs w:val="21"/>
              </w:rPr>
            </w:pPr>
            <w:r>
              <w:rPr>
                <w:szCs w:val="21"/>
              </w:rPr>
              <w:t>8</w:t>
            </w:r>
          </w:p>
        </w:tc>
        <w:tc>
          <w:tcPr>
            <w:tcW w:w="2197" w:type="dxa"/>
            <w:tcBorders>
              <w:top w:val="single" w:sz="4" w:space="0" w:color="FFFFFF"/>
              <w:left w:val="single" w:sz="4" w:space="0" w:color="FFFFFF"/>
              <w:bottom w:val="single" w:sz="4" w:space="0" w:color="FFFFFF"/>
              <w:right w:val="nil"/>
            </w:tcBorders>
          </w:tcPr>
          <w:p w14:paraId="181DB188" w14:textId="77777777" w:rsidR="00EE315F" w:rsidRDefault="00204804">
            <w:pPr>
              <w:spacing w:line="264" w:lineRule="auto"/>
              <w:ind w:firstLine="240"/>
              <w:jc w:val="center"/>
              <w:rPr>
                <w:szCs w:val="21"/>
              </w:rPr>
            </w:pPr>
            <w:r>
              <w:rPr>
                <w:szCs w:val="21"/>
              </w:rPr>
              <w:t>7932</w:t>
            </w:r>
          </w:p>
        </w:tc>
        <w:tc>
          <w:tcPr>
            <w:tcW w:w="2198" w:type="dxa"/>
            <w:tcBorders>
              <w:top w:val="single" w:sz="4" w:space="0" w:color="FFFFFF"/>
              <w:left w:val="single" w:sz="4" w:space="0" w:color="FFFFFF"/>
              <w:bottom w:val="single" w:sz="4" w:space="0" w:color="FFFFFF"/>
              <w:right w:val="nil"/>
            </w:tcBorders>
          </w:tcPr>
          <w:p w14:paraId="46307CB5" w14:textId="77777777" w:rsidR="00EE315F" w:rsidRDefault="00204804">
            <w:pPr>
              <w:spacing w:line="264" w:lineRule="auto"/>
              <w:ind w:firstLine="240"/>
              <w:jc w:val="center"/>
              <w:rPr>
                <w:szCs w:val="21"/>
              </w:rPr>
            </w:pPr>
            <w:r>
              <w:rPr>
                <w:szCs w:val="21"/>
              </w:rPr>
              <w:t>412</w:t>
            </w:r>
          </w:p>
        </w:tc>
      </w:tr>
      <w:tr w:rsidR="00EE315F" w14:paraId="3A252AF7" w14:textId="7777777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59DCE79" w14:textId="77777777" w:rsidR="00EE315F" w:rsidRDefault="0020480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206DA0A" w14:textId="77777777" w:rsidR="00EE315F" w:rsidRDefault="0020480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7BE7828D" w14:textId="77777777" w:rsidR="00EE315F" w:rsidRDefault="00204804">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7B886204" w14:textId="77777777" w:rsidR="00EE315F" w:rsidRDefault="00204804">
            <w:pPr>
              <w:spacing w:line="264" w:lineRule="auto"/>
              <w:ind w:firstLine="240"/>
              <w:jc w:val="center"/>
              <w:rPr>
                <w:szCs w:val="21"/>
              </w:rPr>
            </w:pPr>
            <w:r>
              <w:rPr>
                <w:szCs w:val="21"/>
              </w:rPr>
              <w:t>…</w:t>
            </w:r>
          </w:p>
        </w:tc>
      </w:tr>
    </w:tbl>
    <w:p w14:paraId="7DCF6ABE" w14:textId="77777777" w:rsidR="00EE315F" w:rsidRDefault="00204804">
      <w:pPr>
        <w:keepNext/>
        <w:keepLines/>
        <w:snapToGrid w:val="0"/>
        <w:spacing w:before="240" w:after="120" w:line="360" w:lineRule="auto"/>
        <w:outlineLvl w:val="1"/>
        <w:rPr>
          <w:rFonts w:eastAsia="黑体"/>
          <w:sz w:val="28"/>
          <w:szCs w:val="32"/>
        </w:rPr>
      </w:pPr>
      <w:bookmarkStart w:id="145" w:name="_Toc192629353"/>
      <w:r>
        <w:rPr>
          <w:rFonts w:eastAsia="黑体" w:hint="eastAsia"/>
          <w:sz w:val="28"/>
          <w:szCs w:val="32"/>
        </w:rPr>
        <w:t>2</w:t>
      </w:r>
      <w:r>
        <w:rPr>
          <w:rFonts w:eastAsia="黑体"/>
          <w:sz w:val="28"/>
          <w:szCs w:val="32"/>
        </w:rPr>
        <w:t>.</w:t>
      </w:r>
      <w:r>
        <w:rPr>
          <w:rFonts w:eastAsia="黑体" w:hint="eastAsia"/>
          <w:sz w:val="28"/>
          <w:szCs w:val="32"/>
        </w:rPr>
        <w:t>2</w:t>
      </w:r>
      <w:r>
        <w:rPr>
          <w:rFonts w:eastAsia="黑体"/>
          <w:sz w:val="28"/>
          <w:szCs w:val="32"/>
        </w:rPr>
        <w:t xml:space="preserve"> </w:t>
      </w:r>
      <w:r>
        <w:rPr>
          <w:rFonts w:eastAsia="黑体"/>
          <w:sz w:val="28"/>
          <w:szCs w:val="32"/>
        </w:rPr>
        <w:t>钻孔模型</w:t>
      </w:r>
      <w:r>
        <w:rPr>
          <w:rFonts w:eastAsia="黑体" w:hint="eastAsia"/>
          <w:sz w:val="28"/>
          <w:szCs w:val="32"/>
        </w:rPr>
        <w:t>构建</w:t>
      </w:r>
      <w:bookmarkEnd w:id="145"/>
    </w:p>
    <w:p w14:paraId="58B8B6C4"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bookmarkStart w:id="146" w:name="_Hlk191383223"/>
      <w:r>
        <w:rPr>
          <w:rFonts w:ascii="Times New Roman" w:hAnsi="Times New Roman" w:cs="Times New Roman" w:hint="eastAsia"/>
          <w:kern w:val="2"/>
        </w:rPr>
        <w:t>钻孔模型</w:t>
      </w:r>
      <w:bookmarkEnd w:id="146"/>
      <w:r>
        <w:rPr>
          <w:rFonts w:ascii="Times New Roman" w:hAnsi="Times New Roman" w:cs="Times New Roman" w:hint="eastAsia"/>
          <w:kern w:val="2"/>
        </w:rPr>
        <w:t>是三维地质建模中重要的基础组成部分，其模型的构建能够直观展现地下地质结构特征和验证网格准确性。通过处理钻孔的空间坐标数据（</w:t>
      </w:r>
      <w:r>
        <w:rPr>
          <w:rFonts w:ascii="Times New Roman" w:hAnsi="Times New Roman" w:cs="Times New Roman" w:hint="eastAsia"/>
          <w:kern w:val="2"/>
        </w:rPr>
        <w:t>X, Y, Z</w:t>
      </w:r>
      <w:r>
        <w:rPr>
          <w:rFonts w:ascii="Times New Roman" w:hAnsi="Times New Roman" w:cs="Times New Roman" w:hint="eastAsia"/>
          <w:kern w:val="2"/>
        </w:rPr>
        <w:t>）及其对应的地层属性，构建了适用于三维渲染的钻孔模型数据结构</w:t>
      </w:r>
      <w:r>
        <w:fldChar w:fldCharType="begin"/>
      </w:r>
      <w:r>
        <w:instrText xml:space="preserve"> ADDIN ZOTERO_ITEM CSL_CITATION {"citationID":"1TgsuTPl","properties":{"formattedCitation":"\\super [46]\\nosupersub{}","plainCitation":"[46]","noteIndex":0},"citationItems":[{"id":62,"uris":["http://zotero.org/users/local/8clMLtyf/items/UFPDQK2Z"],"itemDa</w:instrText>
      </w:r>
      <w:r>
        <w:instrText>ta":{"id":62,"type":"article-journal","abstract":"The existing 3D geological modeling systems rely heavily on large numbers of borehole and cross-section data. However, it is well known that the available geological data are generally sparse and undersampl</w:instrText>
      </w:r>
      <w:r>
        <w:instrText>ed. In this paper, we propose a stepwise refinement method for 3D modeling with multi-source data integration. The method can naturally simulate geological structures no matter whether the available geological data are sufficient or not. By stepwise refine</w:instrText>
      </w:r>
      <w:r>
        <w:instrText>ment on multiple data, the method increases the accuracy of 3D models gradually and effectively. In addition, the mechanisms used in the method for organizing and manipulating information can have an equally important impact upon geologists’ thought, the i</w:instrText>
      </w:r>
      <w:r>
        <w:instrText>nterpretation of geological data, and 3D modeling methodology. A concrete example of using the method to Huai Bei fault and fold belt shows that the method can be applied to broad and complex geological areas.","container-title":"Computers &amp; Geosciences","</w:instrText>
      </w:r>
      <w:r>
        <w:instrText>DOI":"10.1016/j.cageo.2004.09.005","ISSN":"0098-3004","issue":"1","journalAbbreviation":"Computers &amp; Geosciences","page":"35-43","source":"ScienceDirect","title":"An effective method for 3D geological modeling with multi-source data integration","volume":"</w:instrText>
      </w:r>
      <w:r>
        <w:instrText xml:space="preserve">31","author":[{"family":"Wu","given":"Qiang"},{"family":"Xu","given":"Hua"},{"family":"Zou","given":"Xukai"}],"issued":{"date-parts":[["2005",2,1]]}}}],"schema":"https://github.com/citation-style-language/schema/raw/master/csl-citation.json"} </w:instrText>
      </w:r>
      <w:r>
        <w:fldChar w:fldCharType="separate"/>
      </w:r>
      <w:r>
        <w:rPr>
          <w:rFonts w:cs="Times New Roman"/>
          <w:vertAlign w:val="superscript"/>
          <w14:ligatures w14:val="standardContextual"/>
        </w:rPr>
        <w:t>[46]</w:t>
      </w:r>
      <w:r>
        <w:fldChar w:fldCharType="end"/>
      </w:r>
      <w:r>
        <w:rPr>
          <w:rFonts w:hint="eastAsia"/>
        </w:rPr>
        <w:t>，</w:t>
      </w:r>
      <w:r>
        <w:rPr>
          <w:rFonts w:ascii="Times New Roman" w:hAnsi="Times New Roman" w:cs="Times New Roman" w:hint="eastAsia"/>
          <w:kern w:val="2"/>
        </w:rPr>
        <w:t>如表</w:t>
      </w:r>
      <w:r>
        <w:rPr>
          <w:rFonts w:ascii="Times New Roman" w:hAnsi="Times New Roman" w:cs="Times New Roman" w:hint="eastAsia"/>
          <w:kern w:val="2"/>
        </w:rPr>
        <w:t>2.3</w:t>
      </w:r>
      <w:commentRangeStart w:id="147"/>
      <w:r>
        <w:rPr>
          <w:rFonts w:ascii="Times New Roman" w:hAnsi="Times New Roman" w:cs="Times New Roman" w:hint="eastAsia"/>
          <w:kern w:val="2"/>
        </w:rPr>
        <w:t>所</w:t>
      </w:r>
      <w:commentRangeEnd w:id="147"/>
      <w:r w:rsidR="00674E18">
        <w:rPr>
          <w:rStyle w:val="aff4"/>
        </w:rPr>
        <w:commentReference w:id="147"/>
      </w:r>
      <w:r>
        <w:rPr>
          <w:rFonts w:ascii="Times New Roman" w:hAnsi="Times New Roman" w:cs="Times New Roman" w:hint="eastAsia"/>
          <w:kern w:val="2"/>
        </w:rPr>
        <w:t>示钻孔样例数据。</w:t>
      </w:r>
    </w:p>
    <w:p w14:paraId="10877A56"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1</w:t>
      </w:r>
      <w:r>
        <w:rPr>
          <w:rFonts w:ascii="Times New Roman" w:hAnsi="Times New Roman" w:cs="Times New Roman" w:hint="eastAsia"/>
          <w:kern w:val="2"/>
        </w:rPr>
        <w:t>．数据结构设计</w:t>
      </w:r>
    </w:p>
    <w:p w14:paraId="72AE06F7"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每个钻孔的数据由以下信息组成：</w:t>
      </w:r>
    </w:p>
    <w:p w14:paraId="194E31C9"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ab/>
      </w:r>
      <w:r>
        <w:rPr>
          <w:rFonts w:ascii="Times New Roman" w:hAnsi="Times New Roman" w:cs="Times New Roman" w:hint="eastAsia"/>
          <w:kern w:val="2"/>
        </w:rPr>
        <w:t>（</w:t>
      </w:r>
      <w:r>
        <w:rPr>
          <w:rFonts w:ascii="Times New Roman" w:hAnsi="Times New Roman" w:cs="Times New Roman" w:hint="eastAsia"/>
          <w:kern w:val="2"/>
        </w:rPr>
        <w:t>1</w:t>
      </w:r>
      <w:r>
        <w:rPr>
          <w:rFonts w:ascii="Times New Roman" w:hAnsi="Times New Roman" w:cs="Times New Roman" w:hint="eastAsia"/>
          <w:kern w:val="2"/>
        </w:rPr>
        <w:t>）位置坐标：钻孔的</w:t>
      </w:r>
      <w:r>
        <w:rPr>
          <w:rFonts w:ascii="Times New Roman" w:hAnsi="Times New Roman" w:cs="Times New Roman" w:hint="eastAsia"/>
          <w:kern w:val="2"/>
        </w:rPr>
        <w:t xml:space="preserve"> X, Y </w:t>
      </w:r>
      <w:r>
        <w:rPr>
          <w:rFonts w:ascii="Times New Roman" w:hAnsi="Times New Roman" w:cs="Times New Roman" w:hint="eastAsia"/>
          <w:kern w:val="2"/>
        </w:rPr>
        <w:t>平面坐标，表示钻孔的地表位置。</w:t>
      </w:r>
    </w:p>
    <w:p w14:paraId="67D8AFD4"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kern w:val="2"/>
        </w:rPr>
        <w:tab/>
      </w:r>
      <w:r>
        <w:rPr>
          <w:rFonts w:ascii="Times New Roman" w:hAnsi="Times New Roman" w:cs="Times New Roman" w:hint="eastAsia"/>
          <w:kern w:val="2"/>
        </w:rPr>
        <w:t>（</w:t>
      </w:r>
      <w:r>
        <w:rPr>
          <w:rFonts w:ascii="Times New Roman" w:hAnsi="Times New Roman" w:cs="Times New Roman"/>
          <w:kern w:val="2"/>
        </w:rPr>
        <w:t>2</w:t>
      </w:r>
      <w:r>
        <w:rPr>
          <w:rFonts w:ascii="Times New Roman" w:hAnsi="Times New Roman" w:cs="Times New Roman" w:hint="eastAsia"/>
          <w:kern w:val="2"/>
        </w:rPr>
        <w:t>）地层分布：不同地层的</w:t>
      </w:r>
      <w:r>
        <w:rPr>
          <w:rFonts w:ascii="Times New Roman" w:hAnsi="Times New Roman" w:cs="Times New Roman"/>
          <w:kern w:val="2"/>
        </w:rPr>
        <w:t>Z</w:t>
      </w:r>
      <w:r>
        <w:rPr>
          <w:rFonts w:ascii="Times New Roman" w:hAnsi="Times New Roman" w:cs="Times New Roman" w:hint="eastAsia"/>
          <w:kern w:val="2"/>
        </w:rPr>
        <w:t>坐标和厚度</w:t>
      </w:r>
      <w:r>
        <w:rPr>
          <w:rFonts w:ascii="Times New Roman" w:hAnsi="Times New Roman" w:cs="Times New Roman"/>
          <w:kern w:val="2"/>
        </w:rPr>
        <w:t xml:space="preserve"> </w:t>
      </w:r>
      <w:r>
        <w:rPr>
          <w:rFonts w:ascii="Times New Roman" w:hAnsi="Times New Roman" w:cs="Times New Roman" w:hint="eastAsia"/>
          <w:kern w:val="2"/>
        </w:rPr>
        <w:t>h</w:t>
      </w:r>
      <w:r>
        <w:rPr>
          <w:rFonts w:ascii="Times New Roman" w:hAnsi="Times New Roman" w:cs="Times New Roman" w:hint="eastAsia"/>
          <w:kern w:val="2"/>
        </w:rPr>
        <w:t>。</w:t>
      </w:r>
    </w:p>
    <w:p w14:paraId="2F61B6C1"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ab/>
      </w:r>
      <w:r>
        <w:rPr>
          <w:rFonts w:ascii="Times New Roman" w:hAnsi="Times New Roman" w:cs="Times New Roman" w:hint="eastAsia"/>
          <w:kern w:val="2"/>
        </w:rPr>
        <w:t>（</w:t>
      </w:r>
      <w:r>
        <w:rPr>
          <w:rFonts w:ascii="Times New Roman" w:hAnsi="Times New Roman" w:cs="Times New Roman" w:hint="eastAsia"/>
          <w:kern w:val="2"/>
        </w:rPr>
        <w:t>3</w:t>
      </w:r>
      <w:r>
        <w:rPr>
          <w:rFonts w:ascii="Times New Roman" w:hAnsi="Times New Roman" w:cs="Times New Roman" w:hint="eastAsia"/>
          <w:kern w:val="2"/>
        </w:rPr>
        <w:t>）属性信息：地层的颜色映射关系，用于表示不同地层属性。</w:t>
      </w:r>
    </w:p>
    <w:p w14:paraId="363FE76F"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为方便处理与渲染，设计如下数据结构：</w:t>
      </w:r>
    </w:p>
    <w:p w14:paraId="52B64513"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kern w:val="2"/>
        </w:rPr>
        <w:t>Structure: Borehole</w:t>
      </w:r>
    </w:p>
    <w:p w14:paraId="3584BD86"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kern w:val="2"/>
        </w:rPr>
        <w:t>Attributes:</w:t>
      </w:r>
    </w:p>
    <w:p w14:paraId="40678C6E"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 xml:space="preserve">        - x: double (</w:t>
      </w:r>
      <w:r>
        <w:rPr>
          <w:rFonts w:ascii="Times New Roman" w:hAnsi="Times New Roman" w:cs="Times New Roman" w:hint="eastAsia"/>
          <w:kern w:val="2"/>
        </w:rPr>
        <w:t>钻孔的</w:t>
      </w:r>
      <w:r>
        <w:rPr>
          <w:rFonts w:ascii="Times New Roman" w:hAnsi="Times New Roman" w:cs="Times New Roman" w:hint="eastAsia"/>
          <w:kern w:val="2"/>
        </w:rPr>
        <w:t xml:space="preserve"> X </w:t>
      </w:r>
      <w:r>
        <w:rPr>
          <w:rFonts w:ascii="Times New Roman" w:hAnsi="Times New Roman" w:cs="Times New Roman" w:hint="eastAsia"/>
          <w:kern w:val="2"/>
        </w:rPr>
        <w:t>坐标</w:t>
      </w:r>
      <w:r>
        <w:rPr>
          <w:rFonts w:ascii="Times New Roman" w:hAnsi="Times New Roman" w:cs="Times New Roman" w:hint="eastAsia"/>
          <w:kern w:val="2"/>
        </w:rPr>
        <w:t>)</w:t>
      </w:r>
    </w:p>
    <w:p w14:paraId="5F832E20"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 xml:space="preserve">        - y: double (</w:t>
      </w:r>
      <w:r>
        <w:rPr>
          <w:rFonts w:ascii="Times New Roman" w:hAnsi="Times New Roman" w:cs="Times New Roman" w:hint="eastAsia"/>
          <w:kern w:val="2"/>
        </w:rPr>
        <w:t>钻孔的</w:t>
      </w:r>
      <w:r>
        <w:rPr>
          <w:rFonts w:ascii="Times New Roman" w:hAnsi="Times New Roman" w:cs="Times New Roman" w:hint="eastAsia"/>
          <w:kern w:val="2"/>
        </w:rPr>
        <w:t xml:space="preserve"> Y </w:t>
      </w:r>
      <w:r>
        <w:rPr>
          <w:rFonts w:ascii="Times New Roman" w:hAnsi="Times New Roman" w:cs="Times New Roman" w:hint="eastAsia"/>
          <w:kern w:val="2"/>
        </w:rPr>
        <w:t>坐标</w:t>
      </w:r>
      <w:r>
        <w:rPr>
          <w:rFonts w:ascii="Times New Roman" w:hAnsi="Times New Roman" w:cs="Times New Roman" w:hint="eastAsia"/>
          <w:kern w:val="2"/>
        </w:rPr>
        <w:t>)</w:t>
      </w:r>
    </w:p>
    <w:p w14:paraId="468D7D7B"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 xml:space="preserve">        - layers: List&lt;Layer&gt; (</w:t>
      </w:r>
      <w:r>
        <w:rPr>
          <w:rFonts w:ascii="Times New Roman" w:hAnsi="Times New Roman" w:cs="Times New Roman" w:hint="eastAsia"/>
          <w:kern w:val="2"/>
        </w:rPr>
        <w:t>钻孔包含的地层信息</w:t>
      </w:r>
      <w:r>
        <w:rPr>
          <w:rFonts w:ascii="Times New Roman" w:hAnsi="Times New Roman" w:cs="Times New Roman" w:hint="eastAsia"/>
          <w:kern w:val="2"/>
        </w:rPr>
        <w:t>)</w:t>
      </w:r>
    </w:p>
    <w:p w14:paraId="3D13BB30"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kern w:val="2"/>
        </w:rPr>
        <w:t>Structure: Layer</w:t>
      </w:r>
    </w:p>
    <w:p w14:paraId="390102AB"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kern w:val="2"/>
        </w:rPr>
        <w:t>Attributes:</w:t>
      </w:r>
    </w:p>
    <w:p w14:paraId="76D038FA"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 xml:space="preserve">        - top: double (</w:t>
      </w:r>
      <w:r>
        <w:rPr>
          <w:rFonts w:ascii="Times New Roman" w:hAnsi="Times New Roman" w:cs="Times New Roman" w:hint="eastAsia"/>
          <w:kern w:val="2"/>
        </w:rPr>
        <w:t>地层顶面</w:t>
      </w:r>
      <w:r>
        <w:rPr>
          <w:rFonts w:ascii="Times New Roman" w:hAnsi="Times New Roman" w:cs="Times New Roman" w:hint="eastAsia"/>
          <w:kern w:val="2"/>
        </w:rPr>
        <w:t xml:space="preserve"> Z </w:t>
      </w:r>
      <w:r>
        <w:rPr>
          <w:rFonts w:ascii="Times New Roman" w:hAnsi="Times New Roman" w:cs="Times New Roman" w:hint="eastAsia"/>
          <w:kern w:val="2"/>
        </w:rPr>
        <w:t>坐标</w:t>
      </w:r>
      <w:r>
        <w:rPr>
          <w:rFonts w:ascii="Times New Roman" w:hAnsi="Times New Roman" w:cs="Times New Roman" w:hint="eastAsia"/>
          <w:kern w:val="2"/>
        </w:rPr>
        <w:t>)</w:t>
      </w:r>
    </w:p>
    <w:p w14:paraId="2D26CD60"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 xml:space="preserve">        - bottom: double (</w:t>
      </w:r>
      <w:r>
        <w:rPr>
          <w:rFonts w:ascii="Times New Roman" w:hAnsi="Times New Roman" w:cs="Times New Roman" w:hint="eastAsia"/>
          <w:kern w:val="2"/>
        </w:rPr>
        <w:t>地层底面</w:t>
      </w:r>
      <w:r>
        <w:rPr>
          <w:rFonts w:ascii="Times New Roman" w:hAnsi="Times New Roman" w:cs="Times New Roman" w:hint="eastAsia"/>
          <w:kern w:val="2"/>
        </w:rPr>
        <w:t xml:space="preserve"> Z </w:t>
      </w:r>
      <w:r>
        <w:rPr>
          <w:rFonts w:ascii="Times New Roman" w:hAnsi="Times New Roman" w:cs="Times New Roman" w:hint="eastAsia"/>
          <w:kern w:val="2"/>
        </w:rPr>
        <w:t>坐标</w:t>
      </w:r>
      <w:r>
        <w:rPr>
          <w:rFonts w:ascii="Times New Roman" w:hAnsi="Times New Roman" w:cs="Times New Roman" w:hint="eastAsia"/>
          <w:kern w:val="2"/>
        </w:rPr>
        <w:t>)</w:t>
      </w:r>
    </w:p>
    <w:p w14:paraId="44A1ADC6"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 xml:space="preserve">        - thickness: double (</w:t>
      </w:r>
      <w:r>
        <w:rPr>
          <w:rFonts w:ascii="Times New Roman" w:hAnsi="Times New Roman" w:cs="Times New Roman" w:hint="eastAsia"/>
          <w:kern w:val="2"/>
        </w:rPr>
        <w:t>厚度</w:t>
      </w:r>
      <w:r>
        <w:rPr>
          <w:rFonts w:ascii="Times New Roman" w:hAnsi="Times New Roman" w:cs="Times New Roman" w:hint="eastAsia"/>
          <w:kern w:val="2"/>
        </w:rPr>
        <w:t xml:space="preserve"> h = bottom - top)</w:t>
      </w:r>
    </w:p>
    <w:p w14:paraId="19557C26"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 xml:space="preserve">        - color: string (</w:t>
      </w:r>
      <w:r>
        <w:rPr>
          <w:rFonts w:ascii="Times New Roman" w:hAnsi="Times New Roman" w:cs="Times New Roman" w:hint="eastAsia"/>
          <w:kern w:val="2"/>
        </w:rPr>
        <w:t>地层对应的颜色值</w:t>
      </w:r>
      <w:r>
        <w:rPr>
          <w:rFonts w:ascii="Times New Roman" w:hAnsi="Times New Roman" w:cs="Times New Roman" w:hint="eastAsia"/>
          <w:kern w:val="2"/>
        </w:rPr>
        <w:t>)</w:t>
      </w:r>
    </w:p>
    <w:p w14:paraId="2CCD236D"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2</w:t>
      </w:r>
      <w:r>
        <w:rPr>
          <w:rFonts w:ascii="Times New Roman" w:hAnsi="Times New Roman" w:cs="Times New Roman" w:hint="eastAsia"/>
          <w:kern w:val="2"/>
        </w:rPr>
        <w:t>．数据处理流程</w:t>
      </w:r>
    </w:p>
    <w:p w14:paraId="50D7C904"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钻孔数据的构建流程如下：</w:t>
      </w:r>
    </w:p>
    <w:p w14:paraId="08C0C69E"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w:t>
      </w:r>
      <w:r>
        <w:rPr>
          <w:rFonts w:ascii="Times New Roman" w:hAnsi="Times New Roman" w:cs="Times New Roman" w:hint="eastAsia"/>
          <w:kern w:val="2"/>
        </w:rPr>
        <w:t>1</w:t>
      </w:r>
      <w:r>
        <w:rPr>
          <w:rFonts w:ascii="Times New Roman" w:hAnsi="Times New Roman" w:cs="Times New Roman" w:hint="eastAsia"/>
          <w:kern w:val="2"/>
        </w:rPr>
        <w:t>）原始数据</w:t>
      </w:r>
      <w:r>
        <w:rPr>
          <w:rFonts w:ascii="Times New Roman" w:hAnsi="Times New Roman" w:cs="Times New Roman" w:hint="eastAsia"/>
          <w:kern w:val="2"/>
        </w:rPr>
        <w:t>读取</w:t>
      </w:r>
    </w:p>
    <w:p w14:paraId="66905E75"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从</w:t>
      </w:r>
      <w:r>
        <w:rPr>
          <w:rFonts w:ascii="Times New Roman" w:hAnsi="Times New Roman" w:cs="Times New Roman" w:hint="eastAsia"/>
          <w:kern w:val="2"/>
        </w:rPr>
        <w:t>Excel</w:t>
      </w:r>
      <w:r>
        <w:rPr>
          <w:rFonts w:ascii="Times New Roman" w:hAnsi="Times New Roman" w:cs="Times New Roman" w:hint="eastAsia"/>
          <w:kern w:val="2"/>
        </w:rPr>
        <w:t>或数据库中提取钻孔的</w:t>
      </w:r>
      <w:r>
        <w:rPr>
          <w:rFonts w:ascii="Times New Roman" w:hAnsi="Times New Roman" w:cs="Times New Roman" w:hint="eastAsia"/>
          <w:kern w:val="2"/>
        </w:rPr>
        <w:t xml:space="preserve"> </w:t>
      </w:r>
      <m:oMath>
        <m:r>
          <m:rPr>
            <m:sty m:val="p"/>
          </m:rPr>
          <w:rPr>
            <w:rFonts w:ascii="Cambria Math" w:hAnsi="Cambria Math" w:cs="Times New Roman"/>
            <w:kern w:val="2"/>
          </w:rPr>
          <m:t>X</m:t>
        </m:r>
      </m:oMath>
      <w:r>
        <w:rPr>
          <w:rFonts w:ascii="Times New Roman" w:hAnsi="Times New Roman" w:cs="Times New Roman" w:hint="eastAsia"/>
          <w:iCs/>
          <w:kern w:val="2"/>
        </w:rPr>
        <w:t xml:space="preserve">, </w:t>
      </w:r>
      <m:oMath>
        <m:r>
          <m:rPr>
            <m:sty m:val="p"/>
          </m:rPr>
          <w:rPr>
            <w:rFonts w:ascii="Cambria Math" w:hAnsi="Cambria Math" w:cs="Times New Roman"/>
            <w:kern w:val="2"/>
          </w:rPr>
          <m:t>Y</m:t>
        </m:r>
      </m:oMath>
      <w:r>
        <w:rPr>
          <w:rFonts w:ascii="Times New Roman" w:hAnsi="Times New Roman" w:cs="Times New Roman" w:hint="eastAsia"/>
          <w:kern w:val="2"/>
        </w:rPr>
        <w:t>坐标及地层的坐标</w:t>
      </w:r>
      <m:oMath>
        <m:r>
          <w:rPr>
            <w:rFonts w:ascii="Cambria Math" w:hAnsi="Cambria Math" w:cs="Times New Roman"/>
            <w:kern w:val="2"/>
          </w:rPr>
          <m:t>Z</m:t>
        </m:r>
      </m:oMath>
      <w:r>
        <w:rPr>
          <w:rFonts w:ascii="Times New Roman" w:hAnsi="Times New Roman" w:cs="Times New Roman" w:hint="eastAsia"/>
          <w:kern w:val="2"/>
        </w:rPr>
        <w:t>范围。以下是某一地层的钻孔样</w:t>
      </w:r>
      <w:proofErr w:type="gramStart"/>
      <w:r>
        <w:rPr>
          <w:rFonts w:ascii="Times New Roman" w:hAnsi="Times New Roman" w:cs="Times New Roman" w:hint="eastAsia"/>
          <w:kern w:val="2"/>
        </w:rPr>
        <w:t>例数据</w:t>
      </w:r>
      <w:proofErr w:type="gramEnd"/>
      <w:r>
        <w:rPr>
          <w:rFonts w:ascii="Times New Roman" w:hAnsi="Times New Roman" w:cs="Times New Roman" w:hint="eastAsia"/>
          <w:kern w:val="2"/>
        </w:rPr>
        <w:t>如表</w:t>
      </w:r>
      <w:r>
        <w:rPr>
          <w:rFonts w:ascii="Times New Roman" w:hAnsi="Times New Roman" w:cs="Times New Roman" w:hint="eastAsia"/>
          <w:kern w:val="2"/>
        </w:rPr>
        <w:t>2.2</w:t>
      </w:r>
      <w:r>
        <w:rPr>
          <w:rFonts w:ascii="Times New Roman" w:hAnsi="Times New Roman" w:cs="Times New Roman" w:hint="eastAsia"/>
          <w:kern w:val="2"/>
        </w:rPr>
        <w:t>所示。</w:t>
      </w:r>
    </w:p>
    <w:p w14:paraId="53779958" w14:textId="77777777" w:rsidR="00EE315F" w:rsidRDefault="00204804">
      <w:pPr>
        <w:widowControl w:val="0"/>
        <w:spacing w:line="300" w:lineRule="auto"/>
        <w:jc w:val="center"/>
        <w:rPr>
          <w:rFonts w:ascii="Times New Roman" w:hAnsi="Times New Roman" w:cs="Times New Roman"/>
          <w:kern w:val="2"/>
          <w:sz w:val="21"/>
          <w:szCs w:val="21"/>
        </w:rPr>
      </w:pPr>
      <w:r>
        <w:rPr>
          <w:rFonts w:ascii="Times New Roman" w:hAnsi="Times New Roman" w:cs="Times New Roman"/>
          <w:kern w:val="2"/>
          <w:sz w:val="21"/>
          <w:szCs w:val="21"/>
        </w:rPr>
        <w:t>表</w:t>
      </w:r>
      <w:r>
        <w:rPr>
          <w:rFonts w:ascii="Times New Roman" w:hAnsi="Times New Roman" w:cs="Times New Roman" w:hint="eastAsia"/>
          <w:kern w:val="2"/>
          <w:sz w:val="21"/>
          <w:szCs w:val="21"/>
        </w:rPr>
        <w:t>2</w:t>
      </w:r>
      <w:r>
        <w:rPr>
          <w:rFonts w:ascii="Times New Roman" w:hAnsi="Times New Roman" w:cs="Times New Roman"/>
          <w:kern w:val="2"/>
          <w:sz w:val="21"/>
          <w:szCs w:val="21"/>
        </w:rPr>
        <w:t>.</w:t>
      </w:r>
      <w:r>
        <w:rPr>
          <w:rFonts w:ascii="Times New Roman" w:hAnsi="Times New Roman" w:cs="Times New Roman" w:hint="eastAsia"/>
          <w:kern w:val="2"/>
          <w:sz w:val="21"/>
          <w:szCs w:val="21"/>
        </w:rPr>
        <w:t>2</w:t>
      </w:r>
      <w:r>
        <w:rPr>
          <w:rFonts w:ascii="Times New Roman" w:hAnsi="Times New Roman" w:cs="Times New Roman"/>
          <w:kern w:val="2"/>
          <w:sz w:val="21"/>
          <w:szCs w:val="21"/>
        </w:rPr>
        <w:t xml:space="preserve"> </w:t>
      </w:r>
      <w:r>
        <w:rPr>
          <w:rFonts w:ascii="Times New Roman" w:hAnsi="Times New Roman" w:cs="Times New Roman" w:hint="eastAsia"/>
          <w:kern w:val="2"/>
          <w:sz w:val="21"/>
          <w:szCs w:val="21"/>
        </w:rPr>
        <w:t>某一地层部分钻孔样例数据</w:t>
      </w:r>
    </w:p>
    <w:p w14:paraId="2E42B2F7" w14:textId="77777777" w:rsidR="00EE315F" w:rsidRDefault="00204804">
      <w:pPr>
        <w:widowControl w:val="0"/>
        <w:spacing w:line="300" w:lineRule="auto"/>
        <w:jc w:val="center"/>
        <w:rPr>
          <w:rFonts w:ascii="Times New Roman" w:hAnsi="Times New Roman" w:cs="Times New Roman"/>
          <w:kern w:val="2"/>
          <w:sz w:val="21"/>
          <w:szCs w:val="21"/>
        </w:rPr>
      </w:pPr>
      <w:r>
        <w:rPr>
          <w:rFonts w:ascii="Times New Roman" w:hAnsi="Times New Roman" w:cs="Times New Roman"/>
          <w:kern w:val="2"/>
          <w:sz w:val="21"/>
          <w:szCs w:val="21"/>
        </w:rPr>
        <w:t>Table 2.</w:t>
      </w:r>
      <w:r>
        <w:rPr>
          <w:rFonts w:ascii="Times New Roman" w:hAnsi="Times New Roman" w:cs="Times New Roman" w:hint="eastAsia"/>
          <w:kern w:val="2"/>
          <w:sz w:val="21"/>
          <w:szCs w:val="21"/>
        </w:rPr>
        <w:t>2</w:t>
      </w:r>
      <w:r>
        <w:rPr>
          <w:rFonts w:ascii="Times New Roman" w:hAnsi="Times New Roman" w:cs="Times New Roman"/>
          <w:kern w:val="2"/>
          <w:sz w:val="21"/>
          <w:szCs w:val="21"/>
        </w:rPr>
        <w:t xml:space="preserve"> Sample data of drilling in a certain stratum</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4A0" w:firstRow="1" w:lastRow="0" w:firstColumn="1" w:lastColumn="0" w:noHBand="0" w:noVBand="1"/>
      </w:tblPr>
      <w:tblGrid>
        <w:gridCol w:w="1942"/>
        <w:gridCol w:w="38"/>
        <w:gridCol w:w="1905"/>
        <w:gridCol w:w="2197"/>
        <w:gridCol w:w="2198"/>
      </w:tblGrid>
      <w:tr w:rsidR="00EE315F" w14:paraId="30CF4C7A" w14:textId="77777777">
        <w:trPr>
          <w:trHeight w:val="716"/>
        </w:trPr>
        <w:tc>
          <w:tcPr>
            <w:tcW w:w="1942" w:type="dxa"/>
            <w:tcBorders>
              <w:top w:val="single" w:sz="12" w:space="0" w:color="auto"/>
              <w:left w:val="nil"/>
              <w:right w:val="single" w:sz="4" w:space="0" w:color="FFFFFF"/>
            </w:tcBorders>
            <w:vAlign w:val="center"/>
          </w:tcPr>
          <w:p w14:paraId="4FD87A15" w14:textId="77777777" w:rsidR="00EE315F" w:rsidRDefault="00204804">
            <w:pPr>
              <w:spacing w:line="264" w:lineRule="auto"/>
              <w:ind w:firstLine="240"/>
              <w:jc w:val="center"/>
              <w:rPr>
                <w:szCs w:val="21"/>
              </w:rPr>
            </w:pPr>
            <w:r>
              <w:rPr>
                <w:rFonts w:hint="eastAsia"/>
                <w:szCs w:val="21"/>
              </w:rPr>
              <w:t>钻孔号</w:t>
            </w:r>
          </w:p>
        </w:tc>
        <w:tc>
          <w:tcPr>
            <w:tcW w:w="1943" w:type="dxa"/>
            <w:gridSpan w:val="2"/>
            <w:tcBorders>
              <w:top w:val="single" w:sz="12" w:space="0" w:color="auto"/>
              <w:left w:val="nil"/>
              <w:right w:val="single" w:sz="4" w:space="0" w:color="FFFFFF"/>
            </w:tcBorders>
            <w:vAlign w:val="center"/>
          </w:tcPr>
          <w:p w14:paraId="3ED054FD" w14:textId="77777777" w:rsidR="00EE315F" w:rsidRDefault="00204804">
            <w:pPr>
              <w:spacing w:line="264" w:lineRule="auto"/>
              <w:ind w:firstLine="240"/>
              <w:jc w:val="center"/>
              <w:rPr>
                <w:szCs w:val="21"/>
              </w:rPr>
            </w:pPr>
            <w:r>
              <w:rPr>
                <w:rFonts w:hint="eastAsia"/>
                <w:szCs w:val="21"/>
              </w:rPr>
              <w:t>x</w:t>
            </w:r>
          </w:p>
        </w:tc>
        <w:tc>
          <w:tcPr>
            <w:tcW w:w="2197" w:type="dxa"/>
            <w:tcBorders>
              <w:top w:val="single" w:sz="12" w:space="0" w:color="auto"/>
              <w:left w:val="single" w:sz="4" w:space="0" w:color="FFFFFF"/>
              <w:right w:val="nil"/>
            </w:tcBorders>
            <w:vAlign w:val="center"/>
          </w:tcPr>
          <w:p w14:paraId="59595430" w14:textId="77777777" w:rsidR="00EE315F" w:rsidRDefault="00204804">
            <w:pPr>
              <w:pStyle w:val="af4"/>
              <w:pBdr>
                <w:bottom w:val="none" w:sz="0" w:space="0" w:color="auto"/>
              </w:pBdr>
              <w:tabs>
                <w:tab w:val="clear" w:pos="4153"/>
                <w:tab w:val="clear" w:pos="8306"/>
              </w:tabs>
              <w:snapToGrid/>
              <w:spacing w:line="264" w:lineRule="auto"/>
              <w:ind w:firstLine="210"/>
              <w:rPr>
                <w:sz w:val="21"/>
                <w:szCs w:val="21"/>
              </w:rPr>
            </w:pPr>
            <w:r>
              <w:rPr>
                <w:szCs w:val="21"/>
              </w:rPr>
              <w:t>y</w:t>
            </w:r>
          </w:p>
        </w:tc>
        <w:tc>
          <w:tcPr>
            <w:tcW w:w="2198" w:type="dxa"/>
            <w:tcBorders>
              <w:top w:val="single" w:sz="12" w:space="0" w:color="auto"/>
              <w:left w:val="single" w:sz="4" w:space="0" w:color="FFFFFF"/>
              <w:right w:val="nil"/>
            </w:tcBorders>
            <w:vAlign w:val="center"/>
          </w:tcPr>
          <w:p w14:paraId="52FF8CF4" w14:textId="77777777" w:rsidR="00EE315F" w:rsidRDefault="00204804">
            <w:pPr>
              <w:pStyle w:val="af4"/>
              <w:pBdr>
                <w:bottom w:val="none" w:sz="0" w:space="0" w:color="auto"/>
              </w:pBdr>
              <w:tabs>
                <w:tab w:val="clear" w:pos="4153"/>
                <w:tab w:val="clear" w:pos="8306"/>
              </w:tabs>
              <w:snapToGrid/>
              <w:spacing w:line="264" w:lineRule="auto"/>
              <w:ind w:firstLine="210"/>
              <w:rPr>
                <w:sz w:val="21"/>
                <w:szCs w:val="21"/>
              </w:rPr>
            </w:pPr>
            <w:r>
              <w:rPr>
                <w:szCs w:val="21"/>
              </w:rPr>
              <w:t>z</w:t>
            </w:r>
          </w:p>
        </w:tc>
      </w:tr>
      <w:tr w:rsidR="00EE315F" w14:paraId="07917165" w14:textId="7777777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BB5A403" w14:textId="77777777" w:rsidR="00EE315F" w:rsidRDefault="00204804">
            <w:pPr>
              <w:spacing w:line="264" w:lineRule="auto"/>
              <w:ind w:firstLine="240"/>
              <w:jc w:val="center"/>
              <w:rPr>
                <w:szCs w:val="21"/>
              </w:rPr>
            </w:pPr>
            <w:r>
              <w:rPr>
                <w:szCs w:val="21"/>
              </w:rPr>
              <w:t>8304</w:t>
            </w:r>
          </w:p>
        </w:tc>
        <w:tc>
          <w:tcPr>
            <w:tcW w:w="1905" w:type="dxa"/>
            <w:tcBorders>
              <w:top w:val="single" w:sz="8" w:space="0" w:color="auto"/>
              <w:left w:val="single" w:sz="4" w:space="0" w:color="FFFFFF"/>
              <w:bottom w:val="single" w:sz="4" w:space="0" w:color="FFFFFF"/>
              <w:right w:val="single" w:sz="4" w:space="0" w:color="FFFFFF"/>
            </w:tcBorders>
            <w:vAlign w:val="center"/>
          </w:tcPr>
          <w:p w14:paraId="2261C9B4" w14:textId="77777777" w:rsidR="00EE315F" w:rsidRDefault="00204804">
            <w:pPr>
              <w:spacing w:line="264" w:lineRule="auto"/>
              <w:ind w:firstLine="240"/>
              <w:jc w:val="center"/>
              <w:rPr>
                <w:szCs w:val="21"/>
              </w:rPr>
            </w:pPr>
            <w:r>
              <w:rPr>
                <w:szCs w:val="21"/>
              </w:rPr>
              <w:t>64.14</w:t>
            </w:r>
          </w:p>
        </w:tc>
        <w:tc>
          <w:tcPr>
            <w:tcW w:w="2197" w:type="dxa"/>
            <w:tcBorders>
              <w:top w:val="single" w:sz="8" w:space="0" w:color="auto"/>
              <w:left w:val="single" w:sz="4" w:space="0" w:color="FFFFFF"/>
              <w:bottom w:val="single" w:sz="4" w:space="0" w:color="FFFFFF"/>
              <w:right w:val="nil"/>
            </w:tcBorders>
          </w:tcPr>
          <w:p w14:paraId="1C83C43A" w14:textId="77777777" w:rsidR="00EE315F" w:rsidRDefault="00204804">
            <w:pPr>
              <w:spacing w:line="264" w:lineRule="auto"/>
              <w:ind w:firstLine="240"/>
              <w:jc w:val="center"/>
              <w:rPr>
                <w:szCs w:val="21"/>
              </w:rPr>
            </w:pPr>
            <w:r>
              <w:rPr>
                <w:szCs w:val="21"/>
              </w:rPr>
              <w:t>67.80</w:t>
            </w:r>
          </w:p>
        </w:tc>
        <w:tc>
          <w:tcPr>
            <w:tcW w:w="2198" w:type="dxa"/>
            <w:tcBorders>
              <w:top w:val="single" w:sz="8" w:space="0" w:color="auto"/>
              <w:left w:val="single" w:sz="4" w:space="0" w:color="FFFFFF"/>
              <w:bottom w:val="single" w:sz="4" w:space="0" w:color="FFFFFF"/>
              <w:right w:val="nil"/>
            </w:tcBorders>
          </w:tcPr>
          <w:p w14:paraId="060BA3A4" w14:textId="77777777" w:rsidR="00EE315F" w:rsidRDefault="00204804">
            <w:pPr>
              <w:spacing w:line="264" w:lineRule="auto"/>
              <w:ind w:firstLine="240"/>
              <w:jc w:val="center"/>
              <w:rPr>
                <w:szCs w:val="21"/>
              </w:rPr>
            </w:pPr>
            <w:r>
              <w:rPr>
                <w:szCs w:val="21"/>
              </w:rPr>
              <w:t>-0.48</w:t>
            </w:r>
          </w:p>
        </w:tc>
      </w:tr>
      <w:tr w:rsidR="00EE315F" w14:paraId="0B61868B"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406DD83" w14:textId="77777777" w:rsidR="00EE315F" w:rsidRDefault="00204804">
            <w:pPr>
              <w:spacing w:line="264" w:lineRule="auto"/>
              <w:ind w:firstLine="240"/>
              <w:jc w:val="center"/>
              <w:rPr>
                <w:szCs w:val="21"/>
              </w:rPr>
            </w:pPr>
            <w:r>
              <w:rPr>
                <w:szCs w:val="21"/>
              </w:rPr>
              <w:t>BD-1</w:t>
            </w:r>
          </w:p>
        </w:tc>
        <w:tc>
          <w:tcPr>
            <w:tcW w:w="1905" w:type="dxa"/>
            <w:tcBorders>
              <w:top w:val="single" w:sz="4" w:space="0" w:color="FFFFFF"/>
              <w:left w:val="single" w:sz="4" w:space="0" w:color="FFFFFF"/>
              <w:bottom w:val="single" w:sz="4" w:space="0" w:color="FFFFFF"/>
              <w:right w:val="single" w:sz="4" w:space="0" w:color="FFFFFF"/>
            </w:tcBorders>
            <w:vAlign w:val="center"/>
          </w:tcPr>
          <w:p w14:paraId="166CAE8D" w14:textId="77777777" w:rsidR="00EE315F" w:rsidRDefault="00204804">
            <w:pPr>
              <w:spacing w:line="264" w:lineRule="auto"/>
              <w:ind w:firstLine="240"/>
              <w:jc w:val="center"/>
              <w:rPr>
                <w:szCs w:val="21"/>
              </w:rPr>
            </w:pPr>
            <w:r>
              <w:rPr>
                <w:szCs w:val="21"/>
              </w:rPr>
              <w:t>91.31</w:t>
            </w:r>
          </w:p>
        </w:tc>
        <w:tc>
          <w:tcPr>
            <w:tcW w:w="2197" w:type="dxa"/>
            <w:tcBorders>
              <w:top w:val="single" w:sz="4" w:space="0" w:color="FFFFFF"/>
              <w:left w:val="single" w:sz="4" w:space="0" w:color="FFFFFF"/>
              <w:bottom w:val="single" w:sz="4" w:space="0" w:color="FFFFFF"/>
              <w:right w:val="nil"/>
            </w:tcBorders>
          </w:tcPr>
          <w:p w14:paraId="62712765" w14:textId="77777777" w:rsidR="00EE315F" w:rsidRDefault="00204804">
            <w:pPr>
              <w:spacing w:line="264" w:lineRule="auto"/>
              <w:ind w:firstLine="240"/>
              <w:jc w:val="center"/>
              <w:rPr>
                <w:szCs w:val="21"/>
              </w:rPr>
            </w:pPr>
            <w:r>
              <w:rPr>
                <w:szCs w:val="21"/>
              </w:rPr>
              <w:t>100.8</w:t>
            </w:r>
            <w:r>
              <w:rPr>
                <w:rFonts w:hint="eastAsia"/>
                <w:szCs w:val="21"/>
              </w:rPr>
              <w:t>6</w:t>
            </w:r>
          </w:p>
        </w:tc>
        <w:tc>
          <w:tcPr>
            <w:tcW w:w="2198" w:type="dxa"/>
            <w:tcBorders>
              <w:top w:val="single" w:sz="4" w:space="0" w:color="FFFFFF"/>
              <w:left w:val="single" w:sz="4" w:space="0" w:color="FFFFFF"/>
              <w:bottom w:val="single" w:sz="4" w:space="0" w:color="FFFFFF"/>
              <w:right w:val="nil"/>
            </w:tcBorders>
          </w:tcPr>
          <w:p w14:paraId="2A01352B" w14:textId="77777777" w:rsidR="00EE315F" w:rsidRDefault="00204804">
            <w:pPr>
              <w:spacing w:line="264" w:lineRule="auto"/>
              <w:ind w:firstLine="240"/>
              <w:jc w:val="center"/>
              <w:rPr>
                <w:szCs w:val="21"/>
              </w:rPr>
            </w:pPr>
            <w:r>
              <w:rPr>
                <w:szCs w:val="21"/>
              </w:rPr>
              <w:t>-0.99</w:t>
            </w:r>
          </w:p>
        </w:tc>
      </w:tr>
      <w:tr w:rsidR="00EE315F" w14:paraId="207700A4"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77346C2" w14:textId="77777777" w:rsidR="00EE315F" w:rsidRDefault="00204804">
            <w:pPr>
              <w:spacing w:line="264" w:lineRule="auto"/>
              <w:ind w:firstLine="240"/>
              <w:jc w:val="center"/>
              <w:rPr>
                <w:szCs w:val="21"/>
              </w:rPr>
            </w:pPr>
            <w:r>
              <w:rPr>
                <w:rFonts w:hint="eastAsia"/>
                <w:szCs w:val="21"/>
              </w:rPr>
              <w:t>补</w:t>
            </w:r>
            <w:r>
              <w:rPr>
                <w:rFonts w:hint="eastAsia"/>
                <w:szCs w:val="21"/>
              </w:rPr>
              <w:t>7</w:t>
            </w:r>
          </w:p>
        </w:tc>
        <w:tc>
          <w:tcPr>
            <w:tcW w:w="1905" w:type="dxa"/>
            <w:tcBorders>
              <w:top w:val="single" w:sz="4" w:space="0" w:color="FFFFFF"/>
              <w:left w:val="single" w:sz="4" w:space="0" w:color="FFFFFF"/>
              <w:bottom w:val="single" w:sz="4" w:space="0" w:color="FFFFFF"/>
              <w:right w:val="single" w:sz="4" w:space="0" w:color="FFFFFF"/>
            </w:tcBorders>
            <w:vAlign w:val="center"/>
          </w:tcPr>
          <w:p w14:paraId="5C6E4629" w14:textId="77777777" w:rsidR="00EE315F" w:rsidRDefault="00204804">
            <w:pPr>
              <w:spacing w:line="264" w:lineRule="auto"/>
              <w:ind w:firstLine="240"/>
              <w:jc w:val="center"/>
              <w:rPr>
                <w:szCs w:val="21"/>
              </w:rPr>
            </w:pPr>
            <w:r>
              <w:rPr>
                <w:szCs w:val="21"/>
              </w:rPr>
              <w:t>90.79</w:t>
            </w:r>
          </w:p>
        </w:tc>
        <w:tc>
          <w:tcPr>
            <w:tcW w:w="2197" w:type="dxa"/>
            <w:tcBorders>
              <w:top w:val="single" w:sz="4" w:space="0" w:color="FFFFFF"/>
              <w:left w:val="single" w:sz="4" w:space="0" w:color="FFFFFF"/>
              <w:bottom w:val="single" w:sz="4" w:space="0" w:color="FFFFFF"/>
              <w:right w:val="nil"/>
            </w:tcBorders>
          </w:tcPr>
          <w:p w14:paraId="0D8669E4" w14:textId="77777777" w:rsidR="00EE315F" w:rsidRDefault="00204804">
            <w:pPr>
              <w:spacing w:line="264" w:lineRule="auto"/>
              <w:ind w:firstLine="240"/>
              <w:jc w:val="center"/>
              <w:rPr>
                <w:szCs w:val="21"/>
              </w:rPr>
            </w:pPr>
            <w:r>
              <w:rPr>
                <w:szCs w:val="21"/>
              </w:rPr>
              <w:t>84.30</w:t>
            </w:r>
          </w:p>
        </w:tc>
        <w:tc>
          <w:tcPr>
            <w:tcW w:w="2198" w:type="dxa"/>
            <w:tcBorders>
              <w:top w:val="single" w:sz="4" w:space="0" w:color="FFFFFF"/>
              <w:left w:val="single" w:sz="4" w:space="0" w:color="FFFFFF"/>
              <w:bottom w:val="single" w:sz="4" w:space="0" w:color="FFFFFF"/>
              <w:right w:val="nil"/>
            </w:tcBorders>
          </w:tcPr>
          <w:p w14:paraId="7898FEE1" w14:textId="77777777" w:rsidR="00EE315F" w:rsidRDefault="00204804">
            <w:pPr>
              <w:spacing w:line="264" w:lineRule="auto"/>
              <w:ind w:firstLine="240"/>
              <w:jc w:val="center"/>
              <w:rPr>
                <w:szCs w:val="21"/>
              </w:rPr>
            </w:pPr>
            <w:r>
              <w:rPr>
                <w:szCs w:val="21"/>
              </w:rPr>
              <w:t>-0.83</w:t>
            </w:r>
          </w:p>
        </w:tc>
      </w:tr>
      <w:tr w:rsidR="00EE315F" w14:paraId="55A98674" w14:textId="7777777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174BED40" w14:textId="77777777" w:rsidR="00EE315F" w:rsidRDefault="0020480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56D9728F" w14:textId="77777777" w:rsidR="00EE315F" w:rsidRDefault="0020480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6F0CCEA2" w14:textId="77777777" w:rsidR="00EE315F" w:rsidRDefault="00204804">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59601243" w14:textId="77777777" w:rsidR="00EE315F" w:rsidRDefault="00204804">
            <w:pPr>
              <w:spacing w:line="264" w:lineRule="auto"/>
              <w:ind w:firstLine="240"/>
              <w:jc w:val="center"/>
              <w:rPr>
                <w:szCs w:val="21"/>
              </w:rPr>
            </w:pPr>
            <w:r>
              <w:rPr>
                <w:szCs w:val="21"/>
              </w:rPr>
              <w:t>…</w:t>
            </w:r>
          </w:p>
        </w:tc>
      </w:tr>
    </w:tbl>
    <w:p w14:paraId="34CA6453" w14:textId="77777777" w:rsidR="00EE315F" w:rsidRDefault="00EE315F">
      <w:pPr>
        <w:snapToGrid w:val="0"/>
        <w:spacing w:line="300" w:lineRule="auto"/>
        <w:ind w:leftChars="200" w:left="480"/>
      </w:pPr>
    </w:p>
    <w:p w14:paraId="4B849E26"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hint="eastAsia"/>
        </w:rPr>
        <w:tab/>
      </w:r>
      <w:r>
        <w:rPr>
          <w:rFonts w:ascii="Times New Roman" w:hAnsi="Times New Roman" w:cs="Times New Roman" w:hint="eastAsia"/>
          <w:kern w:val="2"/>
        </w:rPr>
        <w:t>（</w:t>
      </w:r>
      <w:r>
        <w:rPr>
          <w:rFonts w:ascii="Times New Roman" w:hAnsi="Times New Roman" w:cs="Times New Roman" w:hint="eastAsia"/>
          <w:kern w:val="2"/>
        </w:rPr>
        <w:t>2</w:t>
      </w:r>
      <w:r>
        <w:rPr>
          <w:rFonts w:ascii="Times New Roman" w:hAnsi="Times New Roman" w:cs="Times New Roman" w:hint="eastAsia"/>
          <w:kern w:val="2"/>
        </w:rPr>
        <w:t>）计算地层厚度</w:t>
      </w:r>
    </w:p>
    <w:p w14:paraId="39B3E402"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kern w:val="2"/>
        </w:rPr>
        <w:tab/>
      </w:r>
      <w:r>
        <w:rPr>
          <w:rFonts w:ascii="Times New Roman" w:hAnsi="Times New Roman" w:cs="Times New Roman" w:hint="eastAsia"/>
          <w:kern w:val="2"/>
        </w:rPr>
        <w:t>对于每一层，记录当前钻孔顶板以及底板的</w:t>
      </w:r>
      <w:r>
        <w:rPr>
          <w:rFonts w:ascii="Times New Roman" w:hAnsi="Times New Roman" w:cs="Times New Roman" w:hint="eastAsia"/>
          <w:kern w:val="2"/>
        </w:rPr>
        <w:t>Z</w:t>
      </w:r>
      <w:r>
        <w:rPr>
          <w:rFonts w:ascii="Times New Roman" w:hAnsi="Times New Roman" w:cs="Times New Roman" w:hint="eastAsia"/>
          <w:kern w:val="2"/>
        </w:rPr>
        <w:t>坐标并计算厚度</w:t>
      </w:r>
      <m:oMath>
        <m:r>
          <w:rPr>
            <w:rFonts w:ascii="Cambria Math" w:hAnsi="Cambria Math" w:cs="Times New Roman"/>
            <w:kern w:val="2"/>
          </w:rPr>
          <m:t>h</m:t>
        </m:r>
      </m:oMath>
      <w:r>
        <w:rPr>
          <w:rFonts w:ascii="Times New Roman" w:hAnsi="Times New Roman" w:cs="Times New Roman" w:hint="eastAsia"/>
          <w:kern w:val="2"/>
        </w:rPr>
        <w:t>，存储为</w:t>
      </w:r>
      <w:r>
        <w:rPr>
          <w:rFonts w:ascii="Times New Roman" w:hAnsi="Times New Roman" w:cs="Times New Roman"/>
          <w:kern w:val="2"/>
        </w:rPr>
        <w:t xml:space="preserve"> Layer </w:t>
      </w:r>
      <w:r>
        <w:rPr>
          <w:rFonts w:ascii="Times New Roman" w:hAnsi="Times New Roman" w:cs="Times New Roman" w:hint="eastAsia"/>
          <w:kern w:val="2"/>
        </w:rPr>
        <w:t>对象。</w:t>
      </w:r>
    </w:p>
    <w:p w14:paraId="453EF027"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ab/>
      </w:r>
      <w:r>
        <w:rPr>
          <w:rFonts w:ascii="Times New Roman" w:hAnsi="Times New Roman" w:cs="Times New Roman" w:hint="eastAsia"/>
          <w:kern w:val="2"/>
        </w:rPr>
        <w:t>（</w:t>
      </w:r>
      <w:r>
        <w:rPr>
          <w:rFonts w:ascii="Times New Roman" w:hAnsi="Times New Roman" w:cs="Times New Roman" w:hint="eastAsia"/>
          <w:kern w:val="2"/>
        </w:rPr>
        <w:t>3</w:t>
      </w:r>
      <w:r>
        <w:rPr>
          <w:rFonts w:ascii="Times New Roman" w:hAnsi="Times New Roman" w:cs="Times New Roman" w:hint="eastAsia"/>
          <w:kern w:val="2"/>
        </w:rPr>
        <w:t>）颜色映射</w:t>
      </w:r>
    </w:p>
    <w:p w14:paraId="1A8FD054"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ab/>
      </w:r>
      <w:r>
        <w:rPr>
          <w:rFonts w:ascii="Times New Roman" w:hAnsi="Times New Roman" w:cs="Times New Roman" w:hint="eastAsia"/>
          <w:kern w:val="2"/>
        </w:rPr>
        <w:t>根据地层属性为每一层指定颜色，例如通过颜色表或属性映射函数。</w:t>
      </w:r>
    </w:p>
    <w:p w14:paraId="1A37D6EC"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ab/>
      </w:r>
      <w:r>
        <w:rPr>
          <w:rFonts w:ascii="Times New Roman" w:hAnsi="Times New Roman" w:cs="Times New Roman" w:hint="eastAsia"/>
          <w:kern w:val="2"/>
        </w:rPr>
        <w:t>（</w:t>
      </w:r>
      <w:r>
        <w:rPr>
          <w:rFonts w:ascii="Times New Roman" w:hAnsi="Times New Roman" w:cs="Times New Roman" w:hint="eastAsia"/>
          <w:kern w:val="2"/>
        </w:rPr>
        <w:t>4</w:t>
      </w:r>
      <w:r>
        <w:rPr>
          <w:rFonts w:ascii="Times New Roman" w:hAnsi="Times New Roman" w:cs="Times New Roman" w:hint="eastAsia"/>
          <w:kern w:val="2"/>
        </w:rPr>
        <w:t>）构建钻孔模型数据</w:t>
      </w:r>
    </w:p>
    <w:p w14:paraId="18DA45CA"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ab/>
      </w:r>
      <w:r>
        <w:rPr>
          <w:rFonts w:ascii="Times New Roman" w:hAnsi="Times New Roman" w:cs="Times New Roman" w:hint="eastAsia"/>
          <w:kern w:val="2"/>
        </w:rPr>
        <w:t>为每个钻孔创建</w:t>
      </w:r>
      <w:r>
        <w:rPr>
          <w:rFonts w:ascii="Times New Roman" w:hAnsi="Times New Roman" w:cs="Times New Roman" w:hint="eastAsia"/>
          <w:kern w:val="2"/>
        </w:rPr>
        <w:t xml:space="preserve"> Borehole </w:t>
      </w:r>
      <w:r>
        <w:rPr>
          <w:rFonts w:ascii="Times New Roman" w:hAnsi="Times New Roman" w:cs="Times New Roman" w:hint="eastAsia"/>
          <w:kern w:val="2"/>
        </w:rPr>
        <w:t>对象，并将其包含的所有</w:t>
      </w:r>
      <w:r>
        <w:rPr>
          <w:rFonts w:ascii="Times New Roman" w:hAnsi="Times New Roman" w:cs="Times New Roman" w:hint="eastAsia"/>
          <w:kern w:val="2"/>
        </w:rPr>
        <w:t xml:space="preserve"> Layer </w:t>
      </w:r>
      <w:r>
        <w:rPr>
          <w:rFonts w:ascii="Times New Roman" w:hAnsi="Times New Roman" w:cs="Times New Roman" w:hint="eastAsia"/>
          <w:kern w:val="2"/>
        </w:rPr>
        <w:t>对象存储到</w:t>
      </w:r>
      <w:r>
        <w:rPr>
          <w:rFonts w:ascii="Times New Roman" w:hAnsi="Times New Roman" w:cs="Times New Roman" w:hint="eastAsia"/>
          <w:kern w:val="2"/>
        </w:rPr>
        <w:t xml:space="preserve"> layers </w:t>
      </w:r>
      <w:r>
        <w:rPr>
          <w:rFonts w:ascii="Times New Roman" w:hAnsi="Times New Roman" w:cs="Times New Roman" w:hint="eastAsia"/>
          <w:kern w:val="2"/>
        </w:rPr>
        <w:t>列表中。</w:t>
      </w:r>
    </w:p>
    <w:p w14:paraId="731FBE8B"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伪代码实现：</w:t>
      </w:r>
    </w:p>
    <w:p w14:paraId="376A95FD"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kern w:val="2"/>
        </w:rPr>
        <w:t xml:space="preserve">Input: List of borehole data (x, y, </w:t>
      </w:r>
      <w:proofErr w:type="spellStart"/>
      <w:r>
        <w:rPr>
          <w:rFonts w:ascii="Times New Roman" w:hAnsi="Times New Roman" w:cs="Times New Roman"/>
          <w:kern w:val="2"/>
        </w:rPr>
        <w:t>z_top</w:t>
      </w:r>
      <w:proofErr w:type="spellEnd"/>
      <w:r>
        <w:rPr>
          <w:rFonts w:ascii="Times New Roman" w:hAnsi="Times New Roman" w:cs="Times New Roman"/>
          <w:kern w:val="2"/>
        </w:rPr>
        <w:t xml:space="preserve">, </w:t>
      </w:r>
      <w:proofErr w:type="spellStart"/>
      <w:r>
        <w:rPr>
          <w:rFonts w:ascii="Times New Roman" w:hAnsi="Times New Roman" w:cs="Times New Roman"/>
          <w:kern w:val="2"/>
        </w:rPr>
        <w:t>z_bottom</w:t>
      </w:r>
      <w:proofErr w:type="spellEnd"/>
      <w:r>
        <w:rPr>
          <w:rFonts w:ascii="Times New Roman" w:hAnsi="Times New Roman" w:cs="Times New Roman"/>
          <w:kern w:val="2"/>
        </w:rPr>
        <w:t>, attributes)</w:t>
      </w:r>
    </w:p>
    <w:p w14:paraId="644A9F43"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kern w:val="2"/>
        </w:rPr>
        <w:t xml:space="preserve">Output: List of Borehole </w:t>
      </w:r>
      <w:r>
        <w:rPr>
          <w:rFonts w:ascii="Times New Roman" w:hAnsi="Times New Roman" w:cs="Times New Roman"/>
          <w:kern w:val="2"/>
        </w:rPr>
        <w:t>objects</w:t>
      </w:r>
    </w:p>
    <w:p w14:paraId="1DCCC959"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kern w:val="2"/>
        </w:rPr>
        <w:fldChar w:fldCharType="begin"/>
      </w:r>
      <w:r>
        <w:rPr>
          <w:rFonts w:ascii="Times New Roman" w:hAnsi="Times New Roman" w:cs="Times New Roman"/>
          <w:kern w:val="2"/>
        </w:rPr>
        <w:instrText xml:space="preserve"> </w:instrText>
      </w:r>
      <w:r>
        <w:rPr>
          <w:rFonts w:ascii="Times New Roman" w:hAnsi="Times New Roman" w:cs="Times New Roman" w:hint="eastAsia"/>
          <w:kern w:val="2"/>
        </w:rPr>
        <w:instrText>= 1 \* GB3</w:instrText>
      </w:r>
      <w:r>
        <w:rPr>
          <w:rFonts w:ascii="Times New Roman" w:hAnsi="Times New Roman" w:cs="Times New Roman"/>
          <w:kern w:val="2"/>
        </w:rPr>
        <w:instrText xml:space="preserve"> </w:instrText>
      </w:r>
      <w:r>
        <w:rPr>
          <w:rFonts w:ascii="Times New Roman" w:hAnsi="Times New Roman" w:cs="Times New Roman"/>
          <w:kern w:val="2"/>
        </w:rPr>
        <w:fldChar w:fldCharType="separate"/>
      </w:r>
      <w:r>
        <w:rPr>
          <w:rFonts w:ascii="Times New Roman" w:hAnsi="Times New Roman" w:cs="Times New Roman" w:hint="eastAsia"/>
          <w:kern w:val="2"/>
        </w:rPr>
        <w:t>①</w:t>
      </w:r>
      <w:r>
        <w:rPr>
          <w:rFonts w:ascii="Times New Roman" w:hAnsi="Times New Roman" w:cs="Times New Roman"/>
          <w:kern w:val="2"/>
        </w:rPr>
        <w:fldChar w:fldCharType="end"/>
      </w:r>
      <w:r>
        <w:rPr>
          <w:rFonts w:ascii="Times New Roman" w:hAnsi="Times New Roman" w:cs="Times New Roman" w:hint="eastAsia"/>
          <w:kern w:val="2"/>
        </w:rPr>
        <w:t>初始化钻孔集合</w:t>
      </w:r>
      <w:r>
        <w:rPr>
          <w:rFonts w:ascii="Times New Roman" w:hAnsi="Times New Roman" w:cs="Times New Roman" w:hint="eastAsia"/>
          <w:kern w:val="2"/>
        </w:rPr>
        <w:t xml:space="preserve">: List&lt;Borehole&gt; boreholes </w:t>
      </w:r>
    </w:p>
    <w:p w14:paraId="54552669"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kern w:val="2"/>
        </w:rPr>
        <w:fldChar w:fldCharType="begin"/>
      </w:r>
      <w:r>
        <w:rPr>
          <w:rFonts w:ascii="Times New Roman" w:hAnsi="Times New Roman" w:cs="Times New Roman"/>
          <w:kern w:val="2"/>
        </w:rPr>
        <w:instrText xml:space="preserve"> </w:instrText>
      </w:r>
      <w:r>
        <w:rPr>
          <w:rFonts w:ascii="Times New Roman" w:hAnsi="Times New Roman" w:cs="Times New Roman" w:hint="eastAsia"/>
          <w:kern w:val="2"/>
        </w:rPr>
        <w:instrText>= 2 \* GB3</w:instrText>
      </w:r>
      <w:r>
        <w:rPr>
          <w:rFonts w:ascii="Times New Roman" w:hAnsi="Times New Roman" w:cs="Times New Roman"/>
          <w:kern w:val="2"/>
        </w:rPr>
        <w:instrText xml:space="preserve"> </w:instrText>
      </w:r>
      <w:r>
        <w:rPr>
          <w:rFonts w:ascii="Times New Roman" w:hAnsi="Times New Roman" w:cs="Times New Roman"/>
          <w:kern w:val="2"/>
        </w:rPr>
        <w:fldChar w:fldCharType="separate"/>
      </w:r>
      <w:r>
        <w:rPr>
          <w:rFonts w:ascii="Times New Roman" w:hAnsi="Times New Roman" w:cs="Times New Roman" w:hint="eastAsia"/>
          <w:kern w:val="2"/>
        </w:rPr>
        <w:t>②</w:t>
      </w:r>
      <w:r>
        <w:rPr>
          <w:rFonts w:ascii="Times New Roman" w:hAnsi="Times New Roman" w:cs="Times New Roman"/>
          <w:kern w:val="2"/>
        </w:rPr>
        <w:fldChar w:fldCharType="end"/>
      </w:r>
      <w:r>
        <w:rPr>
          <w:rFonts w:ascii="Times New Roman" w:hAnsi="Times New Roman" w:cs="Times New Roman" w:hint="eastAsia"/>
          <w:kern w:val="2"/>
        </w:rPr>
        <w:t>对于每条钻孔记录</w:t>
      </w:r>
      <w:r>
        <w:rPr>
          <w:rFonts w:ascii="Times New Roman" w:hAnsi="Times New Roman" w:cs="Times New Roman" w:hint="eastAsia"/>
          <w:kern w:val="2"/>
        </w:rPr>
        <w:t>:</w:t>
      </w:r>
    </w:p>
    <w:p w14:paraId="61AF6422"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 xml:space="preserve">       a. </w:t>
      </w:r>
      <w:r>
        <w:rPr>
          <w:rFonts w:ascii="Times New Roman" w:hAnsi="Times New Roman" w:cs="Times New Roman" w:hint="eastAsia"/>
          <w:kern w:val="2"/>
        </w:rPr>
        <w:t>提取钻孔坐标</w:t>
      </w:r>
      <w:r>
        <w:rPr>
          <w:rFonts w:ascii="Times New Roman" w:hAnsi="Times New Roman" w:cs="Times New Roman" w:hint="eastAsia"/>
          <w:kern w:val="2"/>
        </w:rPr>
        <w:t>: x, y</w:t>
      </w:r>
    </w:p>
    <w:p w14:paraId="20A14BF6"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 xml:space="preserve">       b. </w:t>
      </w:r>
      <w:r>
        <w:rPr>
          <w:rFonts w:ascii="Times New Roman" w:hAnsi="Times New Roman" w:cs="Times New Roman" w:hint="eastAsia"/>
          <w:kern w:val="2"/>
        </w:rPr>
        <w:t>初始化层集合</w:t>
      </w:r>
      <w:r>
        <w:rPr>
          <w:rFonts w:ascii="Times New Roman" w:hAnsi="Times New Roman" w:cs="Times New Roman" w:hint="eastAsia"/>
          <w:kern w:val="2"/>
        </w:rPr>
        <w:t xml:space="preserve">: List&lt;Layer&gt; layers </w:t>
      </w:r>
    </w:p>
    <w:p w14:paraId="66EBED83"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 xml:space="preserve">       c. </w:t>
      </w:r>
      <w:r>
        <w:rPr>
          <w:rFonts w:ascii="Times New Roman" w:hAnsi="Times New Roman" w:cs="Times New Roman" w:hint="eastAsia"/>
          <w:kern w:val="2"/>
        </w:rPr>
        <w:t>对每一层</w:t>
      </w:r>
      <w:r>
        <w:rPr>
          <w:rFonts w:ascii="Times New Roman" w:hAnsi="Times New Roman" w:cs="Times New Roman" w:hint="eastAsia"/>
          <w:kern w:val="2"/>
        </w:rPr>
        <w:t>:</w:t>
      </w:r>
    </w:p>
    <w:p w14:paraId="0403AFEE"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 xml:space="preserve">           </w:t>
      </w:r>
      <w:r>
        <w:rPr>
          <w:rFonts w:ascii="Times New Roman" w:hAnsi="Times New Roman" w:cs="Times New Roman"/>
          <w:kern w:val="2"/>
        </w:rPr>
        <w:fldChar w:fldCharType="begin"/>
      </w:r>
      <w:r>
        <w:rPr>
          <w:rFonts w:ascii="Times New Roman" w:hAnsi="Times New Roman" w:cs="Times New Roman"/>
          <w:kern w:val="2"/>
        </w:rPr>
        <w:instrText xml:space="preserve"> </w:instrText>
      </w:r>
      <w:r>
        <w:rPr>
          <w:rFonts w:ascii="Times New Roman" w:hAnsi="Times New Roman" w:cs="Times New Roman" w:hint="eastAsia"/>
          <w:kern w:val="2"/>
        </w:rPr>
        <w:instrText>= 1 \* roman</w:instrText>
      </w:r>
      <w:r>
        <w:rPr>
          <w:rFonts w:ascii="Times New Roman" w:hAnsi="Times New Roman" w:cs="Times New Roman"/>
          <w:kern w:val="2"/>
        </w:rPr>
        <w:instrText xml:space="preserve"> </w:instrText>
      </w:r>
      <w:r>
        <w:rPr>
          <w:rFonts w:ascii="Times New Roman" w:hAnsi="Times New Roman" w:cs="Times New Roman"/>
          <w:kern w:val="2"/>
        </w:rPr>
        <w:fldChar w:fldCharType="separate"/>
      </w:r>
      <w:r>
        <w:rPr>
          <w:rFonts w:ascii="Times New Roman" w:hAnsi="Times New Roman" w:cs="Times New Roman"/>
          <w:kern w:val="2"/>
        </w:rPr>
        <w:t>i</w:t>
      </w:r>
      <w:r>
        <w:rPr>
          <w:rFonts w:ascii="Times New Roman" w:hAnsi="Times New Roman" w:cs="Times New Roman"/>
          <w:kern w:val="2"/>
        </w:rPr>
        <w:fldChar w:fldCharType="end"/>
      </w:r>
      <w:r>
        <w:rPr>
          <w:rFonts w:ascii="Times New Roman" w:hAnsi="Times New Roman" w:cs="Times New Roman" w:hint="eastAsia"/>
          <w:kern w:val="2"/>
        </w:rPr>
        <w:t>．计算厚度</w:t>
      </w:r>
      <w:r>
        <w:rPr>
          <w:rFonts w:ascii="Times New Roman" w:hAnsi="Times New Roman" w:cs="Times New Roman" w:hint="eastAsia"/>
          <w:kern w:val="2"/>
        </w:rPr>
        <w:t xml:space="preserve">: h = </w:t>
      </w:r>
      <w:proofErr w:type="spellStart"/>
      <w:r>
        <w:rPr>
          <w:rFonts w:ascii="Times New Roman" w:hAnsi="Times New Roman" w:cs="Times New Roman" w:hint="eastAsia"/>
          <w:kern w:val="2"/>
        </w:rPr>
        <w:t>z_bottom</w:t>
      </w:r>
      <w:proofErr w:type="spellEnd"/>
      <w:r>
        <w:rPr>
          <w:rFonts w:ascii="Times New Roman" w:hAnsi="Times New Roman" w:cs="Times New Roman" w:hint="eastAsia"/>
          <w:kern w:val="2"/>
        </w:rPr>
        <w:t xml:space="preserve"> - </w:t>
      </w:r>
      <w:proofErr w:type="spellStart"/>
      <w:r>
        <w:rPr>
          <w:rFonts w:ascii="Times New Roman" w:hAnsi="Times New Roman" w:cs="Times New Roman" w:hint="eastAsia"/>
          <w:kern w:val="2"/>
        </w:rPr>
        <w:t>z_top</w:t>
      </w:r>
      <w:proofErr w:type="spellEnd"/>
    </w:p>
    <w:p w14:paraId="1C81022C"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 xml:space="preserve">           </w:t>
      </w:r>
      <w:r>
        <w:rPr>
          <w:rFonts w:ascii="Times New Roman" w:hAnsi="Times New Roman" w:cs="Times New Roman"/>
          <w:kern w:val="2"/>
        </w:rPr>
        <w:fldChar w:fldCharType="begin"/>
      </w:r>
      <w:r>
        <w:rPr>
          <w:rFonts w:ascii="Times New Roman" w:hAnsi="Times New Roman" w:cs="Times New Roman"/>
          <w:kern w:val="2"/>
        </w:rPr>
        <w:instrText xml:space="preserve"> </w:instrText>
      </w:r>
      <w:r>
        <w:rPr>
          <w:rFonts w:ascii="Times New Roman" w:hAnsi="Times New Roman" w:cs="Times New Roman" w:hint="eastAsia"/>
          <w:kern w:val="2"/>
        </w:rPr>
        <w:instrText>= 2 \* roman</w:instrText>
      </w:r>
      <w:r>
        <w:rPr>
          <w:rFonts w:ascii="Times New Roman" w:hAnsi="Times New Roman" w:cs="Times New Roman"/>
          <w:kern w:val="2"/>
        </w:rPr>
        <w:instrText xml:space="preserve"> </w:instrText>
      </w:r>
      <w:r>
        <w:rPr>
          <w:rFonts w:ascii="Times New Roman" w:hAnsi="Times New Roman" w:cs="Times New Roman"/>
          <w:kern w:val="2"/>
        </w:rPr>
        <w:fldChar w:fldCharType="separate"/>
      </w:r>
      <w:r>
        <w:rPr>
          <w:rFonts w:ascii="Times New Roman" w:hAnsi="Times New Roman" w:cs="Times New Roman"/>
          <w:kern w:val="2"/>
        </w:rPr>
        <w:t>ii</w:t>
      </w:r>
      <w:r>
        <w:rPr>
          <w:rFonts w:ascii="Times New Roman" w:hAnsi="Times New Roman" w:cs="Times New Roman"/>
          <w:kern w:val="2"/>
        </w:rPr>
        <w:fldChar w:fldCharType="end"/>
      </w:r>
      <w:r>
        <w:rPr>
          <w:rFonts w:ascii="Times New Roman" w:hAnsi="Times New Roman" w:cs="Times New Roman" w:hint="eastAsia"/>
          <w:kern w:val="2"/>
        </w:rPr>
        <w:t>．映射颜色</w:t>
      </w:r>
      <w:r>
        <w:rPr>
          <w:rFonts w:ascii="Times New Roman" w:hAnsi="Times New Roman" w:cs="Times New Roman" w:hint="eastAsia"/>
          <w:kern w:val="2"/>
        </w:rPr>
        <w:t xml:space="preserve">: </w:t>
      </w:r>
      <w:r>
        <w:rPr>
          <w:rFonts w:ascii="Times New Roman" w:hAnsi="Times New Roman" w:cs="Times New Roman" w:hint="eastAsia"/>
          <w:kern w:val="2"/>
        </w:rPr>
        <w:t xml:space="preserve">color = </w:t>
      </w:r>
      <w:proofErr w:type="spellStart"/>
      <w:r>
        <w:rPr>
          <w:rFonts w:ascii="Times New Roman" w:hAnsi="Times New Roman" w:cs="Times New Roman" w:hint="eastAsia"/>
          <w:kern w:val="2"/>
        </w:rPr>
        <w:t>mapColor</w:t>
      </w:r>
      <w:proofErr w:type="spellEnd"/>
      <w:r>
        <w:rPr>
          <w:rFonts w:ascii="Times New Roman" w:hAnsi="Times New Roman" w:cs="Times New Roman" w:hint="eastAsia"/>
          <w:kern w:val="2"/>
        </w:rPr>
        <w:t>(attribute)</w:t>
      </w:r>
    </w:p>
    <w:p w14:paraId="1C3D1B1E"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 xml:space="preserve">           </w:t>
      </w:r>
      <w:r>
        <w:rPr>
          <w:rFonts w:ascii="Times New Roman" w:hAnsi="Times New Roman" w:cs="Times New Roman"/>
          <w:kern w:val="2"/>
        </w:rPr>
        <w:fldChar w:fldCharType="begin"/>
      </w:r>
      <w:r>
        <w:rPr>
          <w:rFonts w:ascii="Times New Roman" w:hAnsi="Times New Roman" w:cs="Times New Roman"/>
          <w:kern w:val="2"/>
        </w:rPr>
        <w:instrText xml:space="preserve"> </w:instrText>
      </w:r>
      <w:r>
        <w:rPr>
          <w:rFonts w:ascii="Times New Roman" w:hAnsi="Times New Roman" w:cs="Times New Roman" w:hint="eastAsia"/>
          <w:kern w:val="2"/>
        </w:rPr>
        <w:instrText>= 3 \* roman</w:instrText>
      </w:r>
      <w:r>
        <w:rPr>
          <w:rFonts w:ascii="Times New Roman" w:hAnsi="Times New Roman" w:cs="Times New Roman"/>
          <w:kern w:val="2"/>
        </w:rPr>
        <w:instrText xml:space="preserve"> </w:instrText>
      </w:r>
      <w:r>
        <w:rPr>
          <w:rFonts w:ascii="Times New Roman" w:hAnsi="Times New Roman" w:cs="Times New Roman"/>
          <w:kern w:val="2"/>
        </w:rPr>
        <w:fldChar w:fldCharType="separate"/>
      </w:r>
      <w:r>
        <w:rPr>
          <w:rFonts w:ascii="Times New Roman" w:hAnsi="Times New Roman" w:cs="Times New Roman"/>
          <w:kern w:val="2"/>
        </w:rPr>
        <w:t>iii</w:t>
      </w:r>
      <w:r>
        <w:rPr>
          <w:rFonts w:ascii="Times New Roman" w:hAnsi="Times New Roman" w:cs="Times New Roman"/>
          <w:kern w:val="2"/>
        </w:rPr>
        <w:fldChar w:fldCharType="end"/>
      </w:r>
      <w:r>
        <w:rPr>
          <w:rFonts w:ascii="Times New Roman" w:hAnsi="Times New Roman" w:cs="Times New Roman" w:hint="eastAsia"/>
          <w:kern w:val="2"/>
        </w:rPr>
        <w:t>．创建</w:t>
      </w:r>
      <w:r>
        <w:rPr>
          <w:rFonts w:ascii="Times New Roman" w:hAnsi="Times New Roman" w:cs="Times New Roman" w:hint="eastAsia"/>
          <w:kern w:val="2"/>
        </w:rPr>
        <w:t xml:space="preserve"> Layer </w:t>
      </w:r>
      <w:r>
        <w:rPr>
          <w:rFonts w:ascii="Times New Roman" w:hAnsi="Times New Roman" w:cs="Times New Roman" w:hint="eastAsia"/>
          <w:kern w:val="2"/>
        </w:rPr>
        <w:t>对象并添加到</w:t>
      </w:r>
      <w:r>
        <w:rPr>
          <w:rFonts w:ascii="Times New Roman" w:hAnsi="Times New Roman" w:cs="Times New Roman" w:hint="eastAsia"/>
          <w:kern w:val="2"/>
        </w:rPr>
        <w:t xml:space="preserve"> layers </w:t>
      </w:r>
      <w:r>
        <w:rPr>
          <w:rFonts w:ascii="Times New Roman" w:hAnsi="Times New Roman" w:cs="Times New Roman" w:hint="eastAsia"/>
          <w:kern w:val="2"/>
        </w:rPr>
        <w:t>集合</w:t>
      </w:r>
    </w:p>
    <w:p w14:paraId="6F460C29"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 xml:space="preserve">       d. </w:t>
      </w:r>
      <w:r>
        <w:rPr>
          <w:rFonts w:ascii="Times New Roman" w:hAnsi="Times New Roman" w:cs="Times New Roman" w:hint="eastAsia"/>
          <w:kern w:val="2"/>
        </w:rPr>
        <w:t>创建</w:t>
      </w:r>
      <w:r>
        <w:rPr>
          <w:rFonts w:ascii="Times New Roman" w:hAnsi="Times New Roman" w:cs="Times New Roman" w:hint="eastAsia"/>
          <w:kern w:val="2"/>
        </w:rPr>
        <w:t xml:space="preserve"> Borehole </w:t>
      </w:r>
      <w:r>
        <w:rPr>
          <w:rFonts w:ascii="Times New Roman" w:hAnsi="Times New Roman" w:cs="Times New Roman" w:hint="eastAsia"/>
          <w:kern w:val="2"/>
        </w:rPr>
        <w:t>对象</w:t>
      </w:r>
      <w:r>
        <w:rPr>
          <w:rFonts w:ascii="Times New Roman" w:hAnsi="Times New Roman" w:cs="Times New Roman" w:hint="eastAsia"/>
          <w:kern w:val="2"/>
        </w:rPr>
        <w:t xml:space="preserve"> (x, y, layers) </w:t>
      </w:r>
      <w:r>
        <w:rPr>
          <w:rFonts w:ascii="Times New Roman" w:hAnsi="Times New Roman" w:cs="Times New Roman" w:hint="eastAsia"/>
          <w:kern w:val="2"/>
        </w:rPr>
        <w:t>并添加到</w:t>
      </w:r>
      <w:r>
        <w:rPr>
          <w:rFonts w:ascii="Times New Roman" w:hAnsi="Times New Roman" w:cs="Times New Roman" w:hint="eastAsia"/>
          <w:kern w:val="2"/>
        </w:rPr>
        <w:t xml:space="preserve"> boreholes </w:t>
      </w:r>
      <w:r>
        <w:rPr>
          <w:rFonts w:ascii="Times New Roman" w:hAnsi="Times New Roman" w:cs="Times New Roman" w:hint="eastAsia"/>
          <w:kern w:val="2"/>
        </w:rPr>
        <w:t>集合</w:t>
      </w:r>
    </w:p>
    <w:p w14:paraId="510B1181"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w:t>
      </w:r>
      <w:r>
        <w:rPr>
          <w:rFonts w:ascii="Times New Roman" w:hAnsi="Times New Roman" w:cs="Times New Roman" w:hint="eastAsia"/>
          <w:kern w:val="2"/>
        </w:rPr>
        <w:t>5</w:t>
      </w:r>
      <w:r>
        <w:rPr>
          <w:rFonts w:ascii="Times New Roman" w:hAnsi="Times New Roman" w:cs="Times New Roman" w:hint="eastAsia"/>
          <w:kern w:val="2"/>
        </w:rPr>
        <w:t>）返回所有钻孔数据</w:t>
      </w:r>
      <w:r>
        <w:rPr>
          <w:rFonts w:ascii="Times New Roman" w:hAnsi="Times New Roman" w:cs="Times New Roman" w:hint="eastAsia"/>
          <w:kern w:val="2"/>
        </w:rPr>
        <w:t>: boreholes</w:t>
      </w:r>
    </w:p>
    <w:p w14:paraId="4C71E4D1" w14:textId="77777777" w:rsidR="00EE315F" w:rsidRDefault="00204804">
      <w:pPr>
        <w:snapToGrid w:val="0"/>
        <w:spacing w:line="300" w:lineRule="auto"/>
        <w:ind w:firstLineChars="200" w:firstLine="480"/>
        <w:jc w:val="center"/>
      </w:pPr>
      <w:r>
        <w:rPr>
          <w:noProof/>
        </w:rPr>
        <w:drawing>
          <wp:inline distT="0" distB="0" distL="0" distR="0" wp14:anchorId="528B684B" wp14:editId="492CF976">
            <wp:extent cx="2394585" cy="1922145"/>
            <wp:effectExtent l="0" t="0" r="5715" b="0"/>
            <wp:docPr id="1557721798"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21798" name="图片 1" descr="图示&#10;&#10;AI 生成的内容可能不正确。"/>
                    <pic:cNvPicPr>
                      <a:picLocks noChangeAspect="1"/>
                    </pic:cNvPicPr>
                  </pic:nvPicPr>
                  <pic:blipFill>
                    <a:blip r:embed="rId36"/>
                    <a:stretch>
                      <a:fillRect/>
                    </a:stretch>
                  </pic:blipFill>
                  <pic:spPr>
                    <a:xfrm>
                      <a:off x="0" y="0"/>
                      <a:ext cx="2399822" cy="1926314"/>
                    </a:xfrm>
                    <a:prstGeom prst="rect">
                      <a:avLst/>
                    </a:prstGeom>
                  </pic:spPr>
                </pic:pic>
              </a:graphicData>
            </a:graphic>
          </wp:inline>
        </w:drawing>
      </w:r>
    </w:p>
    <w:p w14:paraId="6C3C42AE" w14:textId="77777777" w:rsidR="00EE315F" w:rsidRDefault="00204804">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color w:val="000000"/>
          <w:kern w:val="2"/>
          <w:sz w:val="21"/>
          <w:szCs w:val="21"/>
        </w:rPr>
        <w:t>图</w:t>
      </w:r>
      <w:r>
        <w:rPr>
          <w:rFonts w:ascii="Times New Roman" w:hAnsi="Times New Roman" w:cs="Times New Roman" w:hint="eastAsia"/>
          <w:color w:val="000000"/>
          <w:kern w:val="2"/>
          <w:sz w:val="21"/>
          <w:szCs w:val="21"/>
        </w:rPr>
        <w:t>2</w:t>
      </w:r>
      <w:r>
        <w:rPr>
          <w:rFonts w:ascii="Times New Roman" w:hAnsi="Times New Roman" w:cs="Times New Roman"/>
          <w:color w:val="000000"/>
          <w:kern w:val="2"/>
          <w:sz w:val="21"/>
          <w:szCs w:val="21"/>
        </w:rPr>
        <w:t>.</w:t>
      </w:r>
      <w:r>
        <w:rPr>
          <w:rFonts w:ascii="Times New Roman" w:hAnsi="Times New Roman" w:cs="Times New Roman" w:hint="eastAsia"/>
          <w:color w:val="000000"/>
          <w:kern w:val="2"/>
          <w:sz w:val="21"/>
          <w:szCs w:val="21"/>
        </w:rPr>
        <w:t>6</w:t>
      </w:r>
      <w:r>
        <w:rPr>
          <w:rFonts w:ascii="Times New Roman" w:hAnsi="Times New Roman" w:cs="Times New Roman"/>
          <w:color w:val="000000"/>
          <w:kern w:val="2"/>
          <w:sz w:val="21"/>
          <w:szCs w:val="21"/>
        </w:rPr>
        <w:t xml:space="preserve"> </w:t>
      </w:r>
      <w:r>
        <w:rPr>
          <w:rFonts w:ascii="Times New Roman" w:hAnsi="Times New Roman" w:cs="Times New Roman" w:hint="eastAsia"/>
          <w:color w:val="000000"/>
          <w:kern w:val="2"/>
          <w:sz w:val="21"/>
          <w:szCs w:val="21"/>
        </w:rPr>
        <w:t>钻孔模型</w:t>
      </w:r>
      <w:r>
        <w:rPr>
          <w:rFonts w:ascii="Times New Roman" w:hAnsi="Times New Roman" w:cs="Times New Roman"/>
          <w:color w:val="000000"/>
          <w:kern w:val="2"/>
          <w:sz w:val="21"/>
          <w:szCs w:val="21"/>
        </w:rPr>
        <w:t>示意图</w:t>
      </w:r>
    </w:p>
    <w:p w14:paraId="46468A5A" w14:textId="77777777" w:rsidR="00EE315F" w:rsidRDefault="00204804">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color w:val="000000"/>
          <w:kern w:val="2"/>
          <w:sz w:val="21"/>
          <w:szCs w:val="21"/>
        </w:rPr>
        <w:t>Fig.</w:t>
      </w:r>
      <w:r>
        <w:rPr>
          <w:rFonts w:ascii="Times New Roman" w:hAnsi="Times New Roman" w:cs="Times New Roman" w:hint="eastAsia"/>
          <w:color w:val="000000"/>
          <w:kern w:val="2"/>
          <w:sz w:val="21"/>
          <w:szCs w:val="21"/>
        </w:rPr>
        <w:t xml:space="preserve"> 2</w:t>
      </w:r>
      <w:r>
        <w:rPr>
          <w:rFonts w:ascii="Times New Roman" w:hAnsi="Times New Roman" w:cs="Times New Roman"/>
          <w:color w:val="000000"/>
          <w:kern w:val="2"/>
          <w:sz w:val="21"/>
          <w:szCs w:val="21"/>
        </w:rPr>
        <w:t>.</w:t>
      </w:r>
      <w:r>
        <w:rPr>
          <w:rFonts w:ascii="Times New Roman" w:hAnsi="Times New Roman" w:cs="Times New Roman" w:hint="eastAsia"/>
          <w:color w:val="000000"/>
          <w:kern w:val="2"/>
          <w:sz w:val="21"/>
          <w:szCs w:val="21"/>
        </w:rPr>
        <w:t>6</w:t>
      </w:r>
      <w:r>
        <w:rPr>
          <w:rFonts w:ascii="Times New Roman" w:hAnsi="Times New Roman" w:cs="Times New Roman"/>
          <w:color w:val="000000"/>
          <w:kern w:val="2"/>
          <w:sz w:val="21"/>
          <w:szCs w:val="21"/>
        </w:rPr>
        <w:t xml:space="preserve"> Schematic diagram of drilling model</w:t>
      </w:r>
    </w:p>
    <w:p w14:paraId="7425153E" w14:textId="77777777" w:rsidR="00EE315F" w:rsidRDefault="00204804">
      <w:pPr>
        <w:pStyle w:val="a8"/>
        <w:widowControl w:val="0"/>
        <w:snapToGrid w:val="0"/>
        <w:spacing w:after="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本小节主要讲述钻孔模型的构建流程，以钻孔坐标和地层厚度为核心的数据结构。通过上述方法，每个钻孔经处理记录了层厚、每层顶底数据，结合已有数据在可视化场景利用叠加的圆柱体分段进行渲染。</w:t>
      </w:r>
    </w:p>
    <w:p w14:paraId="4DACD911" w14:textId="77777777" w:rsidR="00EE315F" w:rsidRDefault="00204804">
      <w:pPr>
        <w:keepNext/>
        <w:keepLines/>
        <w:snapToGrid w:val="0"/>
        <w:spacing w:before="240" w:after="120" w:line="360" w:lineRule="auto"/>
        <w:outlineLvl w:val="1"/>
        <w:rPr>
          <w:rFonts w:eastAsia="黑体"/>
          <w:sz w:val="28"/>
          <w:szCs w:val="32"/>
        </w:rPr>
      </w:pPr>
      <w:bookmarkStart w:id="148" w:name="_Toc192629354"/>
      <w:r>
        <w:rPr>
          <w:rFonts w:eastAsia="黑体" w:hint="eastAsia"/>
          <w:sz w:val="28"/>
          <w:szCs w:val="32"/>
        </w:rPr>
        <w:t>2</w:t>
      </w:r>
      <w:r>
        <w:rPr>
          <w:rFonts w:eastAsia="黑体"/>
          <w:sz w:val="28"/>
          <w:szCs w:val="32"/>
        </w:rPr>
        <w:t>.</w:t>
      </w:r>
      <w:r>
        <w:rPr>
          <w:rFonts w:eastAsia="黑体" w:hint="eastAsia"/>
          <w:sz w:val="28"/>
          <w:szCs w:val="32"/>
        </w:rPr>
        <w:t>3</w:t>
      </w:r>
      <w:r>
        <w:rPr>
          <w:rFonts w:eastAsia="黑体"/>
          <w:sz w:val="28"/>
          <w:szCs w:val="32"/>
        </w:rPr>
        <w:t xml:space="preserve"> </w:t>
      </w:r>
      <w:r>
        <w:rPr>
          <w:rFonts w:eastAsia="黑体" w:hint="eastAsia"/>
          <w:sz w:val="28"/>
          <w:szCs w:val="32"/>
        </w:rPr>
        <w:t>断层</w:t>
      </w:r>
      <w:r>
        <w:rPr>
          <w:rFonts w:eastAsia="黑体"/>
          <w:sz w:val="28"/>
          <w:szCs w:val="32"/>
        </w:rPr>
        <w:t>模型构建</w:t>
      </w:r>
      <w:bookmarkEnd w:id="148"/>
    </w:p>
    <w:p w14:paraId="766BD118" w14:textId="77777777" w:rsidR="00EE315F" w:rsidRDefault="00204804">
      <w:pPr>
        <w:keepNext/>
        <w:keepLines/>
        <w:snapToGrid w:val="0"/>
        <w:spacing w:beforeLines="50" w:before="158" w:after="120" w:line="360" w:lineRule="auto"/>
        <w:ind w:firstLine="420"/>
        <w:outlineLvl w:val="2"/>
        <w:rPr>
          <w:rFonts w:eastAsia="黑体"/>
          <w:bCs/>
        </w:rPr>
      </w:pPr>
      <w:bookmarkStart w:id="149" w:name="_Toc192629355"/>
      <w:r>
        <w:rPr>
          <w:rFonts w:eastAsia="黑体"/>
          <w:bCs/>
        </w:rPr>
        <w:t>2.</w:t>
      </w:r>
      <w:r>
        <w:rPr>
          <w:rFonts w:eastAsia="黑体" w:hint="eastAsia"/>
          <w:bCs/>
        </w:rPr>
        <w:t>3</w:t>
      </w:r>
      <w:r>
        <w:rPr>
          <w:rFonts w:eastAsia="黑体"/>
          <w:bCs/>
        </w:rPr>
        <w:t xml:space="preserve">.1 </w:t>
      </w:r>
      <w:r>
        <w:rPr>
          <w:rFonts w:eastAsia="黑体" w:hint="eastAsia"/>
          <w:bCs/>
        </w:rPr>
        <w:t>相交断层边界计算方法</w:t>
      </w:r>
      <w:bookmarkEnd w:id="149"/>
    </w:p>
    <w:p w14:paraId="66014258" w14:textId="77777777" w:rsidR="00EE315F" w:rsidRDefault="00204804">
      <w:pPr>
        <w:pStyle w:val="a8"/>
        <w:widowControl w:val="0"/>
        <w:snapToGrid w:val="0"/>
        <w:spacing w:after="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针对相交断层的情况需要进行额外处理用于网格剖分约束边界（如图），主要分为几个方面：断层相交分类、交点计算、边界数据存储。依据人为设定规则，将断层分为主要断层和辅助断层，相交情况分为十字相交型和分支相交型。</w:t>
      </w:r>
    </w:p>
    <w:p w14:paraId="0D17DBDA" w14:textId="77777777" w:rsidR="00EE315F" w:rsidRDefault="00204804">
      <w:pPr>
        <w:pStyle w:val="a8"/>
        <w:widowControl w:val="0"/>
        <w:snapToGrid w:val="0"/>
        <w:spacing w:after="0" w:line="300" w:lineRule="auto"/>
        <w:ind w:firstLineChars="200" w:firstLine="480"/>
        <w:jc w:val="center"/>
        <w:rPr>
          <w:rFonts w:ascii="Times New Roman" w:hAnsi="Times New Roman" w:cs="Times New Roman"/>
          <w:kern w:val="2"/>
        </w:rPr>
      </w:pPr>
      <w:r>
        <w:rPr>
          <w:rFonts w:ascii="Times New Roman" w:hAnsi="Times New Roman" w:cs="Times New Roman"/>
          <w:noProof/>
          <w:kern w:val="2"/>
        </w:rPr>
        <w:drawing>
          <wp:inline distT="0" distB="0" distL="0" distR="0" wp14:anchorId="5D6AF324" wp14:editId="6AFE8CA9">
            <wp:extent cx="3569970" cy="2665730"/>
            <wp:effectExtent l="0" t="0" r="0" b="1270"/>
            <wp:docPr id="1668298311"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98311" name="图片 1" descr="图示&#10;&#10;AI 生成的内容可能不正确。"/>
                    <pic:cNvPicPr>
                      <a:picLocks noChangeAspect="1"/>
                    </pic:cNvPicPr>
                  </pic:nvPicPr>
                  <pic:blipFill>
                    <a:blip r:embed="rId37"/>
                    <a:stretch>
                      <a:fillRect/>
                    </a:stretch>
                  </pic:blipFill>
                  <pic:spPr>
                    <a:xfrm>
                      <a:off x="0" y="0"/>
                      <a:ext cx="3588133" cy="2679510"/>
                    </a:xfrm>
                    <a:prstGeom prst="rect">
                      <a:avLst/>
                    </a:prstGeom>
                  </pic:spPr>
                </pic:pic>
              </a:graphicData>
            </a:graphic>
          </wp:inline>
        </w:drawing>
      </w:r>
    </w:p>
    <w:p w14:paraId="4DC19D81" w14:textId="77777777" w:rsidR="00EE315F" w:rsidRDefault="00204804">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color w:val="000000"/>
          <w:kern w:val="2"/>
          <w:sz w:val="21"/>
          <w:szCs w:val="21"/>
        </w:rPr>
        <w:t>图</w:t>
      </w:r>
      <w:r>
        <w:rPr>
          <w:rFonts w:ascii="Times New Roman" w:hAnsi="Times New Roman" w:cs="Times New Roman" w:hint="eastAsia"/>
          <w:color w:val="000000"/>
          <w:kern w:val="2"/>
          <w:sz w:val="21"/>
          <w:szCs w:val="21"/>
        </w:rPr>
        <w:t>2</w:t>
      </w:r>
      <w:r>
        <w:rPr>
          <w:rFonts w:ascii="Times New Roman" w:hAnsi="Times New Roman" w:cs="Times New Roman"/>
          <w:color w:val="000000"/>
          <w:kern w:val="2"/>
          <w:sz w:val="21"/>
          <w:szCs w:val="21"/>
        </w:rPr>
        <w:t>.</w:t>
      </w:r>
      <w:r>
        <w:rPr>
          <w:rFonts w:ascii="Times New Roman" w:hAnsi="Times New Roman" w:cs="Times New Roman" w:hint="eastAsia"/>
          <w:color w:val="000000"/>
          <w:kern w:val="2"/>
          <w:sz w:val="21"/>
          <w:szCs w:val="21"/>
        </w:rPr>
        <w:t>7</w:t>
      </w:r>
      <w:r>
        <w:rPr>
          <w:rFonts w:ascii="Times New Roman" w:hAnsi="Times New Roman" w:cs="Times New Roman"/>
          <w:color w:val="000000"/>
          <w:kern w:val="2"/>
          <w:sz w:val="21"/>
          <w:szCs w:val="21"/>
        </w:rPr>
        <w:t xml:space="preserve"> </w:t>
      </w:r>
      <w:r>
        <w:rPr>
          <w:rFonts w:ascii="Times New Roman" w:hAnsi="Times New Roman" w:cs="Times New Roman" w:hint="eastAsia"/>
          <w:color w:val="000000"/>
          <w:kern w:val="2"/>
          <w:sz w:val="21"/>
          <w:szCs w:val="21"/>
        </w:rPr>
        <w:t>存在的相交断层边界</w:t>
      </w:r>
    </w:p>
    <w:p w14:paraId="17C429C5" w14:textId="77777777" w:rsidR="00EE315F" w:rsidRDefault="00204804">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color w:val="000000"/>
          <w:kern w:val="2"/>
          <w:sz w:val="21"/>
          <w:szCs w:val="21"/>
        </w:rPr>
        <w:t>Fig.</w:t>
      </w:r>
      <w:r>
        <w:rPr>
          <w:rFonts w:ascii="Times New Roman" w:hAnsi="Times New Roman" w:cs="Times New Roman" w:hint="eastAsia"/>
          <w:color w:val="000000"/>
          <w:kern w:val="2"/>
          <w:sz w:val="21"/>
          <w:szCs w:val="21"/>
        </w:rPr>
        <w:t xml:space="preserve"> 2</w:t>
      </w:r>
      <w:r>
        <w:rPr>
          <w:rFonts w:ascii="Times New Roman" w:hAnsi="Times New Roman" w:cs="Times New Roman"/>
          <w:color w:val="000000"/>
          <w:kern w:val="2"/>
          <w:sz w:val="21"/>
          <w:szCs w:val="21"/>
        </w:rPr>
        <w:t>.</w:t>
      </w:r>
      <w:r>
        <w:rPr>
          <w:rFonts w:ascii="Times New Roman" w:hAnsi="Times New Roman" w:cs="Times New Roman" w:hint="eastAsia"/>
          <w:color w:val="000000"/>
          <w:kern w:val="2"/>
          <w:sz w:val="21"/>
          <w:szCs w:val="21"/>
        </w:rPr>
        <w:t>7</w:t>
      </w:r>
      <w:r>
        <w:rPr>
          <w:rFonts w:ascii="Times New Roman" w:hAnsi="Times New Roman" w:cs="Times New Roman"/>
          <w:color w:val="000000"/>
          <w:kern w:val="2"/>
          <w:sz w:val="21"/>
          <w:szCs w:val="21"/>
        </w:rPr>
        <w:t xml:space="preserve"> Boundary of intersecting faults that exist</w:t>
      </w:r>
    </w:p>
    <w:p w14:paraId="738B9AE1" w14:textId="77777777" w:rsidR="00EE315F" w:rsidRDefault="00EE315F">
      <w:pPr>
        <w:pStyle w:val="a8"/>
        <w:widowControl w:val="0"/>
        <w:snapToGrid w:val="0"/>
        <w:spacing w:after="0" w:line="300" w:lineRule="auto"/>
        <w:ind w:firstLineChars="200" w:firstLine="480"/>
        <w:jc w:val="both"/>
        <w:rPr>
          <w:rFonts w:ascii="Times New Roman" w:hAnsi="Times New Roman" w:cs="Times New Roman"/>
          <w:kern w:val="2"/>
        </w:rPr>
      </w:pPr>
    </w:p>
    <w:p w14:paraId="7F5DE549" w14:textId="77777777" w:rsidR="00EE315F" w:rsidRDefault="00204804">
      <w:pPr>
        <w:pStyle w:val="a8"/>
        <w:widowControl w:val="0"/>
        <w:snapToGrid w:val="0"/>
        <w:spacing w:after="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1.</w:t>
      </w:r>
      <w:r>
        <w:rPr>
          <w:rFonts w:ascii="Times New Roman" w:hAnsi="Times New Roman" w:cs="Times New Roman" w:hint="eastAsia"/>
          <w:kern w:val="2"/>
        </w:rPr>
        <w:t>判断交点及交叉类型在交点计算过程中，规定按逆时针方向遍历主要断层的相邻点对，利用逐个</w:t>
      </w:r>
      <w:proofErr w:type="gramStart"/>
      <w:r>
        <w:rPr>
          <w:rFonts w:ascii="Times New Roman" w:hAnsi="Times New Roman" w:cs="Times New Roman" w:hint="eastAsia"/>
          <w:kern w:val="2"/>
        </w:rPr>
        <w:t>线段求交的</w:t>
      </w:r>
      <w:proofErr w:type="gramEnd"/>
      <w:r>
        <w:rPr>
          <w:rFonts w:ascii="Times New Roman" w:hAnsi="Times New Roman" w:cs="Times New Roman" w:hint="eastAsia"/>
          <w:kern w:val="2"/>
        </w:rPr>
        <w:t>方式与辅助断层求交，当主辅断层线段相交时，可能产生多个交点，交点数量决定了断层交叉类型。图</w:t>
      </w:r>
      <w:r>
        <w:rPr>
          <w:rFonts w:ascii="Times New Roman" w:hAnsi="Times New Roman" w:cs="Times New Roman" w:hint="eastAsia"/>
          <w:kern w:val="2"/>
        </w:rPr>
        <w:t>2.7</w:t>
      </w:r>
      <w:r>
        <w:rPr>
          <w:rFonts w:ascii="Times New Roman" w:hAnsi="Times New Roman" w:cs="Times New Roman" w:hint="eastAsia"/>
          <w:kern w:val="2"/>
        </w:rPr>
        <w:t>的理论模型中蓝色点代表主要断层点，红色点代表辅助断层点。</w:t>
      </w:r>
    </w:p>
    <w:p w14:paraId="3C1F4AD9" w14:textId="77777777" w:rsidR="00EE315F" w:rsidRDefault="00204804">
      <w:pPr>
        <w:snapToGrid w:val="0"/>
        <w:spacing w:line="300" w:lineRule="auto"/>
        <w:ind w:firstLineChars="200" w:firstLine="480"/>
        <w:jc w:val="center"/>
      </w:pPr>
      <w:r>
        <w:rPr>
          <w:noProof/>
        </w:rPr>
        <w:drawing>
          <wp:inline distT="0" distB="0" distL="0" distR="0" wp14:anchorId="42670E67" wp14:editId="06A06B8D">
            <wp:extent cx="2328545" cy="2444750"/>
            <wp:effectExtent l="0" t="0" r="0" b="6350"/>
            <wp:docPr id="60664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519" name="图片 1"/>
                    <pic:cNvPicPr>
                      <a:picLocks noChangeAspect="1"/>
                    </pic:cNvPicPr>
                  </pic:nvPicPr>
                  <pic:blipFill>
                    <a:blip r:embed="rId38"/>
                    <a:stretch>
                      <a:fillRect/>
                    </a:stretch>
                  </pic:blipFill>
                  <pic:spPr>
                    <a:xfrm>
                      <a:off x="0" y="0"/>
                      <a:ext cx="2361894" cy="2479934"/>
                    </a:xfrm>
                    <a:prstGeom prst="rect">
                      <a:avLst/>
                    </a:prstGeom>
                  </pic:spPr>
                </pic:pic>
              </a:graphicData>
            </a:graphic>
          </wp:inline>
        </w:drawing>
      </w:r>
    </w:p>
    <w:p w14:paraId="0D614C82" w14:textId="77777777" w:rsidR="00EE315F" w:rsidRDefault="00204804">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color w:val="000000"/>
          <w:kern w:val="2"/>
          <w:sz w:val="21"/>
          <w:szCs w:val="21"/>
        </w:rPr>
        <w:t>图</w:t>
      </w:r>
      <w:r>
        <w:rPr>
          <w:rFonts w:ascii="Times New Roman" w:hAnsi="Times New Roman" w:cs="Times New Roman" w:hint="eastAsia"/>
          <w:color w:val="000000"/>
          <w:kern w:val="2"/>
          <w:sz w:val="21"/>
          <w:szCs w:val="21"/>
        </w:rPr>
        <w:t>2</w:t>
      </w:r>
      <w:r>
        <w:rPr>
          <w:rFonts w:ascii="Times New Roman" w:hAnsi="Times New Roman" w:cs="Times New Roman"/>
          <w:color w:val="000000"/>
          <w:kern w:val="2"/>
          <w:sz w:val="21"/>
          <w:szCs w:val="21"/>
        </w:rPr>
        <w:t>.</w:t>
      </w:r>
      <w:r>
        <w:rPr>
          <w:rFonts w:ascii="Times New Roman" w:hAnsi="Times New Roman" w:cs="Times New Roman" w:hint="eastAsia"/>
          <w:color w:val="000000"/>
          <w:kern w:val="2"/>
          <w:sz w:val="21"/>
          <w:szCs w:val="21"/>
        </w:rPr>
        <w:t>8</w:t>
      </w:r>
      <w:r>
        <w:rPr>
          <w:rFonts w:ascii="Times New Roman" w:hAnsi="Times New Roman" w:cs="Times New Roman"/>
          <w:color w:val="000000"/>
          <w:kern w:val="2"/>
          <w:sz w:val="21"/>
          <w:szCs w:val="21"/>
        </w:rPr>
        <w:t xml:space="preserve"> </w:t>
      </w:r>
      <w:r>
        <w:rPr>
          <w:rFonts w:ascii="Times New Roman" w:hAnsi="Times New Roman" w:cs="Times New Roman" w:hint="eastAsia"/>
          <w:color w:val="000000"/>
          <w:kern w:val="2"/>
          <w:sz w:val="21"/>
          <w:szCs w:val="21"/>
        </w:rPr>
        <w:t>相交断层逐线段求交</w:t>
      </w:r>
    </w:p>
    <w:p w14:paraId="68C0DE8E" w14:textId="77777777" w:rsidR="00EE315F" w:rsidRDefault="00204804">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color w:val="000000"/>
          <w:kern w:val="2"/>
          <w:sz w:val="21"/>
          <w:szCs w:val="21"/>
        </w:rPr>
        <w:t>Fig.</w:t>
      </w:r>
      <w:r>
        <w:rPr>
          <w:rFonts w:ascii="Times New Roman" w:hAnsi="Times New Roman" w:cs="Times New Roman" w:hint="eastAsia"/>
          <w:color w:val="000000"/>
          <w:kern w:val="2"/>
          <w:sz w:val="21"/>
          <w:szCs w:val="21"/>
        </w:rPr>
        <w:t xml:space="preserve"> 2</w:t>
      </w:r>
      <w:r>
        <w:rPr>
          <w:rFonts w:ascii="Times New Roman" w:hAnsi="Times New Roman" w:cs="Times New Roman"/>
          <w:color w:val="000000"/>
          <w:kern w:val="2"/>
          <w:sz w:val="21"/>
          <w:szCs w:val="21"/>
        </w:rPr>
        <w:t>.</w:t>
      </w:r>
      <w:r>
        <w:rPr>
          <w:rFonts w:ascii="Times New Roman" w:hAnsi="Times New Roman" w:cs="Times New Roman" w:hint="eastAsia"/>
          <w:color w:val="000000"/>
          <w:kern w:val="2"/>
          <w:sz w:val="21"/>
          <w:szCs w:val="21"/>
        </w:rPr>
        <w:t>8</w:t>
      </w:r>
      <w:r>
        <w:rPr>
          <w:rFonts w:ascii="Times New Roman" w:hAnsi="Times New Roman" w:cs="Times New Roman"/>
          <w:color w:val="000000"/>
          <w:kern w:val="2"/>
          <w:sz w:val="21"/>
          <w:szCs w:val="21"/>
        </w:rPr>
        <w:t xml:space="preserve"> Intersection fault, find intersection line by line segment</w:t>
      </w:r>
    </w:p>
    <w:p w14:paraId="0C082060"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根据前文已有公式（</w:t>
      </w:r>
      <w:r>
        <w:rPr>
          <w:rFonts w:ascii="Times New Roman" w:hAnsi="Times New Roman" w:cs="Times New Roman" w:hint="eastAsia"/>
          <w:kern w:val="2"/>
        </w:rPr>
        <w:t>2.11</w:t>
      </w:r>
      <w:r>
        <w:rPr>
          <w:rFonts w:ascii="Times New Roman" w:hAnsi="Times New Roman" w:cs="Times New Roman" w:hint="eastAsia"/>
          <w:kern w:val="2"/>
        </w:rPr>
        <w:t>）、（</w:t>
      </w:r>
      <w:r>
        <w:rPr>
          <w:rFonts w:ascii="Times New Roman" w:hAnsi="Times New Roman" w:cs="Times New Roman" w:hint="eastAsia"/>
          <w:kern w:val="2"/>
        </w:rPr>
        <w:t>2.12</w:t>
      </w:r>
      <w:r>
        <w:rPr>
          <w:rFonts w:ascii="Times New Roman" w:hAnsi="Times New Roman" w:cs="Times New Roman" w:hint="eastAsia"/>
          <w:kern w:val="2"/>
        </w:rPr>
        <w:t>）、（</w:t>
      </w:r>
      <w:r>
        <w:rPr>
          <w:rFonts w:ascii="Times New Roman" w:hAnsi="Times New Roman" w:cs="Times New Roman" w:hint="eastAsia"/>
          <w:kern w:val="2"/>
        </w:rPr>
        <w:t>2.1</w:t>
      </w:r>
      <w:r>
        <w:rPr>
          <w:rFonts w:ascii="Times New Roman" w:hAnsi="Times New Roman" w:cs="Times New Roman"/>
          <w:kern w:val="2"/>
        </w:rPr>
        <w:t>3</w:t>
      </w:r>
      <w:r>
        <w:rPr>
          <w:rFonts w:ascii="Times New Roman" w:hAnsi="Times New Roman" w:cs="Times New Roman" w:hint="eastAsia"/>
          <w:kern w:val="2"/>
        </w:rPr>
        <w:t>）</w:t>
      </w:r>
      <w:r>
        <w:rPr>
          <w:rFonts w:ascii="Times New Roman" w:hAnsi="Times New Roman" w:cs="Times New Roman"/>
          <w:kern w:val="2"/>
        </w:rPr>
        <w:t>,</w:t>
      </w:r>
      <w:r>
        <w:rPr>
          <w:rFonts w:ascii="Times New Roman" w:hAnsi="Times New Roman" w:cs="Times New Roman" w:hint="eastAsia"/>
          <w:kern w:val="2"/>
        </w:rPr>
        <w:t>计算线段所在直线交点并判断交点是否在</w:t>
      </w:r>
      <w:r>
        <w:rPr>
          <w:rFonts w:ascii="Times New Roman" w:hAnsi="Times New Roman" w:cs="Times New Roman" w:hint="eastAsia"/>
          <w:kern w:val="2"/>
        </w:rPr>
        <w:t>线段上，根据</w:t>
      </w:r>
      <w:proofErr w:type="gramStart"/>
      <w:r>
        <w:rPr>
          <w:rFonts w:ascii="Times New Roman" w:hAnsi="Times New Roman" w:cs="Times New Roman" w:hint="eastAsia"/>
          <w:kern w:val="2"/>
        </w:rPr>
        <w:t>断层求交情况</w:t>
      </w:r>
      <w:proofErr w:type="gramEnd"/>
      <w:r>
        <w:rPr>
          <w:rFonts w:ascii="Times New Roman" w:hAnsi="Times New Roman" w:cs="Times New Roman" w:hint="eastAsia"/>
          <w:kern w:val="2"/>
        </w:rPr>
        <w:t>进行分类。</w:t>
      </w:r>
    </w:p>
    <w:p w14:paraId="4D940854" w14:textId="77777777" w:rsidR="00EE315F" w:rsidRDefault="00204804">
      <w:pPr>
        <w:widowControl w:val="0"/>
        <w:snapToGrid w:val="0"/>
        <w:spacing w:line="300" w:lineRule="auto"/>
        <w:ind w:left="480"/>
        <w:jc w:val="both"/>
        <w:rPr>
          <w:rFonts w:ascii="Times New Roman" w:hAnsi="Times New Roman" w:cs="Times New Roman"/>
          <w:kern w:val="2"/>
        </w:rPr>
      </w:pPr>
      <w:r>
        <w:rPr>
          <w:rFonts w:ascii="Times New Roman" w:hAnsi="Times New Roman" w:cs="Times New Roman"/>
        </w:rPr>
        <w:t>（</w:t>
      </w:r>
      <w:r>
        <w:rPr>
          <w:rFonts w:ascii="Times New Roman" w:hAnsi="Times New Roman" w:cs="Times New Roman"/>
        </w:rPr>
        <w:t>1</w:t>
      </w:r>
      <w:r>
        <w:rPr>
          <w:rFonts w:ascii="Times New Roman" w:hAnsi="Times New Roman" w:cs="Times New Roman"/>
        </w:rPr>
        <w:t>）</w:t>
      </w:r>
      <w:r>
        <w:rPr>
          <w:rFonts w:ascii="Times New Roman" w:hAnsi="Times New Roman" w:cs="Times New Roman" w:hint="eastAsia"/>
          <w:kern w:val="2"/>
        </w:rPr>
        <w:t>两个交点、一个交点或无交点的分支型相交断层（图</w:t>
      </w:r>
      <w:r>
        <w:rPr>
          <w:rFonts w:ascii="Times New Roman" w:hAnsi="Times New Roman" w:cs="Times New Roman" w:hint="eastAsia"/>
          <w:kern w:val="2"/>
        </w:rPr>
        <w:t>2.</w:t>
      </w:r>
      <w:commentRangeStart w:id="150"/>
      <w:r>
        <w:rPr>
          <w:rFonts w:ascii="Times New Roman" w:hAnsi="Times New Roman" w:cs="Times New Roman" w:hint="eastAsia"/>
          <w:kern w:val="2"/>
        </w:rPr>
        <w:t>7</w:t>
      </w:r>
      <w:commentRangeEnd w:id="150"/>
      <w:r w:rsidR="00674E18">
        <w:rPr>
          <w:rStyle w:val="aff4"/>
        </w:rPr>
        <w:commentReference w:id="150"/>
      </w:r>
      <w:r>
        <w:rPr>
          <w:rFonts w:ascii="Times New Roman" w:hAnsi="Times New Roman" w:cs="Times New Roman" w:hint="eastAsia"/>
          <w:kern w:val="2"/>
        </w:rPr>
        <w:t>）</w:t>
      </w:r>
    </w:p>
    <w:p w14:paraId="365B4018" w14:textId="77777777" w:rsidR="00EE315F" w:rsidRDefault="00204804">
      <w:pPr>
        <w:snapToGrid w:val="0"/>
        <w:spacing w:line="300" w:lineRule="auto"/>
        <w:ind w:left="480"/>
        <w:rPr>
          <w14:ligatures w14:val="standardContextual"/>
        </w:rPr>
      </w:pPr>
      <w:r>
        <w:rPr>
          <w:noProof/>
          <w14:ligatures w14:val="standardContextual"/>
        </w:rPr>
        <w:drawing>
          <wp:inline distT="0" distB="0" distL="0" distR="0" wp14:anchorId="534AA370" wp14:editId="716CE7C3">
            <wp:extent cx="1391285" cy="1414145"/>
            <wp:effectExtent l="0" t="0" r="5715" b="0"/>
            <wp:docPr id="1013753253"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53253" name="图片 1" descr="图表, 散点图&#10;&#10;AI 生成的内容可能不正确。"/>
                    <pic:cNvPicPr>
                      <a:picLocks noChangeAspect="1"/>
                    </pic:cNvPicPr>
                  </pic:nvPicPr>
                  <pic:blipFill>
                    <a:blip r:embed="rId39"/>
                    <a:stretch>
                      <a:fillRect/>
                    </a:stretch>
                  </pic:blipFill>
                  <pic:spPr>
                    <a:xfrm>
                      <a:off x="0" y="0"/>
                      <a:ext cx="1438586" cy="1462336"/>
                    </a:xfrm>
                    <a:prstGeom prst="rect">
                      <a:avLst/>
                    </a:prstGeom>
                  </pic:spPr>
                </pic:pic>
              </a:graphicData>
            </a:graphic>
          </wp:inline>
        </w:drawing>
      </w:r>
      <w:r>
        <w:rPr>
          <w14:ligatures w14:val="standardContextual"/>
        </w:rPr>
        <w:t>(a)</w:t>
      </w:r>
      <w:r>
        <w:rPr>
          <w:noProof/>
        </w:rPr>
        <w:drawing>
          <wp:inline distT="0" distB="0" distL="0" distR="0" wp14:anchorId="7A040924" wp14:editId="07DF9A1A">
            <wp:extent cx="1452245" cy="1455420"/>
            <wp:effectExtent l="0" t="0" r="0" b="5080"/>
            <wp:docPr id="1037937888"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37888" name="图片 1" descr="图表, 散点图&#10;&#10;AI 生成的内容可能不正确。"/>
                    <pic:cNvPicPr>
                      <a:picLocks noChangeAspect="1"/>
                    </pic:cNvPicPr>
                  </pic:nvPicPr>
                  <pic:blipFill>
                    <a:blip r:embed="rId40"/>
                    <a:stretch>
                      <a:fillRect/>
                    </a:stretch>
                  </pic:blipFill>
                  <pic:spPr>
                    <a:xfrm>
                      <a:off x="0" y="0"/>
                      <a:ext cx="1472224" cy="1475746"/>
                    </a:xfrm>
                    <a:prstGeom prst="rect">
                      <a:avLst/>
                    </a:prstGeom>
                  </pic:spPr>
                </pic:pic>
              </a:graphicData>
            </a:graphic>
          </wp:inline>
        </w:drawing>
      </w:r>
      <w:r>
        <w:rPr>
          <w:rFonts w:hint="eastAsia"/>
          <w14:ligatures w14:val="standardContextual"/>
        </w:rPr>
        <w:t>（</w:t>
      </w:r>
      <w:r>
        <w:rPr>
          <w:rFonts w:hint="eastAsia"/>
          <w14:ligatures w14:val="standardContextual"/>
        </w:rPr>
        <w:t>b</w:t>
      </w:r>
      <w:r>
        <w:rPr>
          <w:rFonts w:hint="eastAsia"/>
          <w14:ligatures w14:val="standardContextual"/>
        </w:rPr>
        <w:t>）</w:t>
      </w:r>
      <w:r>
        <w:rPr>
          <w:noProof/>
          <w14:ligatures w14:val="standardContextual"/>
        </w:rPr>
        <w:drawing>
          <wp:inline distT="0" distB="0" distL="0" distR="0" wp14:anchorId="282779D7" wp14:editId="0D79EEE5">
            <wp:extent cx="1401445" cy="1410970"/>
            <wp:effectExtent l="0" t="0" r="0" b="0"/>
            <wp:docPr id="246523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23916" name="图片 1"/>
                    <pic:cNvPicPr>
                      <a:picLocks noChangeAspect="1"/>
                    </pic:cNvPicPr>
                  </pic:nvPicPr>
                  <pic:blipFill>
                    <a:blip r:embed="rId41"/>
                    <a:stretch>
                      <a:fillRect/>
                    </a:stretch>
                  </pic:blipFill>
                  <pic:spPr>
                    <a:xfrm>
                      <a:off x="0" y="0"/>
                      <a:ext cx="1407226" cy="1417253"/>
                    </a:xfrm>
                    <a:prstGeom prst="rect">
                      <a:avLst/>
                    </a:prstGeom>
                  </pic:spPr>
                </pic:pic>
              </a:graphicData>
            </a:graphic>
          </wp:inline>
        </w:drawing>
      </w:r>
      <w:r>
        <w:rPr>
          <w14:ligatures w14:val="standardContextual"/>
        </w:rPr>
        <w:t>(c)</w:t>
      </w:r>
    </w:p>
    <w:p w14:paraId="65B69FE6" w14:textId="77777777" w:rsidR="00EE315F" w:rsidRDefault="00204804">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color w:val="000000"/>
          <w:kern w:val="2"/>
          <w:sz w:val="21"/>
          <w:szCs w:val="21"/>
        </w:rPr>
        <w:t>图</w:t>
      </w:r>
      <w:r>
        <w:rPr>
          <w:rFonts w:ascii="Times New Roman" w:hAnsi="Times New Roman" w:cs="Times New Roman" w:hint="eastAsia"/>
          <w:color w:val="000000"/>
          <w:kern w:val="2"/>
          <w:sz w:val="21"/>
          <w:szCs w:val="21"/>
        </w:rPr>
        <w:t>2</w:t>
      </w:r>
      <w:r>
        <w:rPr>
          <w:rFonts w:ascii="Times New Roman" w:hAnsi="Times New Roman" w:cs="Times New Roman"/>
          <w:color w:val="000000"/>
          <w:kern w:val="2"/>
          <w:sz w:val="21"/>
          <w:szCs w:val="21"/>
        </w:rPr>
        <w:t>.</w:t>
      </w:r>
      <w:r>
        <w:rPr>
          <w:rFonts w:ascii="Times New Roman" w:hAnsi="Times New Roman" w:cs="Times New Roman" w:hint="eastAsia"/>
          <w:color w:val="000000"/>
          <w:kern w:val="2"/>
          <w:sz w:val="21"/>
          <w:szCs w:val="21"/>
        </w:rPr>
        <w:t>9</w:t>
      </w:r>
      <w:r>
        <w:rPr>
          <w:rFonts w:ascii="Times New Roman" w:hAnsi="Times New Roman" w:cs="Times New Roman"/>
          <w:color w:val="000000"/>
          <w:kern w:val="2"/>
          <w:sz w:val="21"/>
          <w:szCs w:val="21"/>
        </w:rPr>
        <w:t xml:space="preserve"> </w:t>
      </w:r>
      <w:r>
        <w:rPr>
          <w:rFonts w:ascii="Times New Roman" w:hAnsi="Times New Roman" w:cs="Times New Roman" w:hint="eastAsia"/>
          <w:color w:val="000000"/>
          <w:kern w:val="2"/>
          <w:sz w:val="21"/>
          <w:szCs w:val="21"/>
        </w:rPr>
        <w:t>分支型相交断层</w:t>
      </w:r>
    </w:p>
    <w:p w14:paraId="489DAF8A" w14:textId="77777777" w:rsidR="00EE315F" w:rsidRDefault="00204804">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color w:val="000000"/>
          <w:kern w:val="2"/>
          <w:sz w:val="21"/>
          <w:szCs w:val="21"/>
        </w:rPr>
        <w:t>Fig.</w:t>
      </w:r>
      <w:r>
        <w:rPr>
          <w:rFonts w:ascii="Times New Roman" w:hAnsi="Times New Roman" w:cs="Times New Roman" w:hint="eastAsia"/>
          <w:color w:val="000000"/>
          <w:kern w:val="2"/>
          <w:sz w:val="21"/>
          <w:szCs w:val="21"/>
        </w:rPr>
        <w:t xml:space="preserve"> 2</w:t>
      </w:r>
      <w:r>
        <w:rPr>
          <w:rFonts w:ascii="Times New Roman" w:hAnsi="Times New Roman" w:cs="Times New Roman"/>
          <w:color w:val="000000"/>
          <w:kern w:val="2"/>
          <w:sz w:val="21"/>
          <w:szCs w:val="21"/>
        </w:rPr>
        <w:t>.</w:t>
      </w:r>
      <w:r>
        <w:rPr>
          <w:rFonts w:ascii="Times New Roman" w:hAnsi="Times New Roman" w:cs="Times New Roman" w:hint="eastAsia"/>
          <w:color w:val="000000"/>
          <w:kern w:val="2"/>
          <w:sz w:val="21"/>
          <w:szCs w:val="21"/>
        </w:rPr>
        <w:t>9</w:t>
      </w:r>
      <w:r>
        <w:rPr>
          <w:rFonts w:ascii="Times New Roman" w:hAnsi="Times New Roman" w:cs="Times New Roman"/>
          <w:color w:val="000000"/>
          <w:kern w:val="2"/>
          <w:sz w:val="21"/>
          <w:szCs w:val="21"/>
        </w:rPr>
        <w:t xml:space="preserve"> Branching intersecting fault</w:t>
      </w:r>
    </w:p>
    <w:p w14:paraId="47221EE1" w14:textId="77777777" w:rsidR="00EE315F" w:rsidRDefault="00204804">
      <w:pPr>
        <w:snapToGrid w:val="0"/>
        <w:spacing w:line="300" w:lineRule="auto"/>
        <w:ind w:firstLineChars="200" w:firstLine="480"/>
        <w:rPr>
          <w:rFonts w:ascii="Times New Roman" w:hAnsi="Times New Roman" w:cs="Times New Roman"/>
          <w:kern w:val="2"/>
        </w:rPr>
      </w:pPr>
      <w:r>
        <w:rPr>
          <w:rFonts w:ascii="Times New Roman" w:hAnsi="Times New Roman" w:cs="Times New Roman"/>
        </w:rPr>
        <w:t>（</w:t>
      </w:r>
      <w:r>
        <w:rPr>
          <w:rFonts w:ascii="Times New Roman" w:hAnsi="Times New Roman" w:cs="Times New Roman"/>
        </w:rPr>
        <w:t>2</w:t>
      </w:r>
      <w:r>
        <w:rPr>
          <w:rFonts w:ascii="Times New Roman" w:hAnsi="Times New Roman" w:cs="Times New Roman"/>
        </w:rPr>
        <w:t>）</w:t>
      </w:r>
      <w:r>
        <w:rPr>
          <w:rFonts w:ascii="Times New Roman" w:hAnsi="Times New Roman" w:cs="Times New Roman" w:hint="eastAsia"/>
          <w:kern w:val="2"/>
        </w:rPr>
        <w:t>四个交点的十字型相交断层（图</w:t>
      </w:r>
      <w:r>
        <w:rPr>
          <w:rFonts w:ascii="Times New Roman" w:hAnsi="Times New Roman" w:cs="Times New Roman" w:hint="eastAsia"/>
          <w:kern w:val="2"/>
        </w:rPr>
        <w:t>2.11</w:t>
      </w:r>
      <w:r>
        <w:rPr>
          <w:rFonts w:ascii="Times New Roman" w:hAnsi="Times New Roman" w:cs="Times New Roman" w:hint="eastAsia"/>
          <w:kern w:val="2"/>
        </w:rPr>
        <w:t>）</w:t>
      </w:r>
    </w:p>
    <w:p w14:paraId="4C6E81DF" w14:textId="77777777" w:rsidR="00EE315F" w:rsidRDefault="00204804">
      <w:pPr>
        <w:snapToGrid w:val="0"/>
        <w:spacing w:line="300" w:lineRule="auto"/>
        <w:ind w:firstLineChars="200" w:firstLine="480"/>
        <w:jc w:val="center"/>
        <w:rPr>
          <w14:ligatures w14:val="standardContextual"/>
        </w:rPr>
      </w:pPr>
      <w:r>
        <w:rPr>
          <w:noProof/>
        </w:rPr>
        <w:drawing>
          <wp:inline distT="0" distB="0" distL="0" distR="0" wp14:anchorId="19CE8D1A" wp14:editId="2407E3FB">
            <wp:extent cx="2305685" cy="2050415"/>
            <wp:effectExtent l="0" t="0" r="5715" b="0"/>
            <wp:docPr id="1891297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97421" name="图片 1"/>
                    <pic:cNvPicPr>
                      <a:picLocks noChangeAspect="1"/>
                    </pic:cNvPicPr>
                  </pic:nvPicPr>
                  <pic:blipFill>
                    <a:blip r:embed="rId42"/>
                    <a:stretch>
                      <a:fillRect/>
                    </a:stretch>
                  </pic:blipFill>
                  <pic:spPr>
                    <a:xfrm>
                      <a:off x="0" y="0"/>
                      <a:ext cx="2330783" cy="2072872"/>
                    </a:xfrm>
                    <a:prstGeom prst="rect">
                      <a:avLst/>
                    </a:prstGeom>
                  </pic:spPr>
                </pic:pic>
              </a:graphicData>
            </a:graphic>
          </wp:inline>
        </w:drawing>
      </w:r>
    </w:p>
    <w:p w14:paraId="6A5F8476" w14:textId="77777777" w:rsidR="00EE315F" w:rsidRDefault="00204804">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color w:val="000000"/>
          <w:kern w:val="2"/>
          <w:sz w:val="21"/>
          <w:szCs w:val="21"/>
        </w:rPr>
        <w:t>图</w:t>
      </w:r>
      <w:r>
        <w:rPr>
          <w:rFonts w:ascii="Times New Roman" w:hAnsi="Times New Roman" w:cs="Times New Roman" w:hint="eastAsia"/>
          <w:color w:val="000000"/>
          <w:kern w:val="2"/>
          <w:sz w:val="21"/>
          <w:szCs w:val="21"/>
        </w:rPr>
        <w:t>2</w:t>
      </w:r>
      <w:r>
        <w:rPr>
          <w:rFonts w:ascii="Times New Roman" w:hAnsi="Times New Roman" w:cs="Times New Roman"/>
          <w:color w:val="000000"/>
          <w:kern w:val="2"/>
          <w:sz w:val="21"/>
          <w:szCs w:val="21"/>
        </w:rPr>
        <w:t>.</w:t>
      </w:r>
      <w:r>
        <w:rPr>
          <w:rFonts w:ascii="Times New Roman" w:hAnsi="Times New Roman" w:cs="Times New Roman" w:hint="eastAsia"/>
          <w:color w:val="000000"/>
          <w:kern w:val="2"/>
          <w:sz w:val="21"/>
          <w:szCs w:val="21"/>
        </w:rPr>
        <w:t>10</w:t>
      </w:r>
      <w:proofErr w:type="gramStart"/>
      <w:r>
        <w:rPr>
          <w:rFonts w:ascii="Times New Roman" w:hAnsi="Times New Roman" w:cs="Times New Roman" w:hint="eastAsia"/>
          <w:color w:val="000000"/>
          <w:kern w:val="2"/>
          <w:sz w:val="21"/>
          <w:szCs w:val="21"/>
        </w:rPr>
        <w:t>十</w:t>
      </w:r>
      <w:proofErr w:type="gramEnd"/>
      <w:r>
        <w:rPr>
          <w:rFonts w:ascii="Times New Roman" w:hAnsi="Times New Roman" w:cs="Times New Roman" w:hint="eastAsia"/>
          <w:color w:val="000000"/>
          <w:kern w:val="2"/>
          <w:sz w:val="21"/>
          <w:szCs w:val="21"/>
        </w:rPr>
        <w:t>字型相交断层</w:t>
      </w:r>
    </w:p>
    <w:p w14:paraId="3F6372DE" w14:textId="77777777" w:rsidR="00EE315F" w:rsidRDefault="00204804">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color w:val="000000"/>
          <w:kern w:val="2"/>
          <w:sz w:val="21"/>
          <w:szCs w:val="21"/>
        </w:rPr>
        <w:t>Fig.</w:t>
      </w:r>
      <w:r>
        <w:rPr>
          <w:rFonts w:ascii="Times New Roman" w:hAnsi="Times New Roman" w:cs="Times New Roman" w:hint="eastAsia"/>
          <w:color w:val="000000"/>
          <w:kern w:val="2"/>
          <w:sz w:val="21"/>
          <w:szCs w:val="21"/>
        </w:rPr>
        <w:t xml:space="preserve"> 2</w:t>
      </w:r>
      <w:r>
        <w:rPr>
          <w:rFonts w:ascii="Times New Roman" w:hAnsi="Times New Roman" w:cs="Times New Roman"/>
          <w:color w:val="000000"/>
          <w:kern w:val="2"/>
          <w:sz w:val="21"/>
          <w:szCs w:val="21"/>
        </w:rPr>
        <w:t>.</w:t>
      </w:r>
      <w:r>
        <w:rPr>
          <w:rFonts w:ascii="Times New Roman" w:hAnsi="Times New Roman" w:cs="Times New Roman" w:hint="eastAsia"/>
          <w:color w:val="000000"/>
          <w:kern w:val="2"/>
          <w:sz w:val="21"/>
          <w:szCs w:val="21"/>
        </w:rPr>
        <w:t>10</w:t>
      </w:r>
      <w:r>
        <w:rPr>
          <w:rFonts w:ascii="Times New Roman" w:hAnsi="Times New Roman" w:cs="Times New Roman"/>
          <w:color w:val="000000"/>
          <w:kern w:val="2"/>
          <w:sz w:val="21"/>
          <w:szCs w:val="21"/>
        </w:rPr>
        <w:t xml:space="preserve"> Cross shaped intersecting fault</w:t>
      </w:r>
      <w:r>
        <w:rPr>
          <w:rFonts w:ascii="Times New Roman" w:hAnsi="Times New Roman" w:cs="Times New Roman"/>
          <w:color w:val="000000"/>
          <w:kern w:val="2"/>
          <w:sz w:val="21"/>
          <w:szCs w:val="21"/>
        </w:rPr>
        <w:tab/>
      </w:r>
    </w:p>
    <w:p w14:paraId="21E47274"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2</w:t>
      </w:r>
      <w:r>
        <w:rPr>
          <w:rFonts w:ascii="Times New Roman" w:hAnsi="Times New Roman" w:cs="Times New Roman" w:hint="eastAsia"/>
          <w:kern w:val="2"/>
        </w:rPr>
        <w:t>交点顺序区分并删除冗余数据点。对于正常求交点情况，因为是按顺时针顺序逐段求交，按照交点先后进行主次划分。但对于同一个线段求出两个交点情况，需要计算它们到其中一端点的距离，并按距离排序（图</w:t>
      </w:r>
      <w:r>
        <w:rPr>
          <w:rFonts w:ascii="Times New Roman" w:hAnsi="Times New Roman" w:cs="Times New Roman" w:hint="eastAsia"/>
          <w:kern w:val="2"/>
        </w:rPr>
        <w:t>2.12</w:t>
      </w:r>
      <w:r>
        <w:rPr>
          <w:rFonts w:ascii="Times New Roman" w:hAnsi="Times New Roman" w:cs="Times New Roman" w:hint="eastAsia"/>
          <w:kern w:val="2"/>
        </w:rPr>
        <w:t>）。</w:t>
      </w:r>
    </w:p>
    <w:p w14:paraId="407A481C" w14:textId="77777777" w:rsidR="00EE315F" w:rsidRDefault="00204804">
      <w:pPr>
        <w:snapToGrid w:val="0"/>
        <w:spacing w:line="300" w:lineRule="auto"/>
        <w:ind w:firstLineChars="150" w:firstLine="360"/>
        <w:jc w:val="center"/>
      </w:pPr>
      <w:r>
        <w:rPr>
          <w:noProof/>
        </w:rPr>
        <w:drawing>
          <wp:inline distT="0" distB="0" distL="0" distR="0" wp14:anchorId="5DC1DD3D" wp14:editId="71514AD1">
            <wp:extent cx="2891790" cy="2982595"/>
            <wp:effectExtent l="0" t="0" r="3810" b="1905"/>
            <wp:docPr id="374341682" name="图片 1" descr="图片包含 风筝, 不同, 游戏机, 飞行&#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41682" name="图片 1" descr="图片包含 风筝, 不同, 游戏机, 飞行&#10;&#10;AI 生成的内容可能不正确。"/>
                    <pic:cNvPicPr>
                      <a:picLocks noChangeAspect="1"/>
                    </pic:cNvPicPr>
                  </pic:nvPicPr>
                  <pic:blipFill>
                    <a:blip r:embed="rId43"/>
                    <a:stretch>
                      <a:fillRect/>
                    </a:stretch>
                  </pic:blipFill>
                  <pic:spPr>
                    <a:xfrm>
                      <a:off x="0" y="0"/>
                      <a:ext cx="2893598" cy="2984448"/>
                    </a:xfrm>
                    <a:prstGeom prst="rect">
                      <a:avLst/>
                    </a:prstGeom>
                  </pic:spPr>
                </pic:pic>
              </a:graphicData>
            </a:graphic>
          </wp:inline>
        </w:drawing>
      </w:r>
    </w:p>
    <w:p w14:paraId="3F002336" w14:textId="77777777" w:rsidR="00EE315F" w:rsidRDefault="00204804">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color w:val="000000"/>
          <w:kern w:val="2"/>
          <w:sz w:val="21"/>
          <w:szCs w:val="21"/>
        </w:rPr>
        <w:t>图</w:t>
      </w:r>
      <w:r>
        <w:rPr>
          <w:rFonts w:ascii="Times New Roman" w:hAnsi="Times New Roman" w:cs="Times New Roman" w:hint="eastAsia"/>
          <w:color w:val="000000"/>
          <w:kern w:val="2"/>
          <w:sz w:val="21"/>
          <w:szCs w:val="21"/>
        </w:rPr>
        <w:t>2</w:t>
      </w:r>
      <w:r>
        <w:rPr>
          <w:rFonts w:ascii="Times New Roman" w:hAnsi="Times New Roman" w:cs="Times New Roman"/>
          <w:color w:val="000000"/>
          <w:kern w:val="2"/>
          <w:sz w:val="21"/>
          <w:szCs w:val="21"/>
        </w:rPr>
        <w:t>.1</w:t>
      </w:r>
      <w:r>
        <w:rPr>
          <w:rFonts w:ascii="Times New Roman" w:hAnsi="Times New Roman" w:cs="Times New Roman" w:hint="eastAsia"/>
          <w:color w:val="000000"/>
          <w:kern w:val="2"/>
          <w:sz w:val="21"/>
          <w:szCs w:val="21"/>
        </w:rPr>
        <w:t xml:space="preserve">1 </w:t>
      </w:r>
      <w:r>
        <w:rPr>
          <w:rFonts w:ascii="Times New Roman" w:hAnsi="Times New Roman" w:cs="Times New Roman" w:hint="eastAsia"/>
          <w:color w:val="000000"/>
          <w:kern w:val="2"/>
          <w:sz w:val="21"/>
          <w:szCs w:val="21"/>
        </w:rPr>
        <w:t>主次交点判断</w:t>
      </w:r>
    </w:p>
    <w:p w14:paraId="1185399E" w14:textId="77777777" w:rsidR="00EE315F" w:rsidRDefault="00204804">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color w:val="000000"/>
          <w:kern w:val="2"/>
          <w:sz w:val="21"/>
          <w:szCs w:val="21"/>
        </w:rPr>
        <w:t>Fig.</w:t>
      </w:r>
      <w:r>
        <w:rPr>
          <w:rFonts w:ascii="Times New Roman" w:hAnsi="Times New Roman" w:cs="Times New Roman" w:hint="eastAsia"/>
          <w:color w:val="000000"/>
          <w:kern w:val="2"/>
          <w:sz w:val="21"/>
          <w:szCs w:val="21"/>
        </w:rPr>
        <w:t xml:space="preserve"> 2</w:t>
      </w:r>
      <w:r>
        <w:rPr>
          <w:rFonts w:ascii="Times New Roman" w:hAnsi="Times New Roman" w:cs="Times New Roman"/>
          <w:color w:val="000000"/>
          <w:kern w:val="2"/>
          <w:sz w:val="21"/>
          <w:szCs w:val="21"/>
        </w:rPr>
        <w:t>.1</w:t>
      </w:r>
      <w:r>
        <w:rPr>
          <w:rFonts w:ascii="Times New Roman" w:hAnsi="Times New Roman" w:cs="Times New Roman" w:hint="eastAsia"/>
          <w:color w:val="000000"/>
          <w:kern w:val="2"/>
          <w:sz w:val="21"/>
          <w:szCs w:val="21"/>
        </w:rPr>
        <w:t>1</w:t>
      </w:r>
      <w:r>
        <w:rPr>
          <w:rFonts w:ascii="Times New Roman" w:hAnsi="Times New Roman" w:cs="Times New Roman"/>
          <w:color w:val="000000"/>
          <w:kern w:val="2"/>
          <w:sz w:val="21"/>
          <w:szCs w:val="21"/>
        </w:rPr>
        <w:t xml:space="preserve"> Determination of primary and secondary intersection points</w:t>
      </w:r>
      <w:r>
        <w:rPr>
          <w:rFonts w:ascii="Times New Roman" w:hAnsi="Times New Roman" w:cs="Times New Roman"/>
          <w:color w:val="000000"/>
          <w:kern w:val="2"/>
          <w:sz w:val="21"/>
          <w:szCs w:val="21"/>
        </w:rPr>
        <w:tab/>
      </w:r>
    </w:p>
    <w:p w14:paraId="5268C72F" w14:textId="77777777" w:rsidR="00EE315F" w:rsidRDefault="00204804">
      <w:pPr>
        <w:snapToGrid w:val="0"/>
        <w:spacing w:line="300" w:lineRule="auto"/>
        <w:jc w:val="right"/>
      </w:pP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rad>
          <m:radPr>
            <m:degHide m:val="1"/>
            <m:ctrlPr>
              <w:rPr>
                <w:rFonts w:ascii="Cambria Math" w:hAnsi="Cambria Math"/>
              </w:rPr>
            </m:ctrlPr>
          </m:radPr>
          <m:deg/>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m:t>
                </m:r>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e>
        </m:rad>
      </m:oMath>
      <w:r>
        <w:rPr>
          <w:rFonts w:hint="eastAsia"/>
        </w:rPr>
        <w:t xml:space="preserve">             </w:t>
      </w:r>
      <w:r>
        <w:rPr>
          <w:rFonts w:hint="eastAsia"/>
        </w:rPr>
        <w:t>（</w:t>
      </w:r>
      <w:r>
        <w:rPr>
          <w:rFonts w:hint="eastAsia"/>
        </w:rPr>
        <w:t>2.13</w:t>
      </w:r>
      <w:r>
        <w:rPr>
          <w:rFonts w:hint="eastAsia"/>
        </w:rPr>
        <w:t>）</w:t>
      </w:r>
    </w:p>
    <w:p w14:paraId="756648A1" w14:textId="77777777" w:rsidR="00EE315F" w:rsidRDefault="00204804">
      <w:pPr>
        <w:snapToGrid w:val="0"/>
        <w:spacing w:line="300" w:lineRule="auto"/>
        <w:jc w:val="right"/>
      </w:pPr>
      <m:oMath>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rad>
          <m:radPr>
            <m:degHide m:val="1"/>
            <m:ctrlPr>
              <w:rPr>
                <w:rFonts w:ascii="Cambria Math" w:hAnsi="Cambria Math"/>
              </w:rPr>
            </m:ctrlPr>
          </m:radPr>
          <m:deg/>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m:t>
                </m:r>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e>
        </m:rad>
      </m:oMath>
      <w:r>
        <w:rPr>
          <w:rFonts w:hint="eastAsia"/>
        </w:rPr>
        <w:t xml:space="preserve">             </w:t>
      </w:r>
      <w:r>
        <w:rPr>
          <w:rFonts w:hint="eastAsia"/>
        </w:rPr>
        <w:t>（</w:t>
      </w:r>
      <w:r>
        <w:rPr>
          <w:rFonts w:hint="eastAsia"/>
        </w:rPr>
        <w:t>2.14</w:t>
      </w:r>
      <w:r>
        <w:rPr>
          <w:rFonts w:hint="eastAsia"/>
        </w:rPr>
        <w:t>）</w:t>
      </w:r>
    </w:p>
    <w:p w14:paraId="089BEC42"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主交点与次交点之间存在的主断层点需删除，避免冗余数据。</w:t>
      </w:r>
    </w:p>
    <w:p w14:paraId="60C352B4"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w:t>
      </w:r>
      <w:r>
        <w:rPr>
          <w:rFonts w:ascii="Times New Roman" w:hAnsi="Times New Roman" w:cs="Times New Roman" w:hint="eastAsia"/>
          <w:kern w:val="2"/>
        </w:rPr>
        <w:t>1</w:t>
      </w:r>
      <w:r>
        <w:rPr>
          <w:rFonts w:ascii="Times New Roman" w:hAnsi="Times New Roman" w:cs="Times New Roman" w:hint="eastAsia"/>
          <w:kern w:val="2"/>
        </w:rPr>
        <w:t>）对于分支型情况，单个断层可能存在仅一个交点的情况，因此需要计算直线与线段交点，并取最短距离交点为有效交点并依据交点位置插入数据。</w:t>
      </w:r>
    </w:p>
    <w:p w14:paraId="18A3711A" w14:textId="77777777" w:rsidR="00EE315F" w:rsidRDefault="00204804">
      <w:pPr>
        <w:snapToGrid w:val="0"/>
        <w:spacing w:line="300" w:lineRule="auto"/>
      </w:pPr>
      <m:oMathPara>
        <m:oMath>
          <m:r>
            <m:rPr>
              <m:sty m:val="p"/>
            </m:rPr>
            <w:rPr>
              <w:rFonts w:ascii="Cambria Math" w:hAnsi="Cambria Math"/>
              <w:noProof/>
            </w:rPr>
            <w:drawing>
              <wp:inline distT="0" distB="0" distL="0" distR="0" wp14:anchorId="56B03613" wp14:editId="4117645F">
                <wp:extent cx="2444115" cy="2475230"/>
                <wp:effectExtent l="0" t="0" r="0" b="1270"/>
                <wp:docPr id="579906322"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06322" name="图片 1" descr="图表&#10;&#10;AI 生成的内容可能不正确。"/>
                        <pic:cNvPicPr>
                          <a:picLocks noChangeAspect="1"/>
                        </pic:cNvPicPr>
                      </pic:nvPicPr>
                      <pic:blipFill>
                        <a:blip r:embed="rId44"/>
                        <a:stretch>
                          <a:fillRect/>
                        </a:stretch>
                      </pic:blipFill>
                      <pic:spPr>
                        <a:xfrm>
                          <a:off x="0" y="0"/>
                          <a:ext cx="2494952" cy="2526638"/>
                        </a:xfrm>
                        <a:prstGeom prst="rect">
                          <a:avLst/>
                        </a:prstGeom>
                      </pic:spPr>
                    </pic:pic>
                  </a:graphicData>
                </a:graphic>
              </wp:inline>
            </w:drawing>
          </m:r>
        </m:oMath>
      </m:oMathPara>
    </w:p>
    <w:p w14:paraId="112C3E83" w14:textId="77777777" w:rsidR="00EE315F" w:rsidRDefault="00204804">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color w:val="000000"/>
          <w:kern w:val="2"/>
          <w:sz w:val="21"/>
          <w:szCs w:val="21"/>
        </w:rPr>
        <w:t>图</w:t>
      </w:r>
      <w:r>
        <w:rPr>
          <w:rFonts w:ascii="Times New Roman" w:hAnsi="Times New Roman" w:cs="Times New Roman" w:hint="eastAsia"/>
          <w:color w:val="000000"/>
          <w:kern w:val="2"/>
          <w:sz w:val="21"/>
          <w:szCs w:val="21"/>
        </w:rPr>
        <w:t>2</w:t>
      </w:r>
      <w:r>
        <w:rPr>
          <w:rFonts w:ascii="Times New Roman" w:hAnsi="Times New Roman" w:cs="Times New Roman"/>
          <w:color w:val="000000"/>
          <w:kern w:val="2"/>
          <w:sz w:val="21"/>
          <w:szCs w:val="21"/>
        </w:rPr>
        <w:t>.1</w:t>
      </w:r>
      <w:r>
        <w:rPr>
          <w:rFonts w:ascii="Times New Roman" w:hAnsi="Times New Roman" w:cs="Times New Roman" w:hint="eastAsia"/>
          <w:color w:val="000000"/>
          <w:kern w:val="2"/>
          <w:sz w:val="21"/>
          <w:szCs w:val="21"/>
        </w:rPr>
        <w:t xml:space="preserve">2 </w:t>
      </w:r>
      <w:r>
        <w:rPr>
          <w:rFonts w:ascii="Times New Roman" w:hAnsi="Times New Roman" w:cs="Times New Roman" w:hint="eastAsia"/>
          <w:color w:val="000000"/>
          <w:kern w:val="2"/>
          <w:sz w:val="21"/>
          <w:szCs w:val="21"/>
        </w:rPr>
        <w:t>单交点判断</w:t>
      </w:r>
    </w:p>
    <w:p w14:paraId="13D7E233" w14:textId="77777777" w:rsidR="00EE315F" w:rsidRDefault="00204804">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color w:val="000000"/>
          <w:kern w:val="2"/>
          <w:sz w:val="21"/>
          <w:szCs w:val="21"/>
        </w:rPr>
        <w:t>Fig.</w:t>
      </w:r>
      <w:r>
        <w:rPr>
          <w:rFonts w:ascii="Times New Roman" w:hAnsi="Times New Roman" w:cs="Times New Roman" w:hint="eastAsia"/>
          <w:color w:val="000000"/>
          <w:kern w:val="2"/>
          <w:sz w:val="21"/>
          <w:szCs w:val="21"/>
        </w:rPr>
        <w:t xml:space="preserve"> 2</w:t>
      </w:r>
      <w:r>
        <w:rPr>
          <w:rFonts w:ascii="Times New Roman" w:hAnsi="Times New Roman" w:cs="Times New Roman"/>
          <w:color w:val="000000"/>
          <w:kern w:val="2"/>
          <w:sz w:val="21"/>
          <w:szCs w:val="21"/>
        </w:rPr>
        <w:t>.1</w:t>
      </w:r>
      <w:r>
        <w:rPr>
          <w:rFonts w:ascii="Times New Roman" w:hAnsi="Times New Roman" w:cs="Times New Roman" w:hint="eastAsia"/>
          <w:color w:val="000000"/>
          <w:kern w:val="2"/>
          <w:sz w:val="21"/>
          <w:szCs w:val="21"/>
        </w:rPr>
        <w:t>2</w:t>
      </w:r>
      <w:r>
        <w:rPr>
          <w:rFonts w:ascii="Times New Roman" w:hAnsi="Times New Roman" w:cs="Times New Roman"/>
          <w:color w:val="000000"/>
          <w:kern w:val="2"/>
          <w:sz w:val="21"/>
          <w:szCs w:val="21"/>
        </w:rPr>
        <w:t xml:space="preserve"> Single intersection point judgment</w:t>
      </w:r>
      <w:r>
        <w:rPr>
          <w:rFonts w:ascii="Times New Roman" w:hAnsi="Times New Roman" w:cs="Times New Roman"/>
          <w:color w:val="000000"/>
          <w:kern w:val="2"/>
          <w:sz w:val="21"/>
          <w:szCs w:val="21"/>
        </w:rPr>
        <w:tab/>
      </w:r>
    </w:p>
    <w:p w14:paraId="56421041"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w:t>
      </w:r>
      <w:r>
        <w:rPr>
          <w:rFonts w:ascii="Times New Roman" w:hAnsi="Times New Roman" w:cs="Times New Roman" w:hint="eastAsia"/>
          <w:kern w:val="2"/>
        </w:rPr>
        <w:t>2</w:t>
      </w:r>
      <w:r>
        <w:rPr>
          <w:rFonts w:ascii="Times New Roman" w:hAnsi="Times New Roman" w:cs="Times New Roman" w:hint="eastAsia"/>
          <w:kern w:val="2"/>
        </w:rPr>
        <w:t>）无交点处理。若无交点，则计算辅断层的直线方程与主断层交点所在的直线方程求交，补充数据，获得交点后，根据最近点法则确定插入位置。</w:t>
      </w:r>
    </w:p>
    <w:p w14:paraId="71A6DEBA" w14:textId="77777777" w:rsidR="00EE315F" w:rsidRDefault="00204804">
      <w:pPr>
        <w:snapToGrid w:val="0"/>
        <w:spacing w:line="300" w:lineRule="auto"/>
        <w:ind w:firstLineChars="200" w:firstLine="480"/>
        <w:jc w:val="center"/>
      </w:pPr>
      <w:r>
        <w:rPr>
          <w:noProof/>
        </w:rPr>
        <w:drawing>
          <wp:inline distT="0" distB="0" distL="0" distR="0" wp14:anchorId="397278D0" wp14:editId="77919767">
            <wp:extent cx="2571750" cy="2644140"/>
            <wp:effectExtent l="0" t="0" r="0" b="3810"/>
            <wp:docPr id="627226318" name="图片 1" descr="一群不同颜色的风筝&#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26318" name="图片 1" descr="一群不同颜色的风筝&#10;&#10;AI 生成的内容可能不正确。"/>
                    <pic:cNvPicPr>
                      <a:picLocks noChangeAspect="1"/>
                    </pic:cNvPicPr>
                  </pic:nvPicPr>
                  <pic:blipFill>
                    <a:blip r:embed="rId45"/>
                    <a:stretch>
                      <a:fillRect/>
                    </a:stretch>
                  </pic:blipFill>
                  <pic:spPr>
                    <a:xfrm>
                      <a:off x="0" y="0"/>
                      <a:ext cx="2598315" cy="2671950"/>
                    </a:xfrm>
                    <a:prstGeom prst="rect">
                      <a:avLst/>
                    </a:prstGeom>
                  </pic:spPr>
                </pic:pic>
              </a:graphicData>
            </a:graphic>
          </wp:inline>
        </w:drawing>
      </w:r>
    </w:p>
    <w:p w14:paraId="4E6248FA"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图</w:t>
      </w:r>
      <w:r>
        <w:rPr>
          <w:rFonts w:ascii="Times New Roman" w:hint="eastAsia"/>
          <w:sz w:val="21"/>
          <w:szCs w:val="21"/>
        </w:rPr>
        <w:t>2</w:t>
      </w:r>
      <w:r>
        <w:rPr>
          <w:rFonts w:ascii="Times New Roman"/>
          <w:sz w:val="21"/>
          <w:szCs w:val="21"/>
        </w:rPr>
        <w:t>.1</w:t>
      </w:r>
      <w:r>
        <w:rPr>
          <w:rFonts w:ascii="Times New Roman" w:hint="eastAsia"/>
          <w:sz w:val="21"/>
          <w:szCs w:val="21"/>
        </w:rPr>
        <w:t xml:space="preserve">3 </w:t>
      </w:r>
      <w:r>
        <w:rPr>
          <w:rFonts w:ascii="Times New Roman" w:hint="eastAsia"/>
          <w:sz w:val="21"/>
          <w:szCs w:val="21"/>
        </w:rPr>
        <w:t>无交点判断</w:t>
      </w:r>
    </w:p>
    <w:p w14:paraId="1091ACDB"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Fig.</w:t>
      </w:r>
      <w:r>
        <w:rPr>
          <w:rFonts w:ascii="Times New Roman" w:hint="eastAsia"/>
          <w:sz w:val="21"/>
          <w:szCs w:val="21"/>
        </w:rPr>
        <w:t xml:space="preserve"> 2</w:t>
      </w:r>
      <w:r>
        <w:rPr>
          <w:rFonts w:ascii="Times New Roman"/>
          <w:sz w:val="21"/>
          <w:szCs w:val="21"/>
        </w:rPr>
        <w:t>.1</w:t>
      </w:r>
      <w:r>
        <w:rPr>
          <w:rFonts w:ascii="Times New Roman" w:hint="eastAsia"/>
          <w:sz w:val="21"/>
          <w:szCs w:val="21"/>
        </w:rPr>
        <w:t>3</w:t>
      </w:r>
      <w:r>
        <w:rPr>
          <w:rFonts w:ascii="Times New Roman"/>
          <w:sz w:val="21"/>
          <w:szCs w:val="21"/>
        </w:rPr>
        <w:t xml:space="preserve"> No intersection point judgment</w:t>
      </w:r>
    </w:p>
    <w:p w14:paraId="5ABBB1DD"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bookmarkStart w:id="151" w:name="OLE_LINK4"/>
      <w:bookmarkStart w:id="152" w:name="OLE_LINK3"/>
      <w:r>
        <w:rPr>
          <w:rFonts w:ascii="Times New Roman" w:hAnsi="Times New Roman" w:cs="Times New Roman" w:hint="eastAsia"/>
          <w:kern w:val="2"/>
        </w:rPr>
        <w:t xml:space="preserve">3. </w:t>
      </w:r>
      <w:r>
        <w:rPr>
          <w:rFonts w:ascii="Times New Roman" w:hAnsi="Times New Roman" w:cs="Times New Roman" w:hint="eastAsia"/>
          <w:kern w:val="2"/>
        </w:rPr>
        <w:t>数据结构及流程</w:t>
      </w:r>
    </w:p>
    <w:p w14:paraId="6DA3554E"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计算交点后，需要对数据进行存储和排序，确保断层模型的正确性。数据结构如下：</w:t>
      </w:r>
    </w:p>
    <w:bookmarkEnd w:id="151"/>
    <w:bookmarkEnd w:id="152"/>
    <w:p w14:paraId="69CA93FA"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 xml:space="preserve">// </w:t>
      </w:r>
      <w:r>
        <w:rPr>
          <w:rFonts w:ascii="Times New Roman" w:hAnsi="Times New Roman" w:cs="Times New Roman" w:hint="eastAsia"/>
          <w:kern w:val="2"/>
        </w:rPr>
        <w:t>定义交点集数据结构</w:t>
      </w:r>
    </w:p>
    <w:p w14:paraId="1B9BC287"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kern w:val="2"/>
        </w:rPr>
        <w:t xml:space="preserve">Structure: </w:t>
      </w:r>
      <w:proofErr w:type="spellStart"/>
      <w:r>
        <w:rPr>
          <w:rFonts w:ascii="Times New Roman" w:hAnsi="Times New Roman" w:cs="Times New Roman"/>
          <w:kern w:val="2"/>
        </w:rPr>
        <w:t>IntersectionPoint</w:t>
      </w:r>
      <w:proofErr w:type="spellEnd"/>
    </w:p>
    <w:p w14:paraId="41826D50"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kern w:val="2"/>
        </w:rPr>
        <w:t>Attributes:</w:t>
      </w:r>
    </w:p>
    <w:p w14:paraId="43A87FB6"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 xml:space="preserve">        - coordinates: tuple (x, y) // </w:t>
      </w:r>
      <w:r>
        <w:rPr>
          <w:rFonts w:ascii="Times New Roman" w:hAnsi="Times New Roman" w:cs="Times New Roman" w:hint="eastAsia"/>
          <w:kern w:val="2"/>
        </w:rPr>
        <w:t>交点坐标</w:t>
      </w:r>
    </w:p>
    <w:p w14:paraId="3238474E"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 xml:space="preserve">        - </w:t>
      </w:r>
      <w:proofErr w:type="spellStart"/>
      <w:r>
        <w:rPr>
          <w:rFonts w:ascii="Times New Roman" w:hAnsi="Times New Roman" w:cs="Times New Roman" w:hint="eastAsia"/>
          <w:kern w:val="2"/>
        </w:rPr>
        <w:t>main_fault</w:t>
      </w:r>
      <w:proofErr w:type="spellEnd"/>
      <w:r>
        <w:rPr>
          <w:rFonts w:ascii="Times New Roman" w:hAnsi="Times New Roman" w:cs="Times New Roman" w:hint="eastAsia"/>
          <w:kern w:val="2"/>
        </w:rPr>
        <w:t xml:space="preserve">: string // </w:t>
      </w:r>
      <w:r>
        <w:rPr>
          <w:rFonts w:ascii="Times New Roman" w:hAnsi="Times New Roman" w:cs="Times New Roman" w:hint="eastAsia"/>
          <w:kern w:val="2"/>
        </w:rPr>
        <w:t>所属主断层</w:t>
      </w:r>
    </w:p>
    <w:p w14:paraId="34143B2D"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 xml:space="preserve">        - </w:t>
      </w:r>
      <w:proofErr w:type="spellStart"/>
      <w:r>
        <w:rPr>
          <w:rFonts w:ascii="Times New Roman" w:hAnsi="Times New Roman" w:cs="Times New Roman" w:hint="eastAsia"/>
          <w:kern w:val="2"/>
        </w:rPr>
        <w:t>auxiliary_faults</w:t>
      </w:r>
      <w:proofErr w:type="spellEnd"/>
      <w:r>
        <w:rPr>
          <w:rFonts w:ascii="Times New Roman" w:hAnsi="Times New Roman" w:cs="Times New Roman" w:hint="eastAsia"/>
          <w:kern w:val="2"/>
        </w:rPr>
        <w:t xml:space="preserve">: list of string // </w:t>
      </w:r>
      <w:r>
        <w:rPr>
          <w:rFonts w:ascii="Times New Roman" w:hAnsi="Times New Roman" w:cs="Times New Roman" w:hint="eastAsia"/>
          <w:kern w:val="2"/>
        </w:rPr>
        <w:t>所属辅断层</w:t>
      </w:r>
    </w:p>
    <w:p w14:paraId="072EFDE6"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 xml:space="preserve">        - </w:t>
      </w:r>
      <w:proofErr w:type="spellStart"/>
      <w:r>
        <w:rPr>
          <w:rFonts w:ascii="Times New Roman" w:hAnsi="Times New Roman" w:cs="Times New Roman" w:hint="eastAsia"/>
          <w:kern w:val="2"/>
        </w:rPr>
        <w:t>branch_order</w:t>
      </w:r>
      <w:proofErr w:type="spellEnd"/>
      <w:r>
        <w:rPr>
          <w:rFonts w:ascii="Times New Roman" w:hAnsi="Times New Roman" w:cs="Times New Roman" w:hint="eastAsia"/>
          <w:kern w:val="2"/>
        </w:rPr>
        <w:t xml:space="preserve">: list of int // </w:t>
      </w:r>
      <w:r>
        <w:rPr>
          <w:rFonts w:ascii="Times New Roman" w:hAnsi="Times New Roman" w:cs="Times New Roman" w:hint="eastAsia"/>
          <w:kern w:val="2"/>
        </w:rPr>
        <w:t>分支断层的排序方式</w:t>
      </w:r>
    </w:p>
    <w:p w14:paraId="30CF1E26"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 xml:space="preserve">        - </w:t>
      </w:r>
      <w:proofErr w:type="spellStart"/>
      <w:r>
        <w:rPr>
          <w:rFonts w:ascii="Times New Roman" w:hAnsi="Times New Roman" w:cs="Times New Roman" w:hint="eastAsia"/>
          <w:kern w:val="2"/>
        </w:rPr>
        <w:t>counter_clockwise_order</w:t>
      </w:r>
      <w:proofErr w:type="spellEnd"/>
      <w:r>
        <w:rPr>
          <w:rFonts w:ascii="Times New Roman" w:hAnsi="Times New Roman" w:cs="Times New Roman" w:hint="eastAsia"/>
          <w:kern w:val="2"/>
        </w:rPr>
        <w:t xml:space="preserve">: list of int // </w:t>
      </w:r>
      <w:r>
        <w:rPr>
          <w:rFonts w:ascii="Times New Roman" w:hAnsi="Times New Roman" w:cs="Times New Roman" w:hint="eastAsia"/>
          <w:kern w:val="2"/>
        </w:rPr>
        <w:t>辅断层点的逆时针顺序</w:t>
      </w:r>
    </w:p>
    <w:p w14:paraId="4B4F0665"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 xml:space="preserve">        - </w:t>
      </w:r>
      <w:proofErr w:type="spellStart"/>
      <w:r>
        <w:rPr>
          <w:rFonts w:ascii="Times New Roman" w:hAnsi="Times New Roman" w:cs="Times New Roman" w:hint="eastAsia"/>
          <w:kern w:val="2"/>
        </w:rPr>
        <w:t>insertion_index</w:t>
      </w:r>
      <w:proofErr w:type="spellEnd"/>
      <w:r>
        <w:rPr>
          <w:rFonts w:ascii="Times New Roman" w:hAnsi="Times New Roman" w:cs="Times New Roman" w:hint="eastAsia"/>
          <w:kern w:val="2"/>
        </w:rPr>
        <w:t xml:space="preserve">: int // </w:t>
      </w:r>
      <w:r>
        <w:rPr>
          <w:rFonts w:ascii="Times New Roman" w:hAnsi="Times New Roman" w:cs="Times New Roman" w:hint="eastAsia"/>
          <w:kern w:val="2"/>
        </w:rPr>
        <w:t>插入交点时的索引位置</w:t>
      </w:r>
    </w:p>
    <w:p w14:paraId="31B52B22"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 xml:space="preserve">// </w:t>
      </w:r>
      <w:r>
        <w:rPr>
          <w:rFonts w:ascii="Times New Roman" w:hAnsi="Times New Roman" w:cs="Times New Roman" w:hint="eastAsia"/>
          <w:kern w:val="2"/>
        </w:rPr>
        <w:t>定义主断层数据结构</w:t>
      </w:r>
    </w:p>
    <w:p w14:paraId="0E44740C"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kern w:val="2"/>
        </w:rPr>
        <w:t xml:space="preserve">Structure: </w:t>
      </w:r>
      <w:proofErr w:type="spellStart"/>
      <w:r>
        <w:rPr>
          <w:rFonts w:ascii="Times New Roman" w:hAnsi="Times New Roman" w:cs="Times New Roman"/>
          <w:kern w:val="2"/>
        </w:rPr>
        <w:t>MainFaultData</w:t>
      </w:r>
      <w:proofErr w:type="spellEnd"/>
    </w:p>
    <w:p w14:paraId="7324A8C7"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kern w:val="2"/>
        </w:rPr>
        <w:t>Attributes:</w:t>
      </w:r>
    </w:p>
    <w:p w14:paraId="606BD1E0"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 xml:space="preserve">        - </w:t>
      </w:r>
      <w:proofErr w:type="spellStart"/>
      <w:r>
        <w:rPr>
          <w:rFonts w:ascii="Times New Roman" w:hAnsi="Times New Roman" w:cs="Times New Roman" w:hint="eastAsia"/>
          <w:kern w:val="2"/>
        </w:rPr>
        <w:t>fault_id</w:t>
      </w:r>
      <w:proofErr w:type="spellEnd"/>
      <w:r>
        <w:rPr>
          <w:rFonts w:ascii="Times New Roman" w:hAnsi="Times New Roman" w:cs="Times New Roman" w:hint="eastAsia"/>
          <w:kern w:val="2"/>
        </w:rPr>
        <w:t xml:space="preserve">: string // </w:t>
      </w:r>
      <w:r>
        <w:rPr>
          <w:rFonts w:ascii="Times New Roman" w:hAnsi="Times New Roman" w:cs="Times New Roman" w:hint="eastAsia"/>
          <w:kern w:val="2"/>
        </w:rPr>
        <w:t>断层</w:t>
      </w:r>
      <w:r>
        <w:rPr>
          <w:rFonts w:ascii="Times New Roman" w:hAnsi="Times New Roman" w:cs="Times New Roman" w:hint="eastAsia"/>
          <w:kern w:val="2"/>
        </w:rPr>
        <w:t>ID</w:t>
      </w:r>
    </w:p>
    <w:p w14:paraId="235F7AAF"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 xml:space="preserve">        - points: list of </w:t>
      </w:r>
      <w:proofErr w:type="spellStart"/>
      <w:r>
        <w:rPr>
          <w:rFonts w:ascii="Times New Roman" w:hAnsi="Times New Roman" w:cs="Times New Roman" w:hint="eastAsia"/>
          <w:kern w:val="2"/>
        </w:rPr>
        <w:t>IntersectionPoint</w:t>
      </w:r>
      <w:proofErr w:type="spellEnd"/>
      <w:r>
        <w:rPr>
          <w:rFonts w:ascii="Times New Roman" w:hAnsi="Times New Roman" w:cs="Times New Roman" w:hint="eastAsia"/>
          <w:kern w:val="2"/>
        </w:rPr>
        <w:t xml:space="preserve"> // </w:t>
      </w:r>
      <w:r>
        <w:rPr>
          <w:rFonts w:ascii="Times New Roman" w:hAnsi="Times New Roman" w:cs="Times New Roman" w:hint="eastAsia"/>
          <w:kern w:val="2"/>
        </w:rPr>
        <w:t>交点集合</w:t>
      </w:r>
    </w:p>
    <w:p w14:paraId="4D0F2AA2"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 xml:space="preserve">        - </w:t>
      </w:r>
      <w:proofErr w:type="spellStart"/>
      <w:r>
        <w:rPr>
          <w:rFonts w:ascii="Times New Roman" w:hAnsi="Times New Roman" w:cs="Times New Roman" w:hint="eastAsia"/>
          <w:kern w:val="2"/>
        </w:rPr>
        <w:t>is_counter_clockwise</w:t>
      </w:r>
      <w:proofErr w:type="spellEnd"/>
      <w:r>
        <w:rPr>
          <w:rFonts w:ascii="Times New Roman" w:hAnsi="Times New Roman" w:cs="Times New Roman" w:hint="eastAsia"/>
          <w:kern w:val="2"/>
        </w:rPr>
        <w:t xml:space="preserve">: </w:t>
      </w:r>
      <w:proofErr w:type="spellStart"/>
      <w:r>
        <w:rPr>
          <w:rFonts w:ascii="Times New Roman" w:hAnsi="Times New Roman" w:cs="Times New Roman" w:hint="eastAsia"/>
          <w:kern w:val="2"/>
        </w:rPr>
        <w:t>boolean</w:t>
      </w:r>
      <w:proofErr w:type="spellEnd"/>
      <w:r>
        <w:rPr>
          <w:rFonts w:ascii="Times New Roman" w:hAnsi="Times New Roman" w:cs="Times New Roman" w:hint="eastAsia"/>
          <w:kern w:val="2"/>
        </w:rPr>
        <w:t xml:space="preserve"> // </w:t>
      </w:r>
      <w:r>
        <w:rPr>
          <w:rFonts w:ascii="Times New Roman" w:hAnsi="Times New Roman" w:cs="Times New Roman" w:hint="eastAsia"/>
          <w:kern w:val="2"/>
        </w:rPr>
        <w:t>逆时针排序标识</w:t>
      </w:r>
    </w:p>
    <w:p w14:paraId="5168AD63"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算法流程</w:t>
      </w:r>
    </w:p>
    <w:p w14:paraId="66071130"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ab/>
        <w:t>Ste</w:t>
      </w:r>
      <w:r>
        <w:rPr>
          <w:rFonts w:ascii="Times New Roman" w:hAnsi="Times New Roman" w:cs="Times New Roman"/>
          <w:kern w:val="2"/>
        </w:rPr>
        <w:t>p1</w:t>
      </w:r>
      <w:r>
        <w:rPr>
          <w:rFonts w:ascii="Times New Roman" w:hAnsi="Times New Roman" w:cs="Times New Roman" w:hint="eastAsia"/>
          <w:kern w:val="2"/>
        </w:rPr>
        <w:t>读取主辅断层数据，根据预设的规则进行分类存储</w:t>
      </w:r>
      <w:r>
        <w:rPr>
          <w:color w:val="000000"/>
        </w:rPr>
        <w:t>，</w:t>
      </w:r>
      <w:proofErr w:type="gramStart"/>
      <w:r>
        <w:rPr>
          <w:rFonts w:ascii="Times New Roman" w:hAnsi="Times New Roman" w:cs="Times New Roman" w:hint="eastAsia"/>
          <w:kern w:val="2"/>
        </w:rPr>
        <w:t>遍历主</w:t>
      </w:r>
      <w:proofErr w:type="gramEnd"/>
      <w:r>
        <w:rPr>
          <w:rFonts w:ascii="Times New Roman" w:hAnsi="Times New Roman" w:cs="Times New Roman" w:hint="eastAsia"/>
          <w:kern w:val="2"/>
        </w:rPr>
        <w:t>断层相邻点对，根据不同相交情况计算断层间交点。</w:t>
      </w:r>
    </w:p>
    <w:p w14:paraId="5CCD2C19"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ab/>
        <w:t>Ste</w:t>
      </w:r>
      <w:r>
        <w:rPr>
          <w:rFonts w:ascii="Times New Roman" w:hAnsi="Times New Roman" w:cs="Times New Roman"/>
          <w:kern w:val="2"/>
        </w:rPr>
        <w:t>p2</w:t>
      </w:r>
      <w:r>
        <w:rPr>
          <w:rFonts w:ascii="Times New Roman" w:hAnsi="Times New Roman" w:cs="Times New Roman" w:hint="eastAsia"/>
          <w:kern w:val="2"/>
        </w:rPr>
        <w:t>依据交点数量分类</w:t>
      </w:r>
      <w:r>
        <w:rPr>
          <w:rFonts w:ascii="Times New Roman" w:hAnsi="Times New Roman" w:cs="Times New Roman"/>
          <w:kern w:val="2"/>
        </w:rPr>
        <w:t>.</w:t>
      </w:r>
      <w:r>
        <w:rPr>
          <w:rFonts w:ascii="Times New Roman" w:hAnsi="Times New Roman" w:cs="Times New Roman" w:hint="eastAsia"/>
          <w:kern w:val="2"/>
        </w:rPr>
        <w:t>四个交点的十字型和双交点、单交点、无交点的分支型。</w:t>
      </w:r>
    </w:p>
    <w:p w14:paraId="50882EB8"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ab/>
        <w:t>Ste</w:t>
      </w:r>
      <w:r>
        <w:rPr>
          <w:rFonts w:ascii="Times New Roman" w:hAnsi="Times New Roman" w:cs="Times New Roman"/>
          <w:kern w:val="2"/>
        </w:rPr>
        <w:t>p</w:t>
      </w:r>
      <w:r>
        <w:rPr>
          <w:rFonts w:ascii="Times New Roman" w:hAnsi="Times New Roman" w:cs="Times New Roman" w:hint="eastAsia"/>
          <w:kern w:val="2"/>
        </w:rPr>
        <w:t>3</w:t>
      </w:r>
      <w:r>
        <w:rPr>
          <w:rFonts w:ascii="Times New Roman" w:hAnsi="Times New Roman" w:cs="Times New Roman" w:hint="eastAsia"/>
          <w:kern w:val="2"/>
        </w:rPr>
        <w:t>计算主次交点并按照</w:t>
      </w:r>
      <w:r>
        <w:rPr>
          <w:rFonts w:ascii="Times New Roman" w:hAnsi="Times New Roman" w:cs="Times New Roman" w:hint="eastAsia"/>
          <w:kern w:val="2"/>
        </w:rPr>
        <w:t>插入位置，存储在对应断层逆时序离散点间。</w:t>
      </w:r>
    </w:p>
    <w:p w14:paraId="137537AA"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ab/>
        <w:t>Ste</w:t>
      </w:r>
      <w:r>
        <w:rPr>
          <w:rFonts w:ascii="Times New Roman" w:hAnsi="Times New Roman" w:cs="Times New Roman"/>
          <w:kern w:val="2"/>
        </w:rPr>
        <w:t>p</w:t>
      </w:r>
      <w:r>
        <w:rPr>
          <w:rFonts w:ascii="Times New Roman" w:hAnsi="Times New Roman" w:cs="Times New Roman" w:hint="eastAsia"/>
          <w:kern w:val="2"/>
        </w:rPr>
        <w:t>4</w:t>
      </w:r>
      <w:r>
        <w:rPr>
          <w:rFonts w:ascii="Times New Roman" w:hAnsi="Times New Roman" w:cs="Times New Roman" w:hint="eastAsia"/>
          <w:kern w:val="2"/>
        </w:rPr>
        <w:t>综合所有计算结果按照主断层离散点进行逆时针的排序插入相交断层离散</w:t>
      </w:r>
      <w:proofErr w:type="gramStart"/>
      <w:r>
        <w:rPr>
          <w:rFonts w:ascii="Times New Roman" w:hAnsi="Times New Roman" w:cs="Times New Roman" w:hint="eastAsia"/>
          <w:kern w:val="2"/>
        </w:rPr>
        <w:t>点数据</w:t>
      </w:r>
      <w:proofErr w:type="gramEnd"/>
      <w:r>
        <w:rPr>
          <w:rFonts w:ascii="Times New Roman" w:hAnsi="Times New Roman" w:cs="Times New Roman" w:hint="eastAsia"/>
          <w:kern w:val="2"/>
        </w:rPr>
        <w:t>并输出。</w:t>
      </w:r>
    </w:p>
    <w:p w14:paraId="38603DA2" w14:textId="77777777" w:rsidR="00EE315F" w:rsidRDefault="00204804">
      <w:pPr>
        <w:widowControl w:val="0"/>
        <w:spacing w:line="300" w:lineRule="auto"/>
        <w:jc w:val="center"/>
        <w:rPr>
          <w:rFonts w:ascii="Times New Roman" w:hAnsi="Times New Roman" w:cs="Times New Roman"/>
          <w:kern w:val="2"/>
          <w:sz w:val="21"/>
          <w:szCs w:val="21"/>
        </w:rPr>
      </w:pPr>
      <w:r>
        <w:rPr>
          <w:rFonts w:ascii="Times New Roman" w:hAnsi="Times New Roman" w:cs="Times New Roman"/>
          <w:kern w:val="2"/>
          <w:sz w:val="21"/>
          <w:szCs w:val="21"/>
        </w:rPr>
        <w:t>表</w:t>
      </w:r>
      <w:r>
        <w:rPr>
          <w:rFonts w:ascii="Times New Roman" w:hAnsi="Times New Roman" w:cs="Times New Roman" w:hint="eastAsia"/>
          <w:kern w:val="2"/>
          <w:sz w:val="21"/>
          <w:szCs w:val="21"/>
        </w:rPr>
        <w:t>2</w:t>
      </w:r>
      <w:r>
        <w:rPr>
          <w:rFonts w:ascii="Times New Roman" w:hAnsi="Times New Roman" w:cs="Times New Roman"/>
          <w:kern w:val="2"/>
          <w:sz w:val="21"/>
          <w:szCs w:val="21"/>
        </w:rPr>
        <w:t>.</w:t>
      </w:r>
      <w:r>
        <w:rPr>
          <w:rFonts w:ascii="Times New Roman" w:hAnsi="Times New Roman" w:cs="Times New Roman" w:hint="eastAsia"/>
          <w:kern w:val="2"/>
          <w:sz w:val="21"/>
          <w:szCs w:val="21"/>
        </w:rPr>
        <w:t>3</w:t>
      </w:r>
      <w:r>
        <w:rPr>
          <w:rFonts w:ascii="Times New Roman" w:hAnsi="Times New Roman" w:cs="Times New Roman"/>
          <w:kern w:val="2"/>
          <w:sz w:val="21"/>
          <w:szCs w:val="21"/>
        </w:rPr>
        <w:t xml:space="preserve"> </w:t>
      </w:r>
      <w:r>
        <w:rPr>
          <w:rFonts w:ascii="Times New Roman" w:hAnsi="Times New Roman" w:cs="Times New Roman" w:hint="eastAsia"/>
          <w:kern w:val="2"/>
          <w:sz w:val="21"/>
          <w:szCs w:val="21"/>
        </w:rPr>
        <w:t>断层样例数据</w:t>
      </w:r>
    </w:p>
    <w:p w14:paraId="5F294531" w14:textId="77777777" w:rsidR="00EE315F" w:rsidRDefault="00204804">
      <w:pPr>
        <w:widowControl w:val="0"/>
        <w:spacing w:line="300" w:lineRule="auto"/>
        <w:jc w:val="center"/>
        <w:rPr>
          <w:rFonts w:ascii="Times New Roman" w:hAnsi="Times New Roman" w:cs="Times New Roman"/>
          <w:kern w:val="2"/>
          <w:sz w:val="21"/>
          <w:szCs w:val="21"/>
        </w:rPr>
      </w:pPr>
      <w:r>
        <w:rPr>
          <w:rFonts w:ascii="Times New Roman" w:hAnsi="Times New Roman" w:cs="Times New Roman"/>
          <w:kern w:val="2"/>
          <w:sz w:val="21"/>
          <w:szCs w:val="21"/>
        </w:rPr>
        <w:t>Table 2.</w:t>
      </w:r>
      <w:r>
        <w:rPr>
          <w:rFonts w:ascii="Times New Roman" w:hAnsi="Times New Roman" w:cs="Times New Roman" w:hint="eastAsia"/>
          <w:kern w:val="2"/>
          <w:sz w:val="21"/>
          <w:szCs w:val="21"/>
        </w:rPr>
        <w:t>3</w:t>
      </w:r>
      <w:r>
        <w:rPr>
          <w:rFonts w:ascii="Times New Roman" w:hAnsi="Times New Roman" w:cs="Times New Roman"/>
          <w:kern w:val="2"/>
          <w:sz w:val="21"/>
          <w:szCs w:val="21"/>
        </w:rPr>
        <w:t xml:space="preserve"> Fault sample data</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4A0" w:firstRow="1" w:lastRow="0" w:firstColumn="1" w:lastColumn="0" w:noHBand="0" w:noVBand="1"/>
      </w:tblPr>
      <w:tblGrid>
        <w:gridCol w:w="1942"/>
        <w:gridCol w:w="38"/>
        <w:gridCol w:w="1905"/>
        <w:gridCol w:w="2197"/>
        <w:gridCol w:w="2198"/>
      </w:tblGrid>
      <w:tr w:rsidR="00EE315F" w14:paraId="58097B7B" w14:textId="77777777">
        <w:trPr>
          <w:trHeight w:val="716"/>
        </w:trPr>
        <w:tc>
          <w:tcPr>
            <w:tcW w:w="1942" w:type="dxa"/>
            <w:tcBorders>
              <w:top w:val="single" w:sz="12" w:space="0" w:color="auto"/>
              <w:left w:val="nil"/>
              <w:right w:val="single" w:sz="4" w:space="0" w:color="FFFFFF"/>
            </w:tcBorders>
            <w:vAlign w:val="center"/>
          </w:tcPr>
          <w:p w14:paraId="4D5064BB" w14:textId="77777777" w:rsidR="00EE315F" w:rsidRDefault="00204804">
            <w:pPr>
              <w:spacing w:line="264" w:lineRule="auto"/>
              <w:ind w:firstLine="240"/>
              <w:jc w:val="center"/>
              <w:rPr>
                <w:szCs w:val="21"/>
              </w:rPr>
            </w:pPr>
            <w:r>
              <w:rPr>
                <w:szCs w:val="21"/>
              </w:rPr>
              <w:t>id</w:t>
            </w:r>
          </w:p>
        </w:tc>
        <w:tc>
          <w:tcPr>
            <w:tcW w:w="1943" w:type="dxa"/>
            <w:gridSpan w:val="2"/>
            <w:tcBorders>
              <w:top w:val="single" w:sz="12" w:space="0" w:color="auto"/>
              <w:left w:val="nil"/>
              <w:right w:val="single" w:sz="4" w:space="0" w:color="FFFFFF"/>
            </w:tcBorders>
            <w:vAlign w:val="center"/>
          </w:tcPr>
          <w:p w14:paraId="20354469" w14:textId="77777777" w:rsidR="00EE315F" w:rsidRDefault="0020480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368E27E4" w14:textId="171C9ABE" w:rsidR="00EE315F" w:rsidRDefault="00C35EFF">
            <w:pPr>
              <w:pStyle w:val="af4"/>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2198" w:type="dxa"/>
            <w:tcBorders>
              <w:top w:val="single" w:sz="12" w:space="0" w:color="auto"/>
              <w:left w:val="single" w:sz="4" w:space="0" w:color="FFFFFF"/>
              <w:right w:val="nil"/>
            </w:tcBorders>
            <w:vAlign w:val="center"/>
          </w:tcPr>
          <w:p w14:paraId="069D3511" w14:textId="77777777" w:rsidR="00EE315F" w:rsidRDefault="00204804">
            <w:pPr>
              <w:pStyle w:val="af4"/>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EE315F" w14:paraId="2D978B03" w14:textId="7777777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7ED30143" w14:textId="77777777" w:rsidR="00EE315F" w:rsidRDefault="00204804">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FE45089" w14:textId="77777777" w:rsidR="00EE315F" w:rsidRDefault="00204804">
            <w:pPr>
              <w:spacing w:line="264" w:lineRule="auto"/>
              <w:ind w:firstLine="240"/>
              <w:jc w:val="center"/>
              <w:rPr>
                <w:szCs w:val="21"/>
              </w:rPr>
            </w:pPr>
            <w:r>
              <w:rPr>
                <w:szCs w:val="21"/>
              </w:rPr>
              <w:t>36.11</w:t>
            </w:r>
          </w:p>
        </w:tc>
        <w:tc>
          <w:tcPr>
            <w:tcW w:w="2197" w:type="dxa"/>
            <w:tcBorders>
              <w:top w:val="single" w:sz="8" w:space="0" w:color="auto"/>
              <w:left w:val="single" w:sz="4" w:space="0" w:color="FFFFFF"/>
              <w:bottom w:val="single" w:sz="4" w:space="0" w:color="FFFFFF"/>
              <w:right w:val="nil"/>
            </w:tcBorders>
          </w:tcPr>
          <w:p w14:paraId="74F298DE" w14:textId="77777777" w:rsidR="00EE315F" w:rsidRDefault="00204804">
            <w:pPr>
              <w:spacing w:line="264" w:lineRule="auto"/>
              <w:ind w:firstLine="240"/>
              <w:jc w:val="center"/>
              <w:rPr>
                <w:szCs w:val="21"/>
              </w:rPr>
            </w:pPr>
            <w:r>
              <w:rPr>
                <w:szCs w:val="21"/>
              </w:rPr>
              <w:t>57.</w:t>
            </w:r>
            <w:r>
              <w:rPr>
                <w:rFonts w:hint="eastAsia"/>
                <w:szCs w:val="21"/>
              </w:rPr>
              <w:t>22</w:t>
            </w:r>
          </w:p>
        </w:tc>
        <w:tc>
          <w:tcPr>
            <w:tcW w:w="2198" w:type="dxa"/>
            <w:tcBorders>
              <w:top w:val="single" w:sz="8" w:space="0" w:color="auto"/>
              <w:left w:val="single" w:sz="4" w:space="0" w:color="FFFFFF"/>
              <w:bottom w:val="single" w:sz="4" w:space="0" w:color="FFFFFF"/>
              <w:right w:val="nil"/>
            </w:tcBorders>
          </w:tcPr>
          <w:p w14:paraId="19DF7BA8" w14:textId="77777777" w:rsidR="00EE315F" w:rsidRDefault="00204804">
            <w:pPr>
              <w:spacing w:line="264" w:lineRule="auto"/>
              <w:ind w:firstLine="240"/>
              <w:jc w:val="center"/>
              <w:rPr>
                <w:szCs w:val="21"/>
              </w:rPr>
            </w:pPr>
            <w:r>
              <w:rPr>
                <w:rFonts w:hint="eastAsia"/>
                <w:szCs w:val="21"/>
              </w:rPr>
              <w:t>0.</w:t>
            </w:r>
            <w:r>
              <w:rPr>
                <w:szCs w:val="21"/>
              </w:rPr>
              <w:t>789</w:t>
            </w:r>
          </w:p>
        </w:tc>
      </w:tr>
      <w:tr w:rsidR="00EE315F" w14:paraId="747399F8"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BCC7A9" w14:textId="77777777" w:rsidR="00EE315F" w:rsidRDefault="00204804">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4A446281" w14:textId="77777777" w:rsidR="00EE315F" w:rsidRDefault="00204804">
            <w:pPr>
              <w:spacing w:line="264" w:lineRule="auto"/>
              <w:ind w:firstLine="240"/>
              <w:jc w:val="center"/>
              <w:rPr>
                <w:szCs w:val="21"/>
              </w:rPr>
            </w:pPr>
            <w:r>
              <w:rPr>
                <w:szCs w:val="21"/>
              </w:rPr>
              <w:t>66.57</w:t>
            </w:r>
          </w:p>
        </w:tc>
        <w:tc>
          <w:tcPr>
            <w:tcW w:w="2197" w:type="dxa"/>
            <w:tcBorders>
              <w:top w:val="single" w:sz="4" w:space="0" w:color="FFFFFF"/>
              <w:left w:val="single" w:sz="4" w:space="0" w:color="FFFFFF"/>
              <w:bottom w:val="single" w:sz="4" w:space="0" w:color="FFFFFF"/>
              <w:right w:val="nil"/>
            </w:tcBorders>
          </w:tcPr>
          <w:p w14:paraId="3C83CCF9" w14:textId="77777777" w:rsidR="00EE315F" w:rsidRDefault="00204804">
            <w:pPr>
              <w:spacing w:line="264" w:lineRule="auto"/>
              <w:ind w:firstLine="240"/>
              <w:jc w:val="center"/>
              <w:rPr>
                <w:szCs w:val="21"/>
              </w:rPr>
            </w:pPr>
            <w:r>
              <w:rPr>
                <w:szCs w:val="21"/>
              </w:rPr>
              <w:t>70.73</w:t>
            </w:r>
          </w:p>
        </w:tc>
        <w:tc>
          <w:tcPr>
            <w:tcW w:w="2198" w:type="dxa"/>
            <w:tcBorders>
              <w:top w:val="single" w:sz="4" w:space="0" w:color="FFFFFF"/>
              <w:left w:val="single" w:sz="4" w:space="0" w:color="FFFFFF"/>
              <w:bottom w:val="single" w:sz="4" w:space="0" w:color="FFFFFF"/>
              <w:right w:val="nil"/>
            </w:tcBorders>
          </w:tcPr>
          <w:p w14:paraId="275B4BB1" w14:textId="77777777" w:rsidR="00EE315F" w:rsidRDefault="00204804">
            <w:pPr>
              <w:spacing w:line="264" w:lineRule="auto"/>
              <w:ind w:firstLine="240"/>
              <w:jc w:val="center"/>
              <w:rPr>
                <w:szCs w:val="21"/>
              </w:rPr>
            </w:pPr>
            <w:r>
              <w:rPr>
                <w:rFonts w:hint="eastAsia"/>
                <w:szCs w:val="21"/>
              </w:rPr>
              <w:t>0.</w:t>
            </w:r>
            <w:r>
              <w:rPr>
                <w:szCs w:val="21"/>
              </w:rPr>
              <w:t>815</w:t>
            </w:r>
          </w:p>
        </w:tc>
      </w:tr>
      <w:tr w:rsidR="00EE315F" w14:paraId="637900FD"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E6A2AD" w14:textId="77777777" w:rsidR="00EE315F" w:rsidRDefault="00204804">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57FB89C2" w14:textId="77777777" w:rsidR="00EE315F" w:rsidRDefault="00204804">
            <w:pPr>
              <w:spacing w:line="264" w:lineRule="auto"/>
              <w:ind w:firstLine="240"/>
              <w:jc w:val="center"/>
              <w:rPr>
                <w:szCs w:val="21"/>
              </w:rPr>
            </w:pPr>
            <w:r>
              <w:rPr>
                <w:szCs w:val="21"/>
              </w:rPr>
              <w:t>42.36</w:t>
            </w:r>
          </w:p>
        </w:tc>
        <w:tc>
          <w:tcPr>
            <w:tcW w:w="2197" w:type="dxa"/>
            <w:tcBorders>
              <w:top w:val="single" w:sz="4" w:space="0" w:color="FFFFFF"/>
              <w:left w:val="single" w:sz="4" w:space="0" w:color="FFFFFF"/>
              <w:bottom w:val="single" w:sz="4" w:space="0" w:color="FFFFFF"/>
              <w:right w:val="nil"/>
            </w:tcBorders>
          </w:tcPr>
          <w:p w14:paraId="67E0B92E" w14:textId="77777777" w:rsidR="00EE315F" w:rsidRDefault="00204804">
            <w:pPr>
              <w:spacing w:line="264" w:lineRule="auto"/>
              <w:ind w:firstLine="240"/>
              <w:jc w:val="center"/>
              <w:rPr>
                <w:szCs w:val="21"/>
              </w:rPr>
            </w:pPr>
            <w:r>
              <w:rPr>
                <w:szCs w:val="21"/>
              </w:rPr>
              <w:t>27.69</w:t>
            </w:r>
          </w:p>
        </w:tc>
        <w:tc>
          <w:tcPr>
            <w:tcW w:w="2198" w:type="dxa"/>
            <w:tcBorders>
              <w:top w:val="single" w:sz="4" w:space="0" w:color="FFFFFF"/>
              <w:left w:val="single" w:sz="4" w:space="0" w:color="FFFFFF"/>
              <w:bottom w:val="single" w:sz="4" w:space="0" w:color="FFFFFF"/>
              <w:right w:val="nil"/>
            </w:tcBorders>
          </w:tcPr>
          <w:p w14:paraId="332D1485" w14:textId="77777777" w:rsidR="00EE315F" w:rsidRDefault="00204804">
            <w:pPr>
              <w:spacing w:line="264" w:lineRule="auto"/>
              <w:ind w:firstLine="240"/>
              <w:jc w:val="center"/>
              <w:rPr>
                <w:szCs w:val="21"/>
              </w:rPr>
            </w:pPr>
            <w:r>
              <w:rPr>
                <w:rFonts w:hint="eastAsia"/>
                <w:szCs w:val="21"/>
              </w:rPr>
              <w:t>0.</w:t>
            </w:r>
            <w:r>
              <w:rPr>
                <w:szCs w:val="21"/>
              </w:rPr>
              <w:t>755</w:t>
            </w:r>
          </w:p>
        </w:tc>
      </w:tr>
      <w:tr w:rsidR="00EE315F" w14:paraId="210784D9"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27DF79" w14:textId="77777777" w:rsidR="00EE315F" w:rsidRDefault="0020480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8B4FE91" w14:textId="77777777" w:rsidR="00EE315F" w:rsidRDefault="00204804">
            <w:pPr>
              <w:spacing w:line="264" w:lineRule="auto"/>
              <w:ind w:firstLine="240"/>
              <w:jc w:val="center"/>
              <w:rPr>
                <w:szCs w:val="21"/>
              </w:rPr>
            </w:pPr>
            <w:r>
              <w:rPr>
                <w:szCs w:val="21"/>
              </w:rPr>
              <w:t>18.14</w:t>
            </w:r>
          </w:p>
        </w:tc>
        <w:tc>
          <w:tcPr>
            <w:tcW w:w="2197" w:type="dxa"/>
            <w:tcBorders>
              <w:top w:val="single" w:sz="4" w:space="0" w:color="FFFFFF"/>
              <w:left w:val="single" w:sz="4" w:space="0" w:color="FFFFFF"/>
              <w:bottom w:val="single" w:sz="4" w:space="0" w:color="FFFFFF"/>
              <w:right w:val="nil"/>
            </w:tcBorders>
          </w:tcPr>
          <w:p w14:paraId="52970A2B" w14:textId="77777777" w:rsidR="00EE315F" w:rsidRDefault="00204804">
            <w:pPr>
              <w:spacing w:line="264" w:lineRule="auto"/>
              <w:ind w:firstLine="240"/>
              <w:jc w:val="center"/>
              <w:rPr>
                <w:szCs w:val="21"/>
              </w:rPr>
            </w:pPr>
            <w:r>
              <w:rPr>
                <w:szCs w:val="21"/>
              </w:rPr>
              <w:t>84.64</w:t>
            </w:r>
          </w:p>
        </w:tc>
        <w:tc>
          <w:tcPr>
            <w:tcW w:w="2198" w:type="dxa"/>
            <w:tcBorders>
              <w:top w:val="single" w:sz="4" w:space="0" w:color="FFFFFF"/>
              <w:left w:val="single" w:sz="4" w:space="0" w:color="FFFFFF"/>
              <w:bottom w:val="single" w:sz="4" w:space="0" w:color="FFFFFF"/>
              <w:right w:val="nil"/>
            </w:tcBorders>
          </w:tcPr>
          <w:p w14:paraId="076DF974" w14:textId="77777777" w:rsidR="00EE315F" w:rsidRDefault="00204804">
            <w:pPr>
              <w:spacing w:line="264" w:lineRule="auto"/>
              <w:ind w:firstLine="240"/>
              <w:jc w:val="center"/>
              <w:rPr>
                <w:szCs w:val="21"/>
              </w:rPr>
            </w:pPr>
            <w:r>
              <w:rPr>
                <w:rFonts w:hint="eastAsia"/>
                <w:szCs w:val="21"/>
              </w:rPr>
              <w:t>0.</w:t>
            </w:r>
            <w:r>
              <w:rPr>
                <w:szCs w:val="21"/>
              </w:rPr>
              <w:t>766</w:t>
            </w:r>
          </w:p>
        </w:tc>
      </w:tr>
      <w:tr w:rsidR="00EE315F" w14:paraId="09C5317C"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8804B07" w14:textId="77777777" w:rsidR="00EE315F" w:rsidRDefault="00204804">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2CCB2F59" w14:textId="77777777" w:rsidR="00EE315F" w:rsidRDefault="00204804">
            <w:pPr>
              <w:spacing w:line="264" w:lineRule="auto"/>
              <w:ind w:firstLine="240"/>
              <w:jc w:val="center"/>
              <w:rPr>
                <w:szCs w:val="21"/>
              </w:rPr>
            </w:pPr>
            <w:r>
              <w:rPr>
                <w:szCs w:val="21"/>
              </w:rPr>
              <w:t>93.93</w:t>
            </w:r>
          </w:p>
        </w:tc>
        <w:tc>
          <w:tcPr>
            <w:tcW w:w="2197" w:type="dxa"/>
            <w:tcBorders>
              <w:top w:val="single" w:sz="4" w:space="0" w:color="FFFFFF"/>
              <w:left w:val="single" w:sz="4" w:space="0" w:color="FFFFFF"/>
              <w:bottom w:val="single" w:sz="4" w:space="0" w:color="FFFFFF"/>
              <w:right w:val="nil"/>
            </w:tcBorders>
          </w:tcPr>
          <w:p w14:paraId="09E44114" w14:textId="77777777" w:rsidR="00EE315F" w:rsidRDefault="00204804">
            <w:pPr>
              <w:spacing w:line="264" w:lineRule="auto"/>
              <w:ind w:firstLine="240"/>
              <w:jc w:val="center"/>
              <w:rPr>
                <w:szCs w:val="21"/>
              </w:rPr>
            </w:pPr>
            <w:r>
              <w:rPr>
                <w:szCs w:val="21"/>
              </w:rPr>
              <w:t>41.59</w:t>
            </w:r>
          </w:p>
        </w:tc>
        <w:tc>
          <w:tcPr>
            <w:tcW w:w="2198" w:type="dxa"/>
            <w:tcBorders>
              <w:top w:val="single" w:sz="4" w:space="0" w:color="FFFFFF"/>
              <w:left w:val="single" w:sz="4" w:space="0" w:color="FFFFFF"/>
              <w:bottom w:val="single" w:sz="4" w:space="0" w:color="FFFFFF"/>
              <w:right w:val="nil"/>
            </w:tcBorders>
          </w:tcPr>
          <w:p w14:paraId="14A14448" w14:textId="77777777" w:rsidR="00EE315F" w:rsidRDefault="00204804">
            <w:pPr>
              <w:spacing w:line="264" w:lineRule="auto"/>
              <w:ind w:firstLine="240"/>
              <w:jc w:val="center"/>
              <w:rPr>
                <w:szCs w:val="21"/>
              </w:rPr>
            </w:pPr>
            <w:r>
              <w:rPr>
                <w:rFonts w:hint="eastAsia"/>
                <w:szCs w:val="21"/>
              </w:rPr>
              <w:t>0.</w:t>
            </w:r>
            <w:r>
              <w:rPr>
                <w:szCs w:val="21"/>
              </w:rPr>
              <w:t>754</w:t>
            </w:r>
          </w:p>
        </w:tc>
      </w:tr>
      <w:tr w:rsidR="00EE315F" w14:paraId="74F6A3ED" w14:textId="7777777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D0825C8" w14:textId="77777777" w:rsidR="00EE315F" w:rsidRDefault="0020480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C9E4B49" w14:textId="77777777" w:rsidR="00EE315F" w:rsidRDefault="0020480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FBB2370" w14:textId="77777777" w:rsidR="00EE315F" w:rsidRDefault="00204804">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194B332A" w14:textId="77777777" w:rsidR="00EE315F" w:rsidRDefault="00204804">
            <w:pPr>
              <w:spacing w:line="264" w:lineRule="auto"/>
              <w:ind w:firstLine="240"/>
              <w:jc w:val="center"/>
              <w:rPr>
                <w:szCs w:val="21"/>
              </w:rPr>
            </w:pPr>
            <w:r>
              <w:rPr>
                <w:szCs w:val="21"/>
              </w:rPr>
              <w:t>…</w:t>
            </w:r>
          </w:p>
        </w:tc>
      </w:tr>
    </w:tbl>
    <w:p w14:paraId="35DBF9C7" w14:textId="77777777" w:rsidR="00EE315F" w:rsidRDefault="00EE315F">
      <w:pPr>
        <w:snapToGrid w:val="0"/>
        <w:spacing w:line="300" w:lineRule="auto"/>
        <w:ind w:firstLineChars="200" w:firstLine="480"/>
      </w:pPr>
    </w:p>
    <w:p w14:paraId="7A70C1EE" w14:textId="77777777" w:rsidR="00EE315F" w:rsidRDefault="00204804">
      <w:pPr>
        <w:keepNext/>
        <w:keepLines/>
        <w:snapToGrid w:val="0"/>
        <w:spacing w:beforeLines="50" w:before="158" w:after="120" w:line="360" w:lineRule="auto"/>
        <w:outlineLvl w:val="2"/>
        <w:rPr>
          <w:rFonts w:eastAsia="黑体"/>
          <w:bCs/>
        </w:rPr>
      </w:pPr>
      <w:bookmarkStart w:id="153" w:name="_Toc192629356"/>
      <w:r>
        <w:rPr>
          <w:rFonts w:eastAsia="黑体"/>
          <w:bCs/>
        </w:rPr>
        <w:t>2.</w:t>
      </w:r>
      <w:r>
        <w:rPr>
          <w:rFonts w:eastAsia="黑体" w:hint="eastAsia"/>
          <w:bCs/>
        </w:rPr>
        <w:t>3</w:t>
      </w:r>
      <w:r>
        <w:rPr>
          <w:rFonts w:eastAsia="黑体"/>
          <w:bCs/>
        </w:rPr>
        <w:t>.</w:t>
      </w:r>
      <w:r>
        <w:rPr>
          <w:rFonts w:eastAsia="黑体" w:hint="eastAsia"/>
          <w:bCs/>
        </w:rPr>
        <w:t>2</w:t>
      </w:r>
      <w:r>
        <w:rPr>
          <w:rFonts w:eastAsia="黑体"/>
          <w:bCs/>
        </w:rPr>
        <w:t xml:space="preserve"> </w:t>
      </w:r>
      <w:r>
        <w:rPr>
          <w:rFonts w:eastAsia="黑体" w:hint="eastAsia"/>
          <w:bCs/>
        </w:rPr>
        <w:t>断层模型</w:t>
      </w:r>
      <w:r>
        <w:rPr>
          <w:rFonts w:eastAsia="黑体"/>
          <w:bCs/>
        </w:rPr>
        <w:t>网格化</w:t>
      </w:r>
      <w:bookmarkEnd w:id="153"/>
    </w:p>
    <w:p w14:paraId="7AAC1E4B"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kern w:val="2"/>
        </w:rPr>
        <w:t>断层的几何结构一般包括断层上盘和断层下盘两个部分。断层模型的建立基于这两部分的边界点集。在计算断层与地层界面交线的离散点时，主要步骤包括：</w:t>
      </w:r>
      <w:r>
        <w:rPr>
          <w:rFonts w:ascii="Times New Roman" w:hAnsi="Times New Roman" w:cs="Times New Roman" w:hint="eastAsia"/>
          <w:kern w:val="2"/>
        </w:rPr>
        <w:t xml:space="preserve">     </w:t>
      </w:r>
    </w:p>
    <w:p w14:paraId="4B46C0E9" w14:textId="77777777" w:rsidR="00EE315F" w:rsidRDefault="00204804">
      <w:pPr>
        <w:widowControl w:val="0"/>
        <w:snapToGrid w:val="0"/>
        <w:spacing w:before="120" w:line="300" w:lineRule="auto"/>
        <w:ind w:firstLineChars="200" w:firstLine="480"/>
        <w:jc w:val="both"/>
        <w:rPr>
          <w:rFonts w:ascii="Cambria Math" w:hAnsi="Cambria Math" w:cs="Cambria Math"/>
          <w:kern w:val="2"/>
        </w:rPr>
      </w:pPr>
      <w:r>
        <w:rPr>
          <w:rFonts w:ascii="Cambria Math" w:hAnsi="Cambria Math" w:cs="Cambria Math"/>
          <w:kern w:val="2"/>
        </w:rPr>
        <w:fldChar w:fldCharType="begin"/>
      </w:r>
      <w:r>
        <w:rPr>
          <w:rFonts w:ascii="Cambria Math" w:hAnsi="Cambria Math" w:cs="Cambria Math"/>
          <w:kern w:val="2"/>
        </w:rPr>
        <w:instrText xml:space="preserve"> </w:instrText>
      </w:r>
      <w:r>
        <w:rPr>
          <w:rFonts w:ascii="Cambria Math" w:hAnsi="Cambria Math" w:cs="Cambria Math" w:hint="eastAsia"/>
          <w:kern w:val="2"/>
        </w:rPr>
        <w:instrText>= 1 \* GB3</w:instrText>
      </w:r>
      <w:r>
        <w:rPr>
          <w:rFonts w:ascii="Cambria Math" w:hAnsi="Cambria Math" w:cs="Cambria Math"/>
          <w:kern w:val="2"/>
        </w:rPr>
        <w:instrText xml:space="preserve"> </w:instrText>
      </w:r>
      <w:r>
        <w:rPr>
          <w:rFonts w:ascii="Cambria Math" w:hAnsi="Cambria Math" w:cs="Cambria Math"/>
          <w:kern w:val="2"/>
        </w:rPr>
        <w:fldChar w:fldCharType="separate"/>
      </w:r>
      <w:r>
        <w:rPr>
          <w:rFonts w:ascii="Cambria Math" w:hAnsi="Cambria Math" w:cs="Cambria Math" w:hint="eastAsia"/>
          <w:kern w:val="2"/>
        </w:rPr>
        <w:t>①</w:t>
      </w:r>
      <w:r>
        <w:rPr>
          <w:rFonts w:ascii="Cambria Math" w:hAnsi="Cambria Math" w:cs="Cambria Math"/>
          <w:kern w:val="2"/>
        </w:rPr>
        <w:fldChar w:fldCharType="end"/>
      </w:r>
      <w:r>
        <w:rPr>
          <w:rFonts w:ascii="Cambria Math" w:hAnsi="Cambria Math" w:cs="Cambria Math"/>
          <w:kern w:val="2"/>
        </w:rPr>
        <w:t>根据断层的边界点集，计算对应上下盘离散点所形成的断层直线的几何方程，尖灭点处直线与相邻直线的斜率相同；</w:t>
      </w:r>
    </w:p>
    <w:p w14:paraId="21646549" w14:textId="77777777" w:rsidR="00EE315F" w:rsidRDefault="00204804">
      <w:pPr>
        <w:widowControl w:val="0"/>
        <w:snapToGrid w:val="0"/>
        <w:spacing w:before="120" w:line="300" w:lineRule="auto"/>
        <w:ind w:firstLineChars="200" w:firstLine="480"/>
        <w:jc w:val="both"/>
        <w:rPr>
          <w:rFonts w:ascii="Cambria Math" w:hAnsi="Cambria Math" w:cs="Cambria Math"/>
          <w:kern w:val="2"/>
        </w:rPr>
      </w:pPr>
      <w:r>
        <w:rPr>
          <w:rFonts w:ascii="Cambria Math" w:hAnsi="Cambria Math" w:cs="Cambria Math"/>
          <w:kern w:val="2"/>
        </w:rPr>
        <w:fldChar w:fldCharType="begin"/>
      </w:r>
      <w:r>
        <w:rPr>
          <w:rFonts w:ascii="Cambria Math" w:hAnsi="Cambria Math" w:cs="Cambria Math"/>
          <w:kern w:val="2"/>
        </w:rPr>
        <w:instrText xml:space="preserve"> </w:instrText>
      </w:r>
      <w:r>
        <w:rPr>
          <w:rFonts w:ascii="Cambria Math" w:hAnsi="Cambria Math" w:cs="Cambria Math" w:hint="eastAsia"/>
          <w:kern w:val="2"/>
        </w:rPr>
        <w:instrText>= 2 \* GB3</w:instrText>
      </w:r>
      <w:r>
        <w:rPr>
          <w:rFonts w:ascii="Cambria Math" w:hAnsi="Cambria Math" w:cs="Cambria Math"/>
          <w:kern w:val="2"/>
        </w:rPr>
        <w:instrText xml:space="preserve"> </w:instrText>
      </w:r>
      <w:r>
        <w:rPr>
          <w:rFonts w:ascii="Cambria Math" w:hAnsi="Cambria Math" w:cs="Cambria Math"/>
          <w:kern w:val="2"/>
        </w:rPr>
        <w:fldChar w:fldCharType="separate"/>
      </w:r>
      <w:r>
        <w:rPr>
          <w:rFonts w:ascii="Cambria Math" w:hAnsi="Cambria Math" w:cs="Cambria Math" w:hint="eastAsia"/>
          <w:kern w:val="2"/>
        </w:rPr>
        <w:t>②</w:t>
      </w:r>
      <w:r>
        <w:rPr>
          <w:rFonts w:ascii="Cambria Math" w:hAnsi="Cambria Math" w:cs="Cambria Math"/>
          <w:kern w:val="2"/>
        </w:rPr>
        <w:fldChar w:fldCharType="end"/>
      </w:r>
      <w:r>
        <w:rPr>
          <w:rFonts w:ascii="Cambria Math" w:hAnsi="Cambria Math" w:cs="Cambria Math"/>
          <w:kern w:val="2"/>
        </w:rPr>
        <w:t>根据地层结构计算断层直线与地层界面的交点；</w:t>
      </w:r>
    </w:p>
    <w:p w14:paraId="75A13851"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Cambria Math" w:hAnsi="Cambria Math" w:cs="Cambria Math"/>
          <w:kern w:val="2"/>
        </w:rPr>
        <w:fldChar w:fldCharType="begin"/>
      </w:r>
      <w:r>
        <w:rPr>
          <w:rFonts w:ascii="Cambria Math" w:hAnsi="Cambria Math" w:cs="Cambria Math"/>
          <w:kern w:val="2"/>
        </w:rPr>
        <w:instrText xml:space="preserve"> </w:instrText>
      </w:r>
      <w:r>
        <w:rPr>
          <w:rFonts w:ascii="Cambria Math" w:hAnsi="Cambria Math" w:cs="Cambria Math" w:hint="eastAsia"/>
          <w:kern w:val="2"/>
        </w:rPr>
        <w:instrText>= 3 \* GB3</w:instrText>
      </w:r>
      <w:r>
        <w:rPr>
          <w:rFonts w:ascii="Cambria Math" w:hAnsi="Cambria Math" w:cs="Cambria Math"/>
          <w:kern w:val="2"/>
        </w:rPr>
        <w:instrText xml:space="preserve"> </w:instrText>
      </w:r>
      <w:r>
        <w:rPr>
          <w:rFonts w:ascii="Cambria Math" w:hAnsi="Cambria Math" w:cs="Cambria Math"/>
          <w:kern w:val="2"/>
        </w:rPr>
        <w:fldChar w:fldCharType="separate"/>
      </w:r>
      <w:r>
        <w:rPr>
          <w:rFonts w:ascii="Cambria Math" w:hAnsi="Cambria Math" w:cs="Cambria Math" w:hint="eastAsia"/>
          <w:kern w:val="2"/>
        </w:rPr>
        <w:t>③</w:t>
      </w:r>
      <w:r>
        <w:rPr>
          <w:rFonts w:ascii="Cambria Math" w:hAnsi="Cambria Math" w:cs="Cambria Math"/>
          <w:kern w:val="2"/>
        </w:rPr>
        <w:fldChar w:fldCharType="end"/>
      </w:r>
      <w:r>
        <w:rPr>
          <w:rFonts w:ascii="Cambria Math" w:hAnsi="Cambria Math" w:cs="Cambria Math"/>
          <w:kern w:val="2"/>
        </w:rPr>
        <w:t>根据断层的性质计算断层上下盘边界离散点坐标，确定点集。</w:t>
      </w:r>
      <w:r>
        <w:rPr>
          <w:rFonts w:ascii="Times New Roman" w:hAnsi="Times New Roman" w:cs="Times New Roman" w:hint="eastAsia"/>
          <w:kern w:val="2"/>
        </w:rPr>
        <w:t xml:space="preserve">   </w:t>
      </w:r>
    </w:p>
    <w:p w14:paraId="48428EC7" w14:textId="77777777" w:rsidR="00EE315F" w:rsidRDefault="00204804">
      <w:pPr>
        <w:widowControl w:val="0"/>
        <w:snapToGrid w:val="0"/>
        <w:spacing w:before="120" w:line="300" w:lineRule="auto"/>
        <w:ind w:firstLineChars="200" w:firstLine="480"/>
        <w:rPr>
          <w:rFonts w:ascii="Times New Roman" w:hAnsi="Times New Roman" w:cs="Times New Roman"/>
          <w:kern w:val="2"/>
        </w:rPr>
      </w:pPr>
      <w:r>
        <w:rPr>
          <w:rFonts w:ascii="Times New Roman" w:hAnsi="Times New Roman" w:cs="Times New Roman"/>
          <w:kern w:val="2"/>
        </w:rPr>
        <w:t>通过这种方法，可以计算断层与各地层的交线位置，为</w:t>
      </w:r>
      <w:r>
        <w:rPr>
          <w:rFonts w:ascii="Times New Roman" w:hAnsi="Times New Roman" w:cs="Times New Roman" w:hint="eastAsia"/>
          <w:kern w:val="2"/>
        </w:rPr>
        <w:t>断层网格模型构建</w:t>
      </w:r>
      <w:r>
        <w:rPr>
          <w:rFonts w:ascii="Times New Roman" w:hAnsi="Times New Roman" w:cs="Times New Roman"/>
          <w:kern w:val="2"/>
        </w:rPr>
        <w:t>提供基础数据</w:t>
      </w:r>
      <w:r>
        <w:rPr>
          <w:rFonts w:ascii="Times New Roman" w:hAnsi="Times New Roman" w:cs="Times New Roman" w:hint="eastAsia"/>
          <w:kern w:val="2"/>
        </w:rPr>
        <w:t>。</w:t>
      </w:r>
    </w:p>
    <w:p w14:paraId="36CD5A87"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设上盘边界点集合：</w:t>
      </w:r>
    </w:p>
    <w:p w14:paraId="7F16BABD"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m:oMathPara>
        <m:oMath>
          <m:sSub>
            <m:sSubPr>
              <m:ctrlPr>
                <w:rPr>
                  <w:rFonts w:ascii="Cambria Math" w:hAnsi="Cambria Math" w:cs="Times New Roman"/>
                  <w:kern w:val="2"/>
                </w:rPr>
              </m:ctrlPr>
            </m:sSubPr>
            <m:e>
              <m:r>
                <w:rPr>
                  <w:rFonts w:ascii="Cambria Math" w:hAnsi="Cambria Math" w:cs="Times New Roman"/>
                  <w:kern w:val="2"/>
                </w:rPr>
                <m:t>S</m:t>
              </m:r>
            </m:e>
            <m:sub>
              <m:r>
                <w:rPr>
                  <w:rFonts w:ascii="Cambria Math" w:hAnsi="Cambria Math" w:cs="Times New Roman"/>
                  <w:kern w:val="2"/>
                </w:rPr>
                <m:t>u</m:t>
              </m:r>
            </m:sub>
          </m:sSub>
          <m:r>
            <m:rPr>
              <m:sty m:val="p"/>
            </m:rPr>
            <w:rPr>
              <w:rFonts w:ascii="Cambria Math" w:hAnsi="Cambria Math" w:cs="Times New Roman"/>
              <w:kern w:val="2"/>
            </w:rPr>
            <m: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m:t>
                  </m:r>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m:t>
                  </m:r>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un</m:t>
                  </m:r>
                </m:sub>
              </m:sSub>
            </m:e>
          </m:d>
          <m:r>
            <m:rPr>
              <m:sty m:val="p"/>
            </m:rPr>
            <w:rPr>
              <w:rFonts w:ascii="Cambria Math" w:hAnsi="Cambria Math" w:cs="Times New Roman"/>
              <w:kern w:val="2"/>
            </w:rPr>
            <m:t xml:space="preserve">,  </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u</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u</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u</m:t>
                  </m:r>
                </m:sub>
              </m:sSub>
            </m:e>
          </m:d>
        </m:oMath>
      </m:oMathPara>
    </w:p>
    <w:p w14:paraId="739A8C07"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设下盘边界点集合：</w:t>
      </w:r>
    </w:p>
    <w:p w14:paraId="319545D5"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m:oMathPara>
        <m:oMath>
          <m:sSub>
            <m:sSubPr>
              <m:ctrlPr>
                <w:rPr>
                  <w:rFonts w:ascii="Cambria Math" w:hAnsi="Cambria Math" w:cs="Times New Roman"/>
                  <w:kern w:val="2"/>
                </w:rPr>
              </m:ctrlPr>
            </m:sSubPr>
            <m:e>
              <m:r>
                <w:rPr>
                  <w:rFonts w:ascii="Cambria Math" w:hAnsi="Cambria Math" w:cs="Times New Roman"/>
                  <w:kern w:val="2"/>
                </w:rPr>
                <m:t>S</m:t>
              </m:r>
            </m:e>
            <m:sub>
              <m:r>
                <w:rPr>
                  <w:rFonts w:ascii="Cambria Math" w:hAnsi="Cambria Math" w:cs="Times New Roman"/>
                  <w:kern w:val="2"/>
                </w:rPr>
                <m:t>d</m:t>
              </m:r>
            </m:sub>
          </m:sSub>
          <m:r>
            <m:rPr>
              <m:sty m:val="p"/>
            </m:rPr>
            <w:rPr>
              <w:rFonts w:ascii="Cambria Math" w:hAnsi="Cambria Math" w:cs="Times New Roman"/>
              <w:kern w:val="2"/>
            </w:rPr>
            <m: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m:t>
                  </m:r>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m:t>
                  </m:r>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dn</m:t>
                  </m:r>
                </m:sub>
              </m:sSub>
            </m:e>
          </m:d>
          <m:r>
            <m:rPr>
              <m:sty m:val="p"/>
            </m:rPr>
            <w:rPr>
              <w:rFonts w:ascii="Cambria Math" w:hAnsi="Cambria Math" w:cs="Times New Roman"/>
              <w:kern w:val="2"/>
            </w:rPr>
            <m:t xml:space="preserve">,  </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d</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d</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d</m:t>
                  </m:r>
                </m:sub>
              </m:sSub>
            </m:e>
          </m:d>
        </m:oMath>
      </m:oMathPara>
    </w:p>
    <w:p w14:paraId="2C0B0EF1" w14:textId="77777777" w:rsidR="00EE315F" w:rsidRDefault="00204804">
      <w:pPr>
        <w:pStyle w:val="p1"/>
        <w:ind w:firstLineChars="200" w:firstLine="480"/>
      </w:pPr>
      <w:r>
        <w:rPr>
          <w:rFonts w:ascii="Times New Roman" w:hAnsi="Times New Roman" w:cs="Times New Roman" w:hint="eastAsia"/>
          <w:kern w:val="2"/>
        </w:rPr>
        <w:t>上盘和下盘</w:t>
      </w:r>
      <w:proofErr w:type="gramStart"/>
      <w:r>
        <w:rPr>
          <w:rFonts w:ascii="Times New Roman" w:hAnsi="Times New Roman" w:cs="Times New Roman" w:hint="eastAsia"/>
          <w:kern w:val="2"/>
        </w:rPr>
        <w:t>的点集由</w:t>
      </w:r>
      <w:proofErr w:type="gramEnd"/>
      <w:r>
        <w:rPr>
          <w:rFonts w:ascii="Times New Roman" w:hAnsi="Times New Roman" w:cs="Times New Roman" w:hint="eastAsia"/>
          <w:kern w:val="2"/>
        </w:rPr>
        <w:t>钻孔</w:t>
      </w:r>
      <w:proofErr w:type="gramStart"/>
      <w:r>
        <w:rPr>
          <w:rFonts w:ascii="Times New Roman" w:hAnsi="Times New Roman" w:cs="Times New Roman" w:hint="eastAsia"/>
          <w:kern w:val="2"/>
        </w:rPr>
        <w:t>数据数据</w:t>
      </w:r>
      <w:proofErr w:type="gramEnd"/>
      <w:r>
        <w:rPr>
          <w:rFonts w:ascii="Times New Roman" w:hAnsi="Times New Roman" w:cs="Times New Roman" w:hint="eastAsia"/>
          <w:kern w:val="2"/>
        </w:rPr>
        <w:t>获得，</w:t>
      </w:r>
      <w:r>
        <w:t>通过</w:t>
      </w:r>
      <w:r>
        <w:rPr>
          <w:rFonts w:hint="eastAsia"/>
        </w:rPr>
        <w:t>处理后得到的数</w:t>
      </w:r>
      <w:r>
        <w:t>据用于</w:t>
      </w:r>
      <w:r>
        <w:rPr>
          <w:rFonts w:ascii="Times New Roman" w:hAnsi="Times New Roman" w:cs="Times New Roman"/>
          <w:kern w:val="2"/>
        </w:rPr>
        <w:t>三角网格</w:t>
      </w:r>
      <w:r>
        <w:rPr>
          <w:rFonts w:ascii="Times New Roman" w:hAnsi="Times New Roman" w:cs="Times New Roman" w:hint="eastAsia"/>
          <w:kern w:val="2"/>
        </w:rPr>
        <w:t>剖分</w:t>
      </w:r>
      <w:r>
        <w:rPr>
          <w:rFonts w:ascii="Times New Roman" w:hAnsi="Times New Roman" w:cs="Times New Roman"/>
          <w:kern w:val="2"/>
        </w:rPr>
        <w:t>，构建断层面的三角网格模型</w:t>
      </w:r>
      <w:r>
        <w:rPr>
          <w:rFonts w:ascii="Times New Roman" w:hAnsi="Times New Roman" w:cs="Times New Roman" w:hint="eastAsia"/>
          <w:kern w:val="2"/>
        </w:rPr>
        <w:t>，</w:t>
      </w:r>
      <w:r>
        <w:rPr>
          <w:rFonts w:ascii="Times New Roman" w:hAnsi="Times New Roman" w:cs="Times New Roman"/>
          <w:kern w:val="2"/>
        </w:rPr>
        <w:t>输出生成的三角网格数据，用于后续</w:t>
      </w:r>
      <w:r>
        <w:rPr>
          <w:rFonts w:ascii="Times New Roman" w:hAnsi="Times New Roman" w:cs="Times New Roman" w:hint="eastAsia"/>
          <w:kern w:val="2"/>
        </w:rPr>
        <w:t>断层</w:t>
      </w:r>
      <w:r>
        <w:rPr>
          <w:rFonts w:ascii="Times New Roman" w:hAnsi="Times New Roman" w:cs="Times New Roman"/>
          <w:kern w:val="2"/>
        </w:rPr>
        <w:t>模型可视化。</w:t>
      </w:r>
    </w:p>
    <w:p w14:paraId="524690C5" w14:textId="77777777" w:rsidR="00EE315F" w:rsidRDefault="00204804">
      <w:pPr>
        <w:widowControl w:val="0"/>
        <w:snapToGrid w:val="0"/>
        <w:spacing w:before="120" w:line="300" w:lineRule="auto"/>
        <w:ind w:firstLineChars="200" w:firstLine="480"/>
        <w:jc w:val="center"/>
      </w:pPr>
      <w:r>
        <w:rPr>
          <w:noProof/>
        </w:rPr>
        <w:drawing>
          <wp:inline distT="0" distB="0" distL="0" distR="0" wp14:anchorId="276A5470" wp14:editId="353616A5">
            <wp:extent cx="3969385" cy="1602740"/>
            <wp:effectExtent l="0" t="0" r="5715" b="0"/>
            <wp:docPr id="1292176131" name="图片 1" descr="水中的倒影&#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76131" name="图片 1" descr="水中的倒影&#10;&#10;AI 生成的内容可能不正确。"/>
                    <pic:cNvPicPr>
                      <a:picLocks noChangeAspect="1"/>
                    </pic:cNvPicPr>
                  </pic:nvPicPr>
                  <pic:blipFill>
                    <a:blip r:embed="rId46"/>
                    <a:stretch>
                      <a:fillRect/>
                    </a:stretch>
                  </pic:blipFill>
                  <pic:spPr>
                    <a:xfrm>
                      <a:off x="0" y="0"/>
                      <a:ext cx="3994180" cy="1612889"/>
                    </a:xfrm>
                    <a:prstGeom prst="rect">
                      <a:avLst/>
                    </a:prstGeom>
                  </pic:spPr>
                </pic:pic>
              </a:graphicData>
            </a:graphic>
          </wp:inline>
        </w:drawing>
      </w:r>
    </w:p>
    <w:p w14:paraId="742E1FBF" w14:textId="77777777" w:rsidR="00EE315F" w:rsidRDefault="00204804">
      <w:pPr>
        <w:widowControl w:val="0"/>
        <w:snapToGrid w:val="0"/>
        <w:spacing w:before="120" w:line="300" w:lineRule="auto"/>
        <w:ind w:firstLineChars="200" w:firstLine="480"/>
        <w:jc w:val="center"/>
      </w:pPr>
      <w:r>
        <w:rPr>
          <w:rFonts w:hint="eastAsia"/>
        </w:rPr>
        <w:t>（</w:t>
      </w:r>
      <w:r>
        <w:rPr>
          <w:rFonts w:hint="eastAsia"/>
        </w:rPr>
        <w:t>a</w:t>
      </w:r>
      <w:r>
        <w:rPr>
          <w:rFonts w:hint="eastAsia"/>
        </w:rPr>
        <w:t>）</w:t>
      </w:r>
    </w:p>
    <w:p w14:paraId="2226D5FC" w14:textId="77777777" w:rsidR="00EE315F" w:rsidRDefault="00204804">
      <w:pPr>
        <w:snapToGrid w:val="0"/>
        <w:spacing w:line="300" w:lineRule="auto"/>
        <w:jc w:val="center"/>
      </w:pPr>
      <w:r>
        <w:rPr>
          <w:noProof/>
        </w:rPr>
        <w:drawing>
          <wp:inline distT="0" distB="0" distL="0" distR="0" wp14:anchorId="770F7621" wp14:editId="2733C70D">
            <wp:extent cx="5057775" cy="1532255"/>
            <wp:effectExtent l="0" t="0" r="0" b="0"/>
            <wp:docPr id="1572287595" name="图片 1" descr="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87595" name="图片 1" descr="图标&#10;&#10;AI 生成的内容可能不正确。"/>
                    <pic:cNvPicPr>
                      <a:picLocks noChangeAspect="1"/>
                    </pic:cNvPicPr>
                  </pic:nvPicPr>
                  <pic:blipFill>
                    <a:blip r:embed="rId47"/>
                    <a:stretch>
                      <a:fillRect/>
                    </a:stretch>
                  </pic:blipFill>
                  <pic:spPr>
                    <a:xfrm>
                      <a:off x="0" y="0"/>
                      <a:ext cx="5068094" cy="1535804"/>
                    </a:xfrm>
                    <a:prstGeom prst="rect">
                      <a:avLst/>
                    </a:prstGeom>
                  </pic:spPr>
                </pic:pic>
              </a:graphicData>
            </a:graphic>
          </wp:inline>
        </w:drawing>
      </w:r>
    </w:p>
    <w:p w14:paraId="1216C9CA" w14:textId="77777777" w:rsidR="00EE315F" w:rsidRDefault="00204804">
      <w:pPr>
        <w:snapToGrid w:val="0"/>
        <w:spacing w:line="300" w:lineRule="auto"/>
        <w:jc w:val="center"/>
      </w:pPr>
      <w:r>
        <w:t>(b)</w:t>
      </w:r>
    </w:p>
    <w:p w14:paraId="06F1A3BE"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图</w:t>
      </w:r>
      <w:r>
        <w:rPr>
          <w:rFonts w:ascii="Times New Roman" w:hint="eastAsia"/>
          <w:sz w:val="21"/>
          <w:szCs w:val="21"/>
        </w:rPr>
        <w:t>2</w:t>
      </w:r>
      <w:r>
        <w:rPr>
          <w:rFonts w:ascii="Times New Roman"/>
          <w:sz w:val="21"/>
          <w:szCs w:val="21"/>
        </w:rPr>
        <w:t>.</w:t>
      </w:r>
      <w:r>
        <w:rPr>
          <w:rFonts w:ascii="Times New Roman" w:hint="eastAsia"/>
          <w:sz w:val="21"/>
          <w:szCs w:val="21"/>
        </w:rPr>
        <w:t>14</w:t>
      </w:r>
      <w:r>
        <w:rPr>
          <w:rFonts w:ascii="Times New Roman"/>
          <w:sz w:val="21"/>
          <w:szCs w:val="21"/>
        </w:rPr>
        <w:t xml:space="preserve"> </w:t>
      </w:r>
      <w:r>
        <w:rPr>
          <w:rFonts w:ascii="Times New Roman" w:hint="eastAsia"/>
          <w:sz w:val="21"/>
          <w:szCs w:val="21"/>
        </w:rPr>
        <w:t>断层网格和模型示</w:t>
      </w:r>
      <w:r>
        <w:rPr>
          <w:rFonts w:ascii="Times New Roman"/>
          <w:sz w:val="21"/>
          <w:szCs w:val="21"/>
        </w:rPr>
        <w:t>意图</w:t>
      </w:r>
    </w:p>
    <w:p w14:paraId="0FBAA8FD"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Fig.</w:t>
      </w:r>
      <w:r>
        <w:rPr>
          <w:rFonts w:ascii="Times New Roman" w:hint="eastAsia"/>
          <w:sz w:val="21"/>
          <w:szCs w:val="21"/>
        </w:rPr>
        <w:t xml:space="preserve"> 2</w:t>
      </w:r>
      <w:r>
        <w:rPr>
          <w:rFonts w:ascii="Times New Roman"/>
          <w:sz w:val="21"/>
          <w:szCs w:val="21"/>
        </w:rPr>
        <w:t>.</w:t>
      </w:r>
      <w:r>
        <w:rPr>
          <w:rFonts w:ascii="Times New Roman" w:hint="eastAsia"/>
          <w:sz w:val="21"/>
          <w:szCs w:val="21"/>
        </w:rPr>
        <w:t>14</w:t>
      </w:r>
      <w:r>
        <w:rPr>
          <w:rFonts w:ascii="Times New Roman"/>
          <w:sz w:val="21"/>
          <w:szCs w:val="21"/>
        </w:rPr>
        <w:t xml:space="preserve"> Schematic diagram of </w:t>
      </w:r>
      <w:r>
        <w:rPr>
          <w:rFonts w:ascii="Times New Roman" w:hint="eastAsia"/>
          <w:sz w:val="21"/>
          <w:szCs w:val="21"/>
        </w:rPr>
        <w:t>fault</w:t>
      </w:r>
      <w:r>
        <w:rPr>
          <w:rFonts w:ascii="Times New Roman"/>
          <w:sz w:val="21"/>
          <w:szCs w:val="21"/>
        </w:rPr>
        <w:t xml:space="preserve"> model</w:t>
      </w:r>
    </w:p>
    <w:p w14:paraId="4521D710" w14:textId="77777777" w:rsidR="00EE315F" w:rsidRDefault="00204804">
      <w:pPr>
        <w:keepNext/>
        <w:keepLines/>
        <w:snapToGrid w:val="0"/>
        <w:spacing w:before="120" w:after="120" w:line="360" w:lineRule="auto"/>
        <w:outlineLvl w:val="1"/>
        <w:rPr>
          <w:rFonts w:eastAsia="黑体"/>
          <w:sz w:val="28"/>
          <w:szCs w:val="32"/>
        </w:rPr>
      </w:pPr>
      <w:bookmarkStart w:id="154" w:name="_Toc192629357"/>
      <w:r>
        <w:rPr>
          <w:rFonts w:eastAsia="黑体" w:hint="eastAsia"/>
          <w:sz w:val="28"/>
          <w:szCs w:val="32"/>
        </w:rPr>
        <w:t>2</w:t>
      </w:r>
      <w:r>
        <w:rPr>
          <w:rFonts w:eastAsia="黑体"/>
          <w:sz w:val="28"/>
          <w:szCs w:val="32"/>
        </w:rPr>
        <w:t>.</w:t>
      </w:r>
      <w:r>
        <w:rPr>
          <w:rFonts w:eastAsia="黑体" w:hint="eastAsia"/>
          <w:sz w:val="28"/>
          <w:szCs w:val="32"/>
        </w:rPr>
        <w:t>4</w:t>
      </w:r>
      <w:r>
        <w:rPr>
          <w:rFonts w:eastAsia="黑体"/>
          <w:sz w:val="28"/>
          <w:szCs w:val="32"/>
        </w:rPr>
        <w:t xml:space="preserve"> </w:t>
      </w:r>
      <w:r>
        <w:rPr>
          <w:rFonts w:eastAsia="黑体" w:hint="eastAsia"/>
          <w:sz w:val="28"/>
          <w:szCs w:val="32"/>
        </w:rPr>
        <w:t>地层</w:t>
      </w:r>
      <w:r>
        <w:rPr>
          <w:rFonts w:eastAsia="黑体"/>
          <w:sz w:val="28"/>
          <w:szCs w:val="32"/>
        </w:rPr>
        <w:t>模型构建</w:t>
      </w:r>
      <w:bookmarkEnd w:id="154"/>
    </w:p>
    <w:p w14:paraId="3E444F1D" w14:textId="77777777" w:rsidR="00EE315F" w:rsidRDefault="00204804">
      <w:pPr>
        <w:keepNext/>
        <w:keepLines/>
        <w:snapToGrid w:val="0"/>
        <w:spacing w:beforeLines="50" w:before="158" w:after="120" w:line="360" w:lineRule="auto"/>
        <w:outlineLvl w:val="2"/>
        <w:rPr>
          <w:rFonts w:eastAsia="黑体"/>
          <w:bCs/>
        </w:rPr>
      </w:pPr>
      <w:bookmarkStart w:id="155" w:name="_Toc192629358"/>
      <w:r>
        <w:rPr>
          <w:rFonts w:eastAsia="黑体" w:hint="eastAsia"/>
          <w:bCs/>
        </w:rPr>
        <w:t>2</w:t>
      </w:r>
      <w:r>
        <w:rPr>
          <w:rFonts w:eastAsia="黑体"/>
          <w:bCs/>
        </w:rPr>
        <w:t>.</w:t>
      </w:r>
      <w:r>
        <w:rPr>
          <w:rFonts w:eastAsia="黑体" w:hint="eastAsia"/>
          <w:bCs/>
        </w:rPr>
        <w:t>4</w:t>
      </w:r>
      <w:r>
        <w:rPr>
          <w:rFonts w:eastAsia="黑体"/>
          <w:bCs/>
        </w:rPr>
        <w:t>.</w:t>
      </w:r>
      <w:r>
        <w:rPr>
          <w:rFonts w:eastAsia="黑体" w:hint="eastAsia"/>
          <w:bCs/>
        </w:rPr>
        <w:t>1</w:t>
      </w:r>
      <w:r>
        <w:rPr>
          <w:rFonts w:eastAsia="黑体"/>
          <w:bCs/>
        </w:rPr>
        <w:t xml:space="preserve"> </w:t>
      </w:r>
      <w:r>
        <w:rPr>
          <w:rFonts w:eastAsia="黑体"/>
          <w:bCs/>
        </w:rPr>
        <w:t>数据源提取</w:t>
      </w:r>
      <w:bookmarkEnd w:id="155"/>
    </w:p>
    <w:p w14:paraId="50A0436A" w14:textId="77777777" w:rsidR="00EE315F" w:rsidRDefault="00204804">
      <w:pPr>
        <w:widowControl w:val="0"/>
        <w:snapToGrid w:val="0"/>
        <w:spacing w:before="120" w:line="300" w:lineRule="auto"/>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钻孔数据是进行地质建模和</w:t>
      </w:r>
      <w:r>
        <w:rPr>
          <w:rFonts w:ascii="Times New Roman" w:hAnsi="Times New Roman" w:cs="Times New Roman" w:hint="eastAsia"/>
          <w:color w:val="000000"/>
          <w:kern w:val="2"/>
        </w:rPr>
        <w:t>WebGL</w:t>
      </w:r>
      <w:r>
        <w:rPr>
          <w:rFonts w:ascii="Times New Roman" w:hAnsi="Times New Roman" w:cs="Times New Roman" w:hint="eastAsia"/>
          <w:color w:val="000000"/>
          <w:kern w:val="2"/>
        </w:rPr>
        <w:t>可视化数据生成的关键数据基础</w:t>
      </w:r>
      <w:r>
        <w:fldChar w:fldCharType="begin"/>
      </w:r>
      <w:r>
        <w:instrText xml:space="preserve"> ADDIN ZOTERO_ITEM CSL_CITATION {"citationID":"0fTszNlk","properties":{"formattedCitation":"\\super [47]\\nosupersub{}","plainCitation":"[47]","noteIndex":0},"citationItems":[{"id":75,"uris":["http://zotero.org/users/local/8clMLtyf/items/JBX4YF48"],"itemDa</w:instrText>
      </w:r>
      <w:r>
        <w:instrText>ta":{"id":75,"type":"article-journal","abstract":"This study develops a novel drilling 3D visualization solution based on WebGL, termed as WebDrillingViz, and introduces the system architecture design and software programming implementation. The software i</w:instrText>
      </w:r>
      <w:r>
        <w:instrText>s part of the Engineering Technology Internet of Things (IoT) System, interfacing with other software, and also capable of direct hardware interfacing for data retrieval and system control. It is fully web-based, used real time, and used in RTOC (Real-Time</w:instrText>
      </w:r>
      <w:r>
        <w:instrText xml:space="preserve"> Operating Center) of IoT system, which is a software system for drilling process remote monitor and decision. WebDrillingViz uses the most frontier HTML5 technology to realize a brand-new drilling 3D visualization system. The front end is designed in sing</w:instrText>
      </w:r>
      <w:r>
        <w:instrText>le-page application (SPA) mode and adopts technologies such as angular, bootstrap, and WebGL. The front-end uses single page application (SPA) mode, Angular, Bootstrap, WebGL and other technologies are used. The back-end data services provide data interfac</w:instrText>
      </w:r>
      <w:r>
        <w:instrText>e support for front-end visualization applications based on HTTP protocol which uses NodeJS, a lightweight development platform suitable for cloud platform, and Restify to realize a REST JSON API. Both sides are using the same object-oriented oriented deve</w:instrText>
      </w:r>
      <w:r>
        <w:instrText>lopment language—TypeScript. The front-end develops an easy-to-extend 3D visualization class library based on WebGL for drilling. It is encapsulated as Angular modularization to form an Angular component, which can be used standalone or integrated into oth</w:instrText>
      </w:r>
      <w:r>
        <w:instrText>er Angular applications. At the same time, the back-end microservice architecture combined with container and cloud technology is easy to maintain, deploy, and expand and has the advantages of being lightweight, cross-platform, flexible, and efficient. Usi</w:instrText>
      </w:r>
      <w:r>
        <w:instrText>ng HTML5 standard and Bootstrap′s responsive layout achieves cross-platform, which can support different operating systems and screen sizes. The system has better robustness and maintainability, thanks to the object-oriented and strong typing characteristi</w:instrText>
      </w:r>
      <w:r>
        <w:instrText>cs of TypeScript. Practical application shows that WebDrillingViz is efficient, capable of visualization of large drilling 3D scene, and compatible with mainstream devices, such as Windows, Linux, macOS, iOS, and Android. The use of open standards-based mo</w:instrText>
      </w:r>
      <w:r>
        <w:instrText>dern web technologies and data format enables a more lightweight and economical solution. WebGL, Angular, NodeJS, and TypeScript formed a powerful technology stack, which can be used as an excellent reference for other browser-based visualization developme</w:instrText>
      </w:r>
      <w:r>
        <w:instrText>nt.","container-title":"Mathematical Problems in Engineering","DOI":"10.1155/2021/5516278","ISSN":"1563-5147","issue":"1","language":"en","license":"Copyright © 2021 Shanshan Liu et al.","note":"_eprint: https://onlinelibrary.wiley.com/doi/pdf/10.1155/2021</w:instrText>
      </w:r>
      <w:r>
        <w:instrText>/5516278","page":"5516278","source":"Wiley Online Library","title":"Cross-Platform Drilling 3D Visualization System Based on WebGL","volume":"2021","author":[{"family":"Liu","given":"Shanshan"},{"family":"Feng","given":"Yueli"},{"family":"Wang","given":"Xi</w:instrText>
      </w:r>
      <w:r>
        <w:instrText xml:space="preserve">aoqiu"},{"family":"Yan","given":"Pengyin"}],"issued":{"date-parts":[["2021"]]}}}],"schema":"https://github.com/citation-style-language/schema/raw/master/csl-citation.json"} </w:instrText>
      </w:r>
      <w:r>
        <w:fldChar w:fldCharType="separate"/>
      </w:r>
      <w:r>
        <w:rPr>
          <w:rFonts w:cs="Times New Roman"/>
          <w:vertAlign w:val="superscript"/>
          <w14:ligatures w14:val="standardContextual"/>
        </w:rPr>
        <w:t>[47]</w:t>
      </w:r>
      <w:r>
        <w:fldChar w:fldCharType="end"/>
      </w:r>
      <w:r>
        <w:rPr>
          <w:rFonts w:ascii="Times New Roman" w:hAnsi="Times New Roman" w:cs="Times New Roman" w:hint="eastAsia"/>
          <w:color w:val="000000"/>
          <w:kern w:val="2"/>
        </w:rPr>
        <w:t>，主要通过从已有勘探数据资料中提取到</w:t>
      </w:r>
      <w:r>
        <w:rPr>
          <w:rFonts w:ascii="Times New Roman" w:hAnsi="Times New Roman" w:cs="Times New Roman" w:hint="eastAsia"/>
          <w:color w:val="000000"/>
          <w:kern w:val="2"/>
        </w:rPr>
        <w:t>Excel</w:t>
      </w:r>
      <w:r>
        <w:rPr>
          <w:rFonts w:ascii="Times New Roman" w:hAnsi="Times New Roman" w:cs="Times New Roman" w:hint="eastAsia"/>
          <w:color w:val="000000"/>
          <w:kern w:val="2"/>
        </w:rPr>
        <w:t>中，再通过程序批量处理为剖分所需的数据结构，程序主要采用了</w:t>
      </w:r>
      <w:r>
        <w:rPr>
          <w:rFonts w:ascii="Times New Roman" w:hAnsi="Times New Roman" w:cs="Times New Roman" w:hint="eastAsia"/>
          <w:color w:val="000000"/>
          <w:kern w:val="2"/>
        </w:rPr>
        <w:t>Java</w:t>
      </w:r>
      <w:r>
        <w:rPr>
          <w:rFonts w:ascii="Times New Roman" w:hAnsi="Times New Roman" w:cs="Times New Roman" w:hint="eastAsia"/>
          <w:color w:val="000000"/>
          <w:kern w:val="2"/>
        </w:rPr>
        <w:t>语言以及对</w:t>
      </w:r>
      <w:r>
        <w:rPr>
          <w:rFonts w:ascii="Times New Roman" w:hAnsi="Times New Roman" w:cs="Times New Roman" w:hint="eastAsia"/>
          <w:color w:val="000000"/>
          <w:kern w:val="2"/>
        </w:rPr>
        <w:t xml:space="preserve"> Excel </w:t>
      </w:r>
      <w:r>
        <w:rPr>
          <w:rFonts w:ascii="Times New Roman" w:hAnsi="Times New Roman" w:cs="Times New Roman" w:hint="eastAsia"/>
          <w:color w:val="000000"/>
          <w:kern w:val="2"/>
        </w:rPr>
        <w:t>文件进行读取和解</w:t>
      </w:r>
      <w:r>
        <w:rPr>
          <w:rFonts w:ascii="Times New Roman" w:hAnsi="Times New Roman" w:cs="Times New Roman" w:hint="eastAsia"/>
          <w:color w:val="000000"/>
          <w:kern w:val="2"/>
        </w:rPr>
        <w:t>析的</w:t>
      </w:r>
      <w:r>
        <w:rPr>
          <w:rFonts w:ascii="Times New Roman" w:hAnsi="Times New Roman" w:cs="Times New Roman" w:hint="eastAsia"/>
          <w:color w:val="000000"/>
          <w:kern w:val="2"/>
        </w:rPr>
        <w:t>POI</w:t>
      </w:r>
      <w:r>
        <w:rPr>
          <w:rFonts w:ascii="Times New Roman" w:hAnsi="Times New Roman" w:cs="Times New Roman" w:hint="eastAsia"/>
          <w:color w:val="000000"/>
          <w:kern w:val="2"/>
        </w:rPr>
        <w:t>第三方工具库，具体处理流程如下：</w:t>
      </w:r>
    </w:p>
    <w:p w14:paraId="041EF026" w14:textId="77777777" w:rsidR="00EE315F" w:rsidRDefault="00204804">
      <w:pPr>
        <w:widowControl w:val="0"/>
        <w:snapToGrid w:val="0"/>
        <w:spacing w:before="120" w:line="300" w:lineRule="auto"/>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 xml:space="preserve">Step1 </w:t>
      </w:r>
      <w:r>
        <w:rPr>
          <w:rFonts w:ascii="Times New Roman" w:hAnsi="Times New Roman" w:cs="Times New Roman" w:hint="eastAsia"/>
          <w:color w:val="000000"/>
          <w:kern w:val="2"/>
        </w:rPr>
        <w:t>从</w:t>
      </w:r>
      <w:r>
        <w:rPr>
          <w:rFonts w:ascii="Times New Roman" w:hAnsi="Times New Roman" w:cs="Times New Roman" w:hint="eastAsia"/>
          <w:color w:val="000000"/>
          <w:kern w:val="2"/>
        </w:rPr>
        <w:t xml:space="preserve"> CAD </w:t>
      </w:r>
      <w:r>
        <w:rPr>
          <w:rFonts w:ascii="Times New Roman" w:hAnsi="Times New Roman" w:cs="Times New Roman" w:hint="eastAsia"/>
          <w:color w:val="000000"/>
          <w:kern w:val="2"/>
        </w:rPr>
        <w:t>文件中提取钻孔数据，提取点的空间坐标</w:t>
      </w:r>
      <w:r>
        <w:rPr>
          <w:rFonts w:ascii="Times New Roman" w:hAnsi="Times New Roman" w:cs="Times New Roman" w:hint="eastAsia"/>
          <w:color w:val="000000"/>
          <w:kern w:val="2"/>
        </w:rPr>
        <w:t xml:space="preserve"> (X, Y, Z)</w:t>
      </w:r>
      <w:r>
        <w:rPr>
          <w:rFonts w:ascii="Times New Roman" w:hAnsi="Times New Roman" w:cs="Times New Roman" w:hint="eastAsia"/>
          <w:color w:val="000000"/>
          <w:kern w:val="2"/>
        </w:rPr>
        <w:t>，并提取钻孔深度、地层属性等信息</w:t>
      </w:r>
    </w:p>
    <w:p w14:paraId="36879442" w14:textId="77777777" w:rsidR="00EE315F" w:rsidRDefault="00204804">
      <w:pPr>
        <w:widowControl w:val="0"/>
        <w:snapToGrid w:val="0"/>
        <w:spacing w:before="120" w:line="300" w:lineRule="auto"/>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 xml:space="preserve">Step2 </w:t>
      </w:r>
      <w:r>
        <w:rPr>
          <w:rFonts w:ascii="Times New Roman" w:hAnsi="Times New Roman" w:cs="Times New Roman" w:hint="eastAsia"/>
          <w:color w:val="000000"/>
          <w:kern w:val="2"/>
        </w:rPr>
        <w:t>将提取的数据写入</w:t>
      </w:r>
      <w:r>
        <w:rPr>
          <w:rFonts w:ascii="Times New Roman" w:hAnsi="Times New Roman" w:cs="Times New Roman" w:hint="eastAsia"/>
          <w:color w:val="000000"/>
          <w:kern w:val="2"/>
        </w:rPr>
        <w:t xml:space="preserve"> Excel </w:t>
      </w:r>
      <w:r>
        <w:rPr>
          <w:rFonts w:ascii="Times New Roman" w:hAnsi="Times New Roman" w:cs="Times New Roman" w:hint="eastAsia"/>
          <w:color w:val="000000"/>
          <w:kern w:val="2"/>
        </w:rPr>
        <w:t>文件，并定义</w:t>
      </w:r>
      <w:r>
        <w:rPr>
          <w:rFonts w:ascii="Times New Roman" w:hAnsi="Times New Roman" w:cs="Times New Roman" w:hint="eastAsia"/>
          <w:color w:val="000000"/>
          <w:kern w:val="2"/>
        </w:rPr>
        <w:t xml:space="preserve"> Excel </w:t>
      </w:r>
      <w:r>
        <w:rPr>
          <w:rFonts w:ascii="Times New Roman" w:hAnsi="Times New Roman" w:cs="Times New Roman" w:hint="eastAsia"/>
          <w:color w:val="000000"/>
          <w:kern w:val="2"/>
        </w:rPr>
        <w:t>表格</w:t>
      </w:r>
      <w:proofErr w:type="gramStart"/>
      <w:r>
        <w:rPr>
          <w:rFonts w:ascii="Times New Roman" w:hAnsi="Times New Roman" w:cs="Times New Roman" w:hint="eastAsia"/>
          <w:color w:val="000000"/>
          <w:kern w:val="2"/>
        </w:rPr>
        <w:t>列结构</w:t>
      </w:r>
      <w:proofErr w:type="gramEnd"/>
      <w:r>
        <w:rPr>
          <w:rFonts w:ascii="Times New Roman" w:hAnsi="Times New Roman" w:cs="Times New Roman" w:hint="eastAsia"/>
          <w:color w:val="000000"/>
          <w:kern w:val="2"/>
        </w:rPr>
        <w:t>:</w:t>
      </w:r>
      <w:r>
        <w:rPr>
          <w:rFonts w:ascii="Times New Roman" w:hAnsi="Times New Roman" w:cs="Times New Roman" w:hint="eastAsia"/>
          <w:color w:val="000000"/>
          <w:kern w:val="2"/>
        </w:rPr>
        <w:t>（钻孔编号</w:t>
      </w:r>
      <w:r>
        <w:rPr>
          <w:rFonts w:ascii="Times New Roman" w:hAnsi="Times New Roman" w:cs="Times New Roman" w:hint="eastAsia"/>
          <w:color w:val="000000"/>
          <w:kern w:val="2"/>
        </w:rPr>
        <w:t xml:space="preserve">, X, Y, Z, </w:t>
      </w:r>
      <w:r>
        <w:rPr>
          <w:rFonts w:ascii="Times New Roman" w:hAnsi="Times New Roman" w:cs="Times New Roman" w:hint="eastAsia"/>
          <w:color w:val="000000"/>
          <w:kern w:val="2"/>
        </w:rPr>
        <w:t>地层属性等），按行将数据逐一插入表格</w:t>
      </w:r>
    </w:p>
    <w:p w14:paraId="735FB5EA" w14:textId="77777777" w:rsidR="00EE315F" w:rsidRDefault="00204804">
      <w:pPr>
        <w:widowControl w:val="0"/>
        <w:snapToGrid w:val="0"/>
        <w:spacing w:before="120" w:line="300" w:lineRule="auto"/>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 xml:space="preserve">Step3 </w:t>
      </w:r>
      <w:r>
        <w:rPr>
          <w:rFonts w:ascii="Times New Roman" w:hAnsi="Times New Roman" w:cs="Times New Roman" w:hint="eastAsia"/>
          <w:color w:val="000000"/>
          <w:kern w:val="2"/>
        </w:rPr>
        <w:t>使用</w:t>
      </w:r>
      <w:r>
        <w:rPr>
          <w:rFonts w:ascii="Times New Roman" w:hAnsi="Times New Roman" w:cs="Times New Roman" w:hint="eastAsia"/>
          <w:color w:val="000000"/>
          <w:kern w:val="2"/>
        </w:rPr>
        <w:t xml:space="preserve"> Java POI </w:t>
      </w:r>
      <w:r>
        <w:rPr>
          <w:rFonts w:ascii="Times New Roman" w:hAnsi="Times New Roman" w:cs="Times New Roman" w:hint="eastAsia"/>
          <w:color w:val="000000"/>
          <w:kern w:val="2"/>
        </w:rPr>
        <w:t>解析</w:t>
      </w:r>
      <w:r>
        <w:rPr>
          <w:rFonts w:ascii="Times New Roman" w:hAnsi="Times New Roman" w:cs="Times New Roman" w:hint="eastAsia"/>
          <w:color w:val="000000"/>
          <w:kern w:val="2"/>
        </w:rPr>
        <w:t xml:space="preserve"> Excel </w:t>
      </w:r>
      <w:r>
        <w:rPr>
          <w:rFonts w:ascii="Times New Roman" w:hAnsi="Times New Roman" w:cs="Times New Roman" w:hint="eastAsia"/>
          <w:color w:val="000000"/>
          <w:kern w:val="2"/>
        </w:rPr>
        <w:t>文件。读取</w:t>
      </w:r>
      <w:r>
        <w:rPr>
          <w:rFonts w:ascii="Times New Roman" w:hAnsi="Times New Roman" w:cs="Times New Roman" w:hint="eastAsia"/>
          <w:color w:val="000000"/>
          <w:kern w:val="2"/>
        </w:rPr>
        <w:t xml:space="preserve"> Excel </w:t>
      </w:r>
      <w:r>
        <w:rPr>
          <w:rFonts w:ascii="Times New Roman" w:hAnsi="Times New Roman" w:cs="Times New Roman" w:hint="eastAsia"/>
          <w:color w:val="000000"/>
          <w:kern w:val="2"/>
        </w:rPr>
        <w:t>表格每一行的数据，校验数据完整性，去除空值和重复点并转化为点集合</w:t>
      </w:r>
      <w:r>
        <w:rPr>
          <w:rFonts w:ascii="Times New Roman" w:hAnsi="Times New Roman" w:cs="Times New Roman" w:hint="eastAsia"/>
          <w:color w:val="000000"/>
          <w:kern w:val="2"/>
        </w:rPr>
        <w:t xml:space="preserve"> (List&lt;Point&gt;)</w:t>
      </w:r>
      <w:r>
        <w:rPr>
          <w:rFonts w:ascii="Times New Roman" w:hAnsi="Times New Roman" w:cs="Times New Roman" w:hint="eastAsia"/>
          <w:color w:val="000000"/>
          <w:kern w:val="2"/>
        </w:rPr>
        <w:t>。</w:t>
      </w:r>
    </w:p>
    <w:p w14:paraId="3CBBDEBB" w14:textId="77777777" w:rsidR="00EE315F" w:rsidRDefault="00204804">
      <w:pPr>
        <w:widowControl w:val="0"/>
        <w:snapToGrid w:val="0"/>
        <w:spacing w:before="120" w:line="300" w:lineRule="auto"/>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 xml:space="preserve">Step4 </w:t>
      </w:r>
      <w:r>
        <w:rPr>
          <w:rFonts w:ascii="Times New Roman" w:hAnsi="Times New Roman" w:cs="Times New Roman" w:hint="eastAsia"/>
          <w:color w:val="000000"/>
          <w:kern w:val="2"/>
        </w:rPr>
        <w:t>进行数据清洗与标准化，确保坐标格式一致，标记异常数据供人工检查</w:t>
      </w:r>
    </w:p>
    <w:p w14:paraId="5FB3A3D2" w14:textId="77777777" w:rsidR="00EE315F" w:rsidRDefault="00204804">
      <w:pPr>
        <w:widowControl w:val="0"/>
        <w:spacing w:line="300" w:lineRule="auto"/>
        <w:jc w:val="center"/>
        <w:rPr>
          <w:rFonts w:ascii="Times New Roman" w:hAnsi="Times New Roman" w:cs="Times New Roman"/>
          <w:kern w:val="2"/>
          <w:sz w:val="21"/>
          <w:szCs w:val="21"/>
        </w:rPr>
      </w:pPr>
      <w:r>
        <w:rPr>
          <w:rFonts w:ascii="Times New Roman" w:hAnsi="Times New Roman" w:cs="Times New Roman"/>
          <w:kern w:val="2"/>
          <w:sz w:val="21"/>
          <w:szCs w:val="21"/>
        </w:rPr>
        <w:t>表</w:t>
      </w:r>
      <w:r>
        <w:rPr>
          <w:rFonts w:ascii="Times New Roman" w:hAnsi="Times New Roman" w:cs="Times New Roman" w:hint="eastAsia"/>
          <w:kern w:val="2"/>
          <w:sz w:val="21"/>
          <w:szCs w:val="21"/>
        </w:rPr>
        <w:t>2</w:t>
      </w:r>
      <w:r>
        <w:rPr>
          <w:rFonts w:ascii="Times New Roman" w:hAnsi="Times New Roman" w:cs="Times New Roman"/>
          <w:kern w:val="2"/>
          <w:sz w:val="21"/>
          <w:szCs w:val="21"/>
        </w:rPr>
        <w:t>.</w:t>
      </w:r>
      <w:r>
        <w:rPr>
          <w:rFonts w:ascii="Times New Roman" w:hAnsi="Times New Roman" w:cs="Times New Roman" w:hint="eastAsia"/>
          <w:kern w:val="2"/>
          <w:sz w:val="21"/>
          <w:szCs w:val="21"/>
        </w:rPr>
        <w:t>4</w:t>
      </w:r>
      <w:r>
        <w:rPr>
          <w:rFonts w:ascii="Times New Roman" w:hAnsi="Times New Roman" w:cs="Times New Roman"/>
          <w:kern w:val="2"/>
          <w:sz w:val="21"/>
          <w:szCs w:val="21"/>
        </w:rPr>
        <w:t xml:space="preserve"> </w:t>
      </w:r>
      <w:r>
        <w:rPr>
          <w:rFonts w:ascii="Times New Roman" w:hAnsi="Times New Roman" w:cs="Times New Roman" w:hint="eastAsia"/>
          <w:kern w:val="2"/>
          <w:sz w:val="21"/>
          <w:szCs w:val="21"/>
        </w:rPr>
        <w:t>部分原始钻孔数据样例</w:t>
      </w:r>
    </w:p>
    <w:p w14:paraId="09A0926C" w14:textId="77777777" w:rsidR="00EE315F" w:rsidRDefault="00204804">
      <w:pPr>
        <w:widowControl w:val="0"/>
        <w:spacing w:line="300" w:lineRule="auto"/>
        <w:jc w:val="center"/>
        <w:rPr>
          <w:rFonts w:ascii="Times New Roman" w:hAnsi="Times New Roman" w:cs="Times New Roman"/>
          <w:kern w:val="2"/>
          <w:sz w:val="21"/>
          <w:szCs w:val="21"/>
        </w:rPr>
      </w:pPr>
      <w:r>
        <w:rPr>
          <w:rFonts w:ascii="Times New Roman" w:hAnsi="Times New Roman" w:cs="Times New Roman"/>
          <w:kern w:val="2"/>
          <w:sz w:val="21"/>
          <w:szCs w:val="21"/>
        </w:rPr>
        <w:t>Table 2.</w:t>
      </w:r>
      <w:r>
        <w:rPr>
          <w:rFonts w:ascii="Times New Roman" w:hAnsi="Times New Roman" w:cs="Times New Roman" w:hint="eastAsia"/>
          <w:kern w:val="2"/>
          <w:sz w:val="21"/>
          <w:szCs w:val="21"/>
        </w:rPr>
        <w:t>4</w:t>
      </w:r>
      <w:r>
        <w:rPr>
          <w:rFonts w:ascii="Times New Roman" w:hAnsi="Times New Roman" w:cs="Times New Roman"/>
          <w:kern w:val="2"/>
          <w:sz w:val="21"/>
          <w:szCs w:val="21"/>
        </w:rPr>
        <w:t xml:space="preserve"> Partial Sample of Original Drilling Data</w:t>
      </w:r>
    </w:p>
    <w:tbl>
      <w:tblPr>
        <w:tblW w:w="948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4A0" w:firstRow="1" w:lastRow="0" w:firstColumn="1" w:lastColumn="0" w:noHBand="0" w:noVBand="1"/>
      </w:tblPr>
      <w:tblGrid>
        <w:gridCol w:w="1409"/>
        <w:gridCol w:w="1842"/>
        <w:gridCol w:w="1843"/>
        <w:gridCol w:w="1276"/>
        <w:gridCol w:w="1134"/>
        <w:gridCol w:w="1984"/>
      </w:tblGrid>
      <w:tr w:rsidR="00EE315F" w14:paraId="40EBF6D8" w14:textId="77777777">
        <w:trPr>
          <w:trHeight w:val="716"/>
          <w:jc w:val="center"/>
        </w:trPr>
        <w:tc>
          <w:tcPr>
            <w:tcW w:w="1409" w:type="dxa"/>
            <w:tcBorders>
              <w:top w:val="single" w:sz="12" w:space="0" w:color="auto"/>
              <w:left w:val="nil"/>
              <w:right w:val="single" w:sz="4" w:space="0" w:color="FFFFFF"/>
            </w:tcBorders>
            <w:vAlign w:val="center"/>
          </w:tcPr>
          <w:p w14:paraId="701DF89F" w14:textId="77777777" w:rsidR="00EE315F" w:rsidRDefault="00204804">
            <w:pPr>
              <w:spacing w:line="264" w:lineRule="auto"/>
              <w:ind w:firstLine="240"/>
              <w:jc w:val="center"/>
              <w:rPr>
                <w:szCs w:val="21"/>
              </w:rPr>
            </w:pPr>
            <w:r>
              <w:rPr>
                <w:rFonts w:hint="eastAsia"/>
                <w:szCs w:val="21"/>
              </w:rPr>
              <w:t>钻孔号</w:t>
            </w:r>
          </w:p>
        </w:tc>
        <w:tc>
          <w:tcPr>
            <w:tcW w:w="1842" w:type="dxa"/>
            <w:tcBorders>
              <w:top w:val="single" w:sz="12" w:space="0" w:color="auto"/>
              <w:left w:val="nil"/>
              <w:right w:val="single" w:sz="4" w:space="0" w:color="FFFFFF"/>
            </w:tcBorders>
            <w:vAlign w:val="center"/>
          </w:tcPr>
          <w:p w14:paraId="48D7DF3A" w14:textId="77777777" w:rsidR="00EE315F" w:rsidRDefault="00204804">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1C9B8A77" w14:textId="77777777" w:rsidR="00EE315F" w:rsidRDefault="00204804">
            <w:pPr>
              <w:pStyle w:val="af4"/>
              <w:pBdr>
                <w:bottom w:val="none" w:sz="0" w:space="0" w:color="auto"/>
              </w:pBdr>
              <w:tabs>
                <w:tab w:val="clear" w:pos="4153"/>
                <w:tab w:val="clear" w:pos="8306"/>
              </w:tabs>
              <w:snapToGrid/>
              <w:spacing w:line="264" w:lineRule="auto"/>
              <w:ind w:firstLine="210"/>
              <w:rPr>
                <w:sz w:val="21"/>
                <w:szCs w:val="21"/>
              </w:rPr>
            </w:pPr>
            <w:r>
              <w:rPr>
                <w:szCs w:val="21"/>
              </w:rPr>
              <w:t>y</w:t>
            </w:r>
          </w:p>
        </w:tc>
        <w:tc>
          <w:tcPr>
            <w:tcW w:w="1276" w:type="dxa"/>
            <w:tcBorders>
              <w:top w:val="single" w:sz="12" w:space="0" w:color="auto"/>
              <w:left w:val="single" w:sz="4" w:space="0" w:color="FFFFFF"/>
              <w:right w:val="nil"/>
            </w:tcBorders>
            <w:vAlign w:val="center"/>
          </w:tcPr>
          <w:p w14:paraId="161BBB45" w14:textId="77777777" w:rsidR="00EE315F" w:rsidRDefault="00204804">
            <w:pPr>
              <w:pStyle w:val="af4"/>
              <w:pBdr>
                <w:bottom w:val="none" w:sz="0" w:space="0" w:color="auto"/>
              </w:pBdr>
              <w:tabs>
                <w:tab w:val="clear" w:pos="4153"/>
                <w:tab w:val="clear" w:pos="8306"/>
              </w:tabs>
              <w:snapToGrid/>
              <w:spacing w:line="264" w:lineRule="auto"/>
              <w:ind w:firstLine="210"/>
              <w:rPr>
                <w:sz w:val="21"/>
                <w:szCs w:val="21"/>
              </w:rPr>
            </w:pPr>
            <w:r>
              <w:rPr>
                <w:szCs w:val="21"/>
              </w:rPr>
              <w:t>elevation</w:t>
            </w:r>
          </w:p>
        </w:tc>
        <w:tc>
          <w:tcPr>
            <w:tcW w:w="1134" w:type="dxa"/>
            <w:tcBorders>
              <w:top w:val="single" w:sz="12" w:space="0" w:color="auto"/>
              <w:left w:val="single" w:sz="4" w:space="0" w:color="FFFFFF"/>
              <w:right w:val="single" w:sz="4" w:space="0" w:color="FFFFFF"/>
            </w:tcBorders>
            <w:vAlign w:val="center"/>
          </w:tcPr>
          <w:p w14:paraId="0738A5C9" w14:textId="77777777" w:rsidR="00EE315F" w:rsidRDefault="00204804">
            <w:pPr>
              <w:pStyle w:val="af4"/>
              <w:pBdr>
                <w:bottom w:val="none" w:sz="0" w:space="0" w:color="auto"/>
              </w:pBdr>
              <w:tabs>
                <w:tab w:val="clear" w:pos="4153"/>
                <w:tab w:val="clear" w:pos="8306"/>
              </w:tabs>
              <w:snapToGrid/>
              <w:spacing w:line="264" w:lineRule="auto"/>
              <w:ind w:firstLine="210"/>
              <w:rPr>
                <w:szCs w:val="21"/>
              </w:rPr>
            </w:pPr>
            <w:r>
              <w:rPr>
                <w:szCs w:val="21"/>
              </w:rPr>
              <w:t>…</w:t>
            </w:r>
          </w:p>
        </w:tc>
        <w:tc>
          <w:tcPr>
            <w:tcW w:w="1984" w:type="dxa"/>
            <w:tcBorders>
              <w:top w:val="single" w:sz="12" w:space="0" w:color="auto"/>
              <w:left w:val="single" w:sz="4" w:space="0" w:color="FFFFFF"/>
              <w:right w:val="nil"/>
            </w:tcBorders>
            <w:vAlign w:val="center"/>
          </w:tcPr>
          <w:p w14:paraId="4D01A339" w14:textId="77777777" w:rsidR="00EE315F" w:rsidRDefault="00204804">
            <w:pPr>
              <w:pStyle w:val="af4"/>
              <w:pBdr>
                <w:bottom w:val="none" w:sz="0" w:space="0" w:color="auto"/>
              </w:pBdr>
              <w:tabs>
                <w:tab w:val="clear" w:pos="4153"/>
                <w:tab w:val="clear" w:pos="8306"/>
              </w:tabs>
              <w:snapToGrid/>
              <w:spacing w:line="264" w:lineRule="auto"/>
              <w:ind w:firstLine="210"/>
              <w:rPr>
                <w:szCs w:val="21"/>
              </w:rPr>
            </w:pPr>
            <w:r>
              <w:rPr>
                <w:rFonts w:hint="eastAsia"/>
                <w:szCs w:val="21"/>
              </w:rPr>
              <w:t>某一含水层</w:t>
            </w:r>
          </w:p>
        </w:tc>
      </w:tr>
      <w:tr w:rsidR="00EE315F" w14:paraId="7C2CA60E" w14:textId="77777777">
        <w:trPr>
          <w:trHeight w:val="340"/>
          <w:jc w:val="center"/>
        </w:trPr>
        <w:tc>
          <w:tcPr>
            <w:tcW w:w="1409" w:type="dxa"/>
            <w:tcBorders>
              <w:top w:val="single" w:sz="8" w:space="0" w:color="auto"/>
              <w:left w:val="nil"/>
              <w:bottom w:val="single" w:sz="4" w:space="0" w:color="FFFFFF"/>
              <w:right w:val="single" w:sz="4" w:space="0" w:color="FFFFFF"/>
            </w:tcBorders>
            <w:vAlign w:val="center"/>
          </w:tcPr>
          <w:p w14:paraId="37699FD3" w14:textId="77777777" w:rsidR="00EE315F" w:rsidRDefault="00204804">
            <w:pPr>
              <w:spacing w:line="264" w:lineRule="auto"/>
              <w:ind w:firstLine="240"/>
              <w:jc w:val="center"/>
              <w:rPr>
                <w:szCs w:val="21"/>
              </w:rPr>
            </w:pPr>
            <w:r>
              <w:rPr>
                <w:rFonts w:hint="eastAsia"/>
                <w:szCs w:val="21"/>
              </w:rPr>
              <w:t>0810</w:t>
            </w:r>
          </w:p>
        </w:tc>
        <w:tc>
          <w:tcPr>
            <w:tcW w:w="1842" w:type="dxa"/>
            <w:tcBorders>
              <w:top w:val="single" w:sz="8" w:space="0" w:color="auto"/>
              <w:left w:val="single" w:sz="4" w:space="0" w:color="FFFFFF"/>
              <w:bottom w:val="single" w:sz="4" w:space="0" w:color="FFFFFF"/>
              <w:right w:val="single" w:sz="4" w:space="0" w:color="FFFFFF"/>
            </w:tcBorders>
            <w:vAlign w:val="center"/>
          </w:tcPr>
          <w:p w14:paraId="6A2535F2" w14:textId="77777777" w:rsidR="00EE315F" w:rsidRDefault="00204804">
            <w:pPr>
              <w:spacing w:line="264" w:lineRule="auto"/>
              <w:ind w:firstLine="240"/>
              <w:jc w:val="center"/>
              <w:rPr>
                <w:szCs w:val="21"/>
              </w:rPr>
            </w:pPr>
            <w:r>
              <w:rPr>
                <w:szCs w:val="21"/>
              </w:rPr>
              <w:t>50.094</w:t>
            </w:r>
          </w:p>
        </w:tc>
        <w:tc>
          <w:tcPr>
            <w:tcW w:w="1843" w:type="dxa"/>
            <w:tcBorders>
              <w:top w:val="single" w:sz="8" w:space="0" w:color="auto"/>
              <w:left w:val="single" w:sz="4" w:space="0" w:color="FFFFFF"/>
              <w:bottom w:val="single" w:sz="4" w:space="0" w:color="FFFFFF"/>
              <w:right w:val="nil"/>
            </w:tcBorders>
          </w:tcPr>
          <w:p w14:paraId="30936C04" w14:textId="77777777" w:rsidR="00EE315F" w:rsidRDefault="00204804">
            <w:pPr>
              <w:spacing w:line="264" w:lineRule="auto"/>
              <w:ind w:firstLine="240"/>
              <w:jc w:val="center"/>
              <w:rPr>
                <w:szCs w:val="21"/>
              </w:rPr>
            </w:pPr>
            <w:r>
              <w:rPr>
                <w:szCs w:val="21"/>
              </w:rPr>
              <w:t>74.52</w:t>
            </w:r>
          </w:p>
        </w:tc>
        <w:tc>
          <w:tcPr>
            <w:tcW w:w="1276" w:type="dxa"/>
            <w:tcBorders>
              <w:top w:val="single" w:sz="8" w:space="0" w:color="auto"/>
              <w:left w:val="single" w:sz="4" w:space="0" w:color="FFFFFF"/>
              <w:bottom w:val="single" w:sz="4" w:space="0" w:color="FFFFFF"/>
              <w:right w:val="nil"/>
            </w:tcBorders>
          </w:tcPr>
          <w:p w14:paraId="22A3ACE6" w14:textId="77777777" w:rsidR="00EE315F" w:rsidRDefault="00204804">
            <w:pPr>
              <w:spacing w:line="264" w:lineRule="auto"/>
              <w:ind w:firstLine="240"/>
              <w:jc w:val="center"/>
              <w:rPr>
                <w:szCs w:val="21"/>
              </w:rPr>
            </w:pPr>
            <w:r>
              <w:rPr>
                <w:rFonts w:hint="eastAsia"/>
                <w:szCs w:val="21"/>
              </w:rPr>
              <w:t>0.</w:t>
            </w:r>
            <w:r>
              <w:rPr>
                <w:szCs w:val="21"/>
              </w:rPr>
              <w:t>877</w:t>
            </w:r>
          </w:p>
        </w:tc>
        <w:tc>
          <w:tcPr>
            <w:tcW w:w="1134" w:type="dxa"/>
            <w:tcBorders>
              <w:top w:val="single" w:sz="8" w:space="0" w:color="auto"/>
              <w:left w:val="single" w:sz="4" w:space="0" w:color="FFFFFF"/>
              <w:bottom w:val="single" w:sz="4" w:space="0" w:color="FFFFFF"/>
              <w:right w:val="single" w:sz="4" w:space="0" w:color="FFFFFF"/>
            </w:tcBorders>
          </w:tcPr>
          <w:p w14:paraId="6A7E4F54" w14:textId="77777777" w:rsidR="00EE315F" w:rsidRDefault="00204804">
            <w:pPr>
              <w:spacing w:line="264" w:lineRule="auto"/>
              <w:ind w:firstLine="240"/>
              <w:jc w:val="center"/>
              <w:rPr>
                <w:szCs w:val="21"/>
              </w:rPr>
            </w:pPr>
            <w:r>
              <w:rPr>
                <w:szCs w:val="21"/>
              </w:rPr>
              <w:t>…</w:t>
            </w:r>
          </w:p>
        </w:tc>
        <w:tc>
          <w:tcPr>
            <w:tcW w:w="1984" w:type="dxa"/>
            <w:tcBorders>
              <w:top w:val="single" w:sz="8" w:space="0" w:color="auto"/>
              <w:left w:val="single" w:sz="4" w:space="0" w:color="FFFFFF"/>
              <w:bottom w:val="single" w:sz="4" w:space="0" w:color="FFFFFF"/>
              <w:right w:val="nil"/>
            </w:tcBorders>
          </w:tcPr>
          <w:p w14:paraId="65E96C57" w14:textId="77777777" w:rsidR="00EE315F" w:rsidRDefault="00204804">
            <w:pPr>
              <w:spacing w:line="264" w:lineRule="auto"/>
              <w:ind w:firstLine="240"/>
              <w:jc w:val="center"/>
              <w:rPr>
                <w:szCs w:val="21"/>
              </w:rPr>
            </w:pPr>
            <w:r>
              <w:rPr>
                <w:szCs w:val="21"/>
              </w:rPr>
              <w:t>-1</w:t>
            </w:r>
            <w:r>
              <w:rPr>
                <w:rFonts w:hint="eastAsia"/>
                <w:szCs w:val="21"/>
              </w:rPr>
              <w:t>.</w:t>
            </w:r>
            <w:r>
              <w:rPr>
                <w:szCs w:val="21"/>
              </w:rPr>
              <w:t>137</w:t>
            </w:r>
          </w:p>
        </w:tc>
      </w:tr>
      <w:tr w:rsidR="00EE315F" w14:paraId="02E761D5" w14:textId="77777777">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57EB5142" w14:textId="77777777" w:rsidR="00EE315F" w:rsidRDefault="00204804">
            <w:pPr>
              <w:spacing w:line="264" w:lineRule="auto"/>
              <w:ind w:firstLine="240"/>
              <w:jc w:val="center"/>
              <w:rPr>
                <w:szCs w:val="21"/>
              </w:rPr>
            </w:pPr>
            <w:r>
              <w:rPr>
                <w:rFonts w:hint="eastAsia"/>
                <w:szCs w:val="21"/>
              </w:rPr>
              <w:t>0802</w:t>
            </w:r>
          </w:p>
        </w:tc>
        <w:tc>
          <w:tcPr>
            <w:tcW w:w="1842" w:type="dxa"/>
            <w:tcBorders>
              <w:top w:val="single" w:sz="4" w:space="0" w:color="FFFFFF"/>
              <w:left w:val="single" w:sz="4" w:space="0" w:color="FFFFFF"/>
              <w:bottom w:val="single" w:sz="4" w:space="0" w:color="FFFFFF"/>
              <w:right w:val="single" w:sz="4" w:space="0" w:color="FFFFFF"/>
            </w:tcBorders>
            <w:vAlign w:val="center"/>
          </w:tcPr>
          <w:p w14:paraId="799939A6" w14:textId="77777777" w:rsidR="00EE315F" w:rsidRDefault="00204804">
            <w:pPr>
              <w:spacing w:line="264" w:lineRule="auto"/>
              <w:ind w:firstLine="240"/>
              <w:jc w:val="center"/>
              <w:rPr>
                <w:szCs w:val="21"/>
              </w:rPr>
            </w:pPr>
            <w:r>
              <w:rPr>
                <w:szCs w:val="21"/>
              </w:rPr>
              <w:t>46.27</w:t>
            </w:r>
          </w:p>
        </w:tc>
        <w:tc>
          <w:tcPr>
            <w:tcW w:w="1843" w:type="dxa"/>
            <w:tcBorders>
              <w:top w:val="single" w:sz="4" w:space="0" w:color="FFFFFF"/>
              <w:left w:val="single" w:sz="4" w:space="0" w:color="FFFFFF"/>
              <w:bottom w:val="single" w:sz="4" w:space="0" w:color="FFFFFF"/>
              <w:right w:val="nil"/>
            </w:tcBorders>
          </w:tcPr>
          <w:p w14:paraId="06458BFF" w14:textId="77777777" w:rsidR="00EE315F" w:rsidRDefault="00204804">
            <w:pPr>
              <w:spacing w:line="264" w:lineRule="auto"/>
              <w:ind w:firstLine="240"/>
              <w:jc w:val="center"/>
              <w:rPr>
                <w:szCs w:val="21"/>
              </w:rPr>
            </w:pPr>
            <w:r>
              <w:rPr>
                <w:szCs w:val="21"/>
              </w:rPr>
              <w:t>69.17</w:t>
            </w:r>
          </w:p>
        </w:tc>
        <w:tc>
          <w:tcPr>
            <w:tcW w:w="1276" w:type="dxa"/>
            <w:tcBorders>
              <w:top w:val="single" w:sz="4" w:space="0" w:color="FFFFFF"/>
              <w:left w:val="single" w:sz="4" w:space="0" w:color="FFFFFF"/>
              <w:bottom w:val="single" w:sz="4" w:space="0" w:color="FFFFFF"/>
              <w:right w:val="nil"/>
            </w:tcBorders>
          </w:tcPr>
          <w:p w14:paraId="35185E53" w14:textId="77777777" w:rsidR="00EE315F" w:rsidRDefault="00204804">
            <w:pPr>
              <w:spacing w:line="264" w:lineRule="auto"/>
              <w:ind w:firstLine="240"/>
              <w:jc w:val="center"/>
              <w:rPr>
                <w:szCs w:val="21"/>
              </w:rPr>
            </w:pPr>
            <w:r>
              <w:rPr>
                <w:rFonts w:hint="eastAsia"/>
                <w:szCs w:val="21"/>
              </w:rPr>
              <w:t>0.</w:t>
            </w:r>
            <w:r>
              <w:rPr>
                <w:szCs w:val="21"/>
              </w:rPr>
              <w:t>854</w:t>
            </w:r>
          </w:p>
        </w:tc>
        <w:tc>
          <w:tcPr>
            <w:tcW w:w="1134" w:type="dxa"/>
            <w:tcBorders>
              <w:top w:val="single" w:sz="4" w:space="0" w:color="FFFFFF"/>
              <w:left w:val="single" w:sz="4" w:space="0" w:color="FFFFFF"/>
              <w:bottom w:val="single" w:sz="4" w:space="0" w:color="FFFFFF"/>
              <w:right w:val="single" w:sz="4" w:space="0" w:color="FFFFFF"/>
            </w:tcBorders>
          </w:tcPr>
          <w:p w14:paraId="0A6B553B" w14:textId="77777777" w:rsidR="00EE315F" w:rsidRDefault="0020480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3DB3EAFA" w14:textId="77777777" w:rsidR="00EE315F" w:rsidRDefault="00204804">
            <w:pPr>
              <w:spacing w:line="264" w:lineRule="auto"/>
              <w:ind w:firstLine="240"/>
              <w:jc w:val="center"/>
              <w:rPr>
                <w:szCs w:val="21"/>
              </w:rPr>
            </w:pPr>
            <w:r>
              <w:rPr>
                <w:szCs w:val="21"/>
              </w:rPr>
              <w:t>-0.969</w:t>
            </w:r>
          </w:p>
        </w:tc>
      </w:tr>
      <w:tr w:rsidR="00EE315F" w14:paraId="62D54D96" w14:textId="77777777">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01A0ED64" w14:textId="77777777" w:rsidR="00EE315F" w:rsidRDefault="00204804">
            <w:pPr>
              <w:spacing w:line="264" w:lineRule="auto"/>
              <w:ind w:firstLine="240"/>
              <w:jc w:val="center"/>
              <w:rPr>
                <w:szCs w:val="21"/>
              </w:rPr>
            </w:pPr>
            <w:r>
              <w:rPr>
                <w:rFonts w:hint="eastAsia"/>
                <w:szCs w:val="21"/>
              </w:rPr>
              <w:t>1601</w:t>
            </w:r>
          </w:p>
        </w:tc>
        <w:tc>
          <w:tcPr>
            <w:tcW w:w="1842" w:type="dxa"/>
            <w:tcBorders>
              <w:top w:val="single" w:sz="4" w:space="0" w:color="FFFFFF"/>
              <w:left w:val="single" w:sz="4" w:space="0" w:color="FFFFFF"/>
              <w:bottom w:val="single" w:sz="4" w:space="0" w:color="FFFFFF"/>
              <w:right w:val="single" w:sz="4" w:space="0" w:color="FFFFFF"/>
            </w:tcBorders>
            <w:vAlign w:val="center"/>
          </w:tcPr>
          <w:p w14:paraId="15BFD3F9" w14:textId="77777777" w:rsidR="00EE315F" w:rsidRDefault="00204804">
            <w:pPr>
              <w:spacing w:line="264" w:lineRule="auto"/>
              <w:ind w:firstLine="240"/>
              <w:jc w:val="center"/>
              <w:rPr>
                <w:szCs w:val="21"/>
              </w:rPr>
            </w:pPr>
            <w:r>
              <w:rPr>
                <w:szCs w:val="21"/>
              </w:rPr>
              <w:t>43.40</w:t>
            </w:r>
          </w:p>
        </w:tc>
        <w:tc>
          <w:tcPr>
            <w:tcW w:w="1843" w:type="dxa"/>
            <w:tcBorders>
              <w:top w:val="single" w:sz="4" w:space="0" w:color="FFFFFF"/>
              <w:left w:val="single" w:sz="4" w:space="0" w:color="FFFFFF"/>
              <w:bottom w:val="single" w:sz="4" w:space="0" w:color="FFFFFF"/>
              <w:right w:val="nil"/>
            </w:tcBorders>
          </w:tcPr>
          <w:p w14:paraId="7B33BC3B" w14:textId="77777777" w:rsidR="00EE315F" w:rsidRDefault="00204804">
            <w:pPr>
              <w:spacing w:line="264" w:lineRule="auto"/>
              <w:ind w:firstLine="240"/>
              <w:jc w:val="center"/>
              <w:rPr>
                <w:szCs w:val="21"/>
              </w:rPr>
            </w:pPr>
            <w:r>
              <w:rPr>
                <w:szCs w:val="21"/>
              </w:rPr>
              <w:t>80.51</w:t>
            </w:r>
          </w:p>
        </w:tc>
        <w:tc>
          <w:tcPr>
            <w:tcW w:w="1276" w:type="dxa"/>
            <w:tcBorders>
              <w:top w:val="single" w:sz="4" w:space="0" w:color="FFFFFF"/>
              <w:left w:val="single" w:sz="4" w:space="0" w:color="FFFFFF"/>
              <w:bottom w:val="single" w:sz="4" w:space="0" w:color="FFFFFF"/>
              <w:right w:val="nil"/>
            </w:tcBorders>
          </w:tcPr>
          <w:p w14:paraId="0AC92D23" w14:textId="77777777" w:rsidR="00EE315F" w:rsidRDefault="00204804">
            <w:pPr>
              <w:spacing w:line="264" w:lineRule="auto"/>
              <w:ind w:firstLine="240"/>
              <w:jc w:val="center"/>
              <w:rPr>
                <w:szCs w:val="21"/>
              </w:rPr>
            </w:pPr>
            <w:r>
              <w:rPr>
                <w:rFonts w:hint="eastAsia"/>
                <w:szCs w:val="21"/>
              </w:rPr>
              <w:t>0.</w:t>
            </w:r>
            <w:r>
              <w:rPr>
                <w:szCs w:val="21"/>
              </w:rPr>
              <w:t>834</w:t>
            </w:r>
          </w:p>
        </w:tc>
        <w:tc>
          <w:tcPr>
            <w:tcW w:w="1134" w:type="dxa"/>
            <w:tcBorders>
              <w:top w:val="single" w:sz="4" w:space="0" w:color="FFFFFF"/>
              <w:left w:val="single" w:sz="4" w:space="0" w:color="FFFFFF"/>
              <w:bottom w:val="single" w:sz="4" w:space="0" w:color="FFFFFF"/>
              <w:right w:val="single" w:sz="4" w:space="0" w:color="FFFFFF"/>
            </w:tcBorders>
          </w:tcPr>
          <w:p w14:paraId="7D3A87A8" w14:textId="77777777" w:rsidR="00EE315F" w:rsidRDefault="0020480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4DD3CBC7" w14:textId="77777777" w:rsidR="00EE315F" w:rsidRDefault="00204804">
            <w:pPr>
              <w:spacing w:line="264" w:lineRule="auto"/>
              <w:ind w:firstLine="240"/>
              <w:jc w:val="center"/>
              <w:rPr>
                <w:szCs w:val="21"/>
              </w:rPr>
            </w:pPr>
            <w:r>
              <w:rPr>
                <w:szCs w:val="21"/>
              </w:rPr>
              <w:t>-2.413</w:t>
            </w:r>
          </w:p>
        </w:tc>
      </w:tr>
      <w:tr w:rsidR="00EE315F" w14:paraId="6F01C521" w14:textId="77777777">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1ECC34FA" w14:textId="77777777" w:rsidR="00EE315F" w:rsidRDefault="00204804">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1B1914F8" w14:textId="77777777" w:rsidR="00EE315F" w:rsidRDefault="00204804">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2C461FC6" w14:textId="77777777" w:rsidR="00EE315F" w:rsidRDefault="00204804">
            <w:pPr>
              <w:spacing w:line="264" w:lineRule="auto"/>
              <w:jc w:val="center"/>
              <w:rPr>
                <w:szCs w:val="21"/>
              </w:rPr>
            </w:pPr>
            <w:r>
              <w:rPr>
                <w:szCs w:val="21"/>
              </w:rPr>
              <w:t>…</w:t>
            </w:r>
          </w:p>
        </w:tc>
        <w:tc>
          <w:tcPr>
            <w:tcW w:w="1276" w:type="dxa"/>
            <w:tcBorders>
              <w:top w:val="single" w:sz="4" w:space="0" w:color="FFFFFF"/>
              <w:left w:val="single" w:sz="4" w:space="0" w:color="FFFFFF"/>
              <w:bottom w:val="single" w:sz="12" w:space="0" w:color="auto"/>
              <w:right w:val="nil"/>
            </w:tcBorders>
          </w:tcPr>
          <w:p w14:paraId="193DB2D1" w14:textId="77777777" w:rsidR="00EE315F" w:rsidRDefault="00204804">
            <w:pPr>
              <w:spacing w:line="264" w:lineRule="auto"/>
              <w:ind w:firstLine="240"/>
              <w:jc w:val="center"/>
              <w:rPr>
                <w:szCs w:val="21"/>
              </w:rPr>
            </w:pPr>
            <w:r>
              <w:rPr>
                <w:szCs w:val="21"/>
              </w:rPr>
              <w:t>…</w:t>
            </w:r>
          </w:p>
        </w:tc>
        <w:tc>
          <w:tcPr>
            <w:tcW w:w="1134" w:type="dxa"/>
            <w:tcBorders>
              <w:top w:val="single" w:sz="4" w:space="0" w:color="FFFFFF"/>
              <w:left w:val="single" w:sz="4" w:space="0" w:color="FFFFFF"/>
              <w:bottom w:val="single" w:sz="12" w:space="0" w:color="auto"/>
              <w:right w:val="single" w:sz="4" w:space="0" w:color="FFFFFF"/>
            </w:tcBorders>
          </w:tcPr>
          <w:p w14:paraId="624CFE0B" w14:textId="77777777" w:rsidR="00EE315F" w:rsidRDefault="0020480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12" w:space="0" w:color="auto"/>
              <w:right w:val="nil"/>
            </w:tcBorders>
          </w:tcPr>
          <w:p w14:paraId="3B5253E3" w14:textId="77777777" w:rsidR="00EE315F" w:rsidRDefault="00204804">
            <w:pPr>
              <w:spacing w:line="264" w:lineRule="auto"/>
              <w:ind w:firstLine="240"/>
              <w:jc w:val="center"/>
              <w:rPr>
                <w:szCs w:val="21"/>
              </w:rPr>
            </w:pPr>
            <w:r>
              <w:rPr>
                <w:szCs w:val="21"/>
              </w:rPr>
              <w:t>…</w:t>
            </w:r>
          </w:p>
        </w:tc>
      </w:tr>
    </w:tbl>
    <w:p w14:paraId="749A54C9" w14:textId="77777777" w:rsidR="00EE315F" w:rsidRDefault="00EE315F">
      <w:pPr>
        <w:snapToGrid w:val="0"/>
        <w:spacing w:after="120" w:line="300" w:lineRule="auto"/>
      </w:pPr>
    </w:p>
    <w:p w14:paraId="339E179A" w14:textId="77777777" w:rsidR="00EE315F" w:rsidRDefault="00204804">
      <w:pPr>
        <w:keepNext/>
        <w:keepLines/>
        <w:snapToGrid w:val="0"/>
        <w:spacing w:beforeLines="50" w:before="158" w:after="120" w:line="360" w:lineRule="auto"/>
        <w:outlineLvl w:val="2"/>
        <w:rPr>
          <w:rFonts w:eastAsia="黑体"/>
          <w:bCs/>
        </w:rPr>
      </w:pPr>
      <w:bookmarkStart w:id="156" w:name="_Toc192629359"/>
      <w:r>
        <w:rPr>
          <w:rFonts w:eastAsia="黑体" w:hint="eastAsia"/>
          <w:bCs/>
        </w:rPr>
        <w:t>2</w:t>
      </w:r>
      <w:r>
        <w:rPr>
          <w:rFonts w:eastAsia="黑体"/>
          <w:bCs/>
        </w:rPr>
        <w:t>.</w:t>
      </w:r>
      <w:r>
        <w:rPr>
          <w:rFonts w:eastAsia="黑体" w:hint="eastAsia"/>
          <w:bCs/>
        </w:rPr>
        <w:t>4</w:t>
      </w:r>
      <w:r>
        <w:rPr>
          <w:rFonts w:eastAsia="黑体"/>
          <w:bCs/>
        </w:rPr>
        <w:t>.</w:t>
      </w:r>
      <w:r>
        <w:rPr>
          <w:rFonts w:eastAsia="黑体" w:hint="eastAsia"/>
          <w:bCs/>
        </w:rPr>
        <w:t>2</w:t>
      </w:r>
      <w:r>
        <w:rPr>
          <w:rFonts w:eastAsia="黑体"/>
          <w:bCs/>
        </w:rPr>
        <w:t xml:space="preserve"> </w:t>
      </w:r>
      <w:r>
        <w:rPr>
          <w:rFonts w:eastAsia="黑体"/>
          <w:bCs/>
        </w:rPr>
        <w:t>地层数据网格化</w:t>
      </w:r>
      <w:bookmarkEnd w:id="156"/>
    </w:p>
    <w:p w14:paraId="4DC0197E"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在三维地质建模中，</w:t>
      </w:r>
      <w:bookmarkStart w:id="157" w:name="OLE_LINK8"/>
      <w:bookmarkStart w:id="158" w:name="OLE_LINK7"/>
      <w:r>
        <w:rPr>
          <w:rFonts w:ascii="Times New Roman" w:hAnsi="Times New Roman" w:cs="Times New Roman" w:hint="eastAsia"/>
          <w:kern w:val="2"/>
        </w:rPr>
        <w:t>地层数据网格化</w:t>
      </w:r>
      <w:bookmarkEnd w:id="157"/>
      <w:bookmarkEnd w:id="158"/>
      <w:r>
        <w:rPr>
          <w:rFonts w:ascii="Times New Roman" w:hAnsi="Times New Roman" w:cs="Times New Roman" w:hint="eastAsia"/>
          <w:kern w:val="2"/>
        </w:rPr>
        <w:t>是将离散的钻孔数据转化为连续地层表面的重要步骤，地层网格数据能够直观地表示地层的空间分布特征。</w:t>
      </w:r>
    </w:p>
    <w:p w14:paraId="512D52C5" w14:textId="77777777" w:rsidR="00EE315F" w:rsidRDefault="00204804">
      <w:pPr>
        <w:widowControl w:val="0"/>
        <w:snapToGrid w:val="0"/>
        <w:spacing w:before="120" w:line="300" w:lineRule="auto"/>
        <w:ind w:firstLineChars="200" w:firstLine="480"/>
        <w:jc w:val="both"/>
      </w:pPr>
      <w:r>
        <w:rPr>
          <w:rFonts w:ascii="Times New Roman" w:hAnsi="Times New Roman" w:cs="Times New Roman" w:hint="eastAsia"/>
          <w:kern w:val="2"/>
        </w:rPr>
        <w:t>基于约束</w:t>
      </w:r>
      <w:r>
        <w:rPr>
          <w:rFonts w:ascii="Times New Roman" w:hAnsi="Times New Roman" w:cs="Times New Roman" w:hint="eastAsia"/>
          <w:kern w:val="2"/>
        </w:rPr>
        <w:t>Delaunay</w:t>
      </w:r>
      <w:r>
        <w:rPr>
          <w:rFonts w:ascii="Times New Roman" w:hAnsi="Times New Roman" w:cs="Times New Roman" w:hint="eastAsia"/>
          <w:kern w:val="2"/>
        </w:rPr>
        <w:t>三角剖分方法对每个地层的钻孔数据进行网格化，剖分程序以点集合为输入，生成包含三角面索引和拓扑关系的三角网格数据，通过预先设计好基础数据结构进行数据分类存储，进一步用于地层模型的三维可视化展示</w:t>
      </w:r>
      <w:r>
        <w:fldChar w:fldCharType="begin"/>
      </w:r>
      <w:r>
        <w:instrText xml:space="preserve"> ADDIN ZOTERO_ITEM CSL_CITATION {"citationID":"BfEbQocb","properties":{"formattedCitation":"\\super [48-51]\\nosupersub{}","plainCitation":"[48-51]","noteIndex":</w:instrText>
      </w:r>
      <w:r>
        <w:instrText>0},"citationItems":[{"id":81,"uris":["http://zotero.org/users/local/8clMLtyf/items/W5NPZIID"],"itemData":{"id":81,"type":"webpage","title":"</w:instrText>
      </w:r>
      <w:r>
        <w:instrText>基于钻孔的三维地质模型快速构建及更新</w:instrText>
      </w:r>
      <w:r>
        <w:instrText xml:space="preserve"> - </w:instrText>
      </w:r>
      <w:r>
        <w:instrText>中国知网</w:instrText>
      </w:r>
      <w:r>
        <w:instrText>","URL":"https://kns-cnki-net-s.vpn.cumtb.edu.cn:8118/kcms2/article/abstract?v=nKttgsEmyDfN</w:instrText>
      </w:r>
      <w:r>
        <w:instrText>wHjKBoNHWEjL8MeB4cMaK5ohExIL8WvRzaGhXC7aD0L4Q_OcbR1xXnpX5S7921wvkJNx5DW-rpaC8B6vR4jKBv3EP25D78rrMPKCXpvJWA1oYfDpyU9FVBLIgDM8emIAT6PHZHaId6qpeWWwqtz-2gdt8wVB_eEvK7-MVFUmeZUn3vR-MxIP&amp;uniplatform=NZKPT&amp;language=CHS","accessed":{"date-parts":[["2025",2,25]]}}}</w:instrText>
      </w:r>
      <w:r>
        <w:instrText>,{"id":78,"uris":["http://zotero.org/users/local/8clMLtyf/items/9HXP75NT"],"itemData":{"id":78,"type":"article-journal","abstract":"</w:instrText>
      </w:r>
      <w:r>
        <w:instrText>地质体三维建模是地学信息系统核心课题之一</w:instrText>
      </w:r>
      <w:r>
        <w:instrText>,</w:instrText>
      </w:r>
      <w:r>
        <w:instrText>对现有建模方法进行分析</w:instrText>
      </w:r>
      <w:r>
        <w:instrText>,</w:instrText>
      </w:r>
      <w:r>
        <w:instrText>结合地层特点</w:instrText>
      </w:r>
      <w:r>
        <w:instrText>,</w:instrText>
      </w:r>
      <w:r>
        <w:instrText>提出首先引入虚拟钻孔</w:instrText>
      </w:r>
      <w:r>
        <w:instrText>,</w:instrText>
      </w:r>
      <w:r>
        <w:instrText>利用</w:instrText>
      </w:r>
      <w:r>
        <w:instrText>Kriging</w:instrText>
      </w:r>
      <w:r>
        <w:instrText>插值方法建立地层三维模型</w:instrText>
      </w:r>
      <w:r>
        <w:instrText>;</w:instrText>
      </w:r>
      <w:r>
        <w:instrText>其次把虚拟钻孔参数的调试结果及专家知识等资料在建模流程中予以充分体现</w:instrText>
      </w:r>
      <w:r>
        <w:instrText>,</w:instrText>
      </w:r>
      <w:r>
        <w:instrText>从而建立相对精确的三维地层模型</w:instrText>
      </w:r>
      <w:r>
        <w:instrText>;</w:instrText>
      </w:r>
      <w:r>
        <w:instrText>最后基于本文建模方法开发了一个三维地层模型</w:instrText>
      </w:r>
      <w:r>
        <w:instrText>,</w:instrText>
      </w:r>
      <w:r>
        <w:instrText>并用实际资料进行了验证</w:instrText>
      </w:r>
      <w:r>
        <w:instrText>,</w:instrText>
      </w:r>
      <w:r>
        <w:instrText>能有效满足工程需求。</w:instrText>
      </w:r>
      <w:r>
        <w:instrText>","container-title":"</w:instrText>
      </w:r>
      <w:r>
        <w:instrText>大地构造与成矿学</w:instrText>
      </w:r>
      <w:r>
        <w:instrText xml:space="preserve">","DOI":"10.16539/j.ddgzyckx.2006.01.013","issue":"1","language":"zh-CN","note":"foundation: </w:instrText>
      </w:r>
      <w:r>
        <w:instrText>国家自然科学基金资助项目</w:instrText>
      </w:r>
      <w:r>
        <w:instrText>(40472131).</w:instrText>
      </w:r>
      <w:r>
        <w:instrText>；</w:instrText>
      </w:r>
      <w:r>
        <w:instrText xml:space="preserve">\ndownload: 1390\nalbum: </w:instrText>
      </w:r>
      <w:r>
        <w:instrText>基础科学</w:instrText>
      </w:r>
      <w:r>
        <w:instrText>;</w:instrText>
      </w:r>
      <w:r>
        <w:instrText>工程科技</w:instrText>
      </w:r>
      <w:r>
        <w:instrText>Ⅰ</w:instrText>
      </w:r>
      <w:r>
        <w:instrText>辑</w:instrText>
      </w:r>
      <w:r>
        <w:instrText>\nCLC: P628\ndbcode: CJFQ\ndbn</w:instrText>
      </w:r>
      <w:r>
        <w:instrText>ame: CJFD2006\nfilename: DGYK200601012","page":"108-113","source":"CNKI","title":"</w:instrText>
      </w:r>
      <w:r>
        <w:instrText>基于钻孔数据的地</w:instrText>
      </w:r>
      <w:r>
        <w:rPr>
          <w:rFonts w:hint="eastAsia"/>
        </w:rPr>
        <w:instrText>层三维建模与可视化研究</w:instrText>
      </w:r>
      <w:r>
        <w:instrText>","author":[{"literal":"</w:instrText>
      </w:r>
      <w:r>
        <w:instrText>张渭军</w:instrText>
      </w:r>
      <w:r>
        <w:instrText>"},{"literal":"</w:instrText>
      </w:r>
      <w:r>
        <w:instrText>王文科</w:instrText>
      </w:r>
      <w:r>
        <w:instrText>"}],"issued":{"date-parts":[["2006"]]}}},{"id":79,"uris":["http://zotero.org/users/local/8clMLtyf/items/8SZ5YN</w:instrText>
      </w:r>
      <w:r>
        <w:instrText>67"],"itemData":{"id":79,"type":"article-journal","abstract":"</w:instrText>
      </w:r>
      <w:r>
        <w:instrText>矿山三维地质建模与可视化技术研究</w:instrText>
      </w:r>
      <w:r>
        <w:instrText>,</w:instrText>
      </w:r>
      <w:r>
        <w:instrText>是</w:instrText>
      </w:r>
      <w:r>
        <w:instrText>\"</w:instrText>
      </w:r>
      <w:r>
        <w:instrText>数字矿山</w:instrText>
      </w:r>
      <w:r>
        <w:instrText>\"</w:instrText>
      </w:r>
      <w:r>
        <w:instrText>的</w:instrText>
      </w:r>
      <w:r>
        <w:rPr>
          <w:rFonts w:hint="eastAsia"/>
        </w:rPr>
        <w:instrText>核心组成部分</w:instrText>
      </w:r>
      <w:r>
        <w:instrText>,</w:instrText>
      </w:r>
      <w:r>
        <w:instrText>是现代矿山信息化研究的热点和重点。文章从三维地质建模的概念出发</w:instrText>
      </w:r>
      <w:r>
        <w:instrText>,</w:instrText>
      </w:r>
      <w:r>
        <w:instrText>探讨了基于钻孔数据的矿山三维地质建模及可视化的一般过程</w:instrText>
      </w:r>
      <w:r>
        <w:instrText>,</w:instrText>
      </w:r>
      <w:r>
        <w:instrText>包括地质数据库的建立</w:instrText>
      </w:r>
      <w:r>
        <w:instrText>,</w:instrText>
      </w:r>
      <w:r>
        <w:instrText>实体模型、品位块体模型的创建等</w:instrText>
      </w:r>
      <w:r>
        <w:instrText>,</w:instrText>
      </w:r>
      <w:r>
        <w:instrText>重点探讨了建模过程中地质数据库的设计</w:instrText>
      </w:r>
      <w:r>
        <w:instrText>,</w:instrText>
      </w:r>
      <w:r>
        <w:instrText>地质解译、矿体储量估算的方法与技术</w:instrText>
      </w:r>
      <w:r>
        <w:instrText>,</w:instrText>
      </w:r>
      <w:r>
        <w:instrText>并借助</w:instrText>
      </w:r>
      <w:r>
        <w:instrText>OpenGL</w:instrText>
      </w:r>
      <w:r>
        <w:instrText>三维图形开发库</w:instrText>
      </w:r>
      <w:r>
        <w:instrText>,</w:instrText>
      </w:r>
      <w:r>
        <w:instrText>在</w:instrText>
      </w:r>
      <w:r>
        <w:instrText>VC++6.0</w:instrText>
      </w:r>
      <w:r>
        <w:instrText>编程环境下</w:instrText>
      </w:r>
      <w:r>
        <w:instrText>,</w:instrText>
      </w:r>
      <w:r>
        <w:instrText>实现了三维</w:instrText>
      </w:r>
      <w:r>
        <w:instrText>地质的建模及可视化</w:instrText>
      </w:r>
      <w:r>
        <w:instrText>,</w:instrText>
      </w:r>
      <w:r>
        <w:instrText>为我国矿山三维地质建模及可视化软件的设计提供参考</w:instrText>
      </w:r>
      <w:r>
        <w:instrText>,</w:instrText>
      </w:r>
      <w:r>
        <w:instrText>促进了我国矿山信息化的建设。</w:instrText>
      </w:r>
      <w:r>
        <w:instrText>","container-title":"</w:instrText>
      </w:r>
      <w:r>
        <w:instrText>地质与勘探</w:instrText>
      </w:r>
      <w:r>
        <w:instrText xml:space="preserve">","issue":"1","language":"zh-CN","note":"foundation: </w:instrText>
      </w:r>
      <w:r>
        <w:instrText>国家</w:instrText>
      </w:r>
      <w:r>
        <w:instrText>“</w:instrText>
      </w:r>
      <w:r>
        <w:instrText>十五</w:instrText>
      </w:r>
      <w:r>
        <w:instrText>”</w:instrText>
      </w:r>
      <w:r>
        <w:instrText>科技攻关项目</w:instrText>
      </w:r>
      <w:r>
        <w:instrText>(</w:instrText>
      </w:r>
      <w:r>
        <w:instrText>编号</w:instrText>
      </w:r>
      <w:r>
        <w:instrText>:2001BA803B0402)</w:instrText>
      </w:r>
      <w:r>
        <w:instrText>资助；</w:instrText>
      </w:r>
      <w:r>
        <w:instrText xml:space="preserve">\ndownload: 2666\nalbum: </w:instrText>
      </w:r>
      <w:r>
        <w:instrText>基础科学</w:instrText>
      </w:r>
      <w:r>
        <w:instrText>;</w:instrText>
      </w:r>
      <w:r>
        <w:instrText>工程科技</w:instrText>
      </w:r>
      <w:r>
        <w:instrText>Ⅰ</w:instrText>
      </w:r>
      <w:r>
        <w:instrText>辑</w:instrText>
      </w:r>
      <w:r>
        <w:instrText>\nCLC: P628\ndbcode: CJFQ\ndbname: CJFD2009\nfilename: DZK</w:instrText>
      </w:r>
      <w:r>
        <w:instrText>T200901013","page":"75-81","source":"CNKI","title":"</w:instrText>
      </w:r>
      <w:r>
        <w:instrText>基于钻孔数据的矿山三维地质建模及可视化过程研究</w:instrText>
      </w:r>
      <w:r>
        <w:instrText>","volume":"45","author":[{"literal":"</w:instrText>
      </w:r>
      <w:r>
        <w:instrText>向中林</w:instrText>
      </w:r>
      <w:r>
        <w:instrText>"},{"literal":"</w:instrText>
      </w:r>
      <w:r>
        <w:instrText>王妍</w:instrText>
      </w:r>
      <w:r>
        <w:instrText>"},{"literal":"</w:instrText>
      </w:r>
      <w:r>
        <w:instrText>王润怀</w:instrText>
      </w:r>
      <w:r>
        <w:instrText>"},{"literal":"</w:instrText>
      </w:r>
      <w:r>
        <w:instrText>刘玉芳</w:instrText>
      </w:r>
      <w:r>
        <w:instrText>"},{"literal":"</w:instrText>
      </w:r>
      <w:r>
        <w:instrText>刘顺喜</w:instrText>
      </w:r>
      <w:r>
        <w:instrText>"}],"issued":{"date-parts":[["2009"]]}}},{"id":83,"uris":["http://zot</w:instrText>
      </w:r>
      <w:r>
        <w:instrText>ero.org/users/local/8clMLtyf/items/Y5MZ94S9"],"itemData":{"id":83,"type":"article-journal","abstract":"</w:instrText>
      </w:r>
      <w:r>
        <w:instrText>为了实现三维建模过程的智能化以及自动化</w:instrText>
      </w:r>
      <w:r>
        <w:instrText>,</w:instrText>
      </w:r>
      <w:r>
        <w:instrText>以及使复杂地质体三维建模过程变得简单</w:instrText>
      </w:r>
      <w:r>
        <w:instrText>,</w:instrText>
      </w:r>
      <w:r>
        <w:instrText>针对</w:instrText>
      </w:r>
      <w:r>
        <w:instrText>CAD</w:instrText>
      </w:r>
      <w:r>
        <w:instrText>图形资料编写了能够直接将地表、钻孔等地质信息读入到数据库的</w:instrText>
      </w:r>
      <w:r>
        <w:instrText>DXF</w:instrText>
      </w:r>
      <w:r>
        <w:instrText>接口程序</w:instrText>
      </w:r>
      <w:r>
        <w:instrText>,</w:instrText>
      </w:r>
      <w:r>
        <w:instrText>提出了一种利用</w:instrText>
      </w:r>
      <w:r>
        <w:instrText>GA-Kriging</w:instrText>
      </w:r>
      <w:r>
        <w:instrText>插值手段对地层属性进行插值并最终实现三维可视化快速建模的方法</w:instrText>
      </w:r>
      <w:r>
        <w:instrText>,</w:instrText>
      </w:r>
      <w:r>
        <w:instrText>并且在此基础上基于</w:instrText>
      </w:r>
      <w:r>
        <w:instrText>VTK</w:instrText>
      </w:r>
      <w:r>
        <w:instrText>图形库实现了三维建模、等</w:instrText>
      </w:r>
      <w:r>
        <w:instrText>值线绘制、钻孔显示、切片以及特定地层的提取以及体积的计算等功能。在编写</w:instrText>
      </w:r>
      <w:r>
        <w:instrText>Kriging</w:instrText>
      </w:r>
      <w:r>
        <w:instrText>插值算法时</w:instrText>
      </w:r>
      <w:r>
        <w:instrText>,</w:instrText>
      </w:r>
      <w:r>
        <w:instrText>为了实现块金常数、变程等常数取值的自动化、最优化</w:instrText>
      </w:r>
      <w:r>
        <w:instrText>,</w:instrText>
      </w:r>
      <w:r>
        <w:instrText>应用</w:instrText>
      </w:r>
      <w:r>
        <w:instrText>GA</w:instrText>
      </w:r>
      <w:r>
        <w:instrText>智能算法求解。最</w:instrText>
      </w:r>
      <w:r>
        <w:rPr>
          <w:rFonts w:hint="eastAsia"/>
        </w:rPr>
        <w:instrText>后</w:instrText>
      </w:r>
      <w:r>
        <w:instrText>,</w:instrText>
      </w:r>
      <w:r>
        <w:instrText>通过地铁隧道的一个工程实例</w:instrText>
      </w:r>
      <w:r>
        <w:instrText>,</w:instrText>
      </w:r>
      <w:r>
        <w:instrText>对建模方法以及相应的算法模块进行了验证</w:instrText>
      </w:r>
      <w:r>
        <w:instrText>,</w:instrText>
      </w:r>
      <w:r>
        <w:instrText>表明方法具有一定的优越性。</w:instrText>
      </w:r>
      <w:r>
        <w:instrText>","container-title":"</w:instrText>
      </w:r>
      <w:r>
        <w:instrText>岩土力学</w:instrText>
      </w:r>
      <w:r>
        <w:instrText xml:space="preserve">","DOI":"10.16285/j.rsm.2009.s1.059","issue":"S1","language":"zh-CN","note":"foundation: </w:instrText>
      </w:r>
      <w:r>
        <w:instrText>国家重大基础性研</w:instrText>
      </w:r>
      <w:r>
        <w:instrText>究计划</w:instrText>
      </w:r>
      <w:r>
        <w:instrText>(973)</w:instrText>
      </w:r>
      <w:r>
        <w:instrText>项目</w:instrText>
      </w:r>
      <w:r>
        <w:instrText>(No.C2009cb724603):</w:instrText>
      </w:r>
      <w:r>
        <w:instrText>能源储备地下库群灾变机理与防护理论研究；</w:instrText>
      </w:r>
      <w:r>
        <w:instrText xml:space="preserve">\ndownload: 636\nalbum: </w:instrText>
      </w:r>
      <w:r>
        <w:instrText>工程科技</w:instrText>
      </w:r>
      <w:r>
        <w:instrText>Ⅱ</w:instrText>
      </w:r>
      <w:r>
        <w:instrText>辑</w:instrText>
      </w:r>
      <w:r>
        <w:instrText>;</w:instrText>
      </w:r>
      <w:r>
        <w:instrText>信息科技</w:instrText>
      </w:r>
      <w:r>
        <w:instrText>\nCLC: TP391.41\ndbcode: CJFQ\ndbname: CJFD2009\nfilename: YTLX2009S1051","page":"260-266","source":"CNKI","title":"</w:instrText>
      </w:r>
      <w:r>
        <w:instrText>基于钻孔数据的三维可视化快速建模技术的研究</w:instrText>
      </w:r>
      <w:r>
        <w:instrText>","volume":"30","author":[{"literal</w:instrText>
      </w:r>
      <w:r>
        <w:instrText>":"</w:instrText>
      </w:r>
      <w:r>
        <w:instrText>刘振平</w:instrText>
      </w:r>
      <w:r>
        <w:instrText>"},{"literal":"</w:instrText>
      </w:r>
      <w:r>
        <w:instrText>贺怀建</w:instrText>
      </w:r>
      <w:r>
        <w:instrText>"},{"literal":"</w:instrText>
      </w:r>
      <w:r>
        <w:instrText>朱发华</w:instrText>
      </w:r>
      <w:r>
        <w:instrText xml:space="preserve">"}],"issued":{"date-parts":[["2009"]]}}}],"schema":"https://github.com/citation-style-language/schema/raw/master/csl-citation.json"} </w:instrText>
      </w:r>
      <w:r>
        <w:fldChar w:fldCharType="separate"/>
      </w:r>
      <w:r>
        <w:rPr>
          <w:rFonts w:cs="Times New Roman"/>
          <w:vertAlign w:val="superscript"/>
          <w14:ligatures w14:val="standardContextual"/>
        </w:rPr>
        <w:t>[48-51]</w:t>
      </w:r>
      <w:r>
        <w:fldChar w:fldCharType="end"/>
      </w:r>
      <w:r>
        <w:rPr>
          <w:rFonts w:hint="eastAsia"/>
        </w:rPr>
        <w:t>。</w:t>
      </w:r>
    </w:p>
    <w:p w14:paraId="57BEF457"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剖分过程伪代码：</w:t>
      </w:r>
    </w:p>
    <w:p w14:paraId="53B0A56A"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kern w:val="2"/>
        </w:rPr>
        <w:t>Input: List of points (List&lt;Point&gt;)</w:t>
      </w:r>
    </w:p>
    <w:p w14:paraId="3AC6BE5B"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kern w:val="2"/>
        </w:rPr>
        <w:t>Output: Triangulated mes</w:t>
      </w:r>
      <w:r>
        <w:rPr>
          <w:rFonts w:ascii="Times New Roman" w:hAnsi="Times New Roman" w:cs="Times New Roman"/>
          <w:kern w:val="2"/>
        </w:rPr>
        <w:t>h (points + triangle indices)</w:t>
      </w:r>
    </w:p>
    <w:p w14:paraId="758183A5"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w:t>
      </w:r>
      <w:r>
        <w:rPr>
          <w:rFonts w:ascii="Times New Roman" w:hAnsi="Times New Roman" w:cs="Times New Roman" w:hint="eastAsia"/>
          <w:kern w:val="2"/>
        </w:rPr>
        <w:t>1</w:t>
      </w:r>
      <w:r>
        <w:rPr>
          <w:rFonts w:ascii="Times New Roman" w:hAnsi="Times New Roman" w:cs="Times New Roman" w:hint="eastAsia"/>
          <w:kern w:val="2"/>
        </w:rPr>
        <w:t>）初始化点集合</w:t>
      </w:r>
      <w:r>
        <w:rPr>
          <w:rFonts w:ascii="Times New Roman" w:hAnsi="Times New Roman" w:cs="Times New Roman" w:hint="eastAsia"/>
          <w:kern w:val="2"/>
        </w:rPr>
        <w:t>:</w:t>
      </w:r>
    </w:p>
    <w:p w14:paraId="04A441F0"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 xml:space="preserve">   - </w:t>
      </w:r>
      <w:r>
        <w:rPr>
          <w:rFonts w:ascii="Times New Roman" w:hAnsi="Times New Roman" w:cs="Times New Roman" w:hint="eastAsia"/>
          <w:kern w:val="2"/>
        </w:rPr>
        <w:t>从预处理后的钻孔数据中加载对应地层离散点集</w:t>
      </w:r>
    </w:p>
    <w:p w14:paraId="2C82445E"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w:t>
      </w:r>
      <w:r>
        <w:rPr>
          <w:rFonts w:ascii="Times New Roman" w:hAnsi="Times New Roman" w:cs="Times New Roman" w:hint="eastAsia"/>
          <w:kern w:val="2"/>
        </w:rPr>
        <w:t>2</w:t>
      </w:r>
      <w:r>
        <w:rPr>
          <w:rFonts w:ascii="Times New Roman" w:hAnsi="Times New Roman" w:cs="Times New Roman" w:hint="eastAsia"/>
          <w:kern w:val="2"/>
        </w:rPr>
        <w:t>）执行约束</w:t>
      </w:r>
      <w:r>
        <w:rPr>
          <w:rFonts w:ascii="Times New Roman" w:hAnsi="Times New Roman" w:cs="Times New Roman" w:hint="eastAsia"/>
          <w:kern w:val="2"/>
        </w:rPr>
        <w:t xml:space="preserve"> Delaunay </w:t>
      </w:r>
      <w:r>
        <w:rPr>
          <w:rFonts w:ascii="Times New Roman" w:hAnsi="Times New Roman" w:cs="Times New Roman" w:hint="eastAsia"/>
          <w:kern w:val="2"/>
        </w:rPr>
        <w:t>三角剖分</w:t>
      </w:r>
      <w:r>
        <w:rPr>
          <w:rFonts w:ascii="Times New Roman" w:hAnsi="Times New Roman" w:cs="Times New Roman" w:hint="eastAsia"/>
          <w:kern w:val="2"/>
        </w:rPr>
        <w:t>:</w:t>
      </w:r>
    </w:p>
    <w:p w14:paraId="60B4399C"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 xml:space="preserve">   - </w:t>
      </w:r>
      <w:r>
        <w:rPr>
          <w:rFonts w:ascii="Times New Roman" w:hAnsi="Times New Roman" w:cs="Times New Roman" w:hint="eastAsia"/>
          <w:kern w:val="2"/>
        </w:rPr>
        <w:t>初始化超级三角形</w:t>
      </w:r>
    </w:p>
    <w:p w14:paraId="1C859C1F"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kern w:val="2"/>
        </w:rPr>
        <w:t xml:space="preserve">   - For each point in the list:</w:t>
      </w:r>
    </w:p>
    <w:p w14:paraId="4CC32029"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 xml:space="preserve">       a. </w:t>
      </w:r>
      <w:r>
        <w:rPr>
          <w:rFonts w:ascii="Times New Roman" w:hAnsi="Times New Roman" w:cs="Times New Roman" w:hint="eastAsia"/>
          <w:kern w:val="2"/>
        </w:rPr>
        <w:t>增量插入点到现有三角网中</w:t>
      </w:r>
    </w:p>
    <w:p w14:paraId="74B5A8FF"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 xml:space="preserve">       b. </w:t>
      </w:r>
      <w:r>
        <w:rPr>
          <w:rFonts w:ascii="Times New Roman" w:hAnsi="Times New Roman" w:cs="Times New Roman" w:hint="eastAsia"/>
          <w:kern w:val="2"/>
        </w:rPr>
        <w:t>检查</w:t>
      </w:r>
      <w:r>
        <w:rPr>
          <w:rFonts w:ascii="Times New Roman" w:hAnsi="Times New Roman" w:cs="Times New Roman" w:hint="eastAsia"/>
          <w:kern w:val="2"/>
        </w:rPr>
        <w:t xml:space="preserve"> Delaunay </w:t>
      </w:r>
      <w:r>
        <w:rPr>
          <w:rFonts w:ascii="Times New Roman" w:hAnsi="Times New Roman" w:cs="Times New Roman" w:hint="eastAsia"/>
          <w:kern w:val="2"/>
        </w:rPr>
        <w:t>准则</w:t>
      </w:r>
      <w:r>
        <w:rPr>
          <w:rFonts w:ascii="Times New Roman" w:hAnsi="Times New Roman" w:cs="Times New Roman" w:hint="eastAsia"/>
          <w:kern w:val="2"/>
        </w:rPr>
        <w:t>:</w:t>
      </w:r>
    </w:p>
    <w:p w14:paraId="7821323F"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 xml:space="preserve">          - If violated, perform Edge Flip </w:t>
      </w:r>
      <w:r>
        <w:rPr>
          <w:rFonts w:ascii="Times New Roman" w:hAnsi="Times New Roman" w:cs="Times New Roman" w:hint="eastAsia"/>
          <w:kern w:val="2"/>
        </w:rPr>
        <w:t>操作</w:t>
      </w:r>
    </w:p>
    <w:p w14:paraId="5A10384A"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 xml:space="preserve">   - </w:t>
      </w:r>
      <w:r>
        <w:rPr>
          <w:rFonts w:ascii="Times New Roman" w:hAnsi="Times New Roman" w:cs="Times New Roman" w:hint="eastAsia"/>
          <w:kern w:val="2"/>
        </w:rPr>
        <w:t>设置约束条件，移除外边界外、内边界内三角形。</w:t>
      </w:r>
    </w:p>
    <w:p w14:paraId="2C91A595"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w:t>
      </w:r>
      <w:r>
        <w:rPr>
          <w:rFonts w:ascii="Times New Roman" w:hAnsi="Times New Roman" w:cs="Times New Roman" w:hint="eastAsia"/>
          <w:kern w:val="2"/>
        </w:rPr>
        <w:t>3</w:t>
      </w:r>
      <w:r>
        <w:rPr>
          <w:rFonts w:ascii="Times New Roman" w:hAnsi="Times New Roman" w:cs="Times New Roman" w:hint="eastAsia"/>
          <w:kern w:val="2"/>
        </w:rPr>
        <w:t>）</w:t>
      </w:r>
      <w:r>
        <w:rPr>
          <w:rFonts w:ascii="Times New Roman" w:hAnsi="Times New Roman" w:cs="Times New Roman"/>
          <w:kern w:val="2"/>
        </w:rPr>
        <w:t xml:space="preserve"> </w:t>
      </w:r>
      <w:r>
        <w:rPr>
          <w:rFonts w:ascii="Times New Roman" w:hAnsi="Times New Roman" w:cs="Times New Roman" w:hint="eastAsia"/>
          <w:kern w:val="2"/>
        </w:rPr>
        <w:t>生成三角网数据</w:t>
      </w:r>
      <w:r>
        <w:rPr>
          <w:rFonts w:ascii="Times New Roman" w:hAnsi="Times New Roman" w:cs="Times New Roman" w:hint="eastAsia"/>
          <w:kern w:val="2"/>
        </w:rPr>
        <w:t>:</w:t>
      </w:r>
    </w:p>
    <w:p w14:paraId="01392B52"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kern w:val="2"/>
        </w:rPr>
        <w:t>Structure: Mesh</w:t>
      </w:r>
    </w:p>
    <w:p w14:paraId="093F8C3C"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kern w:val="2"/>
        </w:rPr>
        <w:t>Attributes:</w:t>
      </w:r>
    </w:p>
    <w:p w14:paraId="65F38A0D"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 xml:space="preserve">    - points: List&lt;Point&gt; (</w:t>
      </w:r>
      <w:proofErr w:type="gramStart"/>
      <w:r>
        <w:rPr>
          <w:rFonts w:ascii="Times New Roman" w:hAnsi="Times New Roman" w:cs="Times New Roman" w:hint="eastAsia"/>
          <w:kern w:val="2"/>
        </w:rPr>
        <w:t>所有点</w:t>
      </w:r>
      <w:proofErr w:type="gramEnd"/>
      <w:r>
        <w:rPr>
          <w:rFonts w:ascii="Times New Roman" w:hAnsi="Times New Roman" w:cs="Times New Roman" w:hint="eastAsia"/>
          <w:kern w:val="2"/>
        </w:rPr>
        <w:t>的集合</w:t>
      </w:r>
      <w:r>
        <w:rPr>
          <w:rFonts w:ascii="Times New Roman" w:hAnsi="Times New Roman" w:cs="Times New Roman" w:hint="eastAsia"/>
          <w:kern w:val="2"/>
        </w:rPr>
        <w:t>)</w:t>
      </w:r>
    </w:p>
    <w:p w14:paraId="4B03F92A"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 xml:space="preserve">    - triangles: List&lt;Triangle&gt; (</w:t>
      </w:r>
      <w:r>
        <w:rPr>
          <w:rFonts w:ascii="Times New Roman" w:hAnsi="Times New Roman" w:cs="Times New Roman" w:hint="eastAsia"/>
          <w:kern w:val="2"/>
        </w:rPr>
        <w:t>三角网的索引集合</w:t>
      </w:r>
      <w:r>
        <w:rPr>
          <w:rFonts w:ascii="Times New Roman" w:hAnsi="Times New Roman" w:cs="Times New Roman" w:hint="eastAsia"/>
          <w:kern w:val="2"/>
        </w:rPr>
        <w:t>)</w:t>
      </w:r>
    </w:p>
    <w:p w14:paraId="727A99B8"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kern w:val="2"/>
        </w:rPr>
        <w:t>Methods:</w:t>
      </w:r>
    </w:p>
    <w:p w14:paraId="64682366"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kern w:val="2"/>
        </w:rPr>
        <w:t xml:space="preserve">    - </w:t>
      </w:r>
      <w:proofErr w:type="gramStart"/>
      <w:r>
        <w:rPr>
          <w:rFonts w:ascii="Times New Roman" w:hAnsi="Times New Roman" w:cs="Times New Roman"/>
          <w:kern w:val="2"/>
        </w:rPr>
        <w:t>Constructor(</w:t>
      </w:r>
      <w:proofErr w:type="gramEnd"/>
      <w:r>
        <w:rPr>
          <w:rFonts w:ascii="Times New Roman" w:hAnsi="Times New Roman" w:cs="Times New Roman"/>
          <w:kern w:val="2"/>
        </w:rPr>
        <w:t>points, triangles)</w:t>
      </w:r>
    </w:p>
    <w:p w14:paraId="48C679BD"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kern w:val="2"/>
        </w:rPr>
        <w:t xml:space="preserve">    - Getters and</w:t>
      </w:r>
      <w:r>
        <w:rPr>
          <w:rFonts w:ascii="Times New Roman" w:hAnsi="Times New Roman" w:cs="Times New Roman"/>
          <w:kern w:val="2"/>
        </w:rPr>
        <w:t xml:space="preserve"> Setters</w:t>
      </w:r>
    </w:p>
    <w:p w14:paraId="30EFAE09"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Mesh</w:t>
      </w:r>
      <w:r>
        <w:rPr>
          <w:rFonts w:ascii="Times New Roman" w:hAnsi="Times New Roman" w:cs="Times New Roman" w:hint="eastAsia"/>
          <w:kern w:val="2"/>
        </w:rPr>
        <w:t>包含以下数据：</w:t>
      </w:r>
    </w:p>
    <w:p w14:paraId="6F80F323"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点集合</w:t>
      </w:r>
      <w:r>
        <w:rPr>
          <w:rFonts w:ascii="Times New Roman" w:hAnsi="Times New Roman" w:cs="Times New Roman" w:hint="eastAsia"/>
          <w:kern w:val="2"/>
        </w:rPr>
        <w:t xml:space="preserve">: {Point_1, Point_2, ..., </w:t>
      </w:r>
      <w:proofErr w:type="spellStart"/>
      <w:r>
        <w:rPr>
          <w:rFonts w:ascii="Times New Roman" w:hAnsi="Times New Roman" w:cs="Times New Roman" w:hint="eastAsia"/>
          <w:kern w:val="2"/>
        </w:rPr>
        <w:t>Point_</w:t>
      </w:r>
      <w:proofErr w:type="gramStart"/>
      <w:r>
        <w:rPr>
          <w:rFonts w:ascii="Times New Roman" w:hAnsi="Times New Roman" w:cs="Times New Roman" w:hint="eastAsia"/>
          <w:kern w:val="2"/>
        </w:rPr>
        <w:t>n</w:t>
      </w:r>
      <w:proofErr w:type="spellEnd"/>
      <w:r>
        <w:rPr>
          <w:rFonts w:ascii="Times New Roman" w:hAnsi="Times New Roman" w:cs="Times New Roman" w:hint="eastAsia"/>
          <w:kern w:val="2"/>
        </w:rPr>
        <w:t>}</w:t>
      </w:r>
      <w:r>
        <w:rPr>
          <w:rFonts w:ascii="Times New Roman" w:hAnsi="Times New Roman" w:cs="Times New Roman" w:hint="eastAsia"/>
          <w:kern w:val="2"/>
        </w:rPr>
        <w:t>，</w:t>
      </w:r>
      <w:proofErr w:type="gramEnd"/>
    </w:p>
    <w:p w14:paraId="399642C4"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三角面索引集合</w:t>
      </w:r>
      <w:r>
        <w:rPr>
          <w:rFonts w:ascii="Times New Roman" w:hAnsi="Times New Roman" w:cs="Times New Roman" w:hint="eastAsia"/>
          <w:kern w:val="2"/>
        </w:rPr>
        <w:t xml:space="preserve">: {Triangle_1, Triangle_2, ..., </w:t>
      </w:r>
      <w:proofErr w:type="spellStart"/>
      <w:r>
        <w:rPr>
          <w:rFonts w:ascii="Times New Roman" w:hAnsi="Times New Roman" w:cs="Times New Roman" w:hint="eastAsia"/>
          <w:kern w:val="2"/>
        </w:rPr>
        <w:t>Triangle_m</w:t>
      </w:r>
      <w:proofErr w:type="spellEnd"/>
      <w:r>
        <w:rPr>
          <w:rFonts w:ascii="Times New Roman" w:hAnsi="Times New Roman" w:cs="Times New Roman" w:hint="eastAsia"/>
          <w:kern w:val="2"/>
        </w:rPr>
        <w:t>}</w:t>
      </w:r>
    </w:p>
    <w:p w14:paraId="50FD9691" w14:textId="77777777" w:rsidR="00EE315F" w:rsidRDefault="00204804">
      <w:pPr>
        <w:snapToGrid w:val="0"/>
        <w:spacing w:after="120" w:line="300" w:lineRule="auto"/>
        <w:ind w:firstLineChars="300" w:firstLine="720"/>
      </w:pPr>
      <w:r>
        <w:rPr>
          <w:noProof/>
        </w:rPr>
        <w:drawing>
          <wp:inline distT="0" distB="0" distL="0" distR="0" wp14:anchorId="08680954" wp14:editId="1A3A998F">
            <wp:extent cx="5400040" cy="2289175"/>
            <wp:effectExtent l="0" t="0" r="0" b="0"/>
            <wp:docPr id="1609375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75551" name="图片 1"/>
                    <pic:cNvPicPr>
                      <a:picLocks noChangeAspect="1"/>
                    </pic:cNvPicPr>
                  </pic:nvPicPr>
                  <pic:blipFill>
                    <a:blip r:embed="rId48"/>
                    <a:stretch>
                      <a:fillRect/>
                    </a:stretch>
                  </pic:blipFill>
                  <pic:spPr>
                    <a:xfrm>
                      <a:off x="0" y="0"/>
                      <a:ext cx="5400040" cy="2289175"/>
                    </a:xfrm>
                    <a:prstGeom prst="rect">
                      <a:avLst/>
                    </a:prstGeom>
                  </pic:spPr>
                </pic:pic>
              </a:graphicData>
            </a:graphic>
          </wp:inline>
        </w:drawing>
      </w:r>
    </w:p>
    <w:p w14:paraId="2B8625EC"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 xml:space="preserve">(a) </w:t>
      </w:r>
    </w:p>
    <w:p w14:paraId="5469A221" w14:textId="77777777" w:rsidR="00EE315F" w:rsidRDefault="00204804">
      <w:pPr>
        <w:snapToGrid w:val="0"/>
        <w:spacing w:after="120" w:line="300" w:lineRule="auto"/>
        <w:ind w:firstLineChars="200" w:firstLine="480"/>
        <w:jc w:val="center"/>
      </w:pPr>
      <w:r>
        <w:rPr>
          <w:noProof/>
        </w:rPr>
        <w:drawing>
          <wp:inline distT="0" distB="0" distL="0" distR="0" wp14:anchorId="5521C5B6" wp14:editId="0BAAAAE4">
            <wp:extent cx="5400040" cy="2345690"/>
            <wp:effectExtent l="0" t="0" r="0" b="3810"/>
            <wp:docPr id="1484028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28289" name="图片 1"/>
                    <pic:cNvPicPr>
                      <a:picLocks noChangeAspect="1"/>
                    </pic:cNvPicPr>
                  </pic:nvPicPr>
                  <pic:blipFill>
                    <a:blip r:embed="rId49"/>
                    <a:stretch>
                      <a:fillRect/>
                    </a:stretch>
                  </pic:blipFill>
                  <pic:spPr>
                    <a:xfrm>
                      <a:off x="0" y="0"/>
                      <a:ext cx="5400040" cy="2345690"/>
                    </a:xfrm>
                    <a:prstGeom prst="rect">
                      <a:avLst/>
                    </a:prstGeom>
                  </pic:spPr>
                </pic:pic>
              </a:graphicData>
            </a:graphic>
          </wp:inline>
        </w:drawing>
      </w:r>
    </w:p>
    <w:p w14:paraId="737DAC32"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sz w:val="21"/>
          <w:szCs w:val="21"/>
        </w:rPr>
        <w:t>b</w:t>
      </w:r>
      <w:r>
        <w:rPr>
          <w:rFonts w:ascii="Times New Roman" w:hint="eastAsia"/>
          <w:sz w:val="21"/>
          <w:szCs w:val="21"/>
        </w:rPr>
        <w:t>）</w:t>
      </w:r>
    </w:p>
    <w:p w14:paraId="3743DCB2"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图</w:t>
      </w:r>
      <w:r>
        <w:rPr>
          <w:rFonts w:ascii="Times New Roman" w:hint="eastAsia"/>
          <w:sz w:val="21"/>
          <w:szCs w:val="21"/>
        </w:rPr>
        <w:t xml:space="preserve">2.15 </w:t>
      </w:r>
      <w:r>
        <w:rPr>
          <w:rFonts w:ascii="Times New Roman" w:hint="eastAsia"/>
          <w:sz w:val="21"/>
          <w:szCs w:val="21"/>
        </w:rPr>
        <w:t>地层网格和模型示意图</w:t>
      </w:r>
    </w:p>
    <w:p w14:paraId="4A4EA0C8"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Fig.</w:t>
      </w:r>
      <w:r>
        <w:rPr>
          <w:rFonts w:ascii="Times New Roman" w:hint="eastAsia"/>
          <w:sz w:val="21"/>
          <w:szCs w:val="21"/>
        </w:rPr>
        <w:t xml:space="preserve"> 2</w:t>
      </w:r>
      <w:r>
        <w:rPr>
          <w:rFonts w:ascii="Times New Roman"/>
          <w:sz w:val="21"/>
          <w:szCs w:val="21"/>
        </w:rPr>
        <w:t>.</w:t>
      </w:r>
      <w:r>
        <w:rPr>
          <w:rFonts w:ascii="Times New Roman" w:hint="eastAsia"/>
          <w:sz w:val="21"/>
          <w:szCs w:val="21"/>
        </w:rPr>
        <w:t>15</w:t>
      </w:r>
      <w:r>
        <w:rPr>
          <w:rFonts w:ascii="Times New Roman"/>
          <w:sz w:val="21"/>
          <w:szCs w:val="21"/>
        </w:rPr>
        <w:t xml:space="preserve"> Schematic diagram of geological grid</w:t>
      </w:r>
    </w:p>
    <w:p w14:paraId="2EC96B29" w14:textId="77777777" w:rsidR="00EE315F" w:rsidRDefault="00204804">
      <w:pPr>
        <w:pStyle w:val="32"/>
        <w:autoSpaceDE w:val="0"/>
        <w:autoSpaceDN w:val="0"/>
        <w:spacing w:line="300" w:lineRule="auto"/>
        <w:textAlignment w:val="bottom"/>
        <w:rPr>
          <w:rFonts w:ascii="Times New Roman"/>
          <w:color w:val="000000"/>
          <w:kern w:val="2"/>
          <w:szCs w:val="24"/>
        </w:rPr>
      </w:pPr>
      <w:r>
        <w:rPr>
          <w:rFonts w:ascii="Times New Roman" w:hint="eastAsia"/>
          <w:sz w:val="21"/>
          <w:szCs w:val="21"/>
        </w:rPr>
        <w:t xml:space="preserve">  </w:t>
      </w:r>
      <w:r>
        <w:rPr>
          <w:rFonts w:ascii="Times New Roman" w:hint="eastAsia"/>
          <w:color w:val="000000"/>
          <w:kern w:val="2"/>
          <w:szCs w:val="24"/>
        </w:rPr>
        <w:t>表</w:t>
      </w:r>
      <w:r>
        <w:rPr>
          <w:rFonts w:ascii="Times New Roman" w:hint="eastAsia"/>
          <w:color w:val="000000"/>
          <w:kern w:val="2"/>
          <w:szCs w:val="24"/>
        </w:rPr>
        <w:t>2.5</w:t>
      </w:r>
      <w:r>
        <w:rPr>
          <w:rFonts w:ascii="Times New Roman" w:hint="eastAsia"/>
          <w:color w:val="000000"/>
          <w:kern w:val="2"/>
          <w:szCs w:val="24"/>
        </w:rPr>
        <w:t>和表</w:t>
      </w:r>
      <w:r>
        <w:rPr>
          <w:rFonts w:ascii="Times New Roman" w:hint="eastAsia"/>
          <w:color w:val="000000"/>
          <w:kern w:val="2"/>
          <w:szCs w:val="24"/>
        </w:rPr>
        <w:t>2.6</w:t>
      </w:r>
      <w:r>
        <w:rPr>
          <w:rFonts w:ascii="Times New Roman" w:hint="eastAsia"/>
          <w:color w:val="000000"/>
          <w:kern w:val="2"/>
          <w:szCs w:val="24"/>
        </w:rPr>
        <w:t>分别是地层网格中点数据和三角面索引数据示例。</w:t>
      </w:r>
    </w:p>
    <w:p w14:paraId="04321D09" w14:textId="77777777" w:rsidR="00EE315F" w:rsidRDefault="00204804">
      <w:pPr>
        <w:widowControl w:val="0"/>
        <w:spacing w:line="300" w:lineRule="auto"/>
        <w:jc w:val="center"/>
        <w:rPr>
          <w:rFonts w:ascii="Times New Roman" w:hAnsi="Times New Roman" w:cs="Times New Roman"/>
          <w:kern w:val="2"/>
          <w:sz w:val="21"/>
          <w:szCs w:val="21"/>
        </w:rPr>
      </w:pPr>
      <w:r>
        <w:rPr>
          <w:rFonts w:ascii="Times New Roman" w:hAnsi="Times New Roman" w:cs="Times New Roman"/>
          <w:kern w:val="2"/>
          <w:sz w:val="21"/>
          <w:szCs w:val="21"/>
        </w:rPr>
        <w:t>表</w:t>
      </w:r>
      <w:r>
        <w:rPr>
          <w:rFonts w:ascii="Times New Roman" w:hAnsi="Times New Roman" w:cs="Times New Roman" w:hint="eastAsia"/>
          <w:kern w:val="2"/>
          <w:sz w:val="21"/>
          <w:szCs w:val="21"/>
        </w:rPr>
        <w:t>2</w:t>
      </w:r>
      <w:r>
        <w:rPr>
          <w:rFonts w:ascii="Times New Roman" w:hAnsi="Times New Roman" w:cs="Times New Roman"/>
          <w:kern w:val="2"/>
          <w:sz w:val="21"/>
          <w:szCs w:val="21"/>
        </w:rPr>
        <w:t>.</w:t>
      </w:r>
      <w:r>
        <w:rPr>
          <w:rFonts w:ascii="Times New Roman" w:hAnsi="Times New Roman" w:cs="Times New Roman" w:hint="eastAsia"/>
          <w:kern w:val="2"/>
          <w:sz w:val="21"/>
          <w:szCs w:val="21"/>
        </w:rPr>
        <w:t>5</w:t>
      </w:r>
      <w:r>
        <w:rPr>
          <w:rFonts w:ascii="Times New Roman" w:hAnsi="Times New Roman" w:cs="Times New Roman" w:hint="eastAsia"/>
          <w:kern w:val="2"/>
          <w:sz w:val="21"/>
          <w:szCs w:val="21"/>
        </w:rPr>
        <w:t>地层模型网格点数据示例</w:t>
      </w:r>
    </w:p>
    <w:p w14:paraId="119099DF" w14:textId="77777777" w:rsidR="00EE315F" w:rsidRDefault="00204804">
      <w:pPr>
        <w:widowControl w:val="0"/>
        <w:spacing w:line="300" w:lineRule="auto"/>
        <w:jc w:val="center"/>
        <w:rPr>
          <w:rFonts w:ascii="Times New Roman" w:hAnsi="Times New Roman" w:cs="Times New Roman"/>
          <w:kern w:val="2"/>
          <w:sz w:val="21"/>
          <w:szCs w:val="21"/>
        </w:rPr>
      </w:pPr>
      <w:r>
        <w:rPr>
          <w:rFonts w:ascii="Times New Roman" w:hAnsi="Times New Roman" w:cs="Times New Roman"/>
          <w:kern w:val="2"/>
          <w:sz w:val="21"/>
          <w:szCs w:val="21"/>
        </w:rPr>
        <w:t xml:space="preserve">Table </w:t>
      </w:r>
      <w:r>
        <w:rPr>
          <w:rFonts w:ascii="Times New Roman" w:hAnsi="Times New Roman" w:cs="Times New Roman" w:hint="eastAsia"/>
          <w:kern w:val="2"/>
          <w:sz w:val="21"/>
          <w:szCs w:val="21"/>
        </w:rPr>
        <w:t>2</w:t>
      </w:r>
      <w:r>
        <w:rPr>
          <w:rFonts w:ascii="Times New Roman" w:hAnsi="Times New Roman" w:cs="Times New Roman"/>
          <w:kern w:val="2"/>
          <w:sz w:val="21"/>
          <w:szCs w:val="21"/>
        </w:rPr>
        <w:t>.</w:t>
      </w:r>
      <w:r>
        <w:rPr>
          <w:rFonts w:ascii="Times New Roman" w:hAnsi="Times New Roman" w:cs="Times New Roman" w:hint="eastAsia"/>
          <w:kern w:val="2"/>
          <w:sz w:val="21"/>
          <w:szCs w:val="21"/>
        </w:rPr>
        <w:t>5</w:t>
      </w:r>
      <w:r>
        <w:rPr>
          <w:rFonts w:ascii="Times New Roman" w:hAnsi="Times New Roman" w:cs="Times New Roman"/>
          <w:kern w:val="2"/>
          <w:sz w:val="21"/>
          <w:szCs w:val="21"/>
        </w:rPr>
        <w:t xml:space="preserve"> Example of Grid Point Data for Stratigraphic Model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4A0" w:firstRow="1" w:lastRow="0" w:firstColumn="1" w:lastColumn="0" w:noHBand="0" w:noVBand="1"/>
      </w:tblPr>
      <w:tblGrid>
        <w:gridCol w:w="1942"/>
        <w:gridCol w:w="38"/>
        <w:gridCol w:w="1905"/>
        <w:gridCol w:w="2197"/>
        <w:gridCol w:w="1989"/>
      </w:tblGrid>
      <w:tr w:rsidR="00EE315F" w14:paraId="22F93AAF" w14:textId="77777777">
        <w:trPr>
          <w:trHeight w:val="716"/>
        </w:trPr>
        <w:tc>
          <w:tcPr>
            <w:tcW w:w="1942" w:type="dxa"/>
            <w:tcBorders>
              <w:top w:val="single" w:sz="12" w:space="0" w:color="auto"/>
              <w:left w:val="nil"/>
              <w:right w:val="single" w:sz="4" w:space="0" w:color="FFFFFF"/>
            </w:tcBorders>
            <w:vAlign w:val="center"/>
          </w:tcPr>
          <w:p w14:paraId="736BAAF1" w14:textId="2B78BB56" w:rsidR="00EE315F" w:rsidRDefault="006A2D5C">
            <w:pPr>
              <w:spacing w:line="264" w:lineRule="auto"/>
              <w:ind w:firstLine="240"/>
              <w:jc w:val="center"/>
              <w:rPr>
                <w:szCs w:val="21"/>
              </w:rPr>
            </w:pPr>
            <w:r>
              <w:rPr>
                <w:szCs w:val="21"/>
              </w:rPr>
              <w:t>I</w:t>
            </w:r>
            <w:r w:rsidR="00204804">
              <w:rPr>
                <w:rFonts w:hint="eastAsia"/>
                <w:szCs w:val="21"/>
              </w:rPr>
              <w:t>ndex</w:t>
            </w:r>
          </w:p>
        </w:tc>
        <w:tc>
          <w:tcPr>
            <w:tcW w:w="1943" w:type="dxa"/>
            <w:gridSpan w:val="2"/>
            <w:tcBorders>
              <w:top w:val="single" w:sz="12" w:space="0" w:color="auto"/>
              <w:left w:val="nil"/>
              <w:right w:val="single" w:sz="4" w:space="0" w:color="FFFFFF"/>
            </w:tcBorders>
            <w:vAlign w:val="center"/>
          </w:tcPr>
          <w:p w14:paraId="0489E2D4" w14:textId="77777777" w:rsidR="00EE315F" w:rsidRDefault="0020480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38CF9B7C" w14:textId="77777777" w:rsidR="00EE315F" w:rsidRDefault="00204804">
            <w:pPr>
              <w:pStyle w:val="af4"/>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0F8CADEE" w14:textId="77777777" w:rsidR="00EE315F" w:rsidRDefault="00204804">
            <w:pPr>
              <w:pStyle w:val="af4"/>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EE315F" w14:paraId="2D8AE242" w14:textId="7777777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E4D2064" w14:textId="77777777" w:rsidR="00EE315F" w:rsidRDefault="0020480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FE08DD7" w14:textId="77777777" w:rsidR="00EE315F" w:rsidRDefault="00204804">
            <w:pPr>
              <w:spacing w:line="264" w:lineRule="auto"/>
              <w:ind w:firstLine="240"/>
              <w:jc w:val="center"/>
              <w:rPr>
                <w:szCs w:val="21"/>
              </w:rPr>
            </w:pPr>
            <w:r>
              <w:rPr>
                <w:szCs w:val="21"/>
              </w:rPr>
              <w:t>39.858</w:t>
            </w:r>
          </w:p>
        </w:tc>
        <w:tc>
          <w:tcPr>
            <w:tcW w:w="2197" w:type="dxa"/>
            <w:tcBorders>
              <w:top w:val="single" w:sz="8" w:space="0" w:color="auto"/>
              <w:left w:val="single" w:sz="4" w:space="0" w:color="FFFFFF"/>
              <w:bottom w:val="single" w:sz="4" w:space="0" w:color="FFFFFF"/>
              <w:right w:val="nil"/>
            </w:tcBorders>
          </w:tcPr>
          <w:p w14:paraId="64AE786D" w14:textId="77777777" w:rsidR="00EE315F" w:rsidRDefault="00204804">
            <w:pPr>
              <w:spacing w:line="264" w:lineRule="auto"/>
              <w:ind w:firstLine="240"/>
              <w:jc w:val="center"/>
              <w:rPr>
                <w:szCs w:val="21"/>
              </w:rPr>
            </w:pPr>
            <w:r>
              <w:rPr>
                <w:szCs w:val="21"/>
              </w:rPr>
              <w:t>60.176</w:t>
            </w:r>
          </w:p>
        </w:tc>
        <w:tc>
          <w:tcPr>
            <w:tcW w:w="1989" w:type="dxa"/>
            <w:tcBorders>
              <w:top w:val="single" w:sz="8" w:space="0" w:color="auto"/>
              <w:left w:val="single" w:sz="4" w:space="0" w:color="FFFFFF"/>
              <w:bottom w:val="single" w:sz="4" w:space="0" w:color="FFFFFF"/>
              <w:right w:val="nil"/>
            </w:tcBorders>
          </w:tcPr>
          <w:p w14:paraId="144EC93D" w14:textId="77777777" w:rsidR="00EE315F" w:rsidRDefault="00204804">
            <w:pPr>
              <w:spacing w:line="264" w:lineRule="auto"/>
              <w:ind w:firstLine="240"/>
              <w:jc w:val="center"/>
              <w:rPr>
                <w:szCs w:val="21"/>
              </w:rPr>
            </w:pPr>
            <w:r>
              <w:rPr>
                <w:szCs w:val="21"/>
              </w:rPr>
              <w:t>2.557</w:t>
            </w:r>
          </w:p>
        </w:tc>
      </w:tr>
      <w:tr w:rsidR="00EE315F" w14:paraId="10B185E5"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416C130" w14:textId="77777777" w:rsidR="00EE315F" w:rsidRDefault="0020480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37FE25A8" w14:textId="77777777" w:rsidR="00EE315F" w:rsidRDefault="00204804">
            <w:pPr>
              <w:spacing w:line="264" w:lineRule="auto"/>
              <w:ind w:firstLine="240"/>
              <w:jc w:val="center"/>
              <w:rPr>
                <w:szCs w:val="21"/>
              </w:rPr>
            </w:pPr>
            <w:r>
              <w:rPr>
                <w:szCs w:val="21"/>
              </w:rPr>
              <w:t>38.988</w:t>
            </w:r>
          </w:p>
        </w:tc>
        <w:tc>
          <w:tcPr>
            <w:tcW w:w="2197" w:type="dxa"/>
            <w:tcBorders>
              <w:top w:val="single" w:sz="4" w:space="0" w:color="FFFFFF"/>
              <w:left w:val="single" w:sz="4" w:space="0" w:color="FFFFFF"/>
              <w:bottom w:val="single" w:sz="4" w:space="0" w:color="FFFFFF"/>
              <w:right w:val="nil"/>
            </w:tcBorders>
          </w:tcPr>
          <w:p w14:paraId="2BF761FE" w14:textId="77777777" w:rsidR="00EE315F" w:rsidRDefault="00204804">
            <w:pPr>
              <w:spacing w:line="264" w:lineRule="auto"/>
              <w:ind w:firstLine="240"/>
              <w:jc w:val="center"/>
              <w:rPr>
                <w:szCs w:val="21"/>
              </w:rPr>
            </w:pPr>
            <w:r>
              <w:rPr>
                <w:szCs w:val="21"/>
              </w:rPr>
              <w:t>60.851</w:t>
            </w:r>
          </w:p>
        </w:tc>
        <w:tc>
          <w:tcPr>
            <w:tcW w:w="1989" w:type="dxa"/>
            <w:tcBorders>
              <w:top w:val="single" w:sz="4" w:space="0" w:color="FFFFFF"/>
              <w:left w:val="single" w:sz="4" w:space="0" w:color="FFFFFF"/>
              <w:bottom w:val="single" w:sz="4" w:space="0" w:color="FFFFFF"/>
              <w:right w:val="nil"/>
            </w:tcBorders>
          </w:tcPr>
          <w:p w14:paraId="4C771D72" w14:textId="77777777" w:rsidR="00EE315F" w:rsidRDefault="00204804">
            <w:pPr>
              <w:spacing w:line="264" w:lineRule="auto"/>
              <w:ind w:firstLine="240"/>
              <w:jc w:val="center"/>
              <w:rPr>
                <w:szCs w:val="21"/>
              </w:rPr>
            </w:pPr>
            <w:r>
              <w:rPr>
                <w:szCs w:val="21"/>
              </w:rPr>
              <w:t>2.387</w:t>
            </w:r>
          </w:p>
        </w:tc>
      </w:tr>
      <w:tr w:rsidR="00EE315F" w14:paraId="5BD99627"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56A4FC0" w14:textId="77777777" w:rsidR="00EE315F" w:rsidRDefault="0020480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5A823D02" w14:textId="77777777" w:rsidR="00EE315F" w:rsidRDefault="00204804">
            <w:pPr>
              <w:spacing w:line="264" w:lineRule="auto"/>
              <w:ind w:firstLine="240"/>
              <w:jc w:val="center"/>
              <w:rPr>
                <w:szCs w:val="21"/>
              </w:rPr>
            </w:pPr>
            <w:r>
              <w:rPr>
                <w:szCs w:val="21"/>
              </w:rPr>
              <w:t>40.0</w:t>
            </w:r>
          </w:p>
        </w:tc>
        <w:tc>
          <w:tcPr>
            <w:tcW w:w="2197" w:type="dxa"/>
            <w:tcBorders>
              <w:top w:val="single" w:sz="4" w:space="0" w:color="FFFFFF"/>
              <w:left w:val="single" w:sz="4" w:space="0" w:color="FFFFFF"/>
              <w:bottom w:val="single" w:sz="4" w:space="0" w:color="FFFFFF"/>
              <w:right w:val="nil"/>
            </w:tcBorders>
          </w:tcPr>
          <w:p w14:paraId="516B61C6" w14:textId="77777777" w:rsidR="00EE315F" w:rsidRDefault="00204804">
            <w:pPr>
              <w:spacing w:line="264" w:lineRule="auto"/>
              <w:ind w:firstLine="240"/>
              <w:jc w:val="center"/>
              <w:rPr>
                <w:szCs w:val="21"/>
              </w:rPr>
            </w:pPr>
            <w:r>
              <w:rPr>
                <w:szCs w:val="21"/>
              </w:rPr>
              <w:t>61.0</w:t>
            </w:r>
          </w:p>
        </w:tc>
        <w:tc>
          <w:tcPr>
            <w:tcW w:w="1989" w:type="dxa"/>
            <w:tcBorders>
              <w:top w:val="single" w:sz="4" w:space="0" w:color="FFFFFF"/>
              <w:left w:val="single" w:sz="4" w:space="0" w:color="FFFFFF"/>
              <w:bottom w:val="single" w:sz="4" w:space="0" w:color="FFFFFF"/>
              <w:right w:val="nil"/>
            </w:tcBorders>
          </w:tcPr>
          <w:p w14:paraId="1F92BFEC" w14:textId="77777777" w:rsidR="00EE315F" w:rsidRDefault="00204804">
            <w:pPr>
              <w:spacing w:line="264" w:lineRule="auto"/>
              <w:ind w:firstLine="240"/>
              <w:jc w:val="center"/>
              <w:rPr>
                <w:szCs w:val="21"/>
              </w:rPr>
            </w:pPr>
            <w:r>
              <w:rPr>
                <w:szCs w:val="21"/>
              </w:rPr>
              <w:t>2.407</w:t>
            </w:r>
          </w:p>
        </w:tc>
      </w:tr>
      <w:tr w:rsidR="00EE315F" w14:paraId="66AC979D"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56232B4" w14:textId="77777777" w:rsidR="00EE315F" w:rsidRDefault="0020480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34009BE" w14:textId="77777777" w:rsidR="00EE315F" w:rsidRDefault="00204804">
            <w:pPr>
              <w:spacing w:line="264" w:lineRule="auto"/>
              <w:ind w:firstLine="240"/>
              <w:jc w:val="center"/>
              <w:rPr>
                <w:szCs w:val="21"/>
              </w:rPr>
            </w:pPr>
            <w:r>
              <w:rPr>
                <w:szCs w:val="21"/>
              </w:rPr>
              <w:t>40.0</w:t>
            </w:r>
          </w:p>
        </w:tc>
        <w:tc>
          <w:tcPr>
            <w:tcW w:w="2197" w:type="dxa"/>
            <w:tcBorders>
              <w:top w:val="single" w:sz="4" w:space="0" w:color="FFFFFF"/>
              <w:left w:val="single" w:sz="4" w:space="0" w:color="FFFFFF"/>
              <w:bottom w:val="single" w:sz="4" w:space="0" w:color="FFFFFF"/>
              <w:right w:val="nil"/>
            </w:tcBorders>
          </w:tcPr>
          <w:p w14:paraId="2AC29C82" w14:textId="77777777" w:rsidR="00EE315F" w:rsidRDefault="00204804">
            <w:pPr>
              <w:spacing w:line="264" w:lineRule="auto"/>
              <w:ind w:firstLine="240"/>
              <w:jc w:val="center"/>
              <w:rPr>
                <w:szCs w:val="21"/>
              </w:rPr>
            </w:pPr>
            <w:r>
              <w:rPr>
                <w:szCs w:val="21"/>
              </w:rPr>
              <w:t>62.0</w:t>
            </w:r>
          </w:p>
        </w:tc>
        <w:tc>
          <w:tcPr>
            <w:tcW w:w="1989" w:type="dxa"/>
            <w:tcBorders>
              <w:top w:val="single" w:sz="4" w:space="0" w:color="FFFFFF"/>
              <w:left w:val="single" w:sz="4" w:space="0" w:color="FFFFFF"/>
              <w:bottom w:val="single" w:sz="4" w:space="0" w:color="FFFFFF"/>
              <w:right w:val="nil"/>
            </w:tcBorders>
          </w:tcPr>
          <w:p w14:paraId="06FB02F1" w14:textId="77777777" w:rsidR="00EE315F" w:rsidRDefault="00204804">
            <w:pPr>
              <w:spacing w:line="264" w:lineRule="auto"/>
              <w:ind w:firstLine="240"/>
              <w:jc w:val="center"/>
              <w:rPr>
                <w:szCs w:val="21"/>
              </w:rPr>
            </w:pPr>
            <w:r>
              <w:rPr>
                <w:szCs w:val="21"/>
              </w:rPr>
              <w:t>1.867</w:t>
            </w:r>
          </w:p>
        </w:tc>
      </w:tr>
      <w:tr w:rsidR="00EE315F" w14:paraId="6A0FB6C4"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641477E" w14:textId="77777777" w:rsidR="00EE315F" w:rsidRDefault="0020480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1605E01" w14:textId="77777777" w:rsidR="00EE315F" w:rsidRDefault="00204804">
            <w:pPr>
              <w:spacing w:line="264" w:lineRule="auto"/>
              <w:ind w:firstLine="240"/>
              <w:jc w:val="center"/>
              <w:rPr>
                <w:szCs w:val="21"/>
              </w:rPr>
            </w:pPr>
            <w:r>
              <w:rPr>
                <w:szCs w:val="21"/>
              </w:rPr>
              <w:t>39.1937</w:t>
            </w:r>
          </w:p>
        </w:tc>
        <w:tc>
          <w:tcPr>
            <w:tcW w:w="2197" w:type="dxa"/>
            <w:tcBorders>
              <w:top w:val="single" w:sz="4" w:space="0" w:color="FFFFFF"/>
              <w:left w:val="single" w:sz="4" w:space="0" w:color="FFFFFF"/>
              <w:bottom w:val="single" w:sz="4" w:space="0" w:color="FFFFFF"/>
              <w:right w:val="nil"/>
            </w:tcBorders>
          </w:tcPr>
          <w:p w14:paraId="39030CCD" w14:textId="77777777" w:rsidR="00EE315F" w:rsidRDefault="00204804">
            <w:pPr>
              <w:spacing w:line="264" w:lineRule="auto"/>
              <w:ind w:firstLine="240"/>
              <w:jc w:val="center"/>
              <w:rPr>
                <w:szCs w:val="21"/>
              </w:rPr>
            </w:pPr>
            <w:r>
              <w:rPr>
                <w:szCs w:val="21"/>
              </w:rPr>
              <w:t>63.734</w:t>
            </w:r>
          </w:p>
        </w:tc>
        <w:tc>
          <w:tcPr>
            <w:tcW w:w="1989" w:type="dxa"/>
            <w:tcBorders>
              <w:top w:val="single" w:sz="4" w:space="0" w:color="FFFFFF"/>
              <w:left w:val="single" w:sz="4" w:space="0" w:color="FFFFFF"/>
              <w:bottom w:val="single" w:sz="4" w:space="0" w:color="FFFFFF"/>
              <w:right w:val="nil"/>
            </w:tcBorders>
          </w:tcPr>
          <w:p w14:paraId="450EF667" w14:textId="77777777" w:rsidR="00EE315F" w:rsidRDefault="00204804">
            <w:pPr>
              <w:spacing w:line="264" w:lineRule="auto"/>
              <w:ind w:firstLine="240"/>
              <w:jc w:val="center"/>
              <w:rPr>
                <w:szCs w:val="21"/>
              </w:rPr>
            </w:pPr>
            <w:r>
              <w:rPr>
                <w:szCs w:val="21"/>
              </w:rPr>
              <w:t>1.272</w:t>
            </w:r>
          </w:p>
        </w:tc>
      </w:tr>
      <w:tr w:rsidR="00EE315F" w14:paraId="083A5EBE" w14:textId="7777777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77E365E0" w14:textId="77777777" w:rsidR="00EE315F" w:rsidRDefault="0020480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9C8390F" w14:textId="77777777" w:rsidR="00EE315F" w:rsidRDefault="0020480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4141E9DD" w14:textId="77777777" w:rsidR="00EE315F" w:rsidRDefault="0020480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18B58EF7" w14:textId="77777777" w:rsidR="00EE315F" w:rsidRDefault="00204804">
            <w:pPr>
              <w:spacing w:line="264" w:lineRule="auto"/>
              <w:ind w:firstLine="240"/>
              <w:jc w:val="center"/>
              <w:rPr>
                <w:szCs w:val="21"/>
              </w:rPr>
            </w:pPr>
            <w:r>
              <w:rPr>
                <w:szCs w:val="21"/>
              </w:rPr>
              <w:t>…</w:t>
            </w:r>
          </w:p>
        </w:tc>
      </w:tr>
    </w:tbl>
    <w:p w14:paraId="42515DAA" w14:textId="77777777" w:rsidR="00EE315F" w:rsidRDefault="00EE315F">
      <w:pPr>
        <w:snapToGrid w:val="0"/>
        <w:spacing w:after="120" w:line="300" w:lineRule="auto"/>
        <w:rPr>
          <w:szCs w:val="21"/>
        </w:rPr>
      </w:pPr>
    </w:p>
    <w:p w14:paraId="468316E7" w14:textId="77777777" w:rsidR="00EE315F" w:rsidRDefault="00204804">
      <w:pPr>
        <w:widowControl w:val="0"/>
        <w:spacing w:line="300" w:lineRule="auto"/>
        <w:jc w:val="center"/>
        <w:rPr>
          <w:rFonts w:ascii="Times New Roman" w:hAnsi="Times New Roman" w:cs="Times New Roman"/>
          <w:kern w:val="2"/>
          <w:sz w:val="21"/>
          <w:szCs w:val="21"/>
        </w:rPr>
      </w:pPr>
      <w:r>
        <w:rPr>
          <w:rFonts w:ascii="Times New Roman" w:hAnsi="Times New Roman" w:cs="Times New Roman"/>
          <w:kern w:val="2"/>
          <w:sz w:val="21"/>
          <w:szCs w:val="21"/>
        </w:rPr>
        <w:t>表</w:t>
      </w:r>
      <w:r>
        <w:rPr>
          <w:rFonts w:ascii="Times New Roman" w:hAnsi="Times New Roman" w:cs="Times New Roman" w:hint="eastAsia"/>
          <w:kern w:val="2"/>
          <w:sz w:val="21"/>
          <w:szCs w:val="21"/>
        </w:rPr>
        <w:t>2</w:t>
      </w:r>
      <w:r>
        <w:rPr>
          <w:rFonts w:ascii="Times New Roman" w:hAnsi="Times New Roman" w:cs="Times New Roman"/>
          <w:kern w:val="2"/>
          <w:sz w:val="21"/>
          <w:szCs w:val="21"/>
        </w:rPr>
        <w:t>.</w:t>
      </w:r>
      <w:r>
        <w:rPr>
          <w:rFonts w:ascii="Times New Roman" w:hAnsi="Times New Roman" w:cs="Times New Roman" w:hint="eastAsia"/>
          <w:kern w:val="2"/>
          <w:sz w:val="21"/>
          <w:szCs w:val="21"/>
        </w:rPr>
        <w:t>6</w:t>
      </w:r>
      <w:r>
        <w:rPr>
          <w:rFonts w:ascii="Times New Roman" w:hAnsi="Times New Roman" w:cs="Times New Roman"/>
          <w:kern w:val="2"/>
          <w:sz w:val="21"/>
          <w:szCs w:val="21"/>
        </w:rPr>
        <w:t xml:space="preserve"> </w:t>
      </w:r>
      <w:r>
        <w:rPr>
          <w:rFonts w:ascii="Times New Roman" w:hAnsi="Times New Roman" w:cs="Times New Roman" w:hint="eastAsia"/>
          <w:kern w:val="2"/>
          <w:sz w:val="21"/>
          <w:szCs w:val="21"/>
        </w:rPr>
        <w:t>地层模型网格三角面索引数据示例</w:t>
      </w:r>
    </w:p>
    <w:p w14:paraId="2E127516" w14:textId="77777777" w:rsidR="00EE315F" w:rsidRDefault="00204804">
      <w:pPr>
        <w:widowControl w:val="0"/>
        <w:spacing w:line="300" w:lineRule="auto"/>
        <w:jc w:val="center"/>
        <w:rPr>
          <w:rFonts w:ascii="Times New Roman" w:hAnsi="Times New Roman" w:cs="Times New Roman"/>
          <w:kern w:val="2"/>
          <w:sz w:val="21"/>
          <w:szCs w:val="21"/>
        </w:rPr>
      </w:pPr>
      <w:r>
        <w:rPr>
          <w:rFonts w:ascii="Times New Roman" w:hAnsi="Times New Roman" w:cs="Times New Roman"/>
          <w:kern w:val="2"/>
          <w:sz w:val="21"/>
          <w:szCs w:val="21"/>
        </w:rPr>
        <w:t xml:space="preserve">Table </w:t>
      </w:r>
      <w:r>
        <w:rPr>
          <w:rFonts w:ascii="Times New Roman" w:hAnsi="Times New Roman" w:cs="Times New Roman" w:hint="eastAsia"/>
          <w:kern w:val="2"/>
          <w:sz w:val="21"/>
          <w:szCs w:val="21"/>
        </w:rPr>
        <w:t>2</w:t>
      </w:r>
      <w:r>
        <w:rPr>
          <w:rFonts w:ascii="Times New Roman" w:hAnsi="Times New Roman" w:cs="Times New Roman"/>
          <w:kern w:val="2"/>
          <w:sz w:val="21"/>
          <w:szCs w:val="21"/>
        </w:rPr>
        <w:t>.</w:t>
      </w:r>
      <w:r>
        <w:rPr>
          <w:rFonts w:ascii="Times New Roman" w:hAnsi="Times New Roman" w:cs="Times New Roman" w:hint="eastAsia"/>
          <w:kern w:val="2"/>
          <w:sz w:val="21"/>
          <w:szCs w:val="21"/>
        </w:rPr>
        <w:t>6</w:t>
      </w:r>
      <w:r>
        <w:rPr>
          <w:rFonts w:ascii="Times New Roman" w:hAnsi="Times New Roman" w:cs="Times New Roman"/>
          <w:kern w:val="2"/>
          <w:sz w:val="21"/>
          <w:szCs w:val="21"/>
        </w:rPr>
        <w:t xml:space="preserve"> Example of Triangular Index Data for Stratigraphic Model Grid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4A0" w:firstRow="1" w:lastRow="0" w:firstColumn="1" w:lastColumn="0" w:noHBand="0" w:noVBand="1"/>
      </w:tblPr>
      <w:tblGrid>
        <w:gridCol w:w="1942"/>
        <w:gridCol w:w="38"/>
        <w:gridCol w:w="1905"/>
        <w:gridCol w:w="2197"/>
        <w:gridCol w:w="1989"/>
      </w:tblGrid>
      <w:tr w:rsidR="00EE315F" w14:paraId="53311773" w14:textId="77777777">
        <w:trPr>
          <w:trHeight w:val="716"/>
        </w:trPr>
        <w:tc>
          <w:tcPr>
            <w:tcW w:w="1942" w:type="dxa"/>
            <w:tcBorders>
              <w:top w:val="single" w:sz="12" w:space="0" w:color="auto"/>
              <w:left w:val="nil"/>
              <w:right w:val="single" w:sz="4" w:space="0" w:color="FFFFFF"/>
            </w:tcBorders>
            <w:vAlign w:val="center"/>
          </w:tcPr>
          <w:p w14:paraId="15228651" w14:textId="0A3562A3" w:rsidR="00EE315F" w:rsidRDefault="006A2D5C">
            <w:pPr>
              <w:spacing w:line="264" w:lineRule="auto"/>
              <w:ind w:firstLine="240"/>
              <w:jc w:val="center"/>
              <w:rPr>
                <w:szCs w:val="21"/>
              </w:rPr>
            </w:pPr>
            <w:r>
              <w:rPr>
                <w:szCs w:val="21"/>
              </w:rPr>
              <w:t>I</w:t>
            </w:r>
            <w:r w:rsidR="00204804">
              <w:rPr>
                <w:rFonts w:hint="eastAsia"/>
                <w:szCs w:val="21"/>
              </w:rPr>
              <w:t>ndex</w:t>
            </w:r>
          </w:p>
        </w:tc>
        <w:tc>
          <w:tcPr>
            <w:tcW w:w="1943" w:type="dxa"/>
            <w:gridSpan w:val="2"/>
            <w:tcBorders>
              <w:top w:val="single" w:sz="12" w:space="0" w:color="auto"/>
              <w:left w:val="nil"/>
              <w:right w:val="single" w:sz="4" w:space="0" w:color="FFFFFF"/>
            </w:tcBorders>
            <w:vAlign w:val="center"/>
          </w:tcPr>
          <w:p w14:paraId="6887832D" w14:textId="77777777" w:rsidR="00EE315F" w:rsidRDefault="00204804">
            <w:pPr>
              <w:spacing w:line="264" w:lineRule="auto"/>
              <w:ind w:firstLine="240"/>
              <w:jc w:val="center"/>
              <w:rPr>
                <w:szCs w:val="21"/>
              </w:rPr>
            </w:pPr>
            <w:r>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1C04691" w14:textId="77777777" w:rsidR="00EE315F" w:rsidRDefault="00204804">
            <w:pPr>
              <w:pStyle w:val="af4"/>
              <w:pBdr>
                <w:bottom w:val="none" w:sz="0" w:space="0" w:color="auto"/>
              </w:pBdr>
              <w:tabs>
                <w:tab w:val="clear" w:pos="4153"/>
                <w:tab w:val="clear" w:pos="8306"/>
              </w:tabs>
              <w:snapToGrid/>
              <w:spacing w:line="264" w:lineRule="auto"/>
              <w:ind w:firstLine="210"/>
              <w:rPr>
                <w:sz w:val="21"/>
                <w:szCs w:val="21"/>
              </w:rPr>
            </w:pPr>
            <w:r>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385FEDC3" w14:textId="77777777" w:rsidR="00EE315F" w:rsidRDefault="00204804">
            <w:pPr>
              <w:pStyle w:val="af4"/>
              <w:pBdr>
                <w:bottom w:val="none" w:sz="0" w:space="0" w:color="auto"/>
              </w:pBdr>
              <w:tabs>
                <w:tab w:val="clear" w:pos="4153"/>
                <w:tab w:val="clear" w:pos="8306"/>
              </w:tabs>
              <w:snapToGrid/>
              <w:spacing w:line="264" w:lineRule="auto"/>
              <w:ind w:firstLine="210"/>
              <w:rPr>
                <w:sz w:val="21"/>
                <w:szCs w:val="21"/>
              </w:rPr>
            </w:pPr>
            <w:r>
              <w:rPr>
                <w:sz w:val="21"/>
                <w:szCs w:val="21"/>
              </w:rPr>
              <w:t>Face Index</w:t>
            </w:r>
            <w:r>
              <w:rPr>
                <w:rFonts w:hint="eastAsia"/>
                <w:sz w:val="21"/>
                <w:szCs w:val="21"/>
              </w:rPr>
              <w:t>3</w:t>
            </w:r>
          </w:p>
        </w:tc>
      </w:tr>
      <w:tr w:rsidR="00EE315F" w14:paraId="005E9C5B" w14:textId="7777777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D5D66CE" w14:textId="77777777" w:rsidR="00EE315F" w:rsidRDefault="0020480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233DA004" w14:textId="77777777" w:rsidR="00EE315F" w:rsidRDefault="0020480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0E306F41" w14:textId="77777777" w:rsidR="00EE315F" w:rsidRDefault="0020480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7328D41F" w14:textId="77777777" w:rsidR="00EE315F" w:rsidRDefault="00204804">
            <w:pPr>
              <w:spacing w:line="264" w:lineRule="auto"/>
              <w:ind w:firstLine="240"/>
              <w:jc w:val="center"/>
              <w:rPr>
                <w:szCs w:val="21"/>
              </w:rPr>
            </w:pPr>
            <w:r>
              <w:rPr>
                <w:rFonts w:hint="eastAsia"/>
                <w:szCs w:val="21"/>
              </w:rPr>
              <w:t>1241</w:t>
            </w:r>
          </w:p>
        </w:tc>
      </w:tr>
      <w:tr w:rsidR="00EE315F" w14:paraId="563BEA8D"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8A10289" w14:textId="77777777" w:rsidR="00EE315F" w:rsidRDefault="0020480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3EB1371" w14:textId="77777777" w:rsidR="00EE315F" w:rsidRDefault="0020480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4C55BDD3" w14:textId="77777777" w:rsidR="00EE315F" w:rsidRDefault="0020480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10603773" w14:textId="77777777" w:rsidR="00EE315F" w:rsidRDefault="00204804">
            <w:pPr>
              <w:spacing w:line="264" w:lineRule="auto"/>
              <w:ind w:firstLine="240"/>
              <w:jc w:val="center"/>
              <w:rPr>
                <w:szCs w:val="21"/>
              </w:rPr>
            </w:pPr>
            <w:r>
              <w:rPr>
                <w:rFonts w:hint="eastAsia"/>
                <w:szCs w:val="21"/>
              </w:rPr>
              <w:t>1266</w:t>
            </w:r>
          </w:p>
        </w:tc>
      </w:tr>
      <w:tr w:rsidR="00EE315F" w14:paraId="0DA29AD0"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3A210C4" w14:textId="77777777" w:rsidR="00EE315F" w:rsidRDefault="0020480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0B6A1E7A" w14:textId="77777777" w:rsidR="00EE315F" w:rsidRDefault="0020480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011FD7AF" w14:textId="77777777" w:rsidR="00EE315F" w:rsidRDefault="0020480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3DA2123E" w14:textId="77777777" w:rsidR="00EE315F" w:rsidRDefault="00204804">
            <w:pPr>
              <w:spacing w:line="264" w:lineRule="auto"/>
              <w:ind w:firstLine="240"/>
              <w:jc w:val="center"/>
              <w:rPr>
                <w:szCs w:val="21"/>
              </w:rPr>
            </w:pPr>
            <w:r>
              <w:rPr>
                <w:rFonts w:hint="eastAsia"/>
                <w:szCs w:val="21"/>
              </w:rPr>
              <w:t>1265</w:t>
            </w:r>
          </w:p>
        </w:tc>
      </w:tr>
      <w:tr w:rsidR="00EE315F" w14:paraId="3B182DFA"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219C4AD" w14:textId="77777777" w:rsidR="00EE315F" w:rsidRDefault="0020480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19AF3A5" w14:textId="77777777" w:rsidR="00EE315F" w:rsidRDefault="0020480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5081CFC4" w14:textId="77777777" w:rsidR="00EE315F" w:rsidRDefault="0020480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F0C6F57" w14:textId="77777777" w:rsidR="00EE315F" w:rsidRDefault="00204804">
            <w:pPr>
              <w:spacing w:line="264" w:lineRule="auto"/>
              <w:ind w:firstLine="240"/>
              <w:jc w:val="center"/>
              <w:rPr>
                <w:szCs w:val="21"/>
              </w:rPr>
            </w:pPr>
            <w:r>
              <w:rPr>
                <w:rFonts w:hint="eastAsia"/>
                <w:szCs w:val="21"/>
              </w:rPr>
              <w:t>1235</w:t>
            </w:r>
          </w:p>
        </w:tc>
      </w:tr>
      <w:tr w:rsidR="00EE315F" w14:paraId="591A8C1D"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A8B3B4" w14:textId="77777777" w:rsidR="00EE315F" w:rsidRDefault="0020480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802B8BD" w14:textId="77777777" w:rsidR="00EE315F" w:rsidRDefault="0020480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2B75F4EA" w14:textId="77777777" w:rsidR="00EE315F" w:rsidRDefault="0020480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67418F12" w14:textId="77777777" w:rsidR="00EE315F" w:rsidRDefault="00204804">
            <w:pPr>
              <w:spacing w:line="264" w:lineRule="auto"/>
              <w:ind w:firstLine="240"/>
              <w:jc w:val="center"/>
              <w:rPr>
                <w:szCs w:val="21"/>
              </w:rPr>
            </w:pPr>
            <w:r>
              <w:rPr>
                <w:rFonts w:hint="eastAsia"/>
                <w:szCs w:val="21"/>
              </w:rPr>
              <w:t>1271</w:t>
            </w:r>
          </w:p>
        </w:tc>
      </w:tr>
      <w:tr w:rsidR="00EE315F" w14:paraId="19458BE7" w14:textId="7777777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A7E27EC" w14:textId="77777777" w:rsidR="00EE315F" w:rsidRDefault="0020480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4CE7E73" w14:textId="77777777" w:rsidR="00EE315F" w:rsidRDefault="0020480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0D5C2F8" w14:textId="77777777" w:rsidR="00EE315F" w:rsidRDefault="0020480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23A5589F" w14:textId="77777777" w:rsidR="00EE315F" w:rsidRDefault="00204804">
            <w:pPr>
              <w:spacing w:line="264" w:lineRule="auto"/>
              <w:ind w:firstLine="240"/>
              <w:jc w:val="center"/>
              <w:rPr>
                <w:szCs w:val="21"/>
              </w:rPr>
            </w:pPr>
            <w:r>
              <w:rPr>
                <w:szCs w:val="21"/>
              </w:rPr>
              <w:t>…</w:t>
            </w:r>
          </w:p>
        </w:tc>
      </w:tr>
    </w:tbl>
    <w:p w14:paraId="4399F3FE" w14:textId="77777777" w:rsidR="00EE315F" w:rsidRDefault="00EE315F">
      <w:pPr>
        <w:adjustRightInd w:val="0"/>
        <w:snapToGrid w:val="0"/>
        <w:spacing w:line="300" w:lineRule="auto"/>
        <w:rPr>
          <w:color w:val="000000"/>
          <w:szCs w:val="21"/>
        </w:rPr>
      </w:pPr>
    </w:p>
    <w:p w14:paraId="5291EA2E" w14:textId="77777777" w:rsidR="00EE315F" w:rsidRDefault="00204804">
      <w:pPr>
        <w:keepNext/>
        <w:keepLines/>
        <w:snapToGrid w:val="0"/>
        <w:spacing w:before="120" w:after="120" w:line="360" w:lineRule="auto"/>
        <w:outlineLvl w:val="1"/>
        <w:rPr>
          <w:rFonts w:eastAsia="黑体"/>
          <w:sz w:val="28"/>
          <w:szCs w:val="32"/>
        </w:rPr>
      </w:pPr>
      <w:bookmarkStart w:id="159" w:name="_Toc192629360"/>
      <w:r>
        <w:rPr>
          <w:rFonts w:eastAsia="黑体" w:hint="eastAsia"/>
          <w:sz w:val="28"/>
          <w:szCs w:val="32"/>
        </w:rPr>
        <w:t xml:space="preserve">2.5 </w:t>
      </w:r>
      <w:r>
        <w:rPr>
          <w:rFonts w:eastAsia="黑体" w:hint="eastAsia"/>
          <w:sz w:val="28"/>
          <w:szCs w:val="32"/>
        </w:rPr>
        <w:t>本章小结</w:t>
      </w:r>
      <w:bookmarkEnd w:id="159"/>
    </w:p>
    <w:p w14:paraId="2744F063"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kern w:val="2"/>
        </w:rPr>
        <w:t>本章围绕三维地质模型的构建方法展开，介绍了从</w:t>
      </w:r>
      <w:r>
        <w:rPr>
          <w:rFonts w:ascii="Times New Roman" w:hAnsi="Times New Roman" w:cs="Times New Roman" w:hint="eastAsia"/>
          <w:kern w:val="2"/>
        </w:rPr>
        <w:t>钻孔</w:t>
      </w:r>
      <w:r>
        <w:rPr>
          <w:rFonts w:ascii="Times New Roman" w:hAnsi="Times New Roman" w:cs="Times New Roman"/>
          <w:kern w:val="2"/>
        </w:rPr>
        <w:t>数据处理到</w:t>
      </w:r>
      <w:r>
        <w:rPr>
          <w:rFonts w:ascii="Times New Roman" w:hAnsi="Times New Roman" w:cs="Times New Roman" w:hint="eastAsia"/>
          <w:kern w:val="2"/>
        </w:rPr>
        <w:t>各类</w:t>
      </w:r>
      <w:r>
        <w:rPr>
          <w:rFonts w:ascii="Times New Roman" w:hAnsi="Times New Roman" w:cs="Times New Roman"/>
          <w:kern w:val="2"/>
        </w:rPr>
        <w:t>模型构建的</w:t>
      </w:r>
      <w:r>
        <w:rPr>
          <w:rFonts w:ascii="Times New Roman" w:hAnsi="Times New Roman" w:cs="Times New Roman" w:hint="eastAsia"/>
          <w:kern w:val="2"/>
        </w:rPr>
        <w:t>算法</w:t>
      </w:r>
      <w:r>
        <w:rPr>
          <w:rFonts w:ascii="Times New Roman" w:hAnsi="Times New Roman" w:cs="Times New Roman"/>
          <w:kern w:val="2"/>
        </w:rPr>
        <w:t>流程</w:t>
      </w:r>
      <w:r>
        <w:rPr>
          <w:rFonts w:ascii="Times New Roman" w:hAnsi="Times New Roman" w:cs="Times New Roman" w:hint="eastAsia"/>
          <w:kern w:val="2"/>
        </w:rPr>
        <w:t>，</w:t>
      </w:r>
      <w:r>
        <w:rPr>
          <w:rFonts w:ascii="Times New Roman" w:hAnsi="Times New Roman" w:cs="Times New Roman"/>
          <w:kern w:val="2"/>
        </w:rPr>
        <w:t>在</w:t>
      </w:r>
      <w:r>
        <w:rPr>
          <w:rFonts w:ascii="Times New Roman" w:hAnsi="Times New Roman" w:cs="Times New Roman" w:hint="eastAsia"/>
          <w:kern w:val="2"/>
        </w:rPr>
        <w:t>约束</w:t>
      </w:r>
      <w:r>
        <w:rPr>
          <w:rFonts w:ascii="Times New Roman" w:hAnsi="Times New Roman" w:cs="Times New Roman"/>
          <w:kern w:val="2"/>
        </w:rPr>
        <w:t>Delaunay</w:t>
      </w:r>
      <w:r>
        <w:rPr>
          <w:rFonts w:ascii="Times New Roman" w:hAnsi="Times New Roman" w:cs="Times New Roman"/>
          <w:kern w:val="2"/>
        </w:rPr>
        <w:t>三角剖分方法中如何通过增量插入和</w:t>
      </w:r>
      <w:proofErr w:type="gramStart"/>
      <w:r>
        <w:rPr>
          <w:rFonts w:ascii="Times New Roman" w:hAnsi="Times New Roman" w:cs="Times New Roman"/>
          <w:kern w:val="2"/>
        </w:rPr>
        <w:t>边</w:t>
      </w:r>
      <w:proofErr w:type="gramEnd"/>
      <w:r>
        <w:rPr>
          <w:rFonts w:ascii="Times New Roman" w:hAnsi="Times New Roman" w:cs="Times New Roman"/>
          <w:kern w:val="2"/>
        </w:rPr>
        <w:t>翻转操作生成满足地质建模需求的三角网格</w:t>
      </w:r>
      <w:r>
        <w:rPr>
          <w:rFonts w:ascii="Times New Roman" w:hAnsi="Times New Roman" w:cs="Times New Roman" w:hint="eastAsia"/>
          <w:kern w:val="2"/>
        </w:rPr>
        <w:t>。在数据上，</w:t>
      </w:r>
      <w:r>
        <w:rPr>
          <w:rFonts w:ascii="Times New Roman" w:hAnsi="Times New Roman" w:cs="Times New Roman"/>
          <w:kern w:val="2"/>
        </w:rPr>
        <w:t>设计了基础数据结构</w:t>
      </w:r>
      <w:r>
        <w:rPr>
          <w:rFonts w:ascii="Times New Roman" w:hAnsi="Times New Roman" w:cs="Times New Roman" w:hint="eastAsia"/>
          <w:kern w:val="2"/>
        </w:rPr>
        <w:t>，提取并批量处理</w:t>
      </w:r>
      <w:r>
        <w:rPr>
          <w:rFonts w:ascii="Times New Roman" w:hAnsi="Times New Roman" w:cs="Times New Roman"/>
          <w:kern w:val="2"/>
        </w:rPr>
        <w:t>钻孔数据</w:t>
      </w:r>
      <w:r>
        <w:rPr>
          <w:rFonts w:ascii="Times New Roman" w:hAnsi="Times New Roman" w:cs="Times New Roman" w:hint="eastAsia"/>
          <w:kern w:val="2"/>
        </w:rPr>
        <w:t>。在钻</w:t>
      </w:r>
      <w:r>
        <w:rPr>
          <w:rFonts w:ascii="Times New Roman" w:hAnsi="Times New Roman" w:cs="Times New Roman"/>
          <w:kern w:val="2"/>
        </w:rPr>
        <w:t>孔模型的构建中，通过对钻孔的空间坐标和地层属性进行分层处理，</w:t>
      </w:r>
      <w:r>
        <w:rPr>
          <w:rFonts w:ascii="Times New Roman" w:hAnsi="Times New Roman" w:cs="Times New Roman" w:hint="eastAsia"/>
          <w:kern w:val="2"/>
        </w:rPr>
        <w:t>生成简洁直观</w:t>
      </w:r>
      <w:r>
        <w:rPr>
          <w:rFonts w:ascii="Times New Roman" w:hAnsi="Times New Roman" w:cs="Times New Roman"/>
          <w:kern w:val="2"/>
        </w:rPr>
        <w:t>的钻孔模型</w:t>
      </w:r>
      <w:r>
        <w:rPr>
          <w:rFonts w:ascii="Times New Roman" w:hAnsi="Times New Roman" w:cs="Times New Roman" w:hint="eastAsia"/>
          <w:kern w:val="2"/>
        </w:rPr>
        <w:t>数据</w:t>
      </w:r>
      <w:r>
        <w:rPr>
          <w:rFonts w:ascii="Times New Roman" w:hAnsi="Times New Roman" w:cs="Times New Roman"/>
          <w:kern w:val="2"/>
        </w:rPr>
        <w:t>;</w:t>
      </w:r>
      <w:r>
        <w:rPr>
          <w:rFonts w:ascii="Times New Roman" w:hAnsi="Times New Roman" w:cs="Times New Roman"/>
          <w:kern w:val="2"/>
        </w:rPr>
        <w:t>在断层模型构建方面，通过</w:t>
      </w:r>
      <w:r>
        <w:rPr>
          <w:rFonts w:ascii="Times New Roman" w:hAnsi="Times New Roman" w:cs="Times New Roman" w:hint="eastAsia"/>
          <w:kern w:val="2"/>
        </w:rPr>
        <w:t>相交情况分类，按照主断层离散点顺序进行交点计算，根据分类处</w:t>
      </w:r>
      <w:r>
        <w:rPr>
          <w:rFonts w:ascii="Times New Roman" w:hAnsi="Times New Roman" w:cs="Times New Roman"/>
          <w:kern w:val="2"/>
        </w:rPr>
        <w:t>理了断层</w:t>
      </w:r>
      <w:r>
        <w:rPr>
          <w:rFonts w:ascii="Times New Roman" w:hAnsi="Times New Roman" w:cs="Times New Roman" w:hint="eastAsia"/>
          <w:kern w:val="2"/>
        </w:rPr>
        <w:t>间</w:t>
      </w:r>
      <w:r>
        <w:rPr>
          <w:rFonts w:ascii="Times New Roman" w:hAnsi="Times New Roman" w:cs="Times New Roman"/>
          <w:kern w:val="2"/>
        </w:rPr>
        <w:t>的</w:t>
      </w:r>
      <w:r>
        <w:rPr>
          <w:rFonts w:ascii="Times New Roman" w:hAnsi="Times New Roman" w:cs="Times New Roman" w:hint="eastAsia"/>
          <w:kern w:val="2"/>
        </w:rPr>
        <w:t>相交</w:t>
      </w:r>
      <w:r>
        <w:rPr>
          <w:rFonts w:ascii="Times New Roman" w:hAnsi="Times New Roman" w:cs="Times New Roman"/>
          <w:kern w:val="2"/>
        </w:rPr>
        <w:t>关系</w:t>
      </w:r>
      <w:r>
        <w:rPr>
          <w:rFonts w:ascii="Times New Roman" w:hAnsi="Times New Roman" w:cs="Times New Roman" w:hint="eastAsia"/>
          <w:kern w:val="2"/>
        </w:rPr>
        <w:t>，生成断层相交情况下的约束内边界；通过钻孔</w:t>
      </w:r>
      <w:proofErr w:type="gramStart"/>
      <w:r>
        <w:rPr>
          <w:rFonts w:ascii="Times New Roman" w:hAnsi="Times New Roman" w:cs="Times New Roman" w:hint="eastAsia"/>
          <w:kern w:val="2"/>
        </w:rPr>
        <w:t>离散点集和</w:t>
      </w:r>
      <w:proofErr w:type="gramEnd"/>
      <w:r>
        <w:rPr>
          <w:rFonts w:ascii="Times New Roman" w:hAnsi="Times New Roman" w:cs="Times New Roman" w:hint="eastAsia"/>
          <w:kern w:val="2"/>
        </w:rPr>
        <w:t>约束</w:t>
      </w:r>
      <w:proofErr w:type="gramStart"/>
      <w:r>
        <w:rPr>
          <w:rFonts w:ascii="Times New Roman" w:hAnsi="Times New Roman" w:cs="Times New Roman" w:hint="eastAsia"/>
          <w:kern w:val="2"/>
        </w:rPr>
        <w:t>边数据</w:t>
      </w:r>
      <w:proofErr w:type="gramEnd"/>
      <w:r>
        <w:rPr>
          <w:rFonts w:ascii="Times New Roman" w:hAnsi="Times New Roman" w:cs="Times New Roman" w:hint="eastAsia"/>
          <w:kern w:val="2"/>
        </w:rPr>
        <w:t>进行</w:t>
      </w:r>
      <w:r>
        <w:rPr>
          <w:rFonts w:ascii="Times New Roman" w:hAnsi="Times New Roman" w:cs="Times New Roman"/>
          <w:kern w:val="2"/>
        </w:rPr>
        <w:t>地层</w:t>
      </w:r>
      <w:r>
        <w:rPr>
          <w:rFonts w:ascii="Times New Roman" w:hAnsi="Times New Roman" w:cs="Times New Roman" w:hint="eastAsia"/>
          <w:kern w:val="2"/>
        </w:rPr>
        <w:t>模型三角网格</w:t>
      </w:r>
      <w:r>
        <w:rPr>
          <w:rFonts w:ascii="Times New Roman" w:hAnsi="Times New Roman" w:cs="Times New Roman"/>
          <w:kern w:val="2"/>
        </w:rPr>
        <w:t>数据</w:t>
      </w:r>
      <w:r>
        <w:rPr>
          <w:rFonts w:ascii="Times New Roman" w:hAnsi="Times New Roman" w:cs="Times New Roman" w:hint="eastAsia"/>
          <w:kern w:val="2"/>
        </w:rPr>
        <w:t>的生成，</w:t>
      </w:r>
      <w:r>
        <w:rPr>
          <w:rFonts w:ascii="Times New Roman" w:hAnsi="Times New Roman" w:cs="Times New Roman"/>
          <w:kern w:val="2"/>
        </w:rPr>
        <w:t>为后续</w:t>
      </w:r>
      <w:r>
        <w:rPr>
          <w:rFonts w:ascii="Times New Roman" w:hAnsi="Times New Roman" w:cs="Times New Roman" w:hint="eastAsia"/>
          <w:kern w:val="2"/>
        </w:rPr>
        <w:t>地质模型可视化</w:t>
      </w:r>
      <w:r>
        <w:rPr>
          <w:rFonts w:ascii="Times New Roman" w:hAnsi="Times New Roman" w:cs="Times New Roman"/>
          <w:kern w:val="2"/>
        </w:rPr>
        <w:t>提供了</w:t>
      </w:r>
      <w:r>
        <w:rPr>
          <w:rFonts w:ascii="Times New Roman" w:hAnsi="Times New Roman" w:cs="Times New Roman" w:hint="eastAsia"/>
          <w:kern w:val="2"/>
        </w:rPr>
        <w:t>数据支持</w:t>
      </w:r>
      <w:r>
        <w:rPr>
          <w:rFonts w:ascii="Times New Roman" w:hAnsi="Times New Roman" w:cs="Times New Roman"/>
          <w:kern w:val="2"/>
        </w:rPr>
        <w:t>。</w:t>
      </w:r>
    </w:p>
    <w:p w14:paraId="6C14C874" w14:textId="77777777" w:rsidR="00EE315F" w:rsidRDefault="00204804">
      <w:pPr>
        <w:adjustRightInd w:val="0"/>
        <w:snapToGrid w:val="0"/>
        <w:spacing w:before="240" w:after="120" w:line="360" w:lineRule="auto"/>
        <w:jc w:val="center"/>
        <w:outlineLvl w:val="0"/>
        <w:rPr>
          <w:rFonts w:ascii="Times New Roman" w:hAnsi="Times New Roman" w:cs="Times New Roman"/>
          <w:kern w:val="2"/>
        </w:rPr>
        <w:sectPr w:rsidR="00EE315F">
          <w:headerReference w:type="default" r:id="rId50"/>
          <w:pgSz w:w="11906" w:h="16838"/>
          <w:pgMar w:top="1701" w:right="1701" w:bottom="1701" w:left="1701" w:header="1134" w:footer="1134" w:gutter="0"/>
          <w:cols w:space="720"/>
          <w:docGrid w:type="linesAndChars" w:linePitch="316"/>
        </w:sectPr>
      </w:pPr>
      <w:r>
        <w:rPr>
          <w:rFonts w:ascii="Times New Roman" w:hAnsi="Times New Roman" w:cs="Times New Roman"/>
          <w:kern w:val="2"/>
        </w:rPr>
        <w:br w:type="page"/>
      </w:r>
      <w:bookmarkStart w:id="160" w:name="_Toc192629361"/>
    </w:p>
    <w:p w14:paraId="4A39F336" w14:textId="77777777" w:rsidR="00EE315F" w:rsidRDefault="00204804">
      <w:pPr>
        <w:adjustRightInd w:val="0"/>
        <w:snapToGrid w:val="0"/>
        <w:spacing w:before="240" w:after="120" w:line="360" w:lineRule="auto"/>
        <w:jc w:val="center"/>
        <w:outlineLvl w:val="0"/>
      </w:pPr>
      <w:r>
        <w:rPr>
          <w:rFonts w:ascii="Arial" w:eastAsia="黑体" w:hAnsi="Arial" w:cs="Arial" w:hint="eastAsia"/>
          <w:bCs/>
          <w:kern w:val="36"/>
          <w:sz w:val="32"/>
          <w:szCs w:val="36"/>
        </w:rPr>
        <w:t>3</w:t>
      </w:r>
      <w:r>
        <w:rPr>
          <w:rFonts w:ascii="Arial" w:eastAsia="黑体" w:hAnsi="Arial" w:cs="Arial" w:hint="eastAsia"/>
          <w:bCs/>
          <w:kern w:val="36"/>
          <w:sz w:val="32"/>
          <w:szCs w:val="36"/>
        </w:rPr>
        <w:t>基于</w:t>
      </w:r>
      <w:r>
        <w:rPr>
          <w:rFonts w:ascii="Arial" w:eastAsia="黑体" w:hAnsi="Arial" w:cs="Arial" w:hint="eastAsia"/>
          <w:bCs/>
          <w:kern w:val="36"/>
          <w:sz w:val="32"/>
          <w:szCs w:val="36"/>
        </w:rPr>
        <w:t>WebGL</w:t>
      </w:r>
      <w:r>
        <w:rPr>
          <w:rFonts w:ascii="Arial" w:eastAsia="黑体" w:hAnsi="Arial" w:cs="Arial" w:hint="eastAsia"/>
          <w:bCs/>
          <w:kern w:val="36"/>
          <w:sz w:val="32"/>
          <w:szCs w:val="36"/>
        </w:rPr>
        <w:t>可视化方法</w:t>
      </w:r>
      <w:bookmarkEnd w:id="160"/>
    </w:p>
    <w:p w14:paraId="2C344605" w14:textId="77777777" w:rsidR="00EE315F" w:rsidRDefault="00204804">
      <w:pPr>
        <w:keepNext/>
        <w:keepLines/>
        <w:snapToGrid w:val="0"/>
        <w:spacing w:before="240" w:after="120" w:line="360" w:lineRule="auto"/>
        <w:outlineLvl w:val="1"/>
        <w:rPr>
          <w:rFonts w:eastAsia="黑体"/>
          <w:sz w:val="28"/>
          <w:szCs w:val="32"/>
        </w:rPr>
      </w:pPr>
      <w:bookmarkStart w:id="161" w:name="_Toc192629362"/>
      <w:r>
        <w:rPr>
          <w:rFonts w:eastAsia="黑体" w:hint="eastAsia"/>
          <w:sz w:val="28"/>
          <w:szCs w:val="32"/>
        </w:rPr>
        <w:t>3</w:t>
      </w:r>
      <w:r>
        <w:rPr>
          <w:rFonts w:eastAsia="黑体"/>
          <w:sz w:val="28"/>
          <w:szCs w:val="32"/>
        </w:rPr>
        <w:t>.1 Web</w:t>
      </w:r>
      <w:r>
        <w:rPr>
          <w:rFonts w:eastAsia="黑体" w:hint="eastAsia"/>
          <w:sz w:val="28"/>
          <w:szCs w:val="32"/>
        </w:rPr>
        <w:t>GL</w:t>
      </w:r>
      <w:r>
        <w:rPr>
          <w:rFonts w:eastAsia="黑体"/>
          <w:sz w:val="28"/>
          <w:szCs w:val="32"/>
        </w:rPr>
        <w:t xml:space="preserve"> </w:t>
      </w:r>
      <w:r>
        <w:rPr>
          <w:rFonts w:eastAsia="黑体"/>
          <w:sz w:val="28"/>
          <w:szCs w:val="32"/>
        </w:rPr>
        <w:t>可视化技术</w:t>
      </w:r>
      <w:bookmarkEnd w:id="161"/>
    </w:p>
    <w:p w14:paraId="6C6EFAC4"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kern w:val="2"/>
        </w:rPr>
        <w:t>1.</w:t>
      </w:r>
      <w:r>
        <w:rPr>
          <w:rFonts w:ascii="Times New Roman" w:hAnsi="Times New Roman" w:cs="Times New Roman" w:hint="eastAsia"/>
          <w:kern w:val="2"/>
        </w:rPr>
        <w:t xml:space="preserve">WebGL </w:t>
      </w:r>
      <w:r>
        <w:rPr>
          <w:rFonts w:ascii="Times New Roman" w:hAnsi="Times New Roman" w:cs="Times New Roman" w:hint="eastAsia"/>
          <w:kern w:val="2"/>
        </w:rPr>
        <w:t>技术</w:t>
      </w:r>
    </w:p>
    <w:p w14:paraId="78971FF2"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WebGL</w:t>
      </w:r>
      <w:r>
        <w:rPr>
          <w:rFonts w:ascii="Times New Roman" w:hAnsi="Times New Roman" w:cs="Times New Roman" w:hint="eastAsia"/>
          <w:kern w:val="2"/>
        </w:rPr>
        <w:t>是由</w:t>
      </w:r>
      <w:r>
        <w:rPr>
          <w:rFonts w:ascii="Times New Roman" w:hAnsi="Times New Roman" w:cs="Times New Roman" w:hint="eastAsia"/>
          <w:kern w:val="2"/>
        </w:rPr>
        <w:t xml:space="preserve"> </w:t>
      </w:r>
      <w:bookmarkStart w:id="162" w:name="_Hlk191383868"/>
      <w:r>
        <w:rPr>
          <w:rFonts w:ascii="Times New Roman" w:hAnsi="Times New Roman" w:cs="Times New Roman" w:hint="eastAsia"/>
          <w:kern w:val="2"/>
        </w:rPr>
        <w:t>Khronos Group</w:t>
      </w:r>
      <w:bookmarkEnd w:id="162"/>
      <w:r>
        <w:rPr>
          <w:rFonts w:ascii="Times New Roman" w:hAnsi="Times New Roman" w:cs="Times New Roman" w:hint="eastAsia"/>
          <w:kern w:val="2"/>
        </w:rPr>
        <w:t xml:space="preserve"> </w:t>
      </w:r>
      <w:r>
        <w:rPr>
          <w:rFonts w:ascii="Times New Roman" w:hAnsi="Times New Roman" w:cs="Times New Roman" w:hint="eastAsia"/>
          <w:kern w:val="2"/>
        </w:rPr>
        <w:t>发布的一项面向浏览器的三维图形渲染技术，通过其强大的功能，开发者可以在浏览器中绘制复杂的三维图形并实现三维场景的交互</w:t>
      </w:r>
      <w:r>
        <w:fldChar w:fldCharType="begin"/>
      </w:r>
      <w:r>
        <w:instrText xml:space="preserve"> ADDIN ZOTERO_ITEM CSL_CITATION {"citationID":"GAFx7Gkk","properties":{"formattedCitation":"\\super [52,53]\\nosupersub{}","plainCitation":"[52,53]","noteIndex":0},"citationItems":[{"id":71,"uris":["http://zotero.org/users/local/8clMLtyf/items/G89EELQX"],"</w:instrText>
      </w:r>
      <w:r>
        <w:instrText>itemData":{"id":71,"type":"article-journal","abstract":"The SONAR project aims to create a scholarly archive that collects, promotes and preserves the publications of authors affiliated with Swiss public research institutions.","language":"fr","source":"fo</w:instrText>
      </w:r>
      <w:r>
        <w:instrText>lia.unifr.ch","title":"Intégration de la 3D sur un site Web grâce à WebGL","URL":"https://folia.unifr.ch/global/documents/314791","author":[{"family":"De Carvalho Matosinhos","given":"Ivo"}],"accessed":{"date-parts":[["2025",2,25]]},"issued":{"date-parts":</w:instrText>
      </w:r>
      <w:r>
        <w:instrText>[["2019"]]}}},{"id":70,"uris":["http://zotero.org/users/local/8clMLtyf/items/RQG9NJ8C"],"itemData":{"id":70,"type":"paper-conference","abstract":"For more than a decade, rich 3D content on the web has only been available via external, often proprietary, br</w:instrText>
      </w:r>
      <w:r>
        <w:instrText>owser plugins. However, a new standard has emerged to change this. WebGL, currently under development by the Khronos Group, is a standard specification for javascript bindings to OpenGL [Khronos 2009]. In September 2009 WebGL support made its way to develo</w:instrText>
      </w:r>
      <w:r>
        <w:instrText xml:space="preserve">pment builds of Firefox 3.7. Since this time, WebGL has gained greater traction and visibility within developer communities. Although impressive demonstrations of WebGL are available [Vukicevic 2009], we believed that the creation of a development library </w:instrText>
      </w:r>
      <w:r>
        <w:instrText>would help kickstart interest in the creation of new applications.","collection-title":"SIGGRAPH '10","container-title":"ACM SIGGRAPH 2010 Posters","DOI":"10.1145/1836845.1836989","event-place":"New York, NY, USA","ISBN":"978-1-4503-0393-4","page":"1","pub</w:instrText>
      </w:r>
      <w:r>
        <w:instrText>lisher":"Association for Computing Machinery","publisher-place":"New York, NY, USA","source":"ACM Digital Library","title":"WebGLU development library for WebGL","URL":"https://doi.org/10.1145/1836845.1836989","author":[{"family":"DeLillo","given":"Benjami</w:instrText>
      </w:r>
      <w:r>
        <w:instrText xml:space="preserve">n P."}],"accessed":{"date-parts":[["2025",2,24]]},"issued":{"date-parts":[["2010",7,26]]}}}],"schema":"https://github.com/citation-style-language/schema/raw/master/csl-citation.json"} </w:instrText>
      </w:r>
      <w:r>
        <w:fldChar w:fldCharType="separate"/>
      </w:r>
      <w:r>
        <w:rPr>
          <w:rFonts w:cs="Times New Roman"/>
          <w:vertAlign w:val="superscript"/>
          <w14:ligatures w14:val="standardContextual"/>
        </w:rPr>
        <w:t>[52,53]</w:t>
      </w:r>
      <w:r>
        <w:fldChar w:fldCharType="end"/>
      </w:r>
      <w:r>
        <w:rPr>
          <w:rFonts w:hint="eastAsia"/>
        </w:rPr>
        <w:t>。</w:t>
      </w:r>
      <w:r>
        <w:rPr>
          <w:rFonts w:ascii="Times New Roman" w:hAnsi="Times New Roman" w:cs="Times New Roman" w:hint="eastAsia"/>
          <w:kern w:val="2"/>
        </w:rPr>
        <w:t>WebGL</w:t>
      </w:r>
      <w:r>
        <w:rPr>
          <w:rFonts w:ascii="Times New Roman" w:hAnsi="Times New Roman" w:cs="Times New Roman" w:hint="eastAsia"/>
          <w:kern w:val="2"/>
        </w:rPr>
        <w:t>的渲染流程包括顶点着色器、</w:t>
      </w:r>
      <w:proofErr w:type="gramStart"/>
      <w:r>
        <w:rPr>
          <w:rFonts w:ascii="Times New Roman" w:hAnsi="Times New Roman" w:cs="Times New Roman" w:hint="eastAsia"/>
          <w:kern w:val="2"/>
        </w:rPr>
        <w:t>片元着色</w:t>
      </w:r>
      <w:proofErr w:type="gramEnd"/>
      <w:r>
        <w:rPr>
          <w:rFonts w:ascii="Times New Roman" w:hAnsi="Times New Roman" w:cs="Times New Roman" w:hint="eastAsia"/>
          <w:kern w:val="2"/>
        </w:rPr>
        <w:t>器、图元装配、像素处理和绘制缓存等多个步骤，这些步骤共同完成了三维图形的高效绘</w:t>
      </w:r>
      <w:r>
        <w:rPr>
          <w:rFonts w:ascii="Times New Roman" w:hAnsi="Times New Roman" w:cs="Times New Roman" w:hint="eastAsia"/>
          <w:kern w:val="2"/>
        </w:rPr>
        <w:t>制，它基于</w:t>
      </w:r>
      <w:r>
        <w:rPr>
          <w:rFonts w:ascii="Times New Roman" w:hAnsi="Times New Roman" w:cs="Times New Roman" w:hint="eastAsia"/>
          <w:kern w:val="2"/>
        </w:rPr>
        <w:t xml:space="preserve"> OpenGL ES 2.0 </w:t>
      </w:r>
      <w:r>
        <w:rPr>
          <w:rFonts w:ascii="Times New Roman" w:hAnsi="Times New Roman" w:cs="Times New Roman" w:hint="eastAsia"/>
          <w:kern w:val="2"/>
        </w:rPr>
        <w:t>标准，利用</w:t>
      </w:r>
      <w:r>
        <w:rPr>
          <w:rFonts w:ascii="Times New Roman" w:hAnsi="Times New Roman" w:cs="Times New Roman" w:hint="eastAsia"/>
          <w:kern w:val="2"/>
        </w:rPr>
        <w:t xml:space="preserve"> JavaScript </w:t>
      </w:r>
      <w:r>
        <w:rPr>
          <w:rFonts w:ascii="Times New Roman" w:hAnsi="Times New Roman" w:cs="Times New Roman" w:hint="eastAsia"/>
          <w:kern w:val="2"/>
        </w:rPr>
        <w:t>与</w:t>
      </w:r>
      <w:r>
        <w:rPr>
          <w:rFonts w:ascii="Times New Roman" w:hAnsi="Times New Roman" w:cs="Times New Roman" w:hint="eastAsia"/>
          <w:kern w:val="2"/>
        </w:rPr>
        <w:t xml:space="preserve"> GPU </w:t>
      </w:r>
      <w:r>
        <w:rPr>
          <w:rFonts w:ascii="Times New Roman" w:hAnsi="Times New Roman" w:cs="Times New Roman" w:hint="eastAsia"/>
          <w:kern w:val="2"/>
        </w:rPr>
        <w:t>直接交互，使浏览器能够调用计算机显卡进行三维渲染，从而实现复杂三维场景和模型的流畅展示。</w:t>
      </w:r>
    </w:p>
    <w:p w14:paraId="6F86E184" w14:textId="77777777" w:rsidR="00EE315F" w:rsidRDefault="00204804">
      <w:pPr>
        <w:widowControl w:val="0"/>
        <w:snapToGrid w:val="0"/>
        <w:spacing w:before="120" w:line="300" w:lineRule="auto"/>
        <w:ind w:firstLineChars="200" w:firstLine="480"/>
        <w:jc w:val="both"/>
      </w:pPr>
      <w:r>
        <w:rPr>
          <w:rFonts w:ascii="Times New Roman" w:hAnsi="Times New Roman" w:cs="Times New Roman" w:hint="eastAsia"/>
          <w:kern w:val="2"/>
        </w:rPr>
        <w:t>与传统的三维图形渲染技术相比，</w:t>
      </w:r>
      <w:r>
        <w:rPr>
          <w:rFonts w:ascii="Times New Roman" w:hAnsi="Times New Roman" w:cs="Times New Roman" w:hint="eastAsia"/>
          <w:kern w:val="2"/>
        </w:rPr>
        <w:t>WebGL</w:t>
      </w:r>
      <w:r>
        <w:rPr>
          <w:rFonts w:ascii="Times New Roman" w:hAnsi="Times New Roman" w:cs="Times New Roman" w:hint="eastAsia"/>
          <w:kern w:val="2"/>
        </w:rPr>
        <w:t>技术无需安装任何插件或依赖项，即可完成高效的三维渲染。同时，它具备良好的跨平台能力，能够在任何支持</w:t>
      </w:r>
      <w:r>
        <w:rPr>
          <w:rFonts w:ascii="Times New Roman" w:hAnsi="Times New Roman" w:cs="Times New Roman" w:hint="eastAsia"/>
          <w:kern w:val="2"/>
        </w:rPr>
        <w:t xml:space="preserve"> WebGL</w:t>
      </w:r>
      <w:r>
        <w:rPr>
          <w:rFonts w:ascii="Times New Roman" w:hAnsi="Times New Roman" w:cs="Times New Roman" w:hint="eastAsia"/>
          <w:kern w:val="2"/>
        </w:rPr>
        <w:t>标准的浏览器上运行。此外，</w:t>
      </w:r>
      <w:r>
        <w:rPr>
          <w:rFonts w:ascii="Times New Roman" w:hAnsi="Times New Roman" w:cs="Times New Roman" w:hint="eastAsia"/>
          <w:kern w:val="2"/>
        </w:rPr>
        <w:t>WebGL</w:t>
      </w:r>
      <w:r>
        <w:rPr>
          <w:rFonts w:ascii="Times New Roman" w:hAnsi="Times New Roman" w:cs="Times New Roman" w:hint="eastAsia"/>
          <w:kern w:val="2"/>
        </w:rPr>
        <w:t>技术具有较高的开放性，以开源代码形式发布。这种特性不仅降低了开发门槛，还促使了</w:t>
      </w:r>
      <w:r>
        <w:rPr>
          <w:rFonts w:ascii="Times New Roman" w:hAnsi="Times New Roman" w:cs="Times New Roman" w:hint="eastAsia"/>
          <w:kern w:val="2"/>
        </w:rPr>
        <w:t>WebGL</w:t>
      </w:r>
      <w:r>
        <w:rPr>
          <w:rFonts w:ascii="Times New Roman" w:hAnsi="Times New Roman" w:cs="Times New Roman" w:hint="eastAsia"/>
          <w:kern w:val="2"/>
        </w:rPr>
        <w:t>在学术研究、工业应用和商业开发中的广泛普及。</w:t>
      </w:r>
      <w:r>
        <w:rPr>
          <w:rFonts w:ascii="Times New Roman" w:hAnsi="Times New Roman" w:cs="Times New Roman" w:hint="eastAsia"/>
          <w:kern w:val="2"/>
        </w:rPr>
        <w:t>WebGL</w:t>
      </w:r>
      <w:r>
        <w:rPr>
          <w:rFonts w:ascii="Times New Roman" w:hAnsi="Times New Roman" w:cs="Times New Roman" w:hint="eastAsia"/>
          <w:kern w:val="2"/>
        </w:rPr>
        <w:t>的便捷性</w:t>
      </w:r>
      <w:r>
        <w:rPr>
          <w:rFonts w:ascii="Times New Roman" w:hAnsi="Times New Roman" w:cs="Times New Roman" w:hint="eastAsia"/>
          <w:kern w:val="2"/>
        </w:rPr>
        <w:t>、高效性和强大的功能，使其成为现代三维可视化技术的重要基础，特别是在虚拟现实、交互式数据可视化和三维建模等领域表现尤为突出</w:t>
      </w:r>
      <w:r>
        <w:fldChar w:fldCharType="begin"/>
      </w:r>
      <w:r>
        <w:instrText xml:space="preserve"> ADDIN ZOTERO_ITEM CSL_CITATION {"citationID":"hAMjYCvF","properties":{"formattedCitation":"\\super [54]\\nosupersub{}","plainCitation":"[54]","noteIndex":0},"citationItems":[{"id":85,"uris":["ht</w:instrText>
      </w:r>
      <w:r>
        <w:instrText>tp://zotero.org/users/local/8clMLtyf/items/P7DZS9LY"],"itemData":{"id":85,"type":"webpage","title":"Flexible and Accessible 4D Subsurface Visualization Using a Web-Based Platform | U.S. Rock Mechanics/Geomechanics Symposium | OnePetro","URL":"https://onepe</w:instrText>
      </w:r>
      <w:r>
        <w:instrText xml:space="preserve">tro.org/ARMAUSRMS/proceedings-abstract/ARMA22/All-ARMA22/510580","accessed":{"date-parts":[["2025",2,25]]}}}],"schema":"https://github.com/citation-style-language/schema/raw/master/csl-citation.json"} </w:instrText>
      </w:r>
      <w:r>
        <w:fldChar w:fldCharType="separate"/>
      </w:r>
      <w:r>
        <w:rPr>
          <w:rFonts w:cs="Times New Roman"/>
          <w:vertAlign w:val="superscript"/>
          <w14:ligatures w14:val="standardContextual"/>
        </w:rPr>
        <w:t>[54]</w:t>
      </w:r>
      <w:r>
        <w:fldChar w:fldCharType="end"/>
      </w:r>
      <w:r>
        <w:rPr>
          <w:rFonts w:hint="eastAsia"/>
        </w:rPr>
        <w:t>。基于地质大数据的虚拟现实和增强现实技术也在逐渐被发掘</w:t>
      </w:r>
      <w:r>
        <w:fldChar w:fldCharType="begin"/>
      </w:r>
      <w:r>
        <w:instrText xml:space="preserve"> ADDIN ZOTERO_ITEM CS</w:instrText>
      </w:r>
      <w:r>
        <w:instrText>L_CITATION {"citationID":"5jxKSV31","properties":{"formattedCitation":"\\super [55]\\nosupersub{}","plainCitation":"[55]","noteIndex":0},"citationItems":[{"id":84,"uris":["http://zotero.org/users/local/8clMLtyf/items/X2JIJMXI"],"itemData":{"id":84,"type":"</w:instrText>
      </w:r>
      <w:r>
        <w:instrText>article-journal","abstract":"</w:instrText>
      </w:r>
      <w:r>
        <w:instrText>详述了地质大数据可视化的研究内容</w:instrText>
      </w:r>
      <w:r>
        <w:instrText>,</w:instrText>
      </w:r>
      <w:r>
        <w:instrText>从应用角度可将其分为</w:instrText>
      </w:r>
      <w:r>
        <w:instrText>:</w:instrText>
      </w:r>
      <w:r>
        <w:instrText>表达三维可视化、分析三维可视化、过程三维可视化、设计三维可视化和决策三维可视化</w:instrText>
      </w:r>
      <w:r>
        <w:instrText>5</w:instrText>
      </w:r>
      <w:r>
        <w:instrText>类。针对地质大数据这</w:instrText>
      </w:r>
      <w:r>
        <w:instrText>5</w:instrText>
      </w:r>
      <w:r>
        <w:instrText>类可视化中涉及到的几方面关键技术进行了深入探讨</w:instrText>
      </w:r>
      <w:r>
        <w:instrText>,</w:instrText>
      </w:r>
      <w:r>
        <w:instrText>包括</w:instrText>
      </w:r>
      <w:r>
        <w:instrText>:</w:instrText>
      </w:r>
      <w:r>
        <w:instrText>地质体三维可视化动态精细建模技术</w:instrText>
      </w:r>
      <w:r>
        <w:instrText>;</w:instrText>
      </w:r>
      <w:r>
        <w:instrText>基于</w:instrText>
      </w:r>
      <w:r>
        <w:instrText>CUDA+GPU</w:instrText>
      </w:r>
      <w:r>
        <w:instrText>集群的地质体属性场数据并行可视化技术</w:instrText>
      </w:r>
      <w:r>
        <w:instrText>;</w:instrText>
      </w:r>
      <w:r>
        <w:instrText>针对地质大数据的可视化分析技术</w:instrText>
      </w:r>
      <w:r>
        <w:instrText>;</w:instrText>
      </w:r>
      <w:r>
        <w:instrText>基于地质大数据的虚拟现实和增强现实技术等。对这几方面关键技术的现状、技术</w:instrText>
      </w:r>
      <w:r>
        <w:rPr>
          <w:rFonts w:hint="eastAsia"/>
        </w:rPr>
        <w:instrText>路线以及实现效果进行了论述和展示。</w:instrText>
      </w:r>
      <w:r>
        <w:instrText>","con</w:instrText>
      </w:r>
      <w:r>
        <w:instrText>tainer-title":"</w:instrText>
      </w:r>
      <w:r>
        <w:instrText>地质科技通报</w:instrText>
      </w:r>
      <w:r>
        <w:instrText xml:space="preserve">","DOI":"10.19509/j.cnki.dzkq.2020.0404","issue":"4","language":"zh-CN","note":"foundation: </w:instrText>
      </w:r>
      <w:r>
        <w:instrText>国家自然科学基金重点项目</w:instrText>
      </w:r>
      <w:r>
        <w:instrText>(U1711267)</w:instrText>
      </w:r>
      <w:r>
        <w:instrText>；</w:instrText>
      </w:r>
      <w:r>
        <w:instrText xml:space="preserve"> </w:instrText>
      </w:r>
      <w:r>
        <w:instrText>贵州省科技计划</w:instrText>
      </w:r>
      <w:r>
        <w:instrText>(</w:instrText>
      </w:r>
      <w:r>
        <w:instrText>黔科合支撑</w:instrText>
      </w:r>
      <w:r>
        <w:instrText>[2017]2951;</w:instrText>
      </w:r>
      <w:r>
        <w:instrText>黔科合支撑</w:instrText>
      </w:r>
      <w:r>
        <w:instrText>[2019]2868;</w:instrText>
      </w:r>
      <w:r>
        <w:instrText>黔科合支撑</w:instrText>
      </w:r>
      <w:r>
        <w:instrText>[2020]4Y039</w:instrText>
      </w:r>
      <w:r>
        <w:instrText>号</w:instrText>
      </w:r>
      <w:r>
        <w:instrText>;</w:instrText>
      </w:r>
      <w:r>
        <w:instrText>黔科合平台</w:instrText>
      </w:r>
      <w:r>
        <w:instrText>[2018]5618)</w:instrText>
      </w:r>
      <w:r>
        <w:instrText>；</w:instrText>
      </w:r>
      <w:r>
        <w:instrText xml:space="preserve"> </w:instrText>
      </w:r>
      <w:r>
        <w:instrText>贵州省地质勘查基金项目</w:instrText>
      </w:r>
      <w:r>
        <w:instrText>(2019-02</w:instrText>
      </w:r>
      <w:r>
        <w:rPr>
          <w:rFonts w:hint="eastAsia"/>
        </w:rPr>
        <w:instrText>号</w:instrText>
      </w:r>
      <w:r>
        <w:instrText>)</w:instrText>
      </w:r>
      <w:r>
        <w:instrText>；</w:instrText>
      </w:r>
      <w:r>
        <w:instrText xml:space="preserve"> </w:instrText>
      </w:r>
      <w:r>
        <w:instrText>贵州省地矿局科研项目</w:instrText>
      </w:r>
      <w:r>
        <w:instrText>(</w:instrText>
      </w:r>
      <w:r>
        <w:instrText>黔地矿科合</w:instrText>
      </w:r>
      <w:r>
        <w:instrText>[201</w:instrText>
      </w:r>
      <w:r>
        <w:instrText>7]2;</w:instrText>
      </w:r>
      <w:r>
        <w:instrText>黔地矿科合</w:instrText>
      </w:r>
      <w:r>
        <w:instrText>[2018]07)</w:instrText>
      </w:r>
      <w:r>
        <w:instrText>；</w:instrText>
      </w:r>
      <w:r>
        <w:instrText xml:space="preserve"> </w:instrText>
      </w:r>
      <w:r>
        <w:instrText>湖北省创新群体项目</w:instrText>
      </w:r>
      <w:r>
        <w:instrText>(2019CFA023)</w:instrText>
      </w:r>
      <w:r>
        <w:instrText>；</w:instrText>
      </w:r>
      <w:r>
        <w:instrText xml:space="preserve">\ndownload: 1227\nalbum: </w:instrText>
      </w:r>
      <w:r>
        <w:instrText>基础科学</w:instrText>
      </w:r>
      <w:r>
        <w:instrText>;</w:instrText>
      </w:r>
      <w:r>
        <w:instrText>工程科技</w:instrText>
      </w:r>
      <w:r>
        <w:instrText>Ⅰ</w:instrText>
      </w:r>
      <w:r>
        <w:instrText>辑</w:instrText>
      </w:r>
      <w:r>
        <w:instrText>;</w:instrText>
      </w:r>
      <w:r>
        <w:instrText>信息科技</w:instrText>
      </w:r>
      <w:r>
        <w:instrText>\nCLC: P628;TP311.13\nCNKICite: (\ndbcode: CJFQ\ndbname: CJFDLAST2020\nfilename: DZKQ202004004","page":"29-36","source":"CNKI","title":"</w:instrText>
      </w:r>
      <w:r>
        <w:instrText>地质大数据可视化关键技术</w:instrText>
      </w:r>
      <w:r>
        <w:rPr>
          <w:rFonts w:hint="eastAsia"/>
        </w:rPr>
        <w:instrText>探讨</w:instrText>
      </w:r>
      <w:r>
        <w:instrText>","volume":"39","author</w:instrText>
      </w:r>
      <w:r>
        <w:instrText>":[{"literal":"</w:instrText>
      </w:r>
      <w:r>
        <w:instrText>田宜平</w:instrText>
      </w:r>
      <w:r>
        <w:instrText>"},{"literal":"</w:instrText>
      </w:r>
      <w:r>
        <w:instrText>吴冲龙</w:instrText>
      </w:r>
      <w:r>
        <w:instrText>"},{"literal":"</w:instrText>
      </w:r>
      <w:r>
        <w:instrText>翁正平</w:instrText>
      </w:r>
      <w:r>
        <w:instrText>"},{"literal":"</w:instrText>
      </w:r>
      <w:r>
        <w:instrText>刘刚</w:instrText>
      </w:r>
      <w:r>
        <w:instrText>"},{"literal":"</w:instrText>
      </w:r>
      <w:r>
        <w:instrText>张志庭</w:instrText>
      </w:r>
      <w:r>
        <w:instrText>"},{"literal":"</w:instrText>
      </w:r>
      <w:r>
        <w:instrText>陈麒玉</w:instrText>
      </w:r>
      <w:r>
        <w:instrText xml:space="preserve">"}],"issued":{"date-parts":[["2020"]]}}}],"schema":"https://github.com/citation-style-language/schema/raw/master/csl-citation.json"} </w:instrText>
      </w:r>
      <w:r>
        <w:fldChar w:fldCharType="separate"/>
      </w:r>
      <w:r>
        <w:rPr>
          <w:rFonts w:cs="Times New Roman"/>
          <w:vertAlign w:val="superscript"/>
          <w14:ligatures w14:val="standardContextual"/>
        </w:rPr>
        <w:t>[55]</w:t>
      </w:r>
      <w:r>
        <w:fldChar w:fldCharType="end"/>
      </w:r>
      <w:r>
        <w:rPr>
          <w:rFonts w:hint="eastAsia"/>
        </w:rPr>
        <w:t>，</w:t>
      </w:r>
      <w:r>
        <w:rPr>
          <w:rFonts w:ascii="Times New Roman" w:hAnsi="Times New Roman" w:cs="Times New Roman" w:hint="eastAsia"/>
          <w:kern w:val="2"/>
        </w:rPr>
        <w:t>它不仅优化了图形</w:t>
      </w:r>
      <w:r>
        <w:rPr>
          <w:rFonts w:ascii="Times New Roman" w:hAnsi="Times New Roman" w:cs="Times New Roman" w:hint="eastAsia"/>
          <w:kern w:val="2"/>
        </w:rPr>
        <w:t>渲染的性能，还通过无缝跨平台支持，为开发者提供了一个广阔的创作空间。其架构如图</w:t>
      </w:r>
      <w:r>
        <w:rPr>
          <w:rFonts w:ascii="Times New Roman" w:hAnsi="Times New Roman" w:cs="Times New Roman" w:hint="eastAsia"/>
          <w:kern w:val="2"/>
        </w:rPr>
        <w:t>3.1</w:t>
      </w:r>
      <w:r>
        <w:rPr>
          <w:rFonts w:ascii="Times New Roman" w:hAnsi="Times New Roman" w:cs="Times New Roman" w:hint="eastAsia"/>
          <w:kern w:val="2"/>
        </w:rPr>
        <w:t>所示。</w:t>
      </w:r>
    </w:p>
    <w:p w14:paraId="24867D4A" w14:textId="77777777" w:rsidR="00EE315F" w:rsidRDefault="00204804">
      <w:pPr>
        <w:snapToGrid w:val="0"/>
        <w:spacing w:line="300" w:lineRule="auto"/>
        <w:jc w:val="center"/>
        <w:rPr>
          <w:rFonts w:eastAsia="黑体"/>
          <w:sz w:val="30"/>
          <w:szCs w:val="30"/>
        </w:rPr>
      </w:pPr>
      <w:r>
        <w:rPr>
          <w:rFonts w:eastAsia="黑体"/>
          <w:noProof/>
          <w:sz w:val="30"/>
          <w:szCs w:val="30"/>
        </w:rPr>
        <w:drawing>
          <wp:inline distT="0" distB="0" distL="0" distR="0" wp14:anchorId="2D6AA327" wp14:editId="6F01DD17">
            <wp:extent cx="4157980" cy="2655570"/>
            <wp:effectExtent l="0" t="0" r="0" b="0"/>
            <wp:docPr id="13" name="图片 1"/>
            <wp:cNvGraphicFramePr/>
            <a:graphic xmlns:a="http://schemas.openxmlformats.org/drawingml/2006/main">
              <a:graphicData uri="http://schemas.openxmlformats.org/drawingml/2006/picture">
                <pic:pic xmlns:pic="http://schemas.openxmlformats.org/drawingml/2006/picture">
                  <pic:nvPicPr>
                    <pic:cNvPr id="13" name="图片 1"/>
                    <pic:cNvPicPr/>
                  </pic:nvPicPr>
                  <pic:blipFill>
                    <a:blip r:embed="rId51">
                      <a:extLst>
                        <a:ext uri="{28A0092B-C50C-407E-A947-70E740481C1C}">
                          <a14:useLocalDpi xmlns:a14="http://schemas.microsoft.com/office/drawing/2010/main" val="0"/>
                        </a:ext>
                      </a:extLst>
                    </a:blip>
                    <a:srcRect t="-1" b="1754"/>
                    <a:stretch>
                      <a:fillRect/>
                    </a:stretch>
                  </pic:blipFill>
                  <pic:spPr>
                    <a:xfrm>
                      <a:off x="0" y="0"/>
                      <a:ext cx="4261752" cy="2722166"/>
                    </a:xfrm>
                    <a:prstGeom prst="rect">
                      <a:avLst/>
                    </a:prstGeom>
                    <a:noFill/>
                    <a:ln>
                      <a:noFill/>
                    </a:ln>
                  </pic:spPr>
                </pic:pic>
              </a:graphicData>
            </a:graphic>
          </wp:inline>
        </w:drawing>
      </w:r>
    </w:p>
    <w:p w14:paraId="63BE8590"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图</w:t>
      </w:r>
      <w:r>
        <w:rPr>
          <w:rFonts w:ascii="Times New Roman" w:hint="eastAsia"/>
          <w:sz w:val="21"/>
          <w:szCs w:val="21"/>
        </w:rPr>
        <w:t>3</w:t>
      </w:r>
      <w:r>
        <w:rPr>
          <w:rFonts w:ascii="Times New Roman"/>
          <w:sz w:val="21"/>
          <w:szCs w:val="21"/>
        </w:rPr>
        <w:t>.</w:t>
      </w:r>
      <w:r>
        <w:rPr>
          <w:rFonts w:ascii="Times New Roman" w:hint="eastAsia"/>
          <w:sz w:val="21"/>
          <w:szCs w:val="21"/>
        </w:rPr>
        <w:t>1</w:t>
      </w:r>
      <w:r>
        <w:rPr>
          <w:rFonts w:ascii="Times New Roman"/>
          <w:sz w:val="21"/>
          <w:szCs w:val="21"/>
        </w:rPr>
        <w:t xml:space="preserve"> WebGL</w:t>
      </w:r>
      <w:r>
        <w:rPr>
          <w:rFonts w:ascii="Times New Roman"/>
          <w:sz w:val="21"/>
          <w:szCs w:val="21"/>
        </w:rPr>
        <w:t>架构图</w:t>
      </w:r>
    </w:p>
    <w:p w14:paraId="7A8537E7"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Fig.</w:t>
      </w:r>
      <w:r>
        <w:rPr>
          <w:rFonts w:ascii="Times New Roman" w:hint="eastAsia"/>
          <w:sz w:val="21"/>
          <w:szCs w:val="21"/>
        </w:rPr>
        <w:t xml:space="preserve"> 3</w:t>
      </w:r>
      <w:r>
        <w:rPr>
          <w:rFonts w:ascii="Times New Roman"/>
          <w:sz w:val="21"/>
          <w:szCs w:val="21"/>
        </w:rPr>
        <w:t>.</w:t>
      </w:r>
      <w:r>
        <w:rPr>
          <w:rFonts w:ascii="Times New Roman" w:hint="eastAsia"/>
          <w:sz w:val="21"/>
          <w:szCs w:val="21"/>
        </w:rPr>
        <w:t>1</w:t>
      </w:r>
      <w:r>
        <w:rPr>
          <w:rFonts w:ascii="Times New Roman"/>
          <w:sz w:val="21"/>
          <w:szCs w:val="21"/>
        </w:rPr>
        <w:t xml:space="preserve"> WebGL architecture diagram</w:t>
      </w:r>
    </w:p>
    <w:p w14:paraId="39B832C3"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2.</w:t>
      </w:r>
      <w:r>
        <w:rPr>
          <w:rFonts w:ascii="Times New Roman" w:hAnsi="Times New Roman" w:cs="Times New Roman"/>
          <w:kern w:val="2"/>
        </w:rPr>
        <w:t xml:space="preserve">Three.js </w:t>
      </w:r>
      <w:r>
        <w:rPr>
          <w:rFonts w:ascii="Times New Roman" w:hAnsi="Times New Roman" w:cs="Times New Roman"/>
          <w:kern w:val="2"/>
        </w:rPr>
        <w:t>技术</w:t>
      </w:r>
    </w:p>
    <w:p w14:paraId="1B6BB8F0"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kern w:val="2"/>
        </w:rPr>
        <w:t xml:space="preserve">Three.js </w:t>
      </w:r>
      <w:r>
        <w:rPr>
          <w:rFonts w:ascii="Times New Roman" w:hAnsi="Times New Roman" w:cs="Times New Roman"/>
          <w:kern w:val="2"/>
        </w:rPr>
        <w:t>是一款基于</w:t>
      </w:r>
      <w:r>
        <w:rPr>
          <w:rFonts w:ascii="Times New Roman" w:hAnsi="Times New Roman" w:cs="Times New Roman"/>
          <w:kern w:val="2"/>
        </w:rPr>
        <w:t>WebGL</w:t>
      </w:r>
      <w:r>
        <w:rPr>
          <w:rFonts w:ascii="Times New Roman" w:hAnsi="Times New Roman" w:cs="Times New Roman"/>
          <w:kern w:val="2"/>
        </w:rPr>
        <w:t>的开源跨平台三维渲染库，通过对底层</w:t>
      </w:r>
      <w:r>
        <w:rPr>
          <w:rFonts w:ascii="Times New Roman" w:hAnsi="Times New Roman" w:cs="Times New Roman"/>
          <w:kern w:val="2"/>
        </w:rPr>
        <w:t xml:space="preserve"> WebGL </w:t>
      </w:r>
      <w:r>
        <w:rPr>
          <w:rFonts w:ascii="Times New Roman" w:hAnsi="Times New Roman" w:cs="Times New Roman"/>
          <w:kern w:val="2"/>
        </w:rPr>
        <w:t>接口的高度封装，提供了更加简洁直观的</w:t>
      </w:r>
      <w:r>
        <w:rPr>
          <w:rFonts w:ascii="Times New Roman" w:hAnsi="Times New Roman" w:cs="Times New Roman"/>
          <w:kern w:val="2"/>
        </w:rPr>
        <w:t xml:space="preserve"> API</w:t>
      </w:r>
      <w:r>
        <w:rPr>
          <w:rFonts w:ascii="Times New Roman" w:hAnsi="Times New Roman" w:cs="Times New Roman"/>
          <w:kern w:val="2"/>
        </w:rPr>
        <w:t>，使得开发者可以快速构建复杂的三维场景并实现交互功能。在三维地质建模与可视化领域，</w:t>
      </w:r>
      <w:r>
        <w:rPr>
          <w:rFonts w:ascii="Times New Roman" w:hAnsi="Times New Roman" w:cs="Times New Roman"/>
          <w:kern w:val="2"/>
        </w:rPr>
        <w:t xml:space="preserve">Three.js </w:t>
      </w:r>
      <w:r>
        <w:rPr>
          <w:rFonts w:ascii="Times New Roman" w:hAnsi="Times New Roman" w:cs="Times New Roman"/>
          <w:kern w:val="2"/>
        </w:rPr>
        <w:t>的强大功能得到了广泛应用</w:t>
      </w:r>
      <w:r>
        <w:fldChar w:fldCharType="begin"/>
      </w:r>
      <w:r>
        <w:instrText xml:space="preserve"> ADDIN ZOTERO_ITEM CSL_CITATION {"citationID":"TJNEfalU","properties":{"formattedCitation":"\\super [56]\\nosupersub{}","plainCitation":"[56]","noteIndex":0},"citationItems":[{"id":93,"uris":["h</w:instrText>
      </w:r>
      <w:r>
        <w:instrText>ttp://zotero.org/users/local/8clMLtyf/items/I6KCT9G3"],"itemData":{"id":93,"type":"thesis","abstract":"</w:instrText>
      </w:r>
      <w:r>
        <w:instrText>面对日益增长的野外地质数据</w:instrText>
      </w:r>
      <w:r>
        <w:instrText>,</w:instrText>
      </w:r>
      <w:r>
        <w:instrText>实现野外地质数据的共享及可视化</w:instrText>
      </w:r>
      <w:r>
        <w:instrText>,</w:instrText>
      </w:r>
      <w:r>
        <w:instrText>已成为当前地质大数据环境下的必然趋势。然而</w:instrText>
      </w:r>
      <w:r>
        <w:instrText>,</w:instrText>
      </w:r>
      <w:r>
        <w:instrText>目前地质数据管理平台存在数据兼容性不够、可视化程度不高</w:instrText>
      </w:r>
      <w:r>
        <w:instrText>,</w:instrText>
      </w:r>
      <w:r>
        <w:instrText>以及野外地质数据的采集存在数字化程度不高、中间处理环节多等问题</w:instrText>
      </w:r>
      <w:r>
        <w:instrText>,</w:instrText>
      </w:r>
      <w:r>
        <w:instrText>极大地制约了野外地质数据的共享及可视化。为此</w:instrText>
      </w:r>
      <w:r>
        <w:instrText>,</w:instrText>
      </w:r>
      <w:r>
        <w:instrText>本文设计并实现了一个基于</w:instrText>
      </w:r>
      <w:r>
        <w:instrText>Web</w:instrText>
      </w:r>
      <w:r>
        <w:instrText>的地质</w:instrText>
      </w:r>
      <w:r>
        <w:instrText>数据共享及可视化系统</w:instrText>
      </w:r>
      <w:r>
        <w:instrText>,</w:instrText>
      </w:r>
      <w:r>
        <w:instrText>以及一个基于</w:instrText>
      </w:r>
      <w:r>
        <w:instrText>Android</w:instrText>
      </w:r>
      <w:r>
        <w:instrText>的野外地质调查辅助系统</w:instrText>
      </w:r>
      <w:r>
        <w:instrText>,</w:instrText>
      </w:r>
      <w:r>
        <w:instrText>预期能为野外地质数据的数字化采集、野外预处理、共</w:instrText>
      </w:r>
      <w:r>
        <w:rPr>
          <w:rFonts w:hint="eastAsia"/>
        </w:rPr>
        <w:instrText>享及可视化提供一整套解决方案</w:instrText>
      </w:r>
      <w:r>
        <w:instrText>,</w:instrText>
      </w:r>
      <w:r>
        <w:instrText>并以浙东南泗礁岛岩墙及相关裂缝信息提取为例</w:instrText>
      </w:r>
      <w:r>
        <w:instrText>,</w:instrText>
      </w:r>
      <w:r>
        <w:instrText>对本文系统的实用性进行评估。本文主要内容和成果如下</w:instrText>
      </w:r>
      <w:r>
        <w:instrText>:(1)</w:instrText>
      </w:r>
      <w:r>
        <w:instrText>针对野外地质数据采集数字化程度不高、中间处理环节多等问题</w:instrText>
      </w:r>
      <w:r>
        <w:instrText>,</w:instrText>
      </w:r>
      <w:r>
        <w:instrText>本文基于</w:instrText>
      </w:r>
      <w:r>
        <w:instrText>Android</w:instrText>
      </w:r>
      <w:r>
        <w:instrText>平台设计了</w:instrText>
      </w:r>
      <w:r>
        <w:instrText xml:space="preserve"> </w:instrText>
      </w:r>
      <w:r>
        <w:instrText>一款移动端野外地质调查辅助系统</w:instrText>
      </w:r>
      <w:r>
        <w:instrText>,</w:instrText>
      </w:r>
      <w:r>
        <w:instrText>除虚拟笔记本、拍照、导航定位、天气查看、现象点预览等野外常用功能外</w:instrText>
      </w:r>
      <w:r>
        <w:instrText>,</w:instrText>
      </w:r>
      <w:r>
        <w:instrText>还支持复杂地质露头参数的现场计算和现场图像实时处理</w:instrText>
      </w:r>
      <w:r>
        <w:instrText>,</w:instrText>
      </w:r>
      <w:r>
        <w:instrText>在支持移动端数字</w:instrText>
      </w:r>
      <w:r>
        <w:instrText>化采集的同时</w:instrText>
      </w:r>
      <w:r>
        <w:instrText>,</w:instrText>
      </w:r>
      <w:r>
        <w:instrText>减少了野外数据处理的中间环节</w:instrText>
      </w:r>
      <w:r>
        <w:instrText>,</w:instrText>
      </w:r>
      <w:r>
        <w:instrText>为野外地质数据的共享及可视化奠定了良好的基础。</w:instrText>
      </w:r>
      <w:r>
        <w:instrText>(2)</w:instrText>
      </w:r>
      <w:r>
        <w:instrText>针对地质数据管理平台数</w:instrText>
      </w:r>
      <w:r>
        <w:rPr>
          <w:rFonts w:hint="eastAsia"/>
        </w:rPr>
        <w:instrText>据兼容性不够、可视化程度不高等问题</w:instrText>
      </w:r>
      <w:r>
        <w:instrText>,</w:instrText>
      </w:r>
      <w:r>
        <w:instrText>本文设计了一款</w:instrText>
      </w:r>
      <w:r>
        <w:instrText>B/S</w:instrText>
      </w:r>
      <w:r>
        <w:instrText>架构的地质数据共享及可视化系统</w:instrText>
      </w:r>
      <w:r>
        <w:instrText>,</w:instrText>
      </w:r>
      <w:r>
        <w:instrText>无需插件</w:instrText>
      </w:r>
      <w:r>
        <w:instrText>,</w:instrText>
      </w:r>
      <w:r>
        <w:instrText>只需通过浏览器访问</w:instrText>
      </w:r>
      <w:r>
        <w:instrText>,</w:instrText>
      </w:r>
      <w:r>
        <w:instrText>即可实现地质数据的上传下载</w:instrText>
      </w:r>
      <w:r>
        <w:instrText>,</w:instrText>
      </w:r>
      <w:r>
        <w:instrText>以及正射影像、全景、三维模型等数据的一体化显示</w:instrText>
      </w:r>
      <w:r>
        <w:instrText>,</w:instrText>
      </w:r>
      <w:r>
        <w:instrText>研究人员即使身处室内</w:instrText>
      </w:r>
      <w:r>
        <w:instrText>,</w:instrText>
      </w:r>
      <w:r>
        <w:instrText>也能对地质现象点有清晰的认识。</w:instrText>
      </w:r>
      <w:r>
        <w:instrText>(3)</w:instrText>
      </w:r>
      <w:r>
        <w:instrText>泗礁岛岩墙及相关裂缝信息提取的应用研究表明</w:instrText>
      </w:r>
      <w:r>
        <w:instrText>,</w:instrText>
      </w:r>
      <w:r>
        <w:instrText>本文野外地质调查辅助系统可切实提高野外工作的效率及质量</w:instrText>
      </w:r>
      <w:r>
        <w:instrText>,</w:instrText>
      </w:r>
      <w:r>
        <w:instrText>尤其是图像预处理模块</w:instrText>
      </w:r>
      <w:r>
        <w:instrText>,</w:instrText>
      </w:r>
      <w:r>
        <w:instrText>支持野外现场图像的实</w:instrText>
      </w:r>
      <w:r>
        <w:instrText>时处理</w:instrText>
      </w:r>
      <w:r>
        <w:instrText>,</w:instrText>
      </w:r>
      <w:r>
        <w:instrText>为岩墙与裂缝的快速准确提取指明了研究方向。而本文地质数据共享及可视化系统</w:instrText>
      </w:r>
      <w:r>
        <w:instrText>,</w:instrText>
      </w:r>
      <w:r>
        <w:instrText>可为泗礁岛的野外采集数据提供一个交</w:instrText>
      </w:r>
      <w:r>
        <w:rPr>
          <w:rFonts w:hint="eastAsia"/>
        </w:rPr>
        <w:instrText>流共享的平台</w:instrText>
      </w:r>
      <w:r>
        <w:instrText>,</w:instrText>
      </w:r>
      <w:r>
        <w:instrText>并使野外露头信息更为直观形象的展现出来</w:instrText>
      </w:r>
      <w:r>
        <w:instrText>,</w:instrText>
      </w:r>
      <w:r>
        <w:instrText>为数据的复用创造条件。</w:instrText>
      </w:r>
      <w:r>
        <w:instrText>","genre":"</w:instrText>
      </w:r>
      <w:r>
        <w:instrText>硕士学位论文</w:instrText>
      </w:r>
      <w:r>
        <w:instrText xml:space="preserve">","language":"zh-CN","note":"DOI: 10.27461/d.cnki.gzjdx.2019.000625\nmajor: </w:instrText>
      </w:r>
      <w:r>
        <w:instrText>构造地质学</w:instrText>
      </w:r>
      <w:r>
        <w:instrText xml:space="preserve">\ndownload: 277\nalbum: </w:instrText>
      </w:r>
      <w:r>
        <w:instrText>基础科学</w:instrText>
      </w:r>
      <w:r>
        <w:instrText>;</w:instrText>
      </w:r>
      <w:r>
        <w:instrText>工程科技</w:instrText>
      </w:r>
      <w:r>
        <w:instrText>Ⅰ</w:instrText>
      </w:r>
      <w:r>
        <w:instrText>辑</w:instrText>
      </w:r>
      <w:r>
        <w:instrText>\nCLC: P628.4;P588.1\ndbcod</w:instrText>
      </w:r>
      <w:r>
        <w:instrText>e: CMFD\ndbname: CMFD202001\nfilename: 1019104124.nh","number-of-pages":"81","publisher":"</w:instrText>
      </w:r>
      <w:r>
        <w:instrText>浙江大学</w:instrText>
      </w:r>
      <w:r>
        <w:instrText>","source":"CNKI","title":"</w:instrText>
      </w:r>
      <w:r>
        <w:instrText>基于</w:instrText>
      </w:r>
      <w:r>
        <w:instrText>Android</w:instrText>
      </w:r>
      <w:r>
        <w:instrText>和</w:instrText>
      </w:r>
      <w:r>
        <w:instrText>Web</w:instrText>
      </w:r>
      <w:r>
        <w:instrText>的野外地质数据共享及可视化系统的设计与实现</w:instrText>
      </w:r>
      <w:r>
        <w:instrText>","URL":"https://doi.org/10.27461/d.cnki.gzjdx.2019.000625","author":[{"literal":"</w:instrText>
      </w:r>
      <w:r>
        <w:instrText>张华</w:instrText>
      </w:r>
      <w:r>
        <w:instrText>"}],"contributor"</w:instrText>
      </w:r>
      <w:r>
        <w:instrText>:[{"literal":"</w:instrText>
      </w:r>
      <w:r>
        <w:instrText>陈宁华</w:instrText>
      </w:r>
      <w:r>
        <w:instrText xml:space="preserve">"}],"accessed":{"date-parts":[["2025",2,25]]},"issued":{"date-parts":[["2020"]]}}}],"schema":"https://github.com/citation-style-language/schema/raw/master/csl-citation.json"} </w:instrText>
      </w:r>
      <w:r>
        <w:fldChar w:fldCharType="separate"/>
      </w:r>
      <w:r>
        <w:rPr>
          <w:rFonts w:cs="Times New Roman"/>
          <w:vertAlign w:val="superscript"/>
          <w14:ligatures w14:val="standardContextual"/>
        </w:rPr>
        <w:t>[56]</w:t>
      </w:r>
      <w:r>
        <w:fldChar w:fldCharType="end"/>
      </w:r>
      <w:r>
        <w:t>。</w:t>
      </w:r>
      <w:r>
        <w:rPr>
          <w:rFonts w:ascii="Times New Roman" w:hAnsi="Times New Roman" w:cs="Times New Roman"/>
          <w:kern w:val="2"/>
        </w:rPr>
        <w:t>三维地质建模需要处理如地层、断层、矿体等复杂的三维几何结构。</w:t>
      </w:r>
      <w:r>
        <w:rPr>
          <w:rFonts w:ascii="Times New Roman" w:hAnsi="Times New Roman" w:cs="Times New Roman"/>
          <w:kern w:val="2"/>
        </w:rPr>
        <w:t xml:space="preserve">Three.js </w:t>
      </w:r>
      <w:r>
        <w:rPr>
          <w:rFonts w:ascii="Times New Roman" w:hAnsi="Times New Roman" w:cs="Times New Roman"/>
          <w:kern w:val="2"/>
        </w:rPr>
        <w:t>可以通过自定义几何体构建地质单元模</w:t>
      </w:r>
      <w:r>
        <w:rPr>
          <w:rFonts w:ascii="Times New Roman" w:hAnsi="Times New Roman" w:cs="Times New Roman"/>
          <w:kern w:val="2"/>
        </w:rPr>
        <w:t>型</w:t>
      </w:r>
      <w:r>
        <w:rPr>
          <w:rFonts w:ascii="Times New Roman" w:hAnsi="Times New Roman" w:cs="Times New Roman" w:hint="eastAsia"/>
          <w:kern w:val="2"/>
        </w:rPr>
        <w:t>并</w:t>
      </w:r>
      <w:r>
        <w:rPr>
          <w:rFonts w:ascii="Times New Roman" w:hAnsi="Times New Roman" w:cs="Times New Roman"/>
          <w:kern w:val="2"/>
        </w:rPr>
        <w:t>支持大规模数据加载与渲染。用户可以通过鼠标或触</w:t>
      </w:r>
      <w:proofErr w:type="gramStart"/>
      <w:r>
        <w:rPr>
          <w:rFonts w:ascii="Times New Roman" w:hAnsi="Times New Roman" w:cs="Times New Roman"/>
          <w:kern w:val="2"/>
        </w:rPr>
        <w:t>控设备</w:t>
      </w:r>
      <w:proofErr w:type="gramEnd"/>
      <w:r>
        <w:rPr>
          <w:rFonts w:ascii="Times New Roman" w:hAnsi="Times New Roman" w:cs="Times New Roman" w:hint="eastAsia"/>
          <w:kern w:val="2"/>
        </w:rPr>
        <w:t>实</w:t>
      </w:r>
      <w:r>
        <w:rPr>
          <w:rFonts w:ascii="Times New Roman" w:hAnsi="Times New Roman" w:cs="Times New Roman"/>
          <w:kern w:val="2"/>
        </w:rPr>
        <w:t>现三维场景的旋转、缩放与漫游，实时观察地质体的内部结构</w:t>
      </w:r>
      <w:r>
        <w:fldChar w:fldCharType="begin"/>
      </w:r>
      <w:r>
        <w:instrText xml:space="preserve"> ADDIN ZOTERO_ITEM CSL_CITATION {"citationID":"s5WNWwkG","properties":{"formattedCitation":"\\super [57]\\nosupersub{}","plainCitation":"[57]","noteIndex":0},"citationItems":[{"id":92,"uris":["http://</w:instrText>
      </w:r>
      <w:r>
        <w:instrText>zotero.org/users/local/8clMLtyf/items/SPUAAC3X"],"itemData":{"id":92,"type":"paper-conference","abstract":"</w:instrText>
      </w:r>
      <w:r>
        <w:instrText>随着移动互联网技术的快速发展</w:instrText>
      </w:r>
      <w:r>
        <w:instrText>,HTML5</w:instrText>
      </w:r>
      <w:r>
        <w:instrText>成了移动端应用开发的主流技术之一。</w:instrText>
      </w:r>
      <w:r>
        <w:instrText>H5</w:instrText>
      </w:r>
      <w:r>
        <w:instrText>技术以其跨平台、轻量级、易于开发的特点受到了广泛的关注和应用。而</w:instrText>
      </w:r>
      <w:r>
        <w:instrText>3D</w:instrText>
      </w:r>
      <w:r>
        <w:instrText>技术在</w:instrText>
      </w:r>
      <w:r>
        <w:instrText>H5</w:instrText>
      </w:r>
      <w:r>
        <w:instrText>中的应用则可以为移动端应用带来更加生动、丰富的用户体验</w:instrText>
      </w:r>
      <w:r>
        <w:instrText>,</w:instrText>
      </w:r>
      <w:r>
        <w:instrText>为用户带来更加真实、立体的视觉感受</w:instrText>
      </w:r>
      <w:r>
        <w:instrText>,</w:instrText>
      </w:r>
      <w:r>
        <w:instrText>提高用户对应用的粘性和使用体验。本文将介绍基于</w:instrText>
      </w:r>
      <w:r>
        <w:instrText>Th</w:instrText>
      </w:r>
      <w:r>
        <w:instrText>reeJS</w:instrText>
      </w:r>
      <w:r>
        <w:instrText>的</w:instrText>
      </w:r>
      <w:r>
        <w:instrText>3D</w:instrText>
      </w:r>
      <w:r>
        <w:instrText>技术在</w:instrText>
      </w:r>
      <w:r>
        <w:instrText>H5</w:instrText>
      </w:r>
      <w:r>
        <w:instrText>应用中的实践</w:instrText>
      </w:r>
      <w:r>
        <w:instrText>,</w:instrText>
      </w:r>
      <w:r>
        <w:instrText>包括模型加载、场景渲染、场景漫游、交互动画等</w:instrText>
      </w:r>
      <w:r>
        <w:instrText>,</w:instrText>
      </w:r>
      <w:r>
        <w:instrText>为开发者提供借鉴和参考</w:instrText>
      </w:r>
      <w:r>
        <w:rPr>
          <w:rFonts w:hint="eastAsia"/>
        </w:rPr>
        <w:instrText>。</w:instrText>
      </w:r>
      <w:r>
        <w:instrText xml:space="preserve"> </w:instrText>
      </w:r>
      <w:r>
        <w:instrText>更多</w:instrText>
      </w:r>
      <w:r>
        <w:instrText xml:space="preserve"> </w:instrText>
      </w:r>
      <w:r>
        <w:instrText>还原</w:instrText>
      </w:r>
      <w:r>
        <w:instrText xml:space="preserve"> AbstractFilter('ChDivSummary', 'ChDivSummaryMore', 'ChDivSummaryReset');","container-title":"</w:instrText>
      </w:r>
      <w:r>
        <w:instrText>中国新闻技术工作者联合会</w:instrText>
      </w:r>
      <w:r>
        <w:instrText>2023</w:instrText>
      </w:r>
      <w:r>
        <w:instrText>年学术年会论文集</w:instrText>
      </w:r>
      <w:r>
        <w:instrText>","DOI":"10.26914/c.cnkihy.2023.105750","event-place":"</w:instrText>
      </w:r>
      <w:r>
        <w:instrText>中国海南海口</w:instrText>
      </w:r>
      <w:r>
        <w:instrText>","event-title":</w:instrText>
      </w:r>
      <w:r>
        <w:instrText>"</w:instrText>
      </w:r>
      <w:r>
        <w:instrText>中国新闻技术工作者联合会</w:instrText>
      </w:r>
      <w:r>
        <w:instrText>2023</w:instrText>
      </w:r>
      <w:r>
        <w:instrText>年学术年会</w:instrText>
      </w:r>
      <w:r>
        <w:instrText xml:space="preserve">","language":"zh-CN","note":"download: 68\nalbum: </w:instrText>
      </w:r>
      <w:r>
        <w:instrText>信息科技</w:instrText>
      </w:r>
      <w:r>
        <w:instrText>\nCLC: TP391.41;TP393.092\ndbcode: CPFD\ndbname: CPFDLAST2024\nfilename: EXGZ202311001018","page":"97-99","publisher-place":"</w:instrText>
      </w:r>
      <w:r>
        <w:instrText>中国海南海口</w:instrText>
      </w:r>
      <w:r>
        <w:instrText>","source":"CNKI","title":"</w:instrText>
      </w:r>
      <w:r>
        <w:instrText>基于</w:instrText>
      </w:r>
      <w:r>
        <w:instrText>ThreeJS</w:instrText>
      </w:r>
      <w:r>
        <w:instrText>的</w:instrText>
      </w:r>
      <w:r>
        <w:instrText>3D</w:instrText>
      </w:r>
      <w:r>
        <w:instrText>技术在</w:instrText>
      </w:r>
      <w:r>
        <w:instrText>H5</w:instrText>
      </w:r>
      <w:r>
        <w:instrText>应用中的实</w:instrText>
      </w:r>
      <w:r>
        <w:instrText>践</w:instrText>
      </w:r>
      <w:r>
        <w:instrText>","URL":"https://doi.org/10.26914/c.cnkihy.2023.105750","author":[{"literal":"</w:instrText>
      </w:r>
      <w:r>
        <w:instrText>文娇</w:instrText>
      </w:r>
      <w:r>
        <w:instrText>"},{"literal":"</w:instrText>
      </w:r>
      <w:r>
        <w:instrText>易桃民</w:instrText>
      </w:r>
      <w:r>
        <w:instrText>"},{"literal":"</w:instrText>
      </w:r>
      <w:r>
        <w:instrText>张琪</w:instrText>
      </w:r>
      <w:r>
        <w:instrText>"}],"accessed":{"date-parts":[["2025",2,25]]},"issued":{"date-parts":[["2023",11,9]]}}}],"schema":"https://github.com/citation-style-languag</w:instrText>
      </w:r>
      <w:r>
        <w:instrText xml:space="preserve">e/schema/raw/master/csl-citation.json"} </w:instrText>
      </w:r>
      <w:r>
        <w:fldChar w:fldCharType="separate"/>
      </w:r>
      <w:r>
        <w:rPr>
          <w:rFonts w:cs="Times New Roman"/>
          <w:vertAlign w:val="superscript"/>
          <w14:ligatures w14:val="standardContextual"/>
        </w:rPr>
        <w:t>[57]</w:t>
      </w:r>
      <w:r>
        <w:fldChar w:fldCharType="end"/>
      </w:r>
      <w:r>
        <w:t>。</w:t>
      </w:r>
      <w:r>
        <w:rPr>
          <w:rFonts w:ascii="Times New Roman" w:hAnsi="Times New Roman" w:cs="Times New Roman"/>
          <w:kern w:val="2"/>
        </w:rPr>
        <w:t>此外，</w:t>
      </w:r>
      <w:r>
        <w:rPr>
          <w:rFonts w:ascii="Times New Roman" w:hAnsi="Times New Roman" w:cs="Times New Roman"/>
          <w:kern w:val="2"/>
        </w:rPr>
        <w:t xml:space="preserve">Three.js </w:t>
      </w:r>
      <w:r>
        <w:rPr>
          <w:rFonts w:ascii="Times New Roman" w:hAnsi="Times New Roman" w:cs="Times New Roman"/>
          <w:kern w:val="2"/>
        </w:rPr>
        <w:t>的</w:t>
      </w:r>
      <w:r>
        <w:rPr>
          <w:rFonts w:ascii="Times New Roman" w:hAnsi="Times New Roman" w:cs="Times New Roman"/>
          <w:kern w:val="2"/>
        </w:rPr>
        <w:t xml:space="preserve"> GPU </w:t>
      </w:r>
      <w:r>
        <w:rPr>
          <w:rFonts w:ascii="Times New Roman" w:hAnsi="Times New Roman" w:cs="Times New Roman"/>
          <w:kern w:val="2"/>
        </w:rPr>
        <w:t>加速渲染能力保证了其对大规模三维场景的流畅展示，即使在普通浏览器中也能高效运行</w:t>
      </w:r>
      <w:r>
        <w:fldChar w:fldCharType="begin"/>
      </w:r>
      <w:r>
        <w:instrText xml:space="preserve"> ADDIN ZOTERO_ITEM CSL_CITATION {"citationID":"5lWtDhug","properties":{"formattedCitation":"\\super [58]\\nosupersub{}","plainCitation":"[58]","noteInd</w:instrText>
      </w:r>
      <w:r>
        <w:instrText>ex":0},"citationItems":[{"id":141,"uris":["http://zotero.org/users/local/8clMLtyf/items/LA566NKC"],"itemData":{"id":141,"type":"paper-conference","abstract":"with the rapid development of visualization, network visualization has become an important branch,</w:instrText>
      </w:r>
      <w:r>
        <w:instrText xml:space="preserve"> which is applied in many aspects of life such as business, education and virtual community. But existed network visualization systems are based on small volume and static effect. Along with the incessant expansion of modern internet scale, traditional..."</w:instrText>
      </w:r>
      <w:r>
        <w:instrText>,"DOI":"10.2991/icaita-16.2016.39","event-title":"2016 International Conference on Artificial Intelligence: Technologies and Applications","ISBN":"978-94-6252-162-9","language":"en","note":"ISSN: 1951-6851","page":"152-155","publisher":"Atlantis Press","so</w:instrText>
      </w:r>
      <w:r>
        <w:instrText>urce":"www.atlantis-press.com","title":"Large Scale Network Topology Visualization System Based on Three.JS","URL":"https://www.atlantis-press.com/proceedings/icaita-16/25849490","author":[{"family":"Wang","given":"Yuxiao"},{"family":"Li","given":"Yuanzhan</w:instrText>
      </w:r>
      <w:r>
        <w:instrText>g"},{"family":"Tan","given":"Yu'an"},{"family":"Zhang","given":"Quanxin"},{"family":"Zheng","given":"Jun"}],"accessed":{"date-parts":[["2025",2,25]]},"issued":{"date-parts":[["2016",1]]}}}],"schema":"https://github.com/citation-style-language/schema/raw/ma</w:instrText>
      </w:r>
      <w:r>
        <w:instrText xml:space="preserve">ster/csl-citation.json"} </w:instrText>
      </w:r>
      <w:r>
        <w:fldChar w:fldCharType="separate"/>
      </w:r>
      <w:r>
        <w:rPr>
          <w:rFonts w:cs="Times New Roman"/>
          <w:vertAlign w:val="superscript"/>
          <w14:ligatures w14:val="standardContextual"/>
        </w:rPr>
        <w:t>[58]</w:t>
      </w:r>
      <w:r>
        <w:fldChar w:fldCharType="end"/>
      </w:r>
      <w:r>
        <w:t>。</w:t>
      </w:r>
      <w:r>
        <w:rPr>
          <w:rFonts w:ascii="Times New Roman" w:hAnsi="Times New Roman" w:cs="Times New Roman"/>
          <w:kern w:val="2"/>
        </w:rPr>
        <w:t>通过整合现代前端框架如</w:t>
      </w:r>
      <w:r>
        <w:rPr>
          <w:rFonts w:ascii="Times New Roman" w:hAnsi="Times New Roman" w:cs="Times New Roman"/>
          <w:kern w:val="2"/>
        </w:rPr>
        <w:t xml:space="preserve"> React </w:t>
      </w:r>
      <w:r>
        <w:rPr>
          <w:rFonts w:ascii="Times New Roman" w:hAnsi="Times New Roman" w:cs="Times New Roman"/>
          <w:kern w:val="2"/>
        </w:rPr>
        <w:t>或</w:t>
      </w:r>
      <w:r>
        <w:rPr>
          <w:rFonts w:ascii="Times New Roman" w:hAnsi="Times New Roman" w:cs="Times New Roman"/>
          <w:kern w:val="2"/>
        </w:rPr>
        <w:t xml:space="preserve"> Vue</w:t>
      </w:r>
      <w:r>
        <w:rPr>
          <w:rFonts w:ascii="Times New Roman" w:hAnsi="Times New Roman" w:cs="Times New Roman"/>
          <w:kern w:val="2"/>
        </w:rPr>
        <w:t>，</w:t>
      </w:r>
      <w:r>
        <w:rPr>
          <w:rFonts w:ascii="Times New Roman" w:hAnsi="Times New Roman" w:cs="Times New Roman"/>
          <w:kern w:val="2"/>
        </w:rPr>
        <w:t xml:space="preserve">Three.js </w:t>
      </w:r>
      <w:r>
        <w:rPr>
          <w:rFonts w:ascii="Times New Roman" w:hAnsi="Times New Roman" w:cs="Times New Roman"/>
          <w:kern w:val="2"/>
        </w:rPr>
        <w:t>可用于构建功能丰富的地质建模与分析平台，支持在线数据共享与协作。</w:t>
      </w:r>
    </w:p>
    <w:p w14:paraId="0EA284C4" w14:textId="77777777" w:rsidR="00EE315F" w:rsidRDefault="00204804">
      <w:pPr>
        <w:snapToGrid w:val="0"/>
        <w:spacing w:after="120" w:line="300" w:lineRule="auto"/>
        <w:ind w:firstLineChars="200" w:firstLine="480"/>
        <w:rPr>
          <w:rFonts w:ascii="Times New Roman" w:hAnsi="Times New Roman" w:cs="Times New Roman"/>
          <w:kern w:val="2"/>
        </w:rPr>
      </w:pPr>
      <w:r>
        <w:rPr>
          <w:rFonts w:ascii="Times New Roman" w:hAnsi="Times New Roman" w:cs="Times New Roman"/>
          <w:kern w:val="2"/>
        </w:rPr>
        <w:t>在实际应用中，</w:t>
      </w:r>
      <w:r>
        <w:rPr>
          <w:rFonts w:ascii="Times New Roman" w:hAnsi="Times New Roman" w:cs="Times New Roman"/>
          <w:kern w:val="2"/>
        </w:rPr>
        <w:t xml:space="preserve">Three.js </w:t>
      </w:r>
      <w:r>
        <w:rPr>
          <w:rFonts w:ascii="Times New Roman" w:hAnsi="Times New Roman" w:cs="Times New Roman" w:hint="eastAsia"/>
          <w:kern w:val="2"/>
        </w:rPr>
        <w:t>常用</w:t>
      </w:r>
      <w:r>
        <w:rPr>
          <w:rFonts w:ascii="Times New Roman" w:hAnsi="Times New Roman" w:cs="Times New Roman"/>
          <w:kern w:val="2"/>
        </w:rPr>
        <w:t>于地质勘探、资源管理、环境模拟和灾害预测等领域</w:t>
      </w:r>
      <w:r>
        <w:fldChar w:fldCharType="begin"/>
      </w:r>
      <w:r>
        <w:instrText xml:space="preserve"> ADDIN ZOTERO_ITEM CSL_CITATION {"citationID":"yP1aLyCc","properties":{"formattedCitation":"\\super [59]\\nosupersub</w:instrText>
      </w:r>
      <w:r>
        <w:instrText xml:space="preserve">{}","plainCitation":"[59]","noteIndex":0},"citationItems":[{"id":90,"uris":["http://zotero.org/users/local/8clMLtyf/items/ALLNHYPQ"],"itemData":{"id":90,"type":"article-journal","abstract":"In view of the common problems such as ground pressure disasters, </w:instrText>
      </w:r>
      <w:r>
        <w:instrText>water inrush, ventilation heat damage that may be induced by mining activities, this paper designs and develops a multi-source data fusion 3D visualization platform with a separation structure of front-end and back-end based on the multi-type online monito</w:instrText>
      </w:r>
      <w:r>
        <w:instrText xml:space="preserve">ring system established by Yiliang Chihong Mining Co., Ltd. and based on the three-js technical framework, so as to realize real-time online management of multiple types of data including mine production operations, ground pressure monitoring, ventilation </w:instrText>
      </w:r>
      <w:r>
        <w:instrText>heat damage and water inrush. Classified statistical analysis, three-dimensional visual integrated display of risk early warning information and early warning push ensure mine production safety, improve the emergency response efficiency of mine safety risk</w:instrText>
      </w:r>
      <w:r>
        <w:instrText>s, and significantly improve the level of mine safety risk information management and control.","container-title":"Highlights in Science, Engineering and Technology","DOI":"10.54097/8fwgb359","ISSN":"2791-0210","language":"en","license":"Copyright (c) 2025</w:instrText>
      </w:r>
      <w:r>
        <w:instrText xml:space="preserve"> Highlights in Science, Engineering and Technology","page":"92-101","source":"hsetdata.com","title":"Design and Development of 3D Visualization Platform for Data Fusion in Mining Process","volume":"127","author":[{"family":"Zhang","given":"Chi"},{"family":</w:instrText>
      </w:r>
      <w:r>
        <w:instrText xml:space="preserve">"Jiang","given":"Puxian"},{"family":"Chen","given":"Yin"},{"family":"Ji","given":"Hu"},{"family":"Li","given":"Jinyang"}],"issued":{"date-parts":[["2025",1,23]]}}}],"schema":"https://github.com/citation-style-language/schema/raw/master/csl-citation.json"} </w:instrText>
      </w:r>
      <w:r>
        <w:fldChar w:fldCharType="separate"/>
      </w:r>
      <w:r>
        <w:rPr>
          <w:rFonts w:cs="Times New Roman"/>
          <w:vertAlign w:val="superscript"/>
          <w14:ligatures w14:val="standardContextual"/>
        </w:rPr>
        <w:t>[59]</w:t>
      </w:r>
      <w:r>
        <w:fldChar w:fldCharType="end"/>
      </w:r>
      <w:r>
        <w:t>。</w:t>
      </w:r>
      <w:r>
        <w:rPr>
          <w:rFonts w:ascii="Times New Roman" w:hAnsi="Times New Roman" w:cs="Times New Roman"/>
          <w:kern w:val="2"/>
        </w:rPr>
        <w:t>例如，通过将地质钻探数据转换为三维模型，可以直观展现地层分布和矿体形状；结合虚拟现实设备，</w:t>
      </w:r>
      <w:bookmarkStart w:id="163" w:name="_Hlk191407485"/>
      <w:r>
        <w:rPr>
          <w:rFonts w:ascii="Times New Roman" w:hAnsi="Times New Roman" w:cs="Times New Roman"/>
          <w:kern w:val="2"/>
        </w:rPr>
        <w:t>Three.js</w:t>
      </w:r>
      <w:bookmarkEnd w:id="163"/>
      <w:r>
        <w:rPr>
          <w:rFonts w:ascii="Times New Roman" w:hAnsi="Times New Roman" w:cs="Times New Roman"/>
          <w:kern w:val="2"/>
        </w:rPr>
        <w:t xml:space="preserve"> </w:t>
      </w:r>
      <w:r>
        <w:rPr>
          <w:rFonts w:ascii="Times New Roman" w:hAnsi="Times New Roman" w:cs="Times New Roman"/>
          <w:kern w:val="2"/>
        </w:rPr>
        <w:t>提供沉浸式</w:t>
      </w:r>
      <w:bookmarkStart w:id="164" w:name="_Hlk191407805"/>
      <w:r>
        <w:rPr>
          <w:rFonts w:ascii="Times New Roman" w:hAnsi="Times New Roman" w:cs="Times New Roman"/>
          <w:kern w:val="2"/>
        </w:rPr>
        <w:t>地质场景</w:t>
      </w:r>
      <w:bookmarkEnd w:id="164"/>
      <w:r>
        <w:rPr>
          <w:rFonts w:ascii="Times New Roman" w:hAnsi="Times New Roman" w:cs="Times New Roman"/>
          <w:kern w:val="2"/>
        </w:rPr>
        <w:t>探索体验</w:t>
      </w:r>
      <w:r>
        <w:fldChar w:fldCharType="begin"/>
      </w:r>
      <w:r>
        <w:instrText xml:space="preserve"> ADDIN ZOTERO_ITEM CSL_CITATION {"citationID":"HdRRQkj3","properties":{"formattedCitation":"\\super [60]\\nosupersub{}","plainCitation":"[60]","noteIndex":0},"citationItems":[{"id":</w:instrText>
      </w:r>
      <w:r>
        <w:instrText>94,"uris":["http://zotero.org/users/local/8clMLtyf/items/8PMAUIGE"],"itemData":{"id":94,"type":"article-journal","abstract":"</w:instrText>
      </w:r>
      <w:r>
        <w:instrText>地质破碎存在较高的难度，如未能对现代先进技术进行掌握，就极可能导致严重的资源浪费问题，进而阻碍地质找矿的发展。地质实验测试技术在地质找矿中扮演着关键的角色，就此，论文主要对地质实验测试技术在地质找矿中的应用展开详细分析与探讨。</w:instrText>
      </w:r>
      <w:r>
        <w:instrText>","container-title</w:instrText>
      </w:r>
      <w:r>
        <w:instrText>":"</w:instrText>
      </w:r>
      <w:r>
        <w:instrText>世界有色金属</w:instrText>
      </w:r>
      <w:r>
        <w:instrText xml:space="preserve">","issue":"11","language":"zh-CN","note":"download: 39\nalbum: </w:instrText>
      </w:r>
      <w:r>
        <w:instrText>工</w:instrText>
      </w:r>
      <w:r>
        <w:rPr>
          <w:rFonts w:hint="eastAsia"/>
        </w:rPr>
        <w:instrText>程科技Ⅰ辑</w:instrText>
      </w:r>
      <w:r>
        <w:instrText>;</w:instrText>
      </w:r>
      <w:r>
        <w:instrText>经济与管理科学</w:instrText>
      </w:r>
      <w:r>
        <w:instrText>;</w:instrText>
      </w:r>
      <w:r>
        <w:instrText>基础科学</w:instrText>
      </w:r>
      <w:r>
        <w:instrText>\nCLC: P623\ndbcode: CJFQ\ndbname: CJFDLAST2024\nfilename: COLO202411037","page":"109-111","source":"CNKI","title":"</w:instrText>
      </w:r>
      <w:r>
        <w:instrText>地质实验测试技术在地质找矿中的应用分析</w:instrText>
      </w:r>
      <w:r>
        <w:instrText>","author":[{"literal":"</w:instrText>
      </w:r>
      <w:r>
        <w:instrText>刘安安</w:instrText>
      </w:r>
      <w:r>
        <w:instrText>"}]</w:instrText>
      </w:r>
      <w:r>
        <w:instrText xml:space="preserve">,"issued":{"date-parts":[["2024"]]}}}],"schema":"https://github.com/citation-style-language/schema/raw/master/csl-citation.json"} </w:instrText>
      </w:r>
      <w:r>
        <w:fldChar w:fldCharType="separate"/>
      </w:r>
      <w:r>
        <w:rPr>
          <w:rFonts w:cs="Times New Roman"/>
          <w:vertAlign w:val="superscript"/>
          <w14:ligatures w14:val="standardContextual"/>
        </w:rPr>
        <w:t>[60]</w:t>
      </w:r>
      <w:r>
        <w:fldChar w:fldCharType="end"/>
      </w:r>
      <w:r>
        <w:t>；</w:t>
      </w:r>
      <w:r>
        <w:rPr>
          <w:rFonts w:ascii="Times New Roman" w:hAnsi="Times New Roman" w:cs="Times New Roman"/>
          <w:kern w:val="2"/>
        </w:rPr>
        <w:t>通过加载动态模拟数据，开发者可以实时展示地震波传播或地下水流动情况。相较传统地质可视化工具，</w:t>
      </w:r>
      <w:r>
        <w:rPr>
          <w:rFonts w:ascii="Times New Roman" w:hAnsi="Times New Roman" w:cs="Times New Roman"/>
          <w:kern w:val="2"/>
        </w:rPr>
        <w:t>Three.js</w:t>
      </w:r>
      <w:r>
        <w:rPr>
          <w:rFonts w:ascii="Times New Roman" w:hAnsi="Times New Roman" w:cs="Times New Roman"/>
          <w:kern w:val="2"/>
        </w:rPr>
        <w:t>以其开放性、高效性和跨平台特性，为三维地质建模和可视化开辟了更多可能性。</w:t>
      </w:r>
    </w:p>
    <w:p w14:paraId="0BCC01D0" w14:textId="77777777" w:rsidR="00EE315F" w:rsidRDefault="00204804">
      <w:pPr>
        <w:keepNext/>
        <w:keepLines/>
        <w:snapToGrid w:val="0"/>
        <w:spacing w:before="240" w:after="120" w:line="360" w:lineRule="auto"/>
        <w:outlineLvl w:val="1"/>
        <w:rPr>
          <w:rFonts w:eastAsia="黑体"/>
          <w:sz w:val="28"/>
          <w:szCs w:val="32"/>
        </w:rPr>
      </w:pPr>
      <w:bookmarkStart w:id="165" w:name="_Toc192629363"/>
      <w:r>
        <w:rPr>
          <w:rFonts w:eastAsia="黑体" w:hint="eastAsia"/>
          <w:sz w:val="28"/>
          <w:szCs w:val="32"/>
        </w:rPr>
        <w:t>3</w:t>
      </w:r>
      <w:r>
        <w:rPr>
          <w:rFonts w:eastAsia="黑体"/>
          <w:sz w:val="28"/>
          <w:szCs w:val="32"/>
        </w:rPr>
        <w:t>.</w:t>
      </w:r>
      <w:r>
        <w:rPr>
          <w:rFonts w:eastAsia="黑体" w:hint="eastAsia"/>
          <w:sz w:val="28"/>
          <w:szCs w:val="32"/>
        </w:rPr>
        <w:t>2</w:t>
      </w:r>
      <w:r>
        <w:rPr>
          <w:rFonts w:eastAsia="黑体"/>
          <w:sz w:val="28"/>
          <w:szCs w:val="32"/>
        </w:rPr>
        <w:t xml:space="preserve"> </w:t>
      </w:r>
      <w:r>
        <w:rPr>
          <w:rFonts w:eastAsia="黑体"/>
          <w:sz w:val="28"/>
          <w:szCs w:val="32"/>
        </w:rPr>
        <w:t>构建三维可视化场景</w:t>
      </w:r>
      <w:bookmarkEnd w:id="165"/>
    </w:p>
    <w:p w14:paraId="2C6E3B4A"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kern w:val="2"/>
        </w:rPr>
        <w:t>在三维可视化场景的构建过程中，场景构建是通过数学模型与</w:t>
      </w:r>
      <w:bookmarkStart w:id="166" w:name="_Hlk191407974"/>
      <w:r>
        <w:rPr>
          <w:rFonts w:ascii="Times New Roman" w:hAnsi="Times New Roman" w:cs="Times New Roman"/>
          <w:kern w:val="2"/>
        </w:rPr>
        <w:t>计算机图形</w:t>
      </w:r>
      <w:bookmarkEnd w:id="166"/>
      <w:r>
        <w:rPr>
          <w:rFonts w:ascii="Times New Roman" w:hAnsi="Times New Roman" w:cs="Times New Roman"/>
          <w:kern w:val="2"/>
        </w:rPr>
        <w:t>学技术实现的核心任务</w:t>
      </w:r>
      <w:r>
        <w:fldChar w:fldCharType="begin"/>
      </w:r>
      <w:r>
        <w:instrText xml:space="preserve"> ADDIN ZOTERO_ITEM CSL_CITATION {"citationID":"wr7ifrQu","properties":{"formattedCitation":"\\super [61]\\nosupersub{}","plainCitation":"[61]","noteIndex":0},"citationItems":[{"id":95,"uris":["http://zotero.org/use</w:instrText>
      </w:r>
      <w:r>
        <w:instrText>rs/local/8clMLtyf/items/XESZ82R9"],"itemData":{"id":95,"type":"article-journal","abstract":"</w:instrText>
      </w:r>
      <w:r>
        <w:instrText>利用</w:instrText>
      </w:r>
      <w:r>
        <w:instrText>\"</w:instrText>
      </w:r>
      <w:r>
        <w:instrText>金字塔模型</w:instrText>
      </w:r>
      <w:r>
        <w:instrText>\"</w:instrText>
      </w:r>
      <w:r>
        <w:instrText>、</w:instrText>
      </w:r>
      <w:r>
        <w:instrText>\"</w:instrText>
      </w:r>
      <w:r>
        <w:instrText>椭球四叉树索引</w:instrText>
      </w:r>
      <w:r>
        <w:instrText>\"</w:instrText>
      </w:r>
      <w:r>
        <w:instrText>等技术</w:instrText>
      </w:r>
      <w:r>
        <w:instrText>,</w:instrText>
      </w:r>
      <w:r>
        <w:instrText>并结合军械装备保障相关业务需求构建了基于数字地球的后方军械仓库基本信息系统。系统除了具有定位、测距、平移、缩放、地标管理、飞行等数字地球的基本功能外</w:instrText>
      </w:r>
      <w:r>
        <w:instrText>,</w:instrText>
      </w:r>
      <w:r>
        <w:instrText>还可接收并处理多种业务数据</w:instrText>
      </w:r>
      <w:r>
        <w:instrText>,</w:instrText>
      </w:r>
      <w:r>
        <w:instrText>同时</w:instrText>
      </w:r>
      <w:r>
        <w:instrText>,</w:instrText>
      </w:r>
      <w:r>
        <w:instrText>系统还利用可视化仿真技术构建了部队营区的三维模型和全景视图。</w:instrText>
      </w:r>
      <w:r>
        <w:instrText>","container-ti</w:instrText>
      </w:r>
      <w:r>
        <w:instrText>tle":"</w:instrText>
      </w:r>
      <w:r>
        <w:instrText>河北省科学院学报</w:instrText>
      </w:r>
      <w:r>
        <w:instrText xml:space="preserve">","DOI":"10.16191/j.cnki.hbkx.2012.01.002","issue":"1","language":"zh-CN","note":"download: 59\nalbum: </w:instrText>
      </w:r>
      <w:r>
        <w:instrText>基础科学</w:instrText>
      </w:r>
      <w:r>
        <w:instrText>;</w:instrText>
      </w:r>
      <w:r>
        <w:instrText>工程科技</w:instrText>
      </w:r>
      <w:r>
        <w:instrText>Ⅱ</w:instrText>
      </w:r>
      <w:r>
        <w:instrText>辑</w:instrText>
      </w:r>
      <w:r>
        <w:instrText>\nCLC: E920\ndbcode: CJFQ\ndbname: CJFD2012\nfilename: HBKX201201005","page":"10-14","source":"CNKI","title":"</w:instrText>
      </w:r>
      <w:r>
        <w:instrText>基于数字地球的装备保障系统研究与设计</w:instrText>
      </w:r>
      <w:r>
        <w:instrText>","volume":"29","author":[{"literal":"</w:instrText>
      </w:r>
      <w:r>
        <w:instrText>李</w:instrText>
      </w:r>
      <w:r>
        <w:rPr>
          <w:rFonts w:hint="eastAsia"/>
        </w:rPr>
        <w:instrText>玺</w:instrText>
      </w:r>
      <w:r>
        <w:instrText>"},{"literal":"</w:instrText>
      </w:r>
      <w:r>
        <w:instrText>王文豪</w:instrText>
      </w:r>
      <w:r>
        <w:instrText>"},{"literal":"</w:instrText>
      </w:r>
      <w:r>
        <w:instrText>刘森</w:instrText>
      </w:r>
      <w:r>
        <w:instrText>"},{"literal":"</w:instrText>
      </w:r>
      <w:r>
        <w:instrText>王峰</w:instrText>
      </w:r>
      <w:r>
        <w:instrText>"},{"literal":"</w:instrText>
      </w:r>
      <w:r>
        <w:instrText>王帅</w:instrText>
      </w:r>
      <w:r>
        <w:instrText xml:space="preserve">"}],"issued":{"date-parts":[["2012"]]}}}],"schema":"https://github.com/citation-style-language/schema/raw/master/csl-citation.json"} </w:instrText>
      </w:r>
      <w:r>
        <w:fldChar w:fldCharType="separate"/>
      </w:r>
      <w:r>
        <w:rPr>
          <w:rFonts w:cs="Times New Roman"/>
          <w:vertAlign w:val="superscript"/>
          <w14:ligatures w14:val="standardContextual"/>
        </w:rPr>
        <w:t>[61]</w:t>
      </w:r>
      <w:r>
        <w:fldChar w:fldCharType="end"/>
      </w:r>
      <w:r>
        <w:t>。</w:t>
      </w:r>
      <w:r>
        <w:rPr>
          <w:rFonts w:ascii="Times New Roman" w:hAnsi="Times New Roman" w:cs="Times New Roman"/>
          <w:kern w:val="2"/>
        </w:rPr>
        <w:t>通过对几何图</w:t>
      </w:r>
      <w:r>
        <w:rPr>
          <w:rFonts w:ascii="Times New Roman" w:hAnsi="Times New Roman" w:cs="Times New Roman"/>
          <w:kern w:val="2"/>
        </w:rPr>
        <w:t>形的定义、数学变换矩阵的应用以及光照模型的计算，实现对三维</w:t>
      </w:r>
      <w:r>
        <w:rPr>
          <w:rFonts w:ascii="Times New Roman" w:hAnsi="Times New Roman" w:cs="Times New Roman" w:hint="eastAsia"/>
          <w:kern w:val="2"/>
        </w:rPr>
        <w:t>模型数据</w:t>
      </w:r>
      <w:r>
        <w:rPr>
          <w:rFonts w:ascii="Times New Roman" w:hAnsi="Times New Roman" w:cs="Times New Roman"/>
          <w:kern w:val="2"/>
        </w:rPr>
        <w:t>到屏幕显示的映射</w:t>
      </w:r>
      <w:r>
        <w:rPr>
          <w:rFonts w:ascii="Times New Roman" w:hAnsi="Times New Roman" w:cs="Times New Roman" w:hint="eastAsia"/>
          <w:kern w:val="2"/>
        </w:rPr>
        <w:t>。</w:t>
      </w:r>
    </w:p>
    <w:p w14:paraId="03E2DCAF"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1.</w:t>
      </w:r>
      <w:r>
        <w:rPr>
          <w:rFonts w:ascii="Times New Roman" w:hAnsi="Times New Roman" w:cs="Times New Roman" w:hint="eastAsia"/>
          <w:kern w:val="2"/>
        </w:rPr>
        <w:t>可视化的第一步是构建基础场景集（</w:t>
      </w:r>
      <w:r>
        <w:rPr>
          <w:rFonts w:ascii="Times New Roman" w:hAnsi="Times New Roman" w:cs="Times New Roman"/>
          <w:kern w:val="2"/>
        </w:rPr>
        <w:t>Scene</w:t>
      </w:r>
      <w:r>
        <w:rPr>
          <w:rFonts w:ascii="Times New Roman" w:hAnsi="Times New Roman" w:cs="Times New Roman" w:hint="eastAsia"/>
          <w:kern w:val="2"/>
        </w:rPr>
        <w:t>），本质上它是一个树形数据结构，作为整个可视化场景的根节点，每一个需要渲染的三维模型、灯光、相机等，都挂在对应节点下，如图</w:t>
      </w:r>
      <w:r>
        <w:rPr>
          <w:rFonts w:ascii="Times New Roman" w:hAnsi="Times New Roman" w:cs="Times New Roman" w:hint="eastAsia"/>
          <w:kern w:val="2"/>
        </w:rPr>
        <w:t>3.2</w:t>
      </w:r>
      <w:r>
        <w:rPr>
          <w:rFonts w:ascii="Times New Roman" w:hAnsi="Times New Roman" w:cs="Times New Roman" w:hint="eastAsia"/>
          <w:kern w:val="2"/>
        </w:rPr>
        <w:t>所示，每一个树节点本质上都是一个数据对象，用于组织和管理要渲染的内容。</w:t>
      </w:r>
    </w:p>
    <w:p w14:paraId="31C27487" w14:textId="77777777" w:rsidR="00EE315F" w:rsidRDefault="00204804">
      <w:pPr>
        <w:snapToGrid w:val="0"/>
        <w:spacing w:after="120" w:line="300" w:lineRule="auto"/>
        <w:jc w:val="center"/>
      </w:pPr>
      <w:r>
        <w:rPr>
          <w:noProof/>
        </w:rPr>
        <w:drawing>
          <wp:inline distT="0" distB="0" distL="0" distR="0" wp14:anchorId="358BB7F6" wp14:editId="4C1D34E7">
            <wp:extent cx="3691255" cy="2246630"/>
            <wp:effectExtent l="0" t="0" r="4445" b="1270"/>
            <wp:docPr id="7898974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97433" name="图片 1"/>
                    <pic:cNvPicPr>
                      <a:picLocks noChangeAspect="1"/>
                    </pic:cNvPicPr>
                  </pic:nvPicPr>
                  <pic:blipFill>
                    <a:blip r:embed="rId52"/>
                    <a:stretch>
                      <a:fillRect/>
                    </a:stretch>
                  </pic:blipFill>
                  <pic:spPr>
                    <a:xfrm>
                      <a:off x="0" y="0"/>
                      <a:ext cx="3711069" cy="2258760"/>
                    </a:xfrm>
                    <a:prstGeom prst="rect">
                      <a:avLst/>
                    </a:prstGeom>
                  </pic:spPr>
                </pic:pic>
              </a:graphicData>
            </a:graphic>
          </wp:inline>
        </w:drawing>
      </w:r>
    </w:p>
    <w:p w14:paraId="1DD5FDB9"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图</w:t>
      </w:r>
      <w:r>
        <w:rPr>
          <w:rFonts w:ascii="Times New Roman" w:hint="eastAsia"/>
          <w:sz w:val="21"/>
          <w:szCs w:val="21"/>
        </w:rPr>
        <w:t>3</w:t>
      </w:r>
      <w:r>
        <w:rPr>
          <w:rFonts w:ascii="Times New Roman"/>
          <w:sz w:val="21"/>
          <w:szCs w:val="21"/>
        </w:rPr>
        <w:t xml:space="preserve">.2 </w:t>
      </w:r>
      <w:r>
        <w:rPr>
          <w:rFonts w:ascii="Times New Roman" w:hint="eastAsia"/>
          <w:sz w:val="21"/>
          <w:szCs w:val="21"/>
        </w:rPr>
        <w:t>场景树结构</w:t>
      </w:r>
    </w:p>
    <w:p w14:paraId="6BC27381"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Fig.</w:t>
      </w:r>
      <w:r>
        <w:rPr>
          <w:rFonts w:ascii="Times New Roman" w:hint="eastAsia"/>
          <w:sz w:val="21"/>
          <w:szCs w:val="21"/>
        </w:rPr>
        <w:t xml:space="preserve"> 3</w:t>
      </w:r>
      <w:r>
        <w:rPr>
          <w:rFonts w:ascii="Times New Roman"/>
          <w:sz w:val="21"/>
          <w:szCs w:val="21"/>
        </w:rPr>
        <w:t>.2 WebGL architecture diagram</w:t>
      </w:r>
    </w:p>
    <w:p w14:paraId="1D257D26"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2.</w:t>
      </w:r>
      <w:r>
        <w:rPr>
          <w:rFonts w:ascii="Times New Roman" w:hAnsi="Times New Roman" w:cs="Times New Roman" w:hint="eastAsia"/>
          <w:kern w:val="2"/>
        </w:rPr>
        <w:t>可视化的第二步是透视相机的创建如图</w:t>
      </w:r>
      <w:r>
        <w:rPr>
          <w:rFonts w:ascii="Times New Roman" w:hAnsi="Times New Roman" w:cs="Times New Roman" w:hint="eastAsia"/>
          <w:kern w:val="2"/>
        </w:rPr>
        <w:t>3</w:t>
      </w:r>
      <w:r>
        <w:rPr>
          <w:rFonts w:ascii="Times New Roman" w:hAnsi="Times New Roman" w:cs="Times New Roman"/>
          <w:kern w:val="2"/>
        </w:rPr>
        <w:t>.</w:t>
      </w:r>
      <w:r>
        <w:rPr>
          <w:rFonts w:ascii="Times New Roman" w:hAnsi="Times New Roman" w:cs="Times New Roman" w:hint="eastAsia"/>
          <w:kern w:val="2"/>
        </w:rPr>
        <w:t>3</w:t>
      </w:r>
      <w:r>
        <w:rPr>
          <w:rFonts w:ascii="Times New Roman" w:hAnsi="Times New Roman" w:cs="Times New Roman" w:hint="eastAsia"/>
          <w:kern w:val="2"/>
        </w:rPr>
        <w:t>，透视相机主要</w:t>
      </w:r>
      <w:r>
        <w:rPr>
          <w:rFonts w:ascii="Times New Roman" w:hAnsi="Times New Roman" w:cs="Times New Roman"/>
          <w:kern w:val="2"/>
        </w:rPr>
        <w:t>基于投影矩阵，将</w:t>
      </w:r>
      <w:r>
        <w:rPr>
          <w:rFonts w:ascii="Times New Roman" w:hAnsi="Times New Roman" w:cs="Times New Roman" w:hint="eastAsia"/>
          <w:kern w:val="2"/>
        </w:rPr>
        <w:t>三维空间</w:t>
      </w:r>
      <w:proofErr w:type="gramStart"/>
      <w:r>
        <w:rPr>
          <w:rFonts w:ascii="Times New Roman" w:hAnsi="Times New Roman" w:cs="Times New Roman" w:hint="eastAsia"/>
          <w:kern w:val="2"/>
        </w:rPr>
        <w:t>点数据</w:t>
      </w:r>
      <w:proofErr w:type="gramEnd"/>
      <w:r>
        <w:rPr>
          <w:rFonts w:ascii="Times New Roman" w:hAnsi="Times New Roman" w:cs="Times New Roman"/>
          <w:kern w:val="2"/>
        </w:rPr>
        <w:t>投影到</w:t>
      </w:r>
      <w:r>
        <w:rPr>
          <w:rFonts w:ascii="Times New Roman" w:hAnsi="Times New Roman" w:cs="Times New Roman"/>
          <w:kern w:val="2"/>
        </w:rPr>
        <w:t>2D</w:t>
      </w:r>
      <w:r>
        <w:rPr>
          <w:rFonts w:ascii="Times New Roman" w:hAnsi="Times New Roman" w:cs="Times New Roman"/>
          <w:kern w:val="2"/>
        </w:rPr>
        <w:t>平面上</w:t>
      </w:r>
      <w:r>
        <w:rPr>
          <w:rFonts w:ascii="Times New Roman" w:hAnsi="Times New Roman" w:cs="Times New Roman" w:hint="eastAsia"/>
          <w:kern w:val="2"/>
        </w:rPr>
        <w:t>。</w:t>
      </w:r>
    </w:p>
    <w:p w14:paraId="5D0E191A" w14:textId="77777777" w:rsidR="00EE315F" w:rsidRDefault="00204804">
      <w:pPr>
        <w:snapToGrid w:val="0"/>
        <w:spacing w:after="120" w:line="300" w:lineRule="auto"/>
        <w:ind w:firstLineChars="200" w:firstLine="480"/>
        <w:jc w:val="center"/>
      </w:pPr>
      <w:r>
        <w:fldChar w:fldCharType="begin"/>
      </w:r>
      <w:r>
        <w:instrText xml:space="preserve"> INCLUDEPICTURE "https://brightc.netlify.app/2019/11/20/threejs%E5%AD%A6%E4%B9%A0%E4%B9%8B%E8%B7%AF%EF%BC%88%E5%9B%9B%EF%BC%89-%E9%80%8F%E8%A7%86%E7%9B%B8%E6%9C%BA/perspective.png" \* MERGEFORMATINET </w:instrText>
      </w:r>
      <w:r>
        <w:fldChar w:fldCharType="separate"/>
      </w:r>
      <w:r>
        <w:rPr>
          <w:noProof/>
        </w:rPr>
        <w:drawing>
          <wp:inline distT="0" distB="0" distL="0" distR="0" wp14:anchorId="17836846" wp14:editId="2743FD8E">
            <wp:extent cx="4331970" cy="2405380"/>
            <wp:effectExtent l="0" t="0" r="0" b="0"/>
            <wp:docPr id="2117601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01836" name="图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368028" cy="2425940"/>
                    </a:xfrm>
                    <a:prstGeom prst="rect">
                      <a:avLst/>
                    </a:prstGeom>
                    <a:noFill/>
                    <a:ln>
                      <a:noFill/>
                    </a:ln>
                  </pic:spPr>
                </pic:pic>
              </a:graphicData>
            </a:graphic>
          </wp:inline>
        </w:drawing>
      </w:r>
      <w:r>
        <w:fldChar w:fldCharType="end"/>
      </w:r>
    </w:p>
    <w:p w14:paraId="00E5E539"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图</w:t>
      </w:r>
      <w:r>
        <w:rPr>
          <w:rFonts w:ascii="Times New Roman" w:hint="eastAsia"/>
          <w:sz w:val="21"/>
          <w:szCs w:val="21"/>
        </w:rPr>
        <w:t>3</w:t>
      </w:r>
      <w:r>
        <w:rPr>
          <w:rFonts w:ascii="Times New Roman"/>
          <w:sz w:val="21"/>
          <w:szCs w:val="21"/>
        </w:rPr>
        <w:t>.</w:t>
      </w:r>
      <w:r>
        <w:rPr>
          <w:rFonts w:ascii="Times New Roman" w:hint="eastAsia"/>
          <w:sz w:val="21"/>
          <w:szCs w:val="21"/>
        </w:rPr>
        <w:t>3</w:t>
      </w:r>
      <w:r>
        <w:rPr>
          <w:rFonts w:ascii="Times New Roman"/>
          <w:sz w:val="21"/>
          <w:szCs w:val="21"/>
        </w:rPr>
        <w:t xml:space="preserve"> </w:t>
      </w:r>
      <w:r>
        <w:rPr>
          <w:rFonts w:ascii="Times New Roman"/>
          <w:sz w:val="21"/>
          <w:szCs w:val="21"/>
        </w:rPr>
        <w:t>透视相机示意图</w:t>
      </w:r>
    </w:p>
    <w:p w14:paraId="1593AADA"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Fig.</w:t>
      </w:r>
      <w:r>
        <w:rPr>
          <w:rFonts w:ascii="Times New Roman" w:hint="eastAsia"/>
          <w:sz w:val="21"/>
          <w:szCs w:val="21"/>
        </w:rPr>
        <w:t xml:space="preserve"> 3</w:t>
      </w:r>
      <w:r>
        <w:rPr>
          <w:rFonts w:ascii="Times New Roman"/>
          <w:sz w:val="21"/>
          <w:szCs w:val="21"/>
        </w:rPr>
        <w:t>.</w:t>
      </w:r>
      <w:r>
        <w:rPr>
          <w:rFonts w:ascii="Times New Roman" w:hint="eastAsia"/>
          <w:sz w:val="21"/>
          <w:szCs w:val="21"/>
        </w:rPr>
        <w:t>3</w:t>
      </w:r>
      <w:r>
        <w:rPr>
          <w:rFonts w:ascii="Times New Roman"/>
          <w:sz w:val="21"/>
          <w:szCs w:val="21"/>
        </w:rPr>
        <w:t xml:space="preserve"> Sche</w:t>
      </w:r>
      <w:r>
        <w:rPr>
          <w:rFonts w:ascii="Times New Roman"/>
          <w:sz w:val="21"/>
          <w:szCs w:val="21"/>
        </w:rPr>
        <w:t>matic diagram of perspective camera</w:t>
      </w:r>
    </w:p>
    <w:p w14:paraId="22B84191" w14:textId="77777777" w:rsidR="00EE315F" w:rsidRDefault="00204804">
      <w:pPr>
        <w:snapToGrid w:val="0"/>
        <w:spacing w:after="120" w:line="300" w:lineRule="auto"/>
        <w:ind w:firstLineChars="200" w:firstLine="480"/>
      </w:pPr>
      <w:proofErr w:type="gramStart"/>
      <w:r>
        <w:rPr>
          <w:rFonts w:ascii="Times New Roman" w:hAnsi="Times New Roman" w:cs="Times New Roman" w:hint="eastAsia"/>
          <w:kern w:val="2"/>
        </w:rPr>
        <w:t>根据场</w:t>
      </w:r>
      <w:proofErr w:type="gramEnd"/>
      <w:r>
        <w:rPr>
          <w:rFonts w:ascii="Times New Roman" w:hAnsi="Times New Roman" w:cs="Times New Roman" w:hint="eastAsia"/>
          <w:kern w:val="2"/>
        </w:rPr>
        <w:t>视角（</w:t>
      </w:r>
      <w:proofErr w:type="spellStart"/>
      <w:r>
        <w:rPr>
          <w:rFonts w:ascii="Times New Roman" w:hAnsi="Times New Roman" w:cs="Times New Roman" w:hint="eastAsia"/>
          <w:kern w:val="2"/>
        </w:rPr>
        <w:t>fov</w:t>
      </w:r>
      <w:proofErr w:type="spellEnd"/>
      <w:r>
        <w:rPr>
          <w:rFonts w:ascii="Times New Roman" w:hAnsi="Times New Roman" w:cs="Times New Roman" w:hint="eastAsia"/>
          <w:kern w:val="2"/>
        </w:rPr>
        <w:t>）、宽高比和远近屏幕计算投影矩阵，将视锥体映射到标准化设备坐标空间，即将数据映射到计算机屏幕正确的位置上</w:t>
      </w:r>
      <w:r>
        <w:fldChar w:fldCharType="begin"/>
      </w:r>
      <w:r>
        <w:instrText xml:space="preserve"> ADDIN ZOTERO_ITEM CSL_CITATION {"citationID":"vTndTi87","properties":{"formattedCitation":"\\super [62,63]\\nosupersub{}","plainCitation":"[62,63]","noteIndex</w:instrText>
      </w:r>
      <w:r>
        <w:instrText>":0},"citationItems":[{"id":155,"uris":["http://zotero.org/users/local/8clMLtyf/items/ZG4US9BF"],"itemData":{"id":155,"type":"book","abstract":"Thoroughly updated, this fourth edition focuses on modern techniques used to generate synthetic three-dimensiona</w:instrText>
      </w:r>
      <w:r>
        <w:instrText>l images in a fraction of a second. With the advent of programmable shaders, a wide variety of new algorithms have arisen and evolved over the past few years. This edition discusses current, practical rendering methods used in games and other applications.</w:instrText>
      </w:r>
      <w:r>
        <w:instrText xml:space="preserve"> It also presents a solid theoretical framework and relevant mathematics for the field of interactive computer graphics, all in an approachable style.\nNew to this edition: new chapter on VR and AR as well as expanded coverage of Visual Appearance, Advance</w:instrText>
      </w:r>
      <w:r>
        <w:instrText>d Shading, Global Illumination, and Curves and Curved Surfaces.","edition":"4","event-place":"New York","ISBN":"978-0-429-22540-6","note":"DOI: 10.1201/b22086","number-of-pages":"1198","publisher":"A K Peters/CRC Press","publisher-place":"New York","title"</w:instrText>
      </w:r>
      <w:r>
        <w:instrText>:"Real-Time Rendering, Fourth Edition","author":[{"family":"Akenine-Mo¨ller","given":"Tomas"},{"family":"Haines","given":"Eric"},{"family":"Hoffman","given":"Naty"}],"issued":{"date-parts":[["2018",8,6]]}}},{"id":153,"uris":["http://zotero.org/users/local/</w:instrText>
      </w:r>
      <w:r>
        <w:instrText>8clMLtyf/items/ZQZ56IPC"],"itemData":{"id":153,"type":"book","abstract":"Programming in the simple raster graphics package (SRGP) - Basic raster graphics algorithms for drawing 2D primitives - Graphics hardware - Geometrical transformations - Viewing in 3D</w:instrText>
      </w:r>
      <w:r>
        <w:instrText xml:space="preserve"> - Object hierarchy and simple phigs (SPHIGS) - Input devices, interaction techniques, and interaction tasks - Dialogue design - User interface software - Representing curves and surfaces - Solid modeling - Achromatic and colored light - The quest for visu</w:instrText>
      </w:r>
      <w:r>
        <w:instrText>al realism - Visible-surface determination - Illumination and shading - Image manipulation and storage - Advanced raster graphics architecture - Advanced geometric and raster algorithms - Advanced modeling techniques - Animation.","ISBN":"978-0-201-84840-3</w:instrText>
      </w:r>
      <w:r>
        <w:instrText>","language":"en","number-of-pages":"1294","publisher":"Addison-Wesley Professional","source":"Google Books","title":"Computer Graphics: Principles and Practice","title-short":"Computer Graphics","author":[{"family":"Foley","given":"James D."}],"issued":{"</w:instrText>
      </w:r>
      <w:r>
        <w:instrText xml:space="preserve">date-parts":[["1996"]]}}}],"schema":"https://github.com/citation-style-language/schema/raw/master/csl-citation.json"} </w:instrText>
      </w:r>
      <w:r>
        <w:fldChar w:fldCharType="separate"/>
      </w:r>
      <w:r>
        <w:rPr>
          <w:rFonts w:cs="Times New Roman"/>
          <w:vertAlign w:val="superscript"/>
          <w14:ligatures w14:val="standardContextual"/>
        </w:rPr>
        <w:t>[62,63]</w:t>
      </w:r>
      <w:r>
        <w:fldChar w:fldCharType="end"/>
      </w:r>
      <w:r>
        <w:rPr>
          <w:rFonts w:hint="eastAsia"/>
        </w:rPr>
        <w:t>。</w:t>
      </w:r>
    </w:p>
    <w:p w14:paraId="407F9A1E"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场视角指透视投影相机的垂直视角（通常为相机镜头的角度），它决定了相机能看到的场景的大小。</w:t>
      </w:r>
      <w:proofErr w:type="spellStart"/>
      <w:r>
        <w:rPr>
          <w:rFonts w:ascii="Times New Roman" w:hAnsi="Times New Roman" w:cs="Times New Roman" w:hint="eastAsia"/>
          <w:kern w:val="2"/>
        </w:rPr>
        <w:t>fov</w:t>
      </w:r>
      <w:proofErr w:type="spellEnd"/>
      <w:r>
        <w:rPr>
          <w:rFonts w:ascii="Times New Roman" w:hAnsi="Times New Roman" w:cs="Times New Roman" w:hint="eastAsia"/>
          <w:kern w:val="2"/>
        </w:rPr>
        <w:t>的单位通常为弧度，用来计算投影矩阵中的缩放比例。公式</w:t>
      </w:r>
      <w:r>
        <w:rPr>
          <w:rFonts w:ascii="Times New Roman" w:hAnsi="Times New Roman" w:cs="Times New Roman" w:hint="eastAsia"/>
          <w:kern w:val="2"/>
        </w:rPr>
        <w:t>3.1</w:t>
      </w:r>
      <w:r>
        <w:rPr>
          <w:rFonts w:ascii="Times New Roman" w:hAnsi="Times New Roman" w:cs="Times New Roman" w:hint="eastAsia"/>
          <w:kern w:val="2"/>
        </w:rPr>
        <w:t>将视野角度转换为投影矩阵中垂直方向的缩放因子，保证了远近物体的大小缩放符合透视规律。</w:t>
      </w:r>
    </w:p>
    <w:p w14:paraId="7BFEDFDD" w14:textId="77777777" w:rsidR="00EE315F" w:rsidRDefault="00204804">
      <w:pPr>
        <w:widowControl w:val="0"/>
        <w:snapToGrid w:val="0"/>
        <w:spacing w:before="120" w:line="300" w:lineRule="auto"/>
        <w:ind w:firstLineChars="200" w:firstLine="480"/>
        <w:jc w:val="right"/>
        <w:rPr>
          <w:rFonts w:ascii="Times New Roman" w:hAnsi="Times New Roman" w:cs="Times New Roman"/>
          <w:kern w:val="2"/>
        </w:rPr>
      </w:pPr>
      <m:oMath>
        <m:sSub>
          <m:sSubPr>
            <m:ctrlPr>
              <w:rPr>
                <w:rFonts w:ascii="Cambria Math" w:hAnsi="Cambria Math"/>
              </w:rPr>
            </m:ctrlPr>
          </m:sSubPr>
          <m:e>
            <m:r>
              <m:rPr>
                <m:nor/>
              </m:rPr>
              <m:t>scale</m:t>
            </m:r>
          </m:e>
          <m:sub>
            <m:r>
              <w:rPr>
                <w:rFonts w:ascii="Cambria Math" w:hAnsi="Cambria Math"/>
              </w:rPr>
              <m:t>y</m:t>
            </m:r>
          </m:sub>
        </m:sSub>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tan</m:t>
            </m:r>
            <m:r>
              <w:rPr>
                <w:rFonts w:ascii="Cambria Math" w:hAnsi="Cambria Math"/>
              </w:rPr>
              <m:t>(</m:t>
            </m:r>
            <m:f>
              <m:fPr>
                <m:ctrlPr>
                  <w:rPr>
                    <w:rFonts w:ascii="Cambria Math" w:hAnsi="Cambria Math"/>
                  </w:rPr>
                </m:ctrlPr>
              </m:fPr>
              <m:num>
                <m:r>
                  <w:rPr>
                    <w:rFonts w:ascii="Cambria Math" w:hAnsi="Cambria Math"/>
                  </w:rPr>
                  <m:t>fov</m:t>
                </m:r>
              </m:num>
              <m:den>
                <m:r>
                  <w:rPr>
                    <w:rFonts w:ascii="Cambria Math" w:hAnsi="Cambria Math"/>
                  </w:rPr>
                  <m:t>2</m:t>
                </m:r>
              </m:den>
            </m:f>
            <m:r>
              <w:rPr>
                <w:rFonts w:ascii="Cambria Math" w:hAnsi="Cambria Math"/>
              </w:rPr>
              <m:t>)</m:t>
            </m:r>
          </m:den>
        </m:f>
      </m:oMath>
      <w:r>
        <w:rPr>
          <w:rFonts w:hint="eastAsia"/>
        </w:rPr>
        <w:t xml:space="preserve">                      </w:t>
      </w:r>
      <w:r>
        <w:rPr>
          <w:rFonts w:ascii="Times New Roman" w:hAnsi="Times New Roman" w:cs="Times New Roman" w:hint="eastAsia"/>
          <w:kern w:val="2"/>
        </w:rPr>
        <w:t>（</w:t>
      </w:r>
      <w:r>
        <w:rPr>
          <w:rFonts w:ascii="Times New Roman" w:hAnsi="Times New Roman" w:cs="Times New Roman" w:hint="eastAsia"/>
          <w:kern w:val="2"/>
        </w:rPr>
        <w:t>3.1</w:t>
      </w:r>
      <w:r>
        <w:rPr>
          <w:rFonts w:ascii="Times New Roman" w:hAnsi="Times New Roman" w:cs="Times New Roman" w:hint="eastAsia"/>
          <w:kern w:val="2"/>
        </w:rPr>
        <w:t>）</w:t>
      </w:r>
    </w:p>
    <w:p w14:paraId="379C7AD2" w14:textId="77777777" w:rsidR="00EE315F" w:rsidRDefault="00204804">
      <w:pPr>
        <w:snapToGrid w:val="0"/>
        <w:spacing w:after="120" w:line="300" w:lineRule="auto"/>
        <w:ind w:firstLineChars="200" w:firstLine="480"/>
        <w:rPr>
          <w:rFonts w:ascii="Times New Roman" w:hAnsi="Times New Roman" w:cs="Times New Roman"/>
          <w:kern w:val="2"/>
        </w:rPr>
      </w:pPr>
      <w:r>
        <w:rPr>
          <w:rFonts w:ascii="Times New Roman" w:hAnsi="Times New Roman" w:cs="Times New Roman" w:hint="eastAsia"/>
          <w:kern w:val="2"/>
        </w:rPr>
        <w:t>aspect</w:t>
      </w:r>
      <w:r>
        <w:rPr>
          <w:rFonts w:ascii="Times New Roman" w:hAnsi="Times New Roman" w:cs="Times New Roman" w:hint="eastAsia"/>
          <w:kern w:val="2"/>
        </w:rPr>
        <w:t>是相机视口的宽高比，这个参数调整了水平方向的投影缩放比例，使得长宽比保持一致，避免图像变形。公式</w:t>
      </w:r>
      <w:r>
        <w:rPr>
          <w:rFonts w:ascii="Times New Roman" w:hAnsi="Times New Roman" w:cs="Times New Roman" w:hint="eastAsia"/>
          <w:kern w:val="2"/>
        </w:rPr>
        <w:t>3</w:t>
      </w:r>
      <w:r>
        <w:rPr>
          <w:rFonts w:ascii="Times New Roman" w:hAnsi="Times New Roman" w:cs="Times New Roman"/>
          <w:kern w:val="2"/>
        </w:rPr>
        <w:t>.2</w:t>
      </w:r>
      <w:r>
        <w:rPr>
          <w:rFonts w:ascii="Times New Roman" w:hAnsi="Times New Roman" w:cs="Times New Roman" w:hint="eastAsia"/>
          <w:kern w:val="2"/>
        </w:rPr>
        <w:t>根据宽高比调整水平缩放，使得横向投影不会失真。</w:t>
      </w:r>
    </w:p>
    <w:p w14:paraId="4A0458CE" w14:textId="77777777" w:rsidR="00EE315F" w:rsidRDefault="00204804">
      <w:pPr>
        <w:snapToGrid w:val="0"/>
        <w:spacing w:after="120" w:line="300" w:lineRule="auto"/>
        <w:ind w:firstLineChars="200" w:firstLine="480"/>
        <w:jc w:val="right"/>
        <w:rPr>
          <w:rFonts w:ascii="Times New Roman" w:hAnsi="Times New Roman" w:cs="Times New Roman"/>
          <w:kern w:val="2"/>
        </w:rPr>
      </w:pPr>
      <m:oMath>
        <m:r>
          <w:rPr>
            <w:rFonts w:ascii="Cambria Math" w:hAnsi="Cambria Math"/>
          </w:rPr>
          <m:t>aspect</m:t>
        </m:r>
        <m:r>
          <w:rPr>
            <w:rFonts w:ascii="Cambria Math" w:hAnsi="Cambria Math"/>
          </w:rPr>
          <m:t>=</m:t>
        </m:r>
        <m:f>
          <m:fPr>
            <m:ctrlPr>
              <w:rPr>
                <w:rFonts w:ascii="Cambria Math" w:hAnsi="Cambria Math"/>
              </w:rPr>
            </m:ctrlPr>
          </m:fPr>
          <m:num>
            <m:r>
              <m:rPr>
                <m:nor/>
              </m:rPr>
              <m:t>viewport width</m:t>
            </m:r>
          </m:num>
          <m:den>
            <m:r>
              <m:rPr>
                <m:nor/>
              </m:rPr>
              <m:t>viewport height</m:t>
            </m:r>
          </m:den>
        </m:f>
      </m:oMath>
      <w:r>
        <w:rPr>
          <w:rFonts w:hint="eastAsia"/>
        </w:rPr>
        <w:t>，</w:t>
      </w:r>
      <m:oMath>
        <m:sSub>
          <m:sSubPr>
            <m:ctrlPr>
              <w:rPr>
                <w:rFonts w:ascii="Cambria Math" w:hAnsi="Cambria Math"/>
              </w:rPr>
            </m:ctrlPr>
          </m:sSubPr>
          <m:e>
            <m:r>
              <m:rPr>
                <m:nor/>
              </m:rPr>
              <m:t>scale</m:t>
            </m:r>
          </m:e>
          <m:sub>
            <m:r>
              <w:rPr>
                <w:rFonts w:ascii="Cambria Math" w:hAnsi="Cambria Math"/>
              </w:rPr>
              <m:t>x</m:t>
            </m:r>
          </m:sub>
        </m:sSub>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tan</m:t>
            </m:r>
            <m:r>
              <w:rPr>
                <w:rFonts w:ascii="Cambria Math" w:hAnsi="Cambria Math"/>
              </w:rPr>
              <m:t>(</m:t>
            </m:r>
            <m:f>
              <m:fPr>
                <m:ctrlPr>
                  <w:rPr>
                    <w:rFonts w:ascii="Cambria Math" w:hAnsi="Cambria Math"/>
                  </w:rPr>
                </m:ctrlPr>
              </m:fPr>
              <m:num>
                <m:r>
                  <w:rPr>
                    <w:rFonts w:ascii="Cambria Math" w:hAnsi="Cambria Math"/>
                  </w:rPr>
                  <m:t>fov</m:t>
                </m:r>
              </m:num>
              <m:den>
                <m:r>
                  <w:rPr>
                    <w:rFonts w:ascii="Cambria Math" w:hAnsi="Cambria Math"/>
                  </w:rPr>
                  <m:t>2</m:t>
                </m:r>
              </m:den>
            </m:f>
            <m:r>
              <w:rPr>
                <w:rFonts w:ascii="Cambria Math" w:hAnsi="Cambria Math"/>
              </w:rPr>
              <m:t>)·</m:t>
            </m:r>
            <m:r>
              <w:rPr>
                <w:rFonts w:ascii="Cambria Math" w:hAnsi="Cambria Math"/>
              </w:rPr>
              <m:t>aspect</m:t>
            </m:r>
          </m:den>
        </m:f>
      </m:oMath>
      <w:r>
        <w:rPr>
          <w:rFonts w:hint="eastAsia"/>
        </w:rPr>
        <w:t xml:space="preserve">       </w:t>
      </w:r>
      <w:r>
        <w:rPr>
          <w:rFonts w:ascii="Times New Roman" w:hAnsi="Times New Roman" w:cs="Times New Roman" w:hint="eastAsia"/>
          <w:kern w:val="2"/>
        </w:rPr>
        <w:t>（</w:t>
      </w:r>
      <w:r>
        <w:rPr>
          <w:rFonts w:ascii="Times New Roman" w:hAnsi="Times New Roman" w:cs="Times New Roman" w:hint="eastAsia"/>
          <w:kern w:val="2"/>
        </w:rPr>
        <w:t>3.2</w:t>
      </w:r>
      <w:r>
        <w:rPr>
          <w:rFonts w:ascii="Times New Roman" w:hAnsi="Times New Roman" w:cs="Times New Roman" w:hint="eastAsia"/>
          <w:kern w:val="2"/>
        </w:rPr>
        <w:t>）</w:t>
      </w:r>
    </w:p>
    <w:p w14:paraId="3FC215EA" w14:textId="77777777" w:rsidR="00EE315F" w:rsidRDefault="00204804">
      <w:pPr>
        <w:snapToGrid w:val="0"/>
        <w:spacing w:after="120" w:line="300" w:lineRule="auto"/>
        <w:ind w:firstLineChars="200" w:firstLine="480"/>
        <w:rPr>
          <w:rFonts w:ascii="Times New Roman" w:hAnsi="Times New Roman" w:cs="Times New Roman"/>
          <w:kern w:val="2"/>
        </w:rPr>
      </w:pPr>
      <w:r>
        <w:rPr>
          <w:rFonts w:ascii="Times New Roman" w:hAnsi="Times New Roman" w:cs="Times New Roman" w:hint="eastAsia"/>
          <w:kern w:val="2"/>
        </w:rPr>
        <w:t>近平面定义相机离原点的最近距离，远平面定义相机能看到的最远距离。通过这两个平面，我们可以计算出每个点在深度方向上的投影。公式</w:t>
      </w:r>
      <w:r>
        <w:rPr>
          <w:rFonts w:ascii="Times New Roman" w:hAnsi="Times New Roman" w:cs="Times New Roman" w:hint="eastAsia"/>
          <w:kern w:val="2"/>
        </w:rPr>
        <w:t>3.3</w:t>
      </w:r>
      <w:r>
        <w:rPr>
          <w:rFonts w:ascii="Times New Roman" w:hAnsi="Times New Roman" w:cs="Times New Roman" w:hint="eastAsia"/>
          <w:kern w:val="2"/>
        </w:rPr>
        <w:t>用于计算深度的缩放因子，使得物体距离相机近时会变大，远时会变小；公式</w:t>
      </w:r>
      <w:r>
        <w:rPr>
          <w:rFonts w:ascii="Times New Roman" w:hAnsi="Times New Roman" w:cs="Times New Roman" w:hint="eastAsia"/>
          <w:kern w:val="2"/>
        </w:rPr>
        <w:t>3.4</w:t>
      </w:r>
      <w:r>
        <w:rPr>
          <w:rFonts w:ascii="Times New Roman" w:hAnsi="Times New Roman" w:cs="Times New Roman" w:hint="eastAsia"/>
          <w:kern w:val="2"/>
        </w:rPr>
        <w:t>用于将深度值从齐次坐标系统映射到</w:t>
      </w:r>
      <w:r>
        <w:rPr>
          <w:rFonts w:ascii="Times New Roman" w:hAnsi="Times New Roman" w:cs="Times New Roman" w:hint="eastAsia"/>
          <w:kern w:val="2"/>
        </w:rPr>
        <w:t>[-1, 1]</w:t>
      </w:r>
      <w:r>
        <w:rPr>
          <w:rFonts w:ascii="Times New Roman" w:hAnsi="Times New Roman" w:cs="Times New Roman" w:hint="eastAsia"/>
          <w:kern w:val="2"/>
        </w:rPr>
        <w:t>的标准化设备坐标系。</w:t>
      </w:r>
    </w:p>
    <w:p w14:paraId="3B33F596" w14:textId="77777777" w:rsidR="00EE315F" w:rsidRDefault="00204804">
      <w:pPr>
        <w:snapToGrid w:val="0"/>
        <w:spacing w:after="120" w:line="300" w:lineRule="auto"/>
        <w:ind w:firstLineChars="200" w:firstLine="480"/>
        <w:jc w:val="right"/>
        <w:rPr>
          <w:rFonts w:ascii="Times New Roman" w:hAnsi="Times New Roman" w:cs="Times New Roman"/>
          <w:kern w:val="2"/>
        </w:rPr>
      </w:pPr>
      <m:oMath>
        <m:r>
          <m:rPr>
            <m:nor/>
          </m:rPr>
          <m:t>depth scaling</m:t>
        </m:r>
        <m:r>
          <w:rPr>
            <w:rFonts w:ascii="Cambria Math" w:hAnsi="Cambria Math"/>
          </w:rPr>
          <m:t>=</m:t>
        </m:r>
        <m:f>
          <m:fPr>
            <m:ctrlPr>
              <w:rPr>
                <w:rFonts w:ascii="Cambria Math" w:hAnsi="Cambria Math"/>
              </w:rPr>
            </m:ctrlPr>
          </m:fPr>
          <m:num>
            <m:r>
              <w:rPr>
                <w:rFonts w:ascii="Cambria Math" w:hAnsi="Cambria Math"/>
              </w:rPr>
              <m:t>far</m:t>
            </m:r>
            <m:r>
              <w:rPr>
                <w:rFonts w:ascii="Cambria Math" w:hAnsi="Cambria Math"/>
              </w:rPr>
              <m:t>+</m:t>
            </m:r>
            <m:r>
              <w:rPr>
                <w:rFonts w:ascii="Cambria Math" w:hAnsi="Cambria Math"/>
              </w:rPr>
              <m:t>near</m:t>
            </m:r>
          </m:num>
          <m:den>
            <m:r>
              <w:rPr>
                <w:rFonts w:ascii="Cambria Math" w:hAnsi="Cambria Math"/>
              </w:rPr>
              <m:t>near</m:t>
            </m:r>
            <m:r>
              <w:rPr>
                <w:rFonts w:ascii="Cambria Math" w:hAnsi="Cambria Math"/>
              </w:rPr>
              <m:t>-</m:t>
            </m:r>
            <m:r>
              <w:rPr>
                <w:rFonts w:ascii="Cambria Math" w:hAnsi="Cambria Math"/>
              </w:rPr>
              <m:t>far</m:t>
            </m:r>
          </m:den>
        </m:f>
      </m:oMath>
      <w:r>
        <w:t xml:space="preserve"> </w:t>
      </w:r>
      <w:r>
        <w:rPr>
          <w:rFonts w:hint="eastAsia"/>
        </w:rPr>
        <w:t xml:space="preserve">                 </w:t>
      </w:r>
      <w:r>
        <w:rPr>
          <w:rFonts w:ascii="Times New Roman" w:hAnsi="Times New Roman" w:cs="Times New Roman" w:hint="eastAsia"/>
          <w:kern w:val="2"/>
        </w:rPr>
        <w:t>（</w:t>
      </w:r>
      <w:r>
        <w:rPr>
          <w:rFonts w:ascii="Times New Roman" w:hAnsi="Times New Roman" w:cs="Times New Roman" w:hint="eastAsia"/>
          <w:kern w:val="2"/>
        </w:rPr>
        <w:t>3.3</w:t>
      </w:r>
      <w:r>
        <w:rPr>
          <w:rFonts w:ascii="Times New Roman" w:hAnsi="Times New Roman" w:cs="Times New Roman" w:hint="eastAsia"/>
          <w:kern w:val="2"/>
        </w:rPr>
        <w:t>）</w:t>
      </w:r>
    </w:p>
    <w:p w14:paraId="2600E6C1" w14:textId="77777777" w:rsidR="00EE315F" w:rsidRDefault="00204804">
      <w:pPr>
        <w:snapToGrid w:val="0"/>
        <w:spacing w:after="120" w:line="300" w:lineRule="auto"/>
        <w:ind w:firstLineChars="200" w:firstLine="480"/>
        <w:jc w:val="right"/>
        <w:rPr>
          <w:rFonts w:ascii="Times New Roman" w:hAnsi="Times New Roman" w:cs="Times New Roman"/>
          <w:kern w:val="2"/>
        </w:rPr>
      </w:pPr>
      <m:oMath>
        <m:r>
          <m:rPr>
            <m:nor/>
          </m:rPr>
          <m:t>depth translation</m:t>
        </m:r>
        <m:r>
          <w:rPr>
            <w:rFonts w:ascii="Cambria Math" w:hAnsi="Cambria Math"/>
          </w:rPr>
          <m:t>=</m:t>
        </m:r>
        <m:f>
          <m:fPr>
            <m:ctrlPr>
              <w:rPr>
                <w:rFonts w:ascii="Cambria Math" w:hAnsi="Cambria Math"/>
              </w:rPr>
            </m:ctrlPr>
          </m:fPr>
          <m:num>
            <m:r>
              <w:rPr>
                <w:rFonts w:ascii="Cambria Math" w:hAnsi="Cambria Math"/>
              </w:rPr>
              <m:t>2·</m:t>
            </m:r>
            <m:r>
              <w:rPr>
                <w:rFonts w:ascii="Cambria Math" w:hAnsi="Cambria Math"/>
              </w:rPr>
              <m:t>far</m:t>
            </m:r>
            <m:r>
              <w:rPr>
                <w:rFonts w:ascii="Cambria Math" w:hAnsi="Cambria Math"/>
              </w:rPr>
              <m:t>·</m:t>
            </m:r>
            <m:r>
              <w:rPr>
                <w:rFonts w:ascii="Cambria Math" w:hAnsi="Cambria Math"/>
              </w:rPr>
              <m:t>near</m:t>
            </m:r>
          </m:num>
          <m:den>
            <m:r>
              <w:rPr>
                <w:rFonts w:ascii="Cambria Math" w:hAnsi="Cambria Math"/>
              </w:rPr>
              <m:t>near</m:t>
            </m:r>
            <m:r>
              <w:rPr>
                <w:rFonts w:ascii="Cambria Math" w:hAnsi="Cambria Math"/>
              </w:rPr>
              <m:t>-</m:t>
            </m:r>
            <m:r>
              <w:rPr>
                <w:rFonts w:ascii="Cambria Math" w:hAnsi="Cambria Math"/>
              </w:rPr>
              <m:t>far</m:t>
            </m:r>
          </m:den>
        </m:f>
      </m:oMath>
      <w:r>
        <w:rPr>
          <w:rFonts w:hint="eastAsia"/>
        </w:rPr>
        <w:t xml:space="preserve">  </w:t>
      </w:r>
      <w:r>
        <w:rPr>
          <w:rFonts w:hint="eastAsia"/>
        </w:rPr>
        <w:t xml:space="preserve">             </w:t>
      </w:r>
      <w:r>
        <w:rPr>
          <w:rFonts w:ascii="Times New Roman" w:hAnsi="Times New Roman" w:cs="Times New Roman" w:hint="eastAsia"/>
          <w:kern w:val="2"/>
        </w:rPr>
        <w:t>（</w:t>
      </w:r>
      <w:r>
        <w:rPr>
          <w:rFonts w:ascii="Times New Roman" w:hAnsi="Times New Roman" w:cs="Times New Roman" w:hint="eastAsia"/>
          <w:kern w:val="2"/>
        </w:rPr>
        <w:t>3.4</w:t>
      </w:r>
      <w:r>
        <w:rPr>
          <w:rFonts w:ascii="Times New Roman" w:hAnsi="Times New Roman" w:cs="Times New Roman" w:hint="eastAsia"/>
          <w:kern w:val="2"/>
        </w:rPr>
        <w:t>）</w:t>
      </w:r>
    </w:p>
    <w:p w14:paraId="7DE686D7" w14:textId="77777777" w:rsidR="00EE315F" w:rsidRDefault="00204804">
      <w:pPr>
        <w:snapToGrid w:val="0"/>
        <w:spacing w:after="120" w:line="300" w:lineRule="auto"/>
        <w:rPr>
          <w:rFonts w:ascii="Times New Roman" w:hAnsi="Times New Roman" w:cs="Times New Roman"/>
          <w:kern w:val="2"/>
        </w:rPr>
      </w:pPr>
      <w:r>
        <w:rPr>
          <w:rFonts w:ascii="Times New Roman" w:hAnsi="Times New Roman" w:cs="Times New Roman" w:hint="eastAsia"/>
          <w:kern w:val="2"/>
        </w:rPr>
        <w:t>式中：</w:t>
      </w:r>
      <m:oMath>
        <m:r>
          <m:rPr>
            <m:sty m:val="p"/>
          </m:rPr>
          <w:rPr>
            <w:rFonts w:ascii="Cambria Math" w:hAnsi="Cambria Math" w:cs="Times New Roman"/>
            <w:kern w:val="2"/>
          </w:rPr>
          <m:t xml:space="preserve"> </m:t>
        </m:r>
        <m:r>
          <w:rPr>
            <w:rFonts w:ascii="Cambria Math" w:hAnsi="Cambria Math" w:cs="Times New Roman"/>
            <w:kern w:val="2"/>
          </w:rPr>
          <m:t>near</m:t>
        </m:r>
        <m:r>
          <m:rPr>
            <m:sty m:val="p"/>
          </m:rPr>
          <w:rPr>
            <w:rFonts w:ascii="Cambria Math" w:hAnsi="Cambria Math" w:cs="Times New Roman"/>
            <w:kern w:val="2"/>
          </w:rPr>
          <m:t>,</m:t>
        </m:r>
        <m:r>
          <w:rPr>
            <w:rFonts w:ascii="Cambria Math" w:hAnsi="Cambria Math" w:cs="Times New Roman"/>
            <w:kern w:val="2"/>
          </w:rPr>
          <m:t>far</m:t>
        </m:r>
      </m:oMath>
      <w:r>
        <w:rPr>
          <w:rFonts w:ascii="Times New Roman" w:hAnsi="Times New Roman" w:cs="Times New Roman" w:hint="eastAsia"/>
          <w:kern w:val="2"/>
        </w:rPr>
        <w:t>为</w:t>
      </w:r>
      <w:r>
        <w:rPr>
          <w:rFonts w:ascii="Times New Roman" w:hAnsi="Times New Roman" w:cs="Times New Roman"/>
          <w:kern w:val="2"/>
        </w:rPr>
        <w:t>近远裁剪平面距离。</w:t>
      </w:r>
    </w:p>
    <w:p w14:paraId="341281C4" w14:textId="77777777" w:rsidR="00EE315F" w:rsidRDefault="00204804">
      <w:pPr>
        <w:snapToGrid w:val="0"/>
        <w:spacing w:after="120" w:line="300" w:lineRule="auto"/>
        <w:ind w:firstLineChars="200" w:firstLine="480"/>
        <w:rPr>
          <w:rFonts w:ascii="Times New Roman" w:hAnsi="Times New Roman" w:cs="Times New Roman"/>
          <w:kern w:val="2"/>
        </w:rPr>
      </w:pPr>
      <w:r>
        <w:rPr>
          <w:rFonts w:ascii="Times New Roman" w:hAnsi="Times New Roman" w:cs="Times New Roman" w:hint="eastAsia"/>
          <w:kern w:val="2"/>
        </w:rPr>
        <w:t>结合公式</w:t>
      </w:r>
      <w:r>
        <w:rPr>
          <w:rFonts w:ascii="Times New Roman" w:hAnsi="Times New Roman" w:cs="Times New Roman" w:hint="eastAsia"/>
          <w:kern w:val="2"/>
        </w:rPr>
        <w:t>3.3</w:t>
      </w:r>
      <w:r>
        <w:rPr>
          <w:rFonts w:ascii="Times New Roman" w:hAnsi="Times New Roman" w:cs="Times New Roman" w:hint="eastAsia"/>
          <w:kern w:val="2"/>
        </w:rPr>
        <w:t>、</w:t>
      </w:r>
      <w:r>
        <w:rPr>
          <w:rFonts w:ascii="Times New Roman" w:hAnsi="Times New Roman" w:cs="Times New Roman" w:hint="eastAsia"/>
          <w:kern w:val="2"/>
        </w:rPr>
        <w:t>3.4</w:t>
      </w:r>
      <w:r>
        <w:rPr>
          <w:rFonts w:ascii="Times New Roman" w:hAnsi="Times New Roman" w:cs="Times New Roman" w:hint="eastAsia"/>
          <w:kern w:val="2"/>
        </w:rPr>
        <w:t>得相机投影矩阵公式</w:t>
      </w:r>
      <w:r>
        <w:rPr>
          <w:rFonts w:ascii="Times New Roman" w:hAnsi="Times New Roman" w:cs="Times New Roman" w:hint="eastAsia"/>
          <w:kern w:val="2"/>
        </w:rPr>
        <w:t>3.5</w:t>
      </w:r>
      <w:r>
        <w:rPr>
          <w:rFonts w:ascii="Times New Roman" w:hAnsi="Times New Roman" w:cs="Times New Roman" w:hint="eastAsia"/>
          <w:kern w:val="2"/>
        </w:rPr>
        <w:t>。矩阵的第</w:t>
      </w:r>
      <w:r>
        <w:rPr>
          <w:rFonts w:ascii="Times New Roman" w:hAnsi="Times New Roman" w:cs="Times New Roman" w:hint="eastAsia"/>
          <w:kern w:val="2"/>
        </w:rPr>
        <w:t>4</w:t>
      </w:r>
      <w:r>
        <w:rPr>
          <w:rFonts w:ascii="Times New Roman" w:hAnsi="Times New Roman" w:cs="Times New Roman" w:hint="eastAsia"/>
          <w:kern w:val="2"/>
        </w:rPr>
        <w:t>行第</w:t>
      </w:r>
      <w:r>
        <w:rPr>
          <w:rFonts w:ascii="Times New Roman" w:hAnsi="Times New Roman" w:cs="Times New Roman" w:hint="eastAsia"/>
          <w:kern w:val="2"/>
        </w:rPr>
        <w:t>3</w:t>
      </w:r>
      <w:r>
        <w:rPr>
          <w:rFonts w:ascii="Times New Roman" w:hAnsi="Times New Roman" w:cs="Times New Roman" w:hint="eastAsia"/>
          <w:kern w:val="2"/>
        </w:rPr>
        <w:t>列元素通常是</w:t>
      </w:r>
      <w:r>
        <w:rPr>
          <w:rFonts w:ascii="Times New Roman" w:hAnsi="Times New Roman" w:cs="Times New Roman" w:hint="eastAsia"/>
          <w:kern w:val="2"/>
        </w:rPr>
        <w:t>-1</w:t>
      </w:r>
      <w:r>
        <w:rPr>
          <w:rFonts w:ascii="Times New Roman" w:hAnsi="Times New Roman" w:cs="Times New Roman" w:hint="eastAsia"/>
          <w:kern w:val="2"/>
        </w:rPr>
        <w:t>，用于对齐</w:t>
      </w:r>
      <w:r>
        <w:rPr>
          <w:rFonts w:ascii="Times New Roman" w:hAnsi="Times New Roman" w:cs="Times New Roman" w:hint="eastAsia"/>
          <w:kern w:val="2"/>
        </w:rPr>
        <w:t xml:space="preserve"> Z </w:t>
      </w:r>
      <w:r>
        <w:rPr>
          <w:rFonts w:ascii="Times New Roman" w:hAnsi="Times New Roman" w:cs="Times New Roman" w:hint="eastAsia"/>
          <w:kern w:val="2"/>
        </w:rPr>
        <w:t>坐标轴，这样确保了深度值在标准化设备坐标系中的正确映射。它保证了物体从前到后（沿着</w:t>
      </w:r>
      <w:r>
        <w:rPr>
          <w:rFonts w:ascii="Times New Roman" w:hAnsi="Times New Roman" w:cs="Times New Roman" w:hint="eastAsia"/>
          <w:kern w:val="2"/>
        </w:rPr>
        <w:t>Z</w:t>
      </w:r>
      <w:r>
        <w:rPr>
          <w:rFonts w:ascii="Times New Roman" w:hAnsi="Times New Roman" w:cs="Times New Roman" w:hint="eastAsia"/>
          <w:kern w:val="2"/>
        </w:rPr>
        <w:t>轴）的深度映射正确，同时使得深度范围变为</w:t>
      </w:r>
      <w:r>
        <w:rPr>
          <w:rFonts w:ascii="Times New Roman" w:hAnsi="Times New Roman" w:cs="Times New Roman" w:hint="eastAsia"/>
          <w:kern w:val="2"/>
        </w:rPr>
        <w:t>-1</w:t>
      </w:r>
      <w:r>
        <w:rPr>
          <w:rFonts w:ascii="Times New Roman" w:hAnsi="Times New Roman" w:cs="Times New Roman" w:hint="eastAsia"/>
          <w:kern w:val="2"/>
        </w:rPr>
        <w:t>到</w:t>
      </w:r>
      <w:r>
        <w:rPr>
          <w:rFonts w:ascii="Times New Roman" w:hAnsi="Times New Roman" w:cs="Times New Roman" w:hint="eastAsia"/>
          <w:kern w:val="2"/>
        </w:rPr>
        <w:t>1</w:t>
      </w:r>
      <w:r>
        <w:rPr>
          <w:rFonts w:ascii="Times New Roman" w:hAnsi="Times New Roman" w:cs="Times New Roman"/>
          <w:kern w:val="2"/>
        </w:rPr>
        <w:t>,</w:t>
      </w:r>
      <w:r>
        <w:rPr>
          <w:rFonts w:ascii="Times New Roman" w:hAnsi="Times New Roman" w:cs="Times New Roman" w:hint="eastAsia"/>
          <w:kern w:val="2"/>
        </w:rPr>
        <w:t>OpenGL</w:t>
      </w:r>
      <w:r>
        <w:rPr>
          <w:rFonts w:ascii="Times New Roman" w:hAnsi="Times New Roman" w:cs="Times New Roman" w:hint="eastAsia"/>
          <w:kern w:val="2"/>
        </w:rPr>
        <w:t>中通常使用这种深度范围，</w:t>
      </w:r>
      <w:r>
        <w:rPr>
          <w:rFonts w:ascii="Times New Roman" w:hAnsi="Times New Roman" w:cs="Times New Roman" w:hint="eastAsia"/>
          <w:kern w:val="2"/>
        </w:rPr>
        <w:t>WebGL</w:t>
      </w:r>
      <w:r>
        <w:rPr>
          <w:rFonts w:ascii="Times New Roman" w:hAnsi="Times New Roman" w:cs="Times New Roman" w:hint="eastAsia"/>
          <w:kern w:val="2"/>
        </w:rPr>
        <w:t>也继承了这一范围。在</w:t>
      </w:r>
      <w:r>
        <w:rPr>
          <w:rFonts w:ascii="Times New Roman" w:hAnsi="Times New Roman" w:cs="Times New Roman"/>
          <w:kern w:val="2"/>
        </w:rPr>
        <w:t>顶点着色器中应用投影矩阵变换</w:t>
      </w:r>
      <w:r>
        <w:rPr>
          <w:rFonts w:ascii="Times New Roman" w:hAnsi="Times New Roman" w:cs="Times New Roman" w:hint="eastAsia"/>
          <w:kern w:val="2"/>
        </w:rPr>
        <w:t>，将</w:t>
      </w:r>
      <w:r>
        <w:rPr>
          <w:rFonts w:ascii="Times New Roman" w:hAnsi="Times New Roman" w:cs="Times New Roman"/>
          <w:kern w:val="2"/>
        </w:rPr>
        <w:t>变换后的顶点裁剪并映射到屏幕</w:t>
      </w:r>
      <w:r>
        <w:rPr>
          <w:rFonts w:ascii="Times New Roman" w:hAnsi="Times New Roman" w:cs="Times New Roman" w:hint="eastAsia"/>
          <w:kern w:val="2"/>
        </w:rPr>
        <w:t>。</w:t>
      </w:r>
    </w:p>
    <w:p w14:paraId="063270F2" w14:textId="77777777" w:rsidR="00EE315F" w:rsidRDefault="00EE315F">
      <w:pPr>
        <w:snapToGrid w:val="0"/>
        <w:spacing w:after="120" w:line="300" w:lineRule="auto"/>
        <w:ind w:firstLineChars="200" w:firstLine="480"/>
        <w:jc w:val="right"/>
      </w:pPr>
    </w:p>
    <w:p w14:paraId="11B82FA5" w14:textId="77777777" w:rsidR="00EE315F" w:rsidRDefault="00204804">
      <w:pPr>
        <w:snapToGrid w:val="0"/>
        <w:spacing w:after="120" w:line="300" w:lineRule="auto"/>
        <w:ind w:firstLineChars="200" w:firstLine="420"/>
        <w:jc w:val="right"/>
        <w:rPr>
          <w:rFonts w:ascii="Times New Roman" w:hAnsi="Times New Roman" w:cs="Times New Roman"/>
          <w:kern w:val="2"/>
        </w:rPr>
      </w:pPr>
      <m:oMath>
        <m:sSub>
          <m:sSubPr>
            <m:ctrlPr>
              <w:rPr>
                <w:rFonts w:ascii="Cambria Math" w:hAnsi="Cambria Math"/>
                <w:sz w:val="21"/>
                <w:szCs w:val="21"/>
              </w:rPr>
            </m:ctrlPr>
          </m:sSubPr>
          <m:e>
            <m:r>
              <w:rPr>
                <w:rFonts w:ascii="Cambria Math" w:hAnsi="Cambria Math"/>
                <w:sz w:val="21"/>
                <w:szCs w:val="21"/>
              </w:rPr>
              <m:t>M</m:t>
            </m:r>
          </m:e>
          <m:sub>
            <m:r>
              <m:rPr>
                <m:nor/>
              </m:rPr>
              <w:rPr>
                <w:sz w:val="21"/>
                <w:szCs w:val="21"/>
              </w:rPr>
              <m:t>projection</m:t>
            </m:r>
          </m:sub>
        </m:sSub>
        <m:r>
          <w:rPr>
            <w:rFonts w:ascii="Cambria Math" w:hAnsi="Cambria Math"/>
            <w:sz w:val="21"/>
            <w:szCs w:val="21"/>
          </w:rPr>
          <m:t>=</m:t>
        </m:r>
        <m:d>
          <m:dPr>
            <m:begChr m:val="["/>
            <m:endChr m:val="]"/>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sSub>
                    <m:sSubPr>
                      <m:ctrlPr>
                        <w:rPr>
                          <w:rFonts w:ascii="Cambria Math" w:hAnsi="Cambria Math"/>
                          <w:sz w:val="21"/>
                          <w:szCs w:val="21"/>
                        </w:rPr>
                      </m:ctrlPr>
                    </m:sSubPr>
                    <m:e>
                      <m:r>
                        <m:rPr>
                          <m:nor/>
                        </m:rPr>
                        <w:rPr>
                          <w:sz w:val="21"/>
                          <w:szCs w:val="21"/>
                        </w:rPr>
                        <m:t>scale</m:t>
                      </m:r>
                    </m:e>
                    <m:sub>
                      <m:r>
                        <w:rPr>
                          <w:rFonts w:ascii="Cambria Math" w:hAnsi="Cambria Math"/>
                          <w:sz w:val="21"/>
                          <w:szCs w:val="21"/>
                        </w:rPr>
                        <m:t>x</m:t>
                      </m:r>
                    </m:sub>
                  </m:sSub>
                </m:e>
                <m:e>
                  <m:r>
                    <w:rPr>
                      <w:rFonts w:ascii="Cambria Math" w:hAnsi="Cambria Math"/>
                      <w:sz w:val="21"/>
                      <w:szCs w:val="21"/>
                    </w:rPr>
                    <m:t>0</m:t>
                  </m:r>
                </m:e>
                <m:e>
                  <m:r>
                    <w:rPr>
                      <w:rFonts w:ascii="Cambria Math" w:hAnsi="Cambria Math"/>
                      <w:sz w:val="21"/>
                      <w:szCs w:val="21"/>
                    </w:rPr>
                    <m:t>0</m:t>
                  </m:r>
                </m:e>
                <m:e>
                  <m:r>
                    <w:rPr>
                      <w:rFonts w:ascii="Cambria Math" w:hAnsi="Cambria Math"/>
                      <w:sz w:val="21"/>
                      <w:szCs w:val="21"/>
                    </w:rPr>
                    <m:t>0</m:t>
                  </m:r>
                </m:e>
              </m:mr>
              <m:mr>
                <m:e>
                  <m:r>
                    <w:rPr>
                      <w:rFonts w:ascii="Cambria Math" w:hAnsi="Cambria Math"/>
                      <w:sz w:val="21"/>
                      <w:szCs w:val="21"/>
                    </w:rPr>
                    <m:t>0</m:t>
                  </m:r>
                </m:e>
                <m:e>
                  <m:sSub>
                    <m:sSubPr>
                      <m:ctrlPr>
                        <w:rPr>
                          <w:rFonts w:ascii="Cambria Math" w:hAnsi="Cambria Math"/>
                          <w:sz w:val="21"/>
                          <w:szCs w:val="21"/>
                        </w:rPr>
                      </m:ctrlPr>
                    </m:sSubPr>
                    <m:e>
                      <m:r>
                        <m:rPr>
                          <m:nor/>
                        </m:rPr>
                        <w:rPr>
                          <w:sz w:val="21"/>
                          <w:szCs w:val="21"/>
                        </w:rPr>
                        <m:t>scale</m:t>
                      </m:r>
                    </m:e>
                    <m:sub>
                      <m:r>
                        <w:rPr>
                          <w:rFonts w:ascii="Cambria Math" w:hAnsi="Cambria Math"/>
                          <w:sz w:val="21"/>
                          <w:szCs w:val="21"/>
                        </w:rPr>
                        <m:t>y</m:t>
                      </m:r>
                    </m:sub>
                  </m:sSub>
                </m:e>
                <m:e>
                  <m:r>
                    <w:rPr>
                      <w:rFonts w:ascii="Cambria Math" w:hAnsi="Cambria Math"/>
                      <w:sz w:val="21"/>
                      <w:szCs w:val="21"/>
                    </w:rPr>
                    <m:t>0</m:t>
                  </m:r>
                </m:e>
                <m:e>
                  <m:r>
                    <w:rPr>
                      <w:rFonts w:ascii="Cambria Math" w:hAnsi="Cambria Math"/>
                      <w:sz w:val="21"/>
                      <w:szCs w:val="21"/>
                    </w:rPr>
                    <m:t>0</m:t>
                  </m:r>
                </m:e>
              </m:mr>
              <m:mr>
                <m:e>
                  <m:r>
                    <w:rPr>
                      <w:rFonts w:ascii="Cambria Math" w:hAnsi="Cambria Math"/>
                      <w:sz w:val="21"/>
                      <w:szCs w:val="21"/>
                    </w:rPr>
                    <m:t>0</m:t>
                  </m:r>
                </m:e>
                <m:e>
                  <m:r>
                    <w:rPr>
                      <w:rFonts w:ascii="Cambria Math" w:hAnsi="Cambria Math"/>
                      <w:sz w:val="21"/>
                      <w:szCs w:val="21"/>
                    </w:rPr>
                    <m:t>0</m:t>
                  </m:r>
                </m:e>
                <m:e>
                  <m:r>
                    <m:rPr>
                      <m:nor/>
                    </m:rPr>
                    <w:rPr>
                      <w:sz w:val="21"/>
                      <w:szCs w:val="21"/>
                    </w:rPr>
                    <m:t>depth scaling</m:t>
                  </m:r>
                </m:e>
                <m:e>
                  <m:r>
                    <m:rPr>
                      <m:nor/>
                    </m:rPr>
                    <w:rPr>
                      <w:sz w:val="21"/>
                      <w:szCs w:val="21"/>
                    </w:rPr>
                    <m:t>depth translation</m:t>
                  </m:r>
                </m:e>
              </m:mr>
              <m:mr>
                <m:e>
                  <m:r>
                    <w:rPr>
                      <w:rFonts w:ascii="Cambria Math" w:hAnsi="Cambria Math"/>
                      <w:sz w:val="21"/>
                      <w:szCs w:val="21"/>
                    </w:rPr>
                    <m:t>0</m:t>
                  </m:r>
                </m:e>
                <m:e>
                  <m:r>
                    <w:rPr>
                      <w:rFonts w:ascii="Cambria Math" w:hAnsi="Cambria Math"/>
                      <w:sz w:val="21"/>
                      <w:szCs w:val="21"/>
                    </w:rPr>
                    <m:t>0</m:t>
                  </m:r>
                </m:e>
                <m:e>
                  <m:r>
                    <w:rPr>
                      <w:rFonts w:ascii="Cambria Math" w:hAnsi="Cambria Math"/>
                      <w:sz w:val="21"/>
                      <w:szCs w:val="21"/>
                    </w:rPr>
                    <m:t>-</m:t>
                  </m:r>
                  <m:r>
                    <w:rPr>
                      <w:rFonts w:ascii="Cambria Math" w:hAnsi="Cambria Math"/>
                      <w:sz w:val="21"/>
                      <w:szCs w:val="21"/>
                    </w:rPr>
                    <m:t>1</m:t>
                  </m:r>
                </m:e>
                <m:e>
                  <m:r>
                    <w:rPr>
                      <w:rFonts w:ascii="Cambria Math" w:hAnsi="Cambria Math"/>
                      <w:sz w:val="21"/>
                      <w:szCs w:val="21"/>
                    </w:rPr>
                    <m:t>0</m:t>
                  </m:r>
                </m:e>
              </m:mr>
            </m:m>
          </m:e>
        </m:d>
      </m:oMath>
      <w:r>
        <w:rPr>
          <w:rFonts w:hint="eastAsia"/>
          <w:sz w:val="21"/>
          <w:szCs w:val="21"/>
        </w:rPr>
        <w:t xml:space="preserve">  </w:t>
      </w:r>
      <w:r>
        <w:rPr>
          <w:rFonts w:ascii="Times New Roman" w:hAnsi="Times New Roman" w:cs="Times New Roman" w:hint="eastAsia"/>
          <w:kern w:val="2"/>
        </w:rPr>
        <w:t>（</w:t>
      </w:r>
      <w:r>
        <w:rPr>
          <w:rFonts w:ascii="Times New Roman" w:hAnsi="Times New Roman" w:cs="Times New Roman" w:hint="eastAsia"/>
          <w:kern w:val="2"/>
        </w:rPr>
        <w:t>3.5</w:t>
      </w:r>
      <w:r>
        <w:rPr>
          <w:rFonts w:ascii="Times New Roman" w:hAnsi="Times New Roman" w:cs="Times New Roman" w:hint="eastAsia"/>
          <w:kern w:val="2"/>
        </w:rPr>
        <w:t>）</w:t>
      </w:r>
    </w:p>
    <w:p w14:paraId="164ED7D4" w14:textId="77777777" w:rsidR="00EE315F" w:rsidRDefault="00204804">
      <w:pPr>
        <w:snapToGrid w:val="0"/>
        <w:spacing w:after="120" w:line="300" w:lineRule="auto"/>
        <w:ind w:firstLineChars="200" w:firstLine="480"/>
        <w:rPr>
          <w:rFonts w:ascii="Times New Roman" w:hAnsi="Times New Roman" w:cs="Times New Roman"/>
          <w:kern w:val="2"/>
        </w:rPr>
      </w:pPr>
      <w:r>
        <w:rPr>
          <w:rFonts w:ascii="Times New Roman" w:hAnsi="Times New Roman" w:cs="Times New Roman" w:hint="eastAsia"/>
          <w:kern w:val="2"/>
        </w:rPr>
        <w:t>3.</w:t>
      </w:r>
      <w:r>
        <w:rPr>
          <w:rFonts w:ascii="Times New Roman" w:hAnsi="Times New Roman" w:cs="Times New Roman"/>
          <w:kern w:val="2"/>
        </w:rPr>
        <w:t>光照计算是实现三维真实感渲染的关键</w:t>
      </w:r>
      <w:r>
        <w:rPr>
          <w:rFonts w:ascii="Times New Roman" w:hAnsi="Times New Roman" w:cs="Times New Roman" w:hint="eastAsia"/>
          <w:kern w:val="2"/>
        </w:rPr>
        <w:t>，也是构造可视化场景的第三步</w:t>
      </w:r>
      <w:r>
        <w:rPr>
          <w:rFonts w:ascii="Times New Roman" w:hAnsi="Times New Roman" w:cs="Times New Roman"/>
          <w:kern w:val="2"/>
        </w:rPr>
        <w:t>，经典光照模型包括</w:t>
      </w:r>
      <w:r>
        <w:rPr>
          <w:rFonts w:ascii="Times New Roman" w:hAnsi="Times New Roman" w:cs="Times New Roman"/>
          <w:kern w:val="2"/>
        </w:rPr>
        <w:t>Phong</w:t>
      </w:r>
      <w:r>
        <w:rPr>
          <w:rFonts w:ascii="Times New Roman" w:hAnsi="Times New Roman" w:cs="Times New Roman"/>
          <w:kern w:val="2"/>
        </w:rPr>
        <w:t>模型和</w:t>
      </w:r>
      <w:r>
        <w:rPr>
          <w:rFonts w:ascii="Times New Roman" w:hAnsi="Times New Roman" w:cs="Times New Roman"/>
          <w:kern w:val="2"/>
        </w:rPr>
        <w:t>Blinn-Phong</w:t>
      </w:r>
      <w:r>
        <w:rPr>
          <w:rFonts w:ascii="Times New Roman" w:hAnsi="Times New Roman" w:cs="Times New Roman"/>
          <w:kern w:val="2"/>
        </w:rPr>
        <w:t>模型</w:t>
      </w:r>
      <w:r>
        <w:rPr>
          <w:rFonts w:ascii="Times New Roman" w:hAnsi="Times New Roman" w:cs="Times New Roman"/>
          <w:kern w:val="2"/>
        </w:rPr>
        <w:t xml:space="preserve">, Phong </w:t>
      </w:r>
      <w:r>
        <w:rPr>
          <w:rFonts w:ascii="Times New Roman" w:hAnsi="Times New Roman" w:cs="Times New Roman"/>
          <w:kern w:val="2"/>
        </w:rPr>
        <w:t>模型计算简单，适合实时渲染场景</w:t>
      </w:r>
      <w:r>
        <w:rPr>
          <w:rFonts w:ascii="Times New Roman" w:hAnsi="Times New Roman" w:cs="Times New Roman" w:hint="eastAsia"/>
          <w:kern w:val="2"/>
        </w:rPr>
        <w:t>，从性能和轻量的角度考虑，此处主要使用</w:t>
      </w:r>
      <w:r>
        <w:rPr>
          <w:rFonts w:ascii="Times New Roman" w:hAnsi="Times New Roman" w:cs="Times New Roman" w:hint="eastAsia"/>
          <w:kern w:val="2"/>
        </w:rPr>
        <w:t>Phong</w:t>
      </w:r>
      <w:r>
        <w:rPr>
          <w:rFonts w:ascii="Times New Roman" w:hAnsi="Times New Roman" w:cs="Times New Roman" w:hint="eastAsia"/>
          <w:kern w:val="2"/>
        </w:rPr>
        <w:t>模型，采用公式</w:t>
      </w:r>
      <w:r>
        <w:rPr>
          <w:rFonts w:ascii="Times New Roman" w:hAnsi="Times New Roman" w:cs="Times New Roman" w:hint="eastAsia"/>
          <w:kern w:val="2"/>
        </w:rPr>
        <w:t>3.6</w:t>
      </w:r>
      <w:r>
        <w:rPr>
          <w:rFonts w:ascii="Times New Roman" w:hAnsi="Times New Roman" w:cs="Times New Roman" w:hint="eastAsia"/>
          <w:kern w:val="2"/>
        </w:rPr>
        <w:t>。</w:t>
      </w:r>
    </w:p>
    <w:p w14:paraId="2FBA1A97" w14:textId="77777777" w:rsidR="00EE315F" w:rsidRDefault="00204804">
      <w:pPr>
        <w:snapToGrid w:val="0"/>
        <w:spacing w:after="120" w:line="300" w:lineRule="auto"/>
        <w:ind w:firstLineChars="1000" w:firstLine="2400"/>
        <w:jc w:val="right"/>
        <w:rPr>
          <w:rFonts w:ascii="Times New Roman" w:hAnsi="Times New Roman" w:cs="Times New Roman"/>
          <w:kern w:val="2"/>
        </w:rPr>
      </w:pPr>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d</m:t>
            </m:r>
          </m:sub>
        </m:sSub>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L</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sSup>
          <m:sSupPr>
            <m:ctrlPr>
              <w:rPr>
                <w:rFonts w:ascii="Cambria Math" w:hAnsi="Cambria Math"/>
              </w:rPr>
            </m:ctrlPr>
          </m:sSupPr>
          <m:e>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V</m:t>
                </m:r>
              </m:e>
            </m:d>
          </m:e>
          <m:sup>
            <m:r>
              <w:rPr>
                <w:rFonts w:ascii="Cambria Math" w:hAnsi="Cambria Math"/>
              </w:rPr>
              <m:t>n</m:t>
            </m:r>
          </m:sup>
        </m:sSup>
      </m:oMath>
      <w:r>
        <w:rPr>
          <w:rFonts w:hint="eastAsia"/>
        </w:rPr>
        <w:t xml:space="preserve">              </w:t>
      </w:r>
      <w:r>
        <w:rPr>
          <w:rFonts w:ascii="Times New Roman" w:hAnsi="Times New Roman" w:cs="Times New Roman" w:hint="eastAsia"/>
          <w:kern w:val="2"/>
        </w:rPr>
        <w:t>（</w:t>
      </w:r>
      <w:r>
        <w:rPr>
          <w:rFonts w:ascii="Times New Roman" w:hAnsi="Times New Roman" w:cs="Times New Roman" w:hint="eastAsia"/>
          <w:kern w:val="2"/>
        </w:rPr>
        <w:t>3.6</w:t>
      </w:r>
      <w:r>
        <w:rPr>
          <w:rFonts w:ascii="Times New Roman" w:hAnsi="Times New Roman" w:cs="Times New Roman" w:hint="eastAsia"/>
          <w:kern w:val="2"/>
        </w:rPr>
        <w:t>）</w:t>
      </w:r>
    </w:p>
    <w:p w14:paraId="5BADEE22" w14:textId="77777777" w:rsidR="00EE315F" w:rsidRDefault="00204804">
      <w:pPr>
        <w:snapToGrid w:val="0"/>
        <w:spacing w:after="120" w:line="300" w:lineRule="auto"/>
        <w:rPr>
          <w:rFonts w:ascii="Times New Roman" w:hAnsi="Times New Roman" w:cs="Times New Roman"/>
          <w:kern w:val="2"/>
        </w:rPr>
      </w:pPr>
      <w:r>
        <w:rPr>
          <w:rFonts w:ascii="Times New Roman" w:hAnsi="Times New Roman" w:cs="Times New Roman" w:hint="eastAsia"/>
          <w:kern w:val="2"/>
        </w:rPr>
        <w:t>式中</w:t>
      </w:r>
      <w:r>
        <w:rPr>
          <w:rFonts w:ascii="Times New Roman" w:hAnsi="Times New Roman" w:cs="Times New Roman"/>
          <w:kern w:val="2"/>
        </w:rPr>
        <w:t>：</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a</m:t>
            </m:r>
          </m:sub>
        </m:sSub>
      </m:oMath>
      <w:r>
        <w:rPr>
          <w:rFonts w:ascii="Times New Roman" w:hAnsi="Times New Roman" w:cs="Times New Roman"/>
          <w:kern w:val="2"/>
        </w:rPr>
        <w:t>为环境光</w:t>
      </w:r>
      <w:r>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d</m:t>
            </m:r>
          </m:sub>
        </m:sSub>
      </m:oMath>
      <w:r>
        <w:rPr>
          <w:rFonts w:ascii="Times New Roman" w:hAnsi="Times New Roman" w:cs="Times New Roman"/>
          <w:kern w:val="2"/>
        </w:rPr>
        <w:t>为漫反射</w:t>
      </w:r>
      <w:r>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s</m:t>
            </m:r>
          </m:sub>
        </m:sSub>
      </m:oMath>
      <w:r>
        <w:rPr>
          <w:rFonts w:ascii="Times New Roman" w:hAnsi="Times New Roman" w:cs="Times New Roman"/>
          <w:kern w:val="2"/>
        </w:rPr>
        <w:t>为镜面反射</w:t>
      </w:r>
      <w:r>
        <w:rPr>
          <w:rFonts w:ascii="Times New Roman" w:hAnsi="Times New Roman" w:cs="Times New Roman" w:hint="eastAsia"/>
          <w:kern w:val="2"/>
        </w:rPr>
        <w:t>；</w:t>
      </w:r>
      <m:oMath>
        <m:r>
          <w:rPr>
            <w:rFonts w:ascii="Cambria Math" w:hAnsi="Cambria Math" w:cs="Times New Roman"/>
            <w:kern w:val="2"/>
          </w:rPr>
          <m:t>N</m:t>
        </m:r>
      </m:oMath>
      <w:r>
        <w:rPr>
          <w:rFonts w:ascii="Times New Roman" w:hAnsi="Times New Roman" w:cs="Times New Roman"/>
          <w:kern w:val="2"/>
        </w:rPr>
        <w:t>、</w:t>
      </w:r>
      <m:oMath>
        <m:r>
          <w:rPr>
            <w:rFonts w:ascii="Cambria Math" w:hAnsi="Cambria Math" w:cs="Times New Roman"/>
            <w:kern w:val="2"/>
          </w:rPr>
          <m:t>L</m:t>
        </m:r>
      </m:oMath>
      <w:r>
        <w:rPr>
          <w:rFonts w:ascii="Times New Roman" w:hAnsi="Times New Roman" w:cs="Times New Roman"/>
          <w:kern w:val="2"/>
        </w:rPr>
        <w:t>、</w:t>
      </w:r>
      <m:oMath>
        <m:r>
          <w:rPr>
            <w:rFonts w:ascii="Cambria Math" w:hAnsi="Cambria Math" w:cs="Times New Roman"/>
            <w:kern w:val="2"/>
          </w:rPr>
          <m:t>V</m:t>
        </m:r>
      </m:oMath>
      <w:r>
        <w:rPr>
          <w:rFonts w:ascii="Times New Roman" w:hAnsi="Times New Roman" w:cs="Times New Roman"/>
          <w:kern w:val="2"/>
        </w:rPr>
        <w:t>、</w:t>
      </w:r>
      <m:oMath>
        <m:r>
          <w:rPr>
            <w:rFonts w:ascii="Cambria Math" w:hAnsi="Cambria Math" w:cs="Times New Roman"/>
            <w:kern w:val="2"/>
          </w:rPr>
          <m:t>R</m:t>
        </m:r>
      </m:oMath>
      <w:r>
        <w:rPr>
          <w:rFonts w:ascii="Times New Roman" w:hAnsi="Times New Roman" w:cs="Times New Roman"/>
          <w:kern w:val="2"/>
        </w:rPr>
        <w:t>分别为法向量、光源方向、视线方向、反射方向</w:t>
      </w:r>
      <w:r>
        <w:rPr>
          <w:rFonts w:ascii="Times New Roman" w:hAnsi="Times New Roman" w:cs="Times New Roman" w:hint="eastAsia"/>
          <w:kern w:val="2"/>
        </w:rPr>
        <w:t>。</w:t>
      </w:r>
    </w:p>
    <w:p w14:paraId="70658B23" w14:textId="77777777" w:rsidR="00EE315F" w:rsidRDefault="00204804">
      <w:pPr>
        <w:snapToGrid w:val="0"/>
        <w:spacing w:after="120" w:line="300" w:lineRule="auto"/>
        <w:ind w:firstLineChars="200" w:firstLine="480"/>
        <w:rPr>
          <w:rFonts w:ascii="Times New Roman" w:hAnsi="Times New Roman" w:cs="Times New Roman"/>
          <w:kern w:val="2"/>
        </w:rPr>
      </w:pPr>
      <w:r>
        <w:rPr>
          <w:rFonts w:ascii="Times New Roman" w:hAnsi="Times New Roman" w:cs="Times New Roman" w:hint="eastAsia"/>
          <w:kern w:val="2"/>
        </w:rPr>
        <w:t>例如，我们给模型设定的基础颜色为</w:t>
      </w:r>
      <w:r>
        <w:rPr>
          <w:rFonts w:ascii="Times New Roman" w:hAnsi="Times New Roman" w:cs="Times New Roman" w:hint="eastAsia"/>
          <w:kern w:val="2"/>
        </w:rPr>
        <w:t>RGB</w:t>
      </w:r>
      <w:r>
        <w:rPr>
          <w:rFonts w:ascii="Times New Roman" w:hAnsi="Times New Roman" w:cs="Times New Roman" w:hint="eastAsia"/>
          <w:kern w:val="2"/>
        </w:rPr>
        <w:t>（</w:t>
      </w:r>
      <w:r>
        <w:rPr>
          <w:rFonts w:ascii="Times New Roman" w:hAnsi="Times New Roman" w:cs="Times New Roman" w:hint="eastAsia"/>
          <w:kern w:val="2"/>
        </w:rPr>
        <w:t>0</w:t>
      </w:r>
      <w:r>
        <w:rPr>
          <w:rFonts w:ascii="Times New Roman" w:hAnsi="Times New Roman" w:cs="Times New Roman"/>
          <w:kern w:val="2"/>
        </w:rPr>
        <w:t>.8,0.6,0.2</w:t>
      </w:r>
      <w:r>
        <w:rPr>
          <w:rFonts w:ascii="Times New Roman" w:hAnsi="Times New Roman" w:cs="Times New Roman" w:hint="eastAsia"/>
          <w:kern w:val="2"/>
        </w:rPr>
        <w:t>）</w:t>
      </w:r>
      <w:r>
        <w:rPr>
          <w:rFonts w:ascii="Times New Roman" w:hAnsi="Times New Roman" w:cs="Times New Roman"/>
          <w:kern w:val="2"/>
        </w:rPr>
        <w:t>,</w:t>
      </w:r>
      <w:r>
        <w:rPr>
          <w:rFonts w:ascii="Times New Roman" w:hAnsi="Times New Roman" w:cs="Times New Roman" w:hint="eastAsia"/>
          <w:kern w:val="2"/>
        </w:rPr>
        <w:t>环境光</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a</m:t>
            </m:r>
          </m:sub>
        </m:sSub>
      </m:oMath>
      <w:r>
        <w:rPr>
          <w:rFonts w:ascii="Times New Roman" w:hAnsi="Times New Roman" w:cs="Times New Roman" w:hint="eastAsia"/>
          <w:kern w:val="2"/>
        </w:rPr>
        <w:t>设定为</w:t>
      </w:r>
      <w:r>
        <w:rPr>
          <w:rFonts w:ascii="Times New Roman" w:hAnsi="Times New Roman" w:cs="Times New Roman" w:hint="eastAsia"/>
          <w:kern w:val="2"/>
        </w:rPr>
        <w:t>0.2</w:t>
      </w:r>
      <w:r>
        <w:rPr>
          <w:rFonts w:ascii="Times New Roman" w:hAnsi="Times New Roman" w:cs="Times New Roman" w:hint="eastAsia"/>
          <w:kern w:val="2"/>
        </w:rPr>
        <w:t>，漫反射</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d</m:t>
            </m:r>
          </m:sub>
        </m:sSub>
        <m:d>
          <m:dPr>
            <m:ctrlPr>
              <w:rPr>
                <w:rFonts w:ascii="Cambria Math" w:hAnsi="Cambria Math" w:cs="Times New Roman"/>
                <w:kern w:val="2"/>
              </w:rPr>
            </m:ctrlPr>
          </m:dPr>
          <m:e>
            <m:r>
              <w:rPr>
                <w:rFonts w:ascii="Cambria Math" w:hAnsi="Cambria Math" w:cs="Times New Roman"/>
                <w:kern w:val="2"/>
              </w:rPr>
              <m:t>N</m:t>
            </m:r>
            <m:r>
              <m:rPr>
                <m:sty m:val="p"/>
              </m:rPr>
              <w:rPr>
                <w:rFonts w:ascii="Cambria Math" w:hAnsi="Cambria Math" w:cs="Times New Roman"/>
                <w:kern w:val="2"/>
              </w:rPr>
              <m:t>×</m:t>
            </m:r>
            <m:r>
              <w:rPr>
                <w:rFonts w:ascii="Cambria Math" w:hAnsi="Cambria Math" w:cs="Times New Roman"/>
                <w:kern w:val="2"/>
              </w:rPr>
              <m:t>L</m:t>
            </m:r>
          </m:e>
        </m:d>
      </m:oMath>
      <w:r>
        <w:rPr>
          <w:rFonts w:ascii="Times New Roman" w:hAnsi="Times New Roman" w:cs="Times New Roman" w:hint="eastAsia"/>
          <w:kern w:val="2"/>
        </w:rPr>
        <w:t>计算结果为</w:t>
      </w:r>
      <w:r>
        <w:rPr>
          <w:rFonts w:ascii="Times New Roman" w:hAnsi="Times New Roman" w:cs="Times New Roman" w:hint="eastAsia"/>
          <w:kern w:val="2"/>
        </w:rPr>
        <w:t>0.7</w:t>
      </w:r>
      <w:r>
        <w:rPr>
          <w:rFonts w:ascii="Times New Roman" w:hAnsi="Times New Roman" w:cs="Times New Roman" w:hint="eastAsia"/>
          <w:kern w:val="2"/>
        </w:rPr>
        <w:t>，镜面反射</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s</m:t>
            </m:r>
          </m:sub>
        </m:sSub>
        <m:sSup>
          <m:sSupPr>
            <m:ctrlPr>
              <w:rPr>
                <w:rFonts w:ascii="Cambria Math" w:hAnsi="Cambria Math" w:cs="Times New Roman"/>
                <w:kern w:val="2"/>
              </w:rPr>
            </m:ctrlPr>
          </m:sSupPr>
          <m:e>
            <m:d>
              <m:dPr>
                <m:ctrlPr>
                  <w:rPr>
                    <w:rFonts w:ascii="Cambria Math" w:hAnsi="Cambria Math" w:cs="Times New Roman"/>
                    <w:kern w:val="2"/>
                  </w:rPr>
                </m:ctrlPr>
              </m:dPr>
              <m:e>
                <m:r>
                  <w:rPr>
                    <w:rFonts w:ascii="Cambria Math" w:hAnsi="Cambria Math" w:cs="Times New Roman"/>
                    <w:kern w:val="2"/>
                  </w:rPr>
                  <m:t>R</m:t>
                </m:r>
                <m:r>
                  <m:rPr>
                    <m:sty m:val="p"/>
                  </m:rPr>
                  <w:rPr>
                    <w:rFonts w:ascii="Cambria Math" w:hAnsi="Cambria Math" w:cs="Times New Roman"/>
                    <w:kern w:val="2"/>
                  </w:rPr>
                  <m:t>×</m:t>
                </m:r>
                <m:r>
                  <w:rPr>
                    <w:rFonts w:ascii="Cambria Math" w:hAnsi="Cambria Math" w:cs="Times New Roman"/>
                    <w:kern w:val="2"/>
                  </w:rPr>
                  <m:t>V</m:t>
                </m:r>
              </m:e>
            </m:d>
          </m:e>
          <m:sup>
            <m:r>
              <w:rPr>
                <w:rFonts w:ascii="Cambria Math" w:hAnsi="Cambria Math" w:cs="Times New Roman"/>
                <w:kern w:val="2"/>
              </w:rPr>
              <m:t>n</m:t>
            </m:r>
          </m:sup>
        </m:sSup>
      </m:oMath>
      <w:r>
        <w:rPr>
          <w:rFonts w:ascii="Times New Roman" w:hAnsi="Times New Roman" w:cs="Times New Roman" w:hint="eastAsia"/>
          <w:kern w:val="2"/>
        </w:rPr>
        <w:t>计算结果为</w:t>
      </w:r>
      <w:r>
        <w:rPr>
          <w:rFonts w:ascii="Times New Roman" w:hAnsi="Times New Roman" w:cs="Times New Roman" w:hint="eastAsia"/>
          <w:kern w:val="2"/>
        </w:rPr>
        <w:t>0.5</w:t>
      </w:r>
      <w:r>
        <w:rPr>
          <w:rFonts w:ascii="Times New Roman" w:hAnsi="Times New Roman" w:cs="Times New Roman" w:hint="eastAsia"/>
          <w:kern w:val="2"/>
        </w:rPr>
        <w:t>，默认白色光源</w:t>
      </w:r>
      <w:r>
        <w:rPr>
          <w:rFonts w:ascii="Times New Roman" w:hAnsi="Times New Roman" w:cs="Times New Roman" w:hint="eastAsia"/>
          <w:kern w:val="2"/>
        </w:rPr>
        <w:t>RGB</w:t>
      </w:r>
      <w:r>
        <w:rPr>
          <w:rFonts w:ascii="Times New Roman" w:hAnsi="Times New Roman" w:cs="Times New Roman"/>
          <w:kern w:val="2"/>
        </w:rPr>
        <w:t>(1.0,1.0,1.0)</w:t>
      </w:r>
      <w:r>
        <w:rPr>
          <w:rFonts w:ascii="Times New Roman" w:hAnsi="Times New Roman" w:cs="Times New Roman" w:hint="eastAsia"/>
          <w:kern w:val="2"/>
        </w:rPr>
        <w:t>的前提下，最终像素颜色计算如下：</w:t>
      </w:r>
    </w:p>
    <w:p w14:paraId="2CBC7079" w14:textId="77777777" w:rsidR="00EE315F" w:rsidRDefault="00204804">
      <w:pPr>
        <w:snapToGrid w:val="0"/>
        <w:spacing w:after="120" w:line="300" w:lineRule="auto"/>
        <w:ind w:firstLineChars="200" w:firstLine="480"/>
        <w:rPr>
          <w:rFonts w:ascii="Times New Roman" w:hAnsi="Times New Roman" w:cs="Times New Roman"/>
          <w:kern w:val="2"/>
        </w:rPr>
      </w:pPr>
      <w:r>
        <w:rPr>
          <w:rFonts w:ascii="Times New Roman" w:hAnsi="Times New Roman" w:cs="Times New Roman" w:hint="eastAsia"/>
          <w:kern w:val="2"/>
        </w:rPr>
        <w:t>总光强度：</w:t>
      </w:r>
      <m:oMath>
        <m:r>
          <w:rPr>
            <w:rFonts w:ascii="Cambria Math" w:hAnsi="Cambria Math" w:cs="Times New Roman"/>
            <w:kern w:val="2"/>
          </w:rPr>
          <m:t>I</m:t>
        </m:r>
      </m:oMath>
      <w:r>
        <w:rPr>
          <w:rFonts w:ascii="Times New Roman" w:hAnsi="Times New Roman" w:cs="Times New Roman" w:hint="eastAsia"/>
          <w:kern w:val="2"/>
        </w:rPr>
        <w:t>=0.2+0.7=0.5=1.4</w:t>
      </w:r>
      <w:r>
        <w:rPr>
          <w:rFonts w:ascii="Times New Roman" w:hAnsi="Times New Roman" w:cs="Times New Roman"/>
          <w:kern w:val="2"/>
        </w:rPr>
        <w:br/>
      </w:r>
      <w:r>
        <w:rPr>
          <w:rFonts w:ascii="Times New Roman" w:hAnsi="Times New Roman" w:cs="Times New Roman" w:hint="eastAsia"/>
          <w:kern w:val="2"/>
        </w:rPr>
        <w:t xml:space="preserve">    R</w:t>
      </w:r>
      <w:r>
        <w:rPr>
          <w:rFonts w:ascii="Times New Roman" w:hAnsi="Times New Roman" w:cs="Times New Roman" w:hint="eastAsia"/>
          <w:kern w:val="2"/>
        </w:rPr>
        <w:t>：</w:t>
      </w:r>
      <w:r>
        <w:rPr>
          <w:rFonts w:ascii="Times New Roman" w:hAnsi="Times New Roman" w:cs="Times New Roman" w:hint="eastAsia"/>
          <w:kern w:val="2"/>
        </w:rPr>
        <w:t>1.4</w:t>
      </w:r>
      <m:oMath>
        <m:r>
          <m:rPr>
            <m:sty m:val="p"/>
          </m:rPr>
          <w:rPr>
            <w:rFonts w:ascii="Cambria Math" w:hAnsi="Cambria Math" w:cs="Times New Roman"/>
            <w:kern w:val="2"/>
          </w:rPr>
          <m:t>×</m:t>
        </m:r>
      </m:oMath>
      <w:r>
        <w:rPr>
          <w:rFonts w:ascii="Times New Roman" w:hAnsi="Times New Roman" w:cs="Times New Roman" w:hint="eastAsia"/>
          <w:kern w:val="2"/>
        </w:rPr>
        <w:t>0.8=1.12</w:t>
      </w:r>
      <w:r>
        <w:rPr>
          <w:rFonts w:ascii="Times New Roman" w:hAnsi="Times New Roman" w:cs="Times New Roman" w:hint="eastAsia"/>
          <w:kern w:val="2"/>
        </w:rPr>
        <w:t>（超过</w:t>
      </w:r>
      <w:r>
        <w:rPr>
          <w:rFonts w:ascii="Times New Roman" w:hAnsi="Times New Roman" w:cs="Times New Roman" w:hint="eastAsia"/>
          <w:kern w:val="2"/>
        </w:rPr>
        <w:t>1.0</w:t>
      </w:r>
      <w:r>
        <w:rPr>
          <w:rFonts w:ascii="Times New Roman" w:hAnsi="Times New Roman" w:cs="Times New Roman" w:hint="eastAsia"/>
          <w:kern w:val="2"/>
        </w:rPr>
        <w:t>一般会被截断为</w:t>
      </w:r>
      <w:r>
        <w:rPr>
          <w:rFonts w:ascii="Times New Roman" w:hAnsi="Times New Roman" w:cs="Times New Roman" w:hint="eastAsia"/>
          <w:kern w:val="2"/>
        </w:rPr>
        <w:t>1.0</w:t>
      </w:r>
      <w:r>
        <w:rPr>
          <w:rFonts w:ascii="Times New Roman" w:hAnsi="Times New Roman" w:cs="Times New Roman" w:hint="eastAsia"/>
          <w:kern w:val="2"/>
        </w:rPr>
        <w:t>）</w:t>
      </w:r>
    </w:p>
    <w:p w14:paraId="05904FC5" w14:textId="77777777" w:rsidR="00EE315F" w:rsidRDefault="00204804">
      <w:pPr>
        <w:snapToGrid w:val="0"/>
        <w:spacing w:after="120" w:line="300" w:lineRule="auto"/>
        <w:ind w:firstLineChars="200" w:firstLine="480"/>
        <w:rPr>
          <w:rFonts w:ascii="Times New Roman" w:hAnsi="Times New Roman" w:cs="Times New Roman"/>
          <w:kern w:val="2"/>
        </w:rPr>
      </w:pPr>
      <w:r>
        <w:rPr>
          <w:rFonts w:ascii="Times New Roman" w:hAnsi="Times New Roman" w:cs="Times New Roman" w:hint="eastAsia"/>
          <w:kern w:val="2"/>
        </w:rPr>
        <w:t>G</w:t>
      </w:r>
      <w:r>
        <w:rPr>
          <w:rFonts w:ascii="Times New Roman" w:hAnsi="Times New Roman" w:cs="Times New Roman" w:hint="eastAsia"/>
          <w:kern w:val="2"/>
        </w:rPr>
        <w:t>：</w:t>
      </w:r>
      <w:r>
        <w:rPr>
          <w:rFonts w:ascii="Times New Roman" w:hAnsi="Times New Roman" w:cs="Times New Roman" w:hint="eastAsia"/>
          <w:kern w:val="2"/>
        </w:rPr>
        <w:t>1.4</w:t>
      </w:r>
      <m:oMath>
        <m:r>
          <m:rPr>
            <m:sty m:val="p"/>
          </m:rPr>
          <w:rPr>
            <w:rFonts w:ascii="Cambria Math" w:hAnsi="Cambria Math" w:cs="Times New Roman"/>
            <w:kern w:val="2"/>
          </w:rPr>
          <m:t>×</m:t>
        </m:r>
      </m:oMath>
      <w:r>
        <w:rPr>
          <w:rFonts w:ascii="Times New Roman" w:hAnsi="Times New Roman" w:cs="Times New Roman" w:hint="eastAsia"/>
          <w:kern w:val="2"/>
        </w:rPr>
        <w:t>0.6=0.84</w:t>
      </w:r>
    </w:p>
    <w:p w14:paraId="47D277C6" w14:textId="77777777" w:rsidR="00EE315F" w:rsidRDefault="00204804">
      <w:pPr>
        <w:snapToGrid w:val="0"/>
        <w:spacing w:after="120" w:line="300" w:lineRule="auto"/>
        <w:ind w:firstLineChars="200" w:firstLine="480"/>
        <w:rPr>
          <w:rFonts w:ascii="Times New Roman" w:hAnsi="Times New Roman" w:cs="Times New Roman"/>
          <w:kern w:val="2"/>
        </w:rPr>
      </w:pPr>
      <w:r>
        <w:rPr>
          <w:rFonts w:ascii="Times New Roman" w:hAnsi="Times New Roman" w:cs="Times New Roman" w:hint="eastAsia"/>
          <w:kern w:val="2"/>
        </w:rPr>
        <w:t>B</w:t>
      </w:r>
      <w:r>
        <w:rPr>
          <w:rFonts w:ascii="Times New Roman" w:hAnsi="Times New Roman" w:cs="Times New Roman" w:hint="eastAsia"/>
          <w:kern w:val="2"/>
        </w:rPr>
        <w:t>：</w:t>
      </w:r>
      <w:r>
        <w:rPr>
          <w:rFonts w:ascii="Times New Roman" w:hAnsi="Times New Roman" w:cs="Times New Roman" w:hint="eastAsia"/>
          <w:kern w:val="2"/>
        </w:rPr>
        <w:t>1.4</w:t>
      </w:r>
      <m:oMath>
        <m:r>
          <m:rPr>
            <m:sty m:val="p"/>
          </m:rPr>
          <w:rPr>
            <w:rFonts w:ascii="Cambria Math" w:hAnsi="Cambria Math" w:cs="Times New Roman"/>
            <w:kern w:val="2"/>
          </w:rPr>
          <m:t>×</m:t>
        </m:r>
      </m:oMath>
      <w:r>
        <w:rPr>
          <w:rFonts w:ascii="Times New Roman" w:hAnsi="Times New Roman" w:cs="Times New Roman" w:hint="eastAsia"/>
          <w:kern w:val="2"/>
        </w:rPr>
        <w:t>0.2=</w:t>
      </w:r>
      <w:r>
        <w:rPr>
          <w:rFonts w:ascii="Times New Roman" w:hAnsi="Times New Roman" w:cs="Times New Roman" w:hint="eastAsia"/>
          <w:kern w:val="2"/>
        </w:rPr>
        <w:t>0.28</w:t>
      </w:r>
    </w:p>
    <w:p w14:paraId="7A4DA1DD" w14:textId="77777777" w:rsidR="00EE315F" w:rsidRDefault="00204804">
      <w:pPr>
        <w:snapToGrid w:val="0"/>
        <w:spacing w:after="120" w:line="300" w:lineRule="auto"/>
        <w:ind w:firstLineChars="200" w:firstLine="480"/>
        <w:rPr>
          <w:rFonts w:ascii="Times New Roman" w:hAnsi="Times New Roman" w:cs="Times New Roman"/>
          <w:kern w:val="2"/>
        </w:rPr>
      </w:pPr>
      <w:r>
        <w:rPr>
          <w:rFonts w:ascii="Times New Roman" w:hAnsi="Times New Roman" w:cs="Times New Roman" w:hint="eastAsia"/>
          <w:kern w:val="2"/>
        </w:rPr>
        <w:t>最终像素颜色为</w:t>
      </w:r>
      <w:r>
        <w:rPr>
          <w:rFonts w:ascii="Times New Roman" w:hAnsi="Times New Roman" w:cs="Times New Roman" w:hint="eastAsia"/>
          <w:kern w:val="2"/>
        </w:rPr>
        <w:t>RGB</w:t>
      </w:r>
      <w:r>
        <w:rPr>
          <w:rFonts w:ascii="Times New Roman" w:hAnsi="Times New Roman" w:cs="Times New Roman" w:hint="eastAsia"/>
          <w:kern w:val="2"/>
        </w:rPr>
        <w:t>（</w:t>
      </w:r>
      <w:r>
        <w:rPr>
          <w:rFonts w:ascii="Times New Roman" w:hAnsi="Times New Roman" w:cs="Times New Roman" w:hint="eastAsia"/>
          <w:kern w:val="2"/>
        </w:rPr>
        <w:t>1.0</w:t>
      </w:r>
      <w:r>
        <w:rPr>
          <w:rFonts w:ascii="Times New Roman" w:hAnsi="Times New Roman" w:cs="Times New Roman" w:hint="eastAsia"/>
          <w:kern w:val="2"/>
        </w:rPr>
        <w:t>，</w:t>
      </w:r>
      <w:r>
        <w:rPr>
          <w:rFonts w:ascii="Times New Roman" w:hAnsi="Times New Roman" w:cs="Times New Roman" w:hint="eastAsia"/>
          <w:kern w:val="2"/>
        </w:rPr>
        <w:t>0.84</w:t>
      </w:r>
      <w:r>
        <w:rPr>
          <w:rFonts w:ascii="Times New Roman" w:hAnsi="Times New Roman" w:cs="Times New Roman" w:hint="eastAsia"/>
          <w:kern w:val="2"/>
        </w:rPr>
        <w:t>，</w:t>
      </w:r>
      <w:r>
        <w:rPr>
          <w:rFonts w:ascii="Times New Roman" w:hAnsi="Times New Roman" w:cs="Times New Roman" w:hint="eastAsia"/>
          <w:kern w:val="2"/>
        </w:rPr>
        <w:t>0.28</w:t>
      </w:r>
      <w:r>
        <w:rPr>
          <w:rFonts w:ascii="Times New Roman" w:hAnsi="Times New Roman" w:cs="Times New Roman" w:hint="eastAsia"/>
          <w:kern w:val="2"/>
        </w:rPr>
        <w:t>）</w:t>
      </w:r>
    </w:p>
    <w:p w14:paraId="0273E049" w14:textId="77777777" w:rsidR="00EE315F" w:rsidRDefault="00204804">
      <w:pPr>
        <w:snapToGrid w:val="0"/>
        <w:spacing w:after="120" w:line="300" w:lineRule="auto"/>
        <w:ind w:firstLineChars="200" w:firstLine="480"/>
        <w:rPr>
          <w:rFonts w:ascii="Times New Roman" w:hAnsi="Times New Roman" w:cs="Times New Roman"/>
          <w:kern w:val="2"/>
        </w:rPr>
      </w:pPr>
      <w:r>
        <w:rPr>
          <w:rFonts w:ascii="Times New Roman" w:hAnsi="Times New Roman" w:cs="Times New Roman" w:hint="eastAsia"/>
          <w:kern w:val="2"/>
        </w:rPr>
        <w:t>计算出的</w:t>
      </w:r>
      <w:r>
        <w:rPr>
          <w:rFonts w:ascii="Times New Roman" w:hAnsi="Times New Roman" w:cs="Times New Roman" w:hint="eastAsia"/>
          <w:kern w:val="2"/>
        </w:rPr>
        <w:t>I</w:t>
      </w:r>
      <w:r>
        <w:rPr>
          <w:rFonts w:ascii="Times New Roman" w:hAnsi="Times New Roman" w:cs="Times New Roman" w:hint="eastAsia"/>
          <w:kern w:val="2"/>
        </w:rPr>
        <w:t>值会</w:t>
      </w:r>
      <w:proofErr w:type="gramStart"/>
      <w:r>
        <w:rPr>
          <w:rFonts w:ascii="Times New Roman" w:hAnsi="Times New Roman" w:cs="Times New Roman" w:hint="eastAsia"/>
          <w:kern w:val="2"/>
        </w:rPr>
        <w:t>存储到帧缓冲区</w:t>
      </w:r>
      <w:proofErr w:type="gramEnd"/>
      <w:r>
        <w:rPr>
          <w:rFonts w:ascii="Times New Roman" w:hAnsi="Times New Roman" w:cs="Times New Roman" w:hint="eastAsia"/>
          <w:kern w:val="2"/>
        </w:rPr>
        <w:t>，参与每一个</w:t>
      </w:r>
      <w:r>
        <w:rPr>
          <w:rFonts w:ascii="Times New Roman" w:hAnsi="Times New Roman" w:cs="Times New Roman"/>
          <w:kern w:val="2"/>
        </w:rPr>
        <w:t>像素</w:t>
      </w:r>
      <w:r>
        <w:rPr>
          <w:rFonts w:ascii="Times New Roman" w:hAnsi="Times New Roman" w:cs="Times New Roman" w:hint="eastAsia"/>
          <w:kern w:val="2"/>
        </w:rPr>
        <w:t>大</w:t>
      </w:r>
      <w:r>
        <w:rPr>
          <w:rFonts w:ascii="Times New Roman" w:hAnsi="Times New Roman" w:cs="Times New Roman"/>
          <w:kern w:val="2"/>
        </w:rPr>
        <w:t>最终颜色和亮度</w:t>
      </w:r>
      <w:r>
        <w:rPr>
          <w:rFonts w:ascii="Times New Roman" w:hAnsi="Times New Roman" w:cs="Times New Roman" w:hint="eastAsia"/>
          <w:kern w:val="2"/>
        </w:rPr>
        <w:t>的计算</w:t>
      </w:r>
      <w:r>
        <w:rPr>
          <w:rFonts w:ascii="Times New Roman" w:hAnsi="Times New Roman" w:cs="Times New Roman"/>
          <w:kern w:val="2"/>
        </w:rPr>
        <w:t>，它直接影响</w:t>
      </w:r>
      <w:r>
        <w:rPr>
          <w:rFonts w:ascii="Times New Roman" w:hAnsi="Times New Roman" w:cs="Times New Roman" w:hint="eastAsia"/>
          <w:kern w:val="2"/>
        </w:rPr>
        <w:t>模型</w:t>
      </w:r>
      <w:r>
        <w:rPr>
          <w:rFonts w:ascii="Times New Roman" w:hAnsi="Times New Roman" w:cs="Times New Roman"/>
          <w:kern w:val="2"/>
        </w:rPr>
        <w:t>渲染的视觉效果，</w:t>
      </w:r>
      <w:r>
        <w:rPr>
          <w:rFonts w:ascii="Times New Roman" w:hAnsi="Times New Roman" w:cs="Times New Roman" w:hint="eastAsia"/>
          <w:kern w:val="2"/>
        </w:rPr>
        <w:t>同时</w:t>
      </w:r>
      <w:r>
        <w:rPr>
          <w:rFonts w:ascii="Times New Roman" w:hAnsi="Times New Roman" w:cs="Times New Roman"/>
          <w:kern w:val="2"/>
        </w:rPr>
        <w:t>与材质系统和其他渲染技术紧密结合，共同构成现代实时渲染管线。</w:t>
      </w:r>
    </w:p>
    <w:p w14:paraId="0B5F2055" w14:textId="77777777" w:rsidR="00EE315F" w:rsidRDefault="00204804">
      <w:pPr>
        <w:keepNext/>
        <w:keepLines/>
        <w:snapToGrid w:val="0"/>
        <w:spacing w:before="240" w:after="120" w:line="360" w:lineRule="auto"/>
        <w:outlineLvl w:val="1"/>
        <w:rPr>
          <w:rFonts w:eastAsia="黑体"/>
          <w:bCs/>
        </w:rPr>
      </w:pPr>
      <w:bookmarkStart w:id="167" w:name="_Toc192629364"/>
      <w:r>
        <w:rPr>
          <w:rFonts w:eastAsia="黑体" w:hint="eastAsia"/>
          <w:sz w:val="28"/>
          <w:szCs w:val="32"/>
        </w:rPr>
        <w:t>3</w:t>
      </w:r>
      <w:r>
        <w:rPr>
          <w:rFonts w:eastAsia="黑体"/>
          <w:sz w:val="28"/>
          <w:szCs w:val="32"/>
        </w:rPr>
        <w:t>.</w:t>
      </w:r>
      <w:r>
        <w:rPr>
          <w:rFonts w:eastAsia="黑体" w:hint="eastAsia"/>
          <w:sz w:val="28"/>
          <w:szCs w:val="32"/>
        </w:rPr>
        <w:t xml:space="preserve">3 </w:t>
      </w:r>
      <w:bookmarkStart w:id="168" w:name="OLE_LINK20"/>
      <w:r>
        <w:rPr>
          <w:rFonts w:eastAsia="黑体" w:hint="eastAsia"/>
          <w:bCs/>
        </w:rPr>
        <w:t>地质模型纹理方法</w:t>
      </w:r>
      <w:bookmarkEnd w:id="167"/>
      <w:bookmarkEnd w:id="168"/>
    </w:p>
    <w:p w14:paraId="2E93144A" w14:textId="77777777" w:rsidR="00EE315F" w:rsidRDefault="00204804">
      <w:pPr>
        <w:snapToGrid w:val="0"/>
        <w:spacing w:after="120" w:line="300" w:lineRule="auto"/>
        <w:ind w:firstLineChars="200" w:firstLine="480"/>
        <w:rPr>
          <w:rFonts w:ascii="Times New Roman" w:hAnsi="Times New Roman" w:cs="Times New Roman"/>
          <w:kern w:val="2"/>
        </w:rPr>
      </w:pPr>
      <w:bookmarkStart w:id="169" w:name="OLE_LINK24"/>
      <w:r>
        <w:rPr>
          <w:rFonts w:ascii="Times New Roman" w:hAnsi="Times New Roman" w:cs="Times New Roman"/>
          <w:kern w:val="2"/>
        </w:rPr>
        <w:t>进行三维地质建模时，必须充分考虑影响地质体空间形态和岩石物理性质的各种地质因素，以准确表达复杂的地质体分布特征</w:t>
      </w:r>
      <w:bookmarkEnd w:id="169"/>
      <w:r>
        <w:fldChar w:fldCharType="begin"/>
      </w:r>
      <w:r>
        <w:instrText xml:space="preserve"> ADDIN ZOTERO_ITEM CSL_CITATION {"citationID":"jZZBECyp","properties":{"formattedCitation":"\\super [64]\\nosupersub{}","plainCitation":"[64]","noteIndex":0},"citationItems":[{"id":140,"uris":["http://zotero.org/users/local/8clMLtyf/items/MRBY9G2W"],"itemD</w:instrText>
      </w:r>
      <w:r>
        <w:instrText>ata":{"id":140,"type":"article-journal","container-title":"Journal of Computers","DOI":"10.4304/jcp.7.3.699-705","ISSN":"1796-203X","issue":"3","journalAbbreviation":"JCP","language":"en","page":"699-705","source":"DOI.org (Crossref)","title":"3D Geologica</w:instrText>
      </w:r>
      <w:r>
        <w:instrText>l Modeling under Extremely Complex Geological Conditions","volume":"7","author":[{"family":"Shao","given":"Yanlin"},{"family":"Zheng","given":"Ailing"},{"family":"He","given":"Youbin"},{"family":"Xiao","given":"Keyan"}],"issued":{"date-parts":[["2012",3,1]</w:instrText>
      </w:r>
      <w:r>
        <w:instrText xml:space="preserve">]}}}],"schema":"https://github.com/citation-style-language/schema/raw/master/csl-citation.json"} </w:instrText>
      </w:r>
      <w:r>
        <w:fldChar w:fldCharType="separate"/>
      </w:r>
      <w:r>
        <w:rPr>
          <w:rFonts w:cs="Times New Roman"/>
          <w:vertAlign w:val="superscript"/>
          <w14:ligatures w14:val="standardContextual"/>
        </w:rPr>
        <w:t>[64]</w:t>
      </w:r>
      <w:r>
        <w:fldChar w:fldCharType="end"/>
      </w:r>
      <w:r>
        <w:rPr>
          <w:rFonts w:hint="eastAsia"/>
        </w:rPr>
        <w:t>。</w:t>
      </w:r>
      <w:r>
        <w:rPr>
          <w:rFonts w:ascii="Times New Roman" w:hAnsi="Times New Roman" w:cs="Times New Roman" w:hint="eastAsia"/>
          <w:kern w:val="2"/>
        </w:rPr>
        <w:t>根</w:t>
      </w:r>
      <w:r>
        <w:rPr>
          <w:rFonts w:ascii="Times New Roman" w:hAnsi="Times New Roman" w:cs="Times New Roman"/>
          <w:kern w:val="2"/>
        </w:rPr>
        <w:t>据实地数据构建</w:t>
      </w:r>
      <w:r>
        <w:rPr>
          <w:rFonts w:ascii="Times New Roman" w:hAnsi="Times New Roman" w:cs="Times New Roman"/>
          <w:kern w:val="2"/>
        </w:rPr>
        <w:t>3D</w:t>
      </w:r>
      <w:r>
        <w:rPr>
          <w:rFonts w:ascii="Times New Roman" w:hAnsi="Times New Roman" w:cs="Times New Roman"/>
          <w:kern w:val="2"/>
        </w:rPr>
        <w:t>地质模型是地质研究中的一项典型任务，</w:t>
      </w:r>
      <w:r>
        <w:fldChar w:fldCharType="begin"/>
      </w:r>
      <w:r>
        <w:instrText xml:space="preserve"> ADDIN ZOTERO_ITEM CSL_CITATION {"citationID":"cfaxSiB9","properties":{"formattedCitation":"\\super [65]\\nosupersub{}","pl</w:instrText>
      </w:r>
      <w:r>
        <w:instrText>ainCitation":"[65]","noteIndex":0},"citationItems":[{"id":135,"uris":["http://zotero.org/users/local/8clMLtyf/items/EU4VUZB4"],"itemData":{"id":135,"type":"webpage","title":"Surface-Based 3D Modeling of Geological Structures | Mathematical Geosciences","UR</w:instrText>
      </w:r>
      <w:r>
        <w:instrText xml:space="preserve">L":"https://link.springer.com/article/10.1007/s11004-009-9244-2","accessed":{"date-parts":[["2025",2,25]]}}}],"schema":"https://github.com/citation-style-language/schema/raw/master/csl-citation.json"} </w:instrText>
      </w:r>
      <w:r>
        <w:fldChar w:fldCharType="separate"/>
      </w:r>
      <w:r>
        <w:rPr>
          <w:rFonts w:cs="Times New Roman"/>
          <w:vertAlign w:val="superscript"/>
          <w14:ligatures w14:val="standardContextual"/>
        </w:rPr>
        <w:t>[65]</w:t>
      </w:r>
      <w:r>
        <w:fldChar w:fldCharType="end"/>
      </w:r>
      <w:r>
        <w:rPr>
          <w:rFonts w:ascii="Times New Roman" w:hAnsi="Times New Roman" w:cs="Times New Roman"/>
          <w:kern w:val="2"/>
        </w:rPr>
        <w:t>通常通过使用纹理映射技术将地图、岩</w:t>
      </w:r>
      <w:proofErr w:type="gramStart"/>
      <w:r>
        <w:rPr>
          <w:rFonts w:ascii="Times New Roman" w:hAnsi="Times New Roman" w:cs="Times New Roman"/>
          <w:kern w:val="2"/>
        </w:rPr>
        <w:t>性图片</w:t>
      </w:r>
      <w:proofErr w:type="gramEnd"/>
      <w:r>
        <w:rPr>
          <w:rFonts w:ascii="Times New Roman" w:hAnsi="Times New Roman" w:cs="Times New Roman"/>
          <w:kern w:val="2"/>
        </w:rPr>
        <w:t>等图像数据映射到相应的地质模型上，以增强模型的可视化效果</w:t>
      </w:r>
      <w:r>
        <w:rPr>
          <w:rFonts w:ascii="Times New Roman" w:hAnsi="Times New Roman" w:cs="Times New Roman"/>
          <w:kern w:val="2"/>
        </w:rPr>
        <w:t>，使其更接近实际地质情况。纹理映射不仅能够提高模型的细节和真实性，还可以使研究人员更直观地理解地质结构。</w:t>
      </w:r>
    </w:p>
    <w:p w14:paraId="112C9A93" w14:textId="77777777" w:rsidR="00EE315F" w:rsidRDefault="00204804">
      <w:pPr>
        <w:snapToGrid w:val="0"/>
        <w:spacing w:after="120" w:line="300" w:lineRule="auto"/>
        <w:ind w:firstLineChars="200" w:firstLine="480"/>
        <w:rPr>
          <w:rFonts w:ascii="Times New Roman" w:hAnsi="Times New Roman" w:cs="Times New Roman"/>
          <w:kern w:val="2"/>
        </w:rPr>
      </w:pPr>
      <w:r>
        <w:rPr>
          <w:rFonts w:ascii="Times New Roman" w:hAnsi="Times New Roman" w:cs="Times New Roman"/>
          <w:kern w:val="2"/>
        </w:rPr>
        <w:t>在</w:t>
      </w:r>
      <w:r>
        <w:rPr>
          <w:rFonts w:ascii="Times New Roman" w:hAnsi="Times New Roman" w:cs="Times New Roman" w:hint="eastAsia"/>
          <w:kern w:val="2"/>
        </w:rPr>
        <w:t>纹理映射过</w:t>
      </w:r>
      <w:r>
        <w:rPr>
          <w:rFonts w:ascii="Times New Roman" w:hAnsi="Times New Roman" w:cs="Times New Roman"/>
          <w:kern w:val="2"/>
        </w:rPr>
        <w:t>程中，顶点和纹理坐标属于几何信息，用来描述模型表面形状和如何映射纹理的基础数据</w:t>
      </w:r>
      <w:r>
        <w:fldChar w:fldCharType="begin"/>
      </w:r>
      <w:r>
        <w:instrText xml:space="preserve"> ADDIN ZOTERO_ITEM CSL_CITATION {"citationID":"EfeRH6nt","properties":{"formattedCitation":"\\super [66]\\nosupersub{}","plainCitation":"[66]","noteIndex":0},</w:instrText>
      </w:r>
      <w:r>
        <w:instrText>"citationItems":[{"id":136,"uris":["http://zotero.org/users/local/8clMLtyf/items/EEEQFD4A"],"itemData":{"id":136,"type":"webpage","title":"A methodology for 3D modeling and visualization of geological objects | Science China Earth Sciences","URL":"https://</w:instrText>
      </w:r>
      <w:r>
        <w:instrText xml:space="preserve">link.springer.com/article/10.1007/s11430-009-0105-0","accessed":{"date-parts":[["2025",2,25]]}}}],"schema":"https://github.com/citation-style-language/schema/raw/master/csl-citation.json"} </w:instrText>
      </w:r>
      <w:r>
        <w:fldChar w:fldCharType="separate"/>
      </w:r>
      <w:r>
        <w:rPr>
          <w:rFonts w:cs="Times New Roman"/>
          <w:vertAlign w:val="superscript"/>
          <w14:ligatures w14:val="standardContextual"/>
        </w:rPr>
        <w:t>[66]</w:t>
      </w:r>
      <w:r>
        <w:fldChar w:fldCharType="end"/>
      </w:r>
      <w:r>
        <w:rPr>
          <w:rFonts w:hint="eastAsia"/>
        </w:rPr>
        <w:t>；</w:t>
      </w:r>
      <w:r>
        <w:rPr>
          <w:rFonts w:ascii="Times New Roman" w:hAnsi="Times New Roman" w:cs="Times New Roman"/>
          <w:kern w:val="2"/>
        </w:rPr>
        <w:t>颜色和纹理图像属于图像信息，它们为模型表面提供了真实的视觉效果，通常通过纹理坐标（</w:t>
      </w:r>
      <w:r>
        <w:rPr>
          <w:rFonts w:ascii="Times New Roman" w:hAnsi="Times New Roman" w:cs="Times New Roman"/>
          <w:kern w:val="2"/>
        </w:rPr>
        <w:t>UV</w:t>
      </w:r>
      <w:r>
        <w:rPr>
          <w:rFonts w:ascii="Times New Roman" w:hAnsi="Times New Roman" w:cs="Times New Roman"/>
          <w:kern w:val="2"/>
        </w:rPr>
        <w:t>坐标）与几何顶点进行关联。这种结</w:t>
      </w:r>
      <w:r>
        <w:rPr>
          <w:rFonts w:ascii="Times New Roman" w:hAnsi="Times New Roman" w:cs="Times New Roman"/>
          <w:kern w:val="2"/>
        </w:rPr>
        <w:t>合几何和图像信息的方式，使得</w:t>
      </w:r>
      <w:r>
        <w:rPr>
          <w:rFonts w:ascii="Times New Roman" w:hAnsi="Times New Roman" w:cs="Times New Roman"/>
          <w:kern w:val="2"/>
        </w:rPr>
        <w:t>3D</w:t>
      </w:r>
      <w:r>
        <w:rPr>
          <w:rFonts w:ascii="Times New Roman" w:hAnsi="Times New Roman" w:cs="Times New Roman"/>
          <w:kern w:val="2"/>
        </w:rPr>
        <w:t>地质模型不仅具备空间结构，还能够呈现不同的地质特征，如岩性、地层、断层等，进一步提升其在地质分析和可视化中的应用价值。</w:t>
      </w:r>
    </w:p>
    <w:p w14:paraId="7A028FA9" w14:textId="77777777" w:rsidR="00EE315F" w:rsidRDefault="00204804">
      <w:pPr>
        <w:keepNext/>
        <w:keepLines/>
        <w:snapToGrid w:val="0"/>
        <w:spacing w:before="120" w:after="120" w:line="360" w:lineRule="auto"/>
        <w:outlineLvl w:val="2"/>
        <w:rPr>
          <w:rFonts w:eastAsia="黑体"/>
          <w:bCs/>
        </w:rPr>
      </w:pPr>
      <w:bookmarkStart w:id="170" w:name="_Toc192629365"/>
      <w:r>
        <w:rPr>
          <w:rFonts w:eastAsia="黑体"/>
          <w:bCs/>
        </w:rPr>
        <w:t xml:space="preserve">3.3.1 </w:t>
      </w:r>
      <w:r>
        <w:rPr>
          <w:rFonts w:eastAsia="黑体" w:hint="eastAsia"/>
          <w:bCs/>
        </w:rPr>
        <w:t>模型表面</w:t>
      </w:r>
      <w:r>
        <w:rPr>
          <w:rFonts w:eastAsia="黑体"/>
          <w:bCs/>
        </w:rPr>
        <w:t>法向量计算与方向判断</w:t>
      </w:r>
      <w:bookmarkEnd w:id="170"/>
      <w:r>
        <w:rPr>
          <w:rFonts w:eastAsia="黑体"/>
          <w:bCs/>
        </w:rPr>
        <w:tab/>
      </w:r>
    </w:p>
    <w:p w14:paraId="424A960C" w14:textId="77777777" w:rsidR="00EE315F" w:rsidRDefault="00204804">
      <w:pPr>
        <w:snapToGrid w:val="0"/>
        <w:spacing w:after="120" w:line="300" w:lineRule="auto"/>
        <w:ind w:firstLineChars="200" w:firstLine="480"/>
        <w:rPr>
          <w:rFonts w:ascii="Times New Roman" w:hAnsi="Times New Roman" w:cs="Times New Roman"/>
          <w:kern w:val="2"/>
        </w:rPr>
      </w:pPr>
      <w:r>
        <w:rPr>
          <w:rFonts w:ascii="Times New Roman" w:hAnsi="Times New Roman" w:cs="Times New Roman"/>
          <w:kern w:val="2"/>
        </w:rPr>
        <w:t>在三维地质建模的纹理</w:t>
      </w:r>
      <w:r>
        <w:rPr>
          <w:rFonts w:ascii="Times New Roman" w:hAnsi="Times New Roman" w:cs="Times New Roman"/>
          <w:kern w:val="2"/>
        </w:rPr>
        <w:t>UV</w:t>
      </w:r>
      <w:r>
        <w:rPr>
          <w:rFonts w:ascii="Times New Roman" w:hAnsi="Times New Roman" w:cs="Times New Roman"/>
          <w:kern w:val="2"/>
        </w:rPr>
        <w:t>计算过程中，模型表面法向量和方向的正确计算是</w:t>
      </w:r>
      <w:r>
        <w:rPr>
          <w:rFonts w:ascii="Times New Roman" w:hAnsi="Times New Roman" w:cs="Times New Roman" w:hint="eastAsia"/>
          <w:kern w:val="2"/>
        </w:rPr>
        <w:t>判断纹理</w:t>
      </w:r>
      <w:r>
        <w:rPr>
          <w:rFonts w:ascii="Times New Roman" w:hAnsi="Times New Roman" w:cs="Times New Roman" w:hint="eastAsia"/>
          <w:kern w:val="2"/>
        </w:rPr>
        <w:t>UV</w:t>
      </w:r>
      <w:r>
        <w:rPr>
          <w:rFonts w:ascii="Times New Roman" w:hAnsi="Times New Roman" w:cs="Times New Roman" w:hint="eastAsia"/>
          <w:kern w:val="2"/>
        </w:rPr>
        <w:t>投影坐标平面的前提</w:t>
      </w:r>
      <w:r>
        <w:rPr>
          <w:rFonts w:ascii="Times New Roman" w:hAnsi="Times New Roman" w:cs="Times New Roman"/>
          <w:kern w:val="2"/>
        </w:rPr>
        <w:t>。法向量</w:t>
      </w:r>
      <w:r>
        <w:rPr>
          <w:rFonts w:ascii="Times New Roman" w:hAnsi="Times New Roman" w:cs="Times New Roman" w:hint="eastAsia"/>
          <w:kern w:val="2"/>
        </w:rPr>
        <w:t>数据代表模型表面三角面片</w:t>
      </w:r>
      <w:r>
        <w:rPr>
          <w:rFonts w:ascii="Times New Roman" w:hAnsi="Times New Roman" w:cs="Times New Roman"/>
          <w:kern w:val="2"/>
        </w:rPr>
        <w:t>的方向属性，</w:t>
      </w:r>
      <w:r>
        <w:rPr>
          <w:rFonts w:ascii="Times New Roman" w:hAnsi="Times New Roman" w:cs="Times New Roman" w:hint="eastAsia"/>
          <w:kern w:val="2"/>
        </w:rPr>
        <w:t>是选择合适投影平面进行</w:t>
      </w:r>
      <w:r>
        <w:rPr>
          <w:rFonts w:ascii="Times New Roman" w:hAnsi="Times New Roman" w:cs="Times New Roman"/>
          <w:kern w:val="2"/>
        </w:rPr>
        <w:t>纹理映射投影</w:t>
      </w:r>
      <w:r>
        <w:rPr>
          <w:rFonts w:ascii="Times New Roman" w:hAnsi="Times New Roman" w:cs="Times New Roman" w:hint="eastAsia"/>
          <w:kern w:val="2"/>
        </w:rPr>
        <w:t>的关键数据</w:t>
      </w:r>
      <w:r>
        <w:rPr>
          <w:rFonts w:ascii="Times New Roman" w:hAnsi="Times New Roman" w:cs="Times New Roman"/>
          <w:kern w:val="2"/>
        </w:rPr>
        <w:t>。此外，法向量还在光照计算中扮演重要角色，</w:t>
      </w:r>
      <w:r>
        <w:rPr>
          <w:rFonts w:ascii="Times New Roman" w:hAnsi="Times New Roman" w:cs="Times New Roman" w:hint="eastAsia"/>
          <w:kern w:val="2"/>
        </w:rPr>
        <w:t>在可视化系统中</w:t>
      </w:r>
      <w:r>
        <w:rPr>
          <w:rFonts w:ascii="Times New Roman" w:hAnsi="Times New Roman" w:cs="Times New Roman"/>
          <w:kern w:val="2"/>
        </w:rPr>
        <w:t>决定光线的入射角度和表面反射强度。</w:t>
      </w:r>
    </w:p>
    <w:p w14:paraId="3411CA42" w14:textId="77777777" w:rsidR="00EE315F" w:rsidRDefault="00204804">
      <w:pPr>
        <w:snapToGrid w:val="0"/>
        <w:spacing w:after="120" w:line="300" w:lineRule="auto"/>
        <w:ind w:firstLineChars="200" w:firstLine="480"/>
        <w:rPr>
          <w:rFonts w:ascii="Times New Roman" w:hAnsi="Times New Roman" w:cs="Times New Roman"/>
          <w:kern w:val="2"/>
        </w:rPr>
      </w:pPr>
      <w:r>
        <w:rPr>
          <w:rFonts w:ascii="Times New Roman" w:hAnsi="Times New Roman" w:cs="Times New Roman" w:hint="eastAsia"/>
          <w:kern w:val="2"/>
        </w:rPr>
        <w:t>本论文地质模型大都为三角网格结构，故需</w:t>
      </w:r>
      <w:r>
        <w:rPr>
          <w:rFonts w:ascii="Times New Roman" w:hAnsi="Times New Roman" w:cs="Times New Roman" w:hint="eastAsia"/>
          <w:kern w:val="2"/>
        </w:rPr>
        <w:t>要计算模型表面</w:t>
      </w:r>
      <w:r>
        <w:rPr>
          <w:rFonts w:ascii="Times New Roman" w:hAnsi="Times New Roman" w:cs="Times New Roman"/>
          <w:kern w:val="2"/>
        </w:rPr>
        <w:t>三角形面片</w:t>
      </w:r>
      <w:r>
        <w:rPr>
          <w:rFonts w:ascii="Times New Roman" w:hAnsi="Times New Roman" w:cs="Times New Roman" w:hint="eastAsia"/>
          <w:kern w:val="2"/>
        </w:rPr>
        <w:t>的法向量</w:t>
      </w:r>
      <w:r>
        <w:rPr>
          <w:rFonts w:ascii="Times New Roman" w:hAnsi="Times New Roman" w:cs="Times New Roman"/>
          <w:kern w:val="2"/>
        </w:rPr>
        <w:t>，</w:t>
      </w:r>
      <w:r>
        <w:rPr>
          <w:rFonts w:ascii="Times New Roman" w:hAnsi="Times New Roman" w:cs="Times New Roman" w:hint="eastAsia"/>
          <w:kern w:val="2"/>
        </w:rPr>
        <w:t>假设</w:t>
      </w:r>
      <w:r>
        <w:rPr>
          <w:rFonts w:ascii="Times New Roman" w:hAnsi="Times New Roman" w:cs="Times New Roman"/>
          <w:kern w:val="2"/>
        </w:rPr>
        <w:t>顶点分别为</w:t>
      </w:r>
      <w:r>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1</m:t>
            </m:r>
          </m:sub>
        </m:s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1</m:t>
                </m:r>
              </m:sub>
            </m:sSub>
          </m:e>
        </m:d>
      </m:oMath>
      <w:r>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2</m:t>
            </m:r>
          </m:sub>
        </m:s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2</m:t>
                </m:r>
              </m:sub>
            </m:sSub>
          </m:e>
        </m:d>
      </m:oMath>
      <w:r>
        <w:rPr>
          <w:rFonts w:ascii="Times New Roman" w:hAnsi="Times New Roman" w:cs="Times New Roman" w:hint="eastAsia"/>
          <w:kern w:val="2"/>
        </w:rPr>
        <w:t>和</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3</m:t>
            </m:r>
          </m:sub>
        </m:s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3</m:t>
                </m:r>
              </m:sub>
            </m:sSub>
          </m:e>
        </m:d>
      </m:oMath>
      <w:r>
        <w:rPr>
          <w:rFonts w:ascii="Times New Roman" w:hAnsi="Times New Roman" w:cs="Times New Roman" w:hint="eastAsia"/>
          <w:kern w:val="2"/>
        </w:rPr>
        <w:t>，模型表面</w:t>
      </w:r>
      <w:r>
        <w:rPr>
          <w:rFonts w:ascii="Times New Roman" w:hAnsi="Times New Roman" w:cs="Times New Roman"/>
          <w:kern w:val="2"/>
        </w:rPr>
        <w:t>法向量可以通过公式</w:t>
      </w:r>
      <w:r>
        <w:rPr>
          <w:rFonts w:ascii="Times New Roman" w:hAnsi="Times New Roman" w:cs="Times New Roman" w:hint="eastAsia"/>
          <w:kern w:val="2"/>
        </w:rPr>
        <w:t>3.7</w:t>
      </w:r>
      <w:r>
        <w:rPr>
          <w:rFonts w:ascii="Times New Roman" w:hAnsi="Times New Roman" w:cs="Times New Roman"/>
          <w:kern w:val="2"/>
        </w:rPr>
        <w:t>计算：</w:t>
      </w:r>
    </w:p>
    <w:p w14:paraId="29890897" w14:textId="77777777" w:rsidR="00EE315F" w:rsidRDefault="00204804">
      <w:pPr>
        <w:snapToGrid w:val="0"/>
        <w:spacing w:after="120" w:line="300" w:lineRule="auto"/>
        <w:ind w:firstLineChars="200" w:firstLine="480"/>
        <w:jc w:val="right"/>
        <w:rPr>
          <w:rFonts w:ascii="Times New Roman" w:hAnsi="Times New Roman" w:cs="Times New Roman"/>
          <w:kern w:val="2"/>
        </w:rPr>
      </w:pPr>
      <m:oMath>
        <m:r>
          <w:rPr>
            <w:rFonts w:ascii="Cambria Math" w:hAnsi="Cambria Math"/>
          </w:rPr>
          <m:t>N</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e>
        </m:d>
      </m:oMath>
      <w:r>
        <w:rPr>
          <w:rFonts w:hint="eastAsia"/>
        </w:rPr>
        <w:t xml:space="preserve">              </w:t>
      </w:r>
      <w:r>
        <w:rPr>
          <w:rFonts w:ascii="Times New Roman" w:hAnsi="Times New Roman" w:cs="Times New Roman" w:hint="eastAsia"/>
          <w:kern w:val="2"/>
        </w:rPr>
        <w:t>（</w:t>
      </w:r>
      <w:r>
        <w:rPr>
          <w:rFonts w:ascii="Times New Roman" w:hAnsi="Times New Roman" w:cs="Times New Roman" w:hint="eastAsia"/>
          <w:kern w:val="2"/>
        </w:rPr>
        <w:t>3.7</w:t>
      </w:r>
      <w:r>
        <w:rPr>
          <w:rFonts w:ascii="Times New Roman" w:hAnsi="Times New Roman" w:cs="Times New Roman" w:hint="eastAsia"/>
          <w:kern w:val="2"/>
        </w:rPr>
        <w:t>）</w:t>
      </w:r>
    </w:p>
    <w:p w14:paraId="42F0F462" w14:textId="77777777" w:rsidR="00EE315F" w:rsidRDefault="00204804">
      <w:pPr>
        <w:snapToGrid w:val="0"/>
        <w:spacing w:after="120" w:line="300" w:lineRule="auto"/>
        <w:rPr>
          <w:rFonts w:ascii="Times New Roman" w:hAnsi="Times New Roman" w:cs="Times New Roman"/>
          <w:kern w:val="2"/>
        </w:rPr>
      </w:pPr>
      <w:r>
        <w:rPr>
          <w:rFonts w:ascii="Times New Roman" w:hAnsi="Times New Roman" w:cs="Times New Roman" w:hint="eastAsia"/>
          <w:kern w:val="2"/>
        </w:rPr>
        <w:t>式中：</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1</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1</m:t>
                </m:r>
              </m:sub>
            </m:sSub>
          </m:e>
        </m:d>
      </m:oMath>
      <w:r>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1</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1</m:t>
                </m:r>
              </m:sub>
            </m:sSub>
          </m:e>
        </m:d>
      </m:oMath>
      <w:r>
        <w:rPr>
          <w:rFonts w:ascii="Times New Roman" w:hAnsi="Times New Roman" w:cs="Times New Roman" w:hint="eastAsia"/>
          <w:kern w:val="2"/>
        </w:rPr>
        <w:t>；</w:t>
      </w:r>
      <m:oMath>
        <m:r>
          <m:rPr>
            <m:sty m:val="p"/>
          </m:rPr>
          <w:rPr>
            <w:rFonts w:ascii="Cambria Math" w:hAnsi="Cambria Math" w:cs="Times New Roman"/>
            <w:kern w:val="2"/>
          </w:rPr>
          <m:t>×</m:t>
        </m:r>
      </m:oMath>
      <w:r>
        <w:rPr>
          <w:rFonts w:ascii="Times New Roman" w:hAnsi="Times New Roman" w:cs="Times New Roman"/>
          <w:kern w:val="2"/>
        </w:rPr>
        <w:t xml:space="preserve"> </w:t>
      </w:r>
      <w:r>
        <w:rPr>
          <w:rFonts w:ascii="Times New Roman" w:hAnsi="Times New Roman" w:cs="Times New Roman"/>
          <w:kern w:val="2"/>
        </w:rPr>
        <w:t>表示向量叉积</w:t>
      </w:r>
      <w:r>
        <w:rPr>
          <w:rFonts w:ascii="Times New Roman" w:hAnsi="Times New Roman" w:cs="Times New Roman" w:hint="eastAsia"/>
          <w:kern w:val="2"/>
        </w:rPr>
        <w:t>。</w:t>
      </w:r>
    </w:p>
    <w:p w14:paraId="13199524" w14:textId="77777777" w:rsidR="00EE315F" w:rsidRDefault="00204804">
      <w:pPr>
        <w:snapToGrid w:val="0"/>
        <w:spacing w:after="120" w:line="300" w:lineRule="auto"/>
        <w:ind w:firstLineChars="200" w:firstLine="480"/>
        <w:rPr>
          <w:rFonts w:ascii="Times New Roman" w:hAnsi="Times New Roman" w:cs="Times New Roman"/>
          <w:kern w:val="2"/>
        </w:rPr>
      </w:pPr>
      <w:r>
        <w:rPr>
          <w:rFonts w:ascii="Times New Roman" w:hAnsi="Times New Roman" w:cs="Times New Roman" w:hint="eastAsia"/>
          <w:kern w:val="2"/>
        </w:rPr>
        <w:t>图</w:t>
      </w:r>
      <w:r>
        <w:rPr>
          <w:rFonts w:ascii="Times New Roman" w:hAnsi="Times New Roman" w:cs="Times New Roman" w:hint="eastAsia"/>
          <w:kern w:val="2"/>
        </w:rPr>
        <w:t>3.</w:t>
      </w:r>
      <w:r>
        <w:rPr>
          <w:rFonts w:ascii="Times New Roman" w:hAnsi="Times New Roman" w:cs="Times New Roman"/>
          <w:kern w:val="2"/>
        </w:rPr>
        <w:t>4(b)</w:t>
      </w:r>
      <w:r>
        <w:rPr>
          <w:rFonts w:ascii="Times New Roman" w:hAnsi="Times New Roman" w:cs="Times New Roman" w:hint="eastAsia"/>
          <w:kern w:val="2"/>
        </w:rPr>
        <w:t>所示我们将模型表面法向量拆分为</w:t>
      </w:r>
      <w:r>
        <w:rPr>
          <w:rFonts w:ascii="Times New Roman" w:hAnsi="Times New Roman" w:cs="Times New Roman" w:hint="eastAsia"/>
          <w:kern w:val="2"/>
        </w:rPr>
        <w:t>x</w:t>
      </w:r>
      <w:r>
        <w:rPr>
          <w:rFonts w:ascii="Times New Roman" w:hAnsi="Times New Roman" w:cs="Times New Roman" w:hint="eastAsia"/>
          <w:kern w:val="2"/>
        </w:rPr>
        <w:t>、</w:t>
      </w:r>
      <w:r>
        <w:rPr>
          <w:rFonts w:ascii="Times New Roman" w:hAnsi="Times New Roman" w:cs="Times New Roman" w:hint="eastAsia"/>
          <w:kern w:val="2"/>
        </w:rPr>
        <w:t>y</w:t>
      </w:r>
      <w:r>
        <w:rPr>
          <w:rFonts w:ascii="Times New Roman" w:hAnsi="Times New Roman" w:cs="Times New Roman" w:hint="eastAsia"/>
          <w:kern w:val="2"/>
        </w:rPr>
        <w:t>、</w:t>
      </w:r>
      <w:r>
        <w:rPr>
          <w:rFonts w:ascii="Times New Roman" w:hAnsi="Times New Roman" w:cs="Times New Roman" w:hint="eastAsia"/>
          <w:kern w:val="2"/>
        </w:rPr>
        <w:t>z</w:t>
      </w:r>
      <w:r>
        <w:rPr>
          <w:rFonts w:ascii="Times New Roman" w:hAnsi="Times New Roman" w:cs="Times New Roman" w:hint="eastAsia"/>
          <w:kern w:val="2"/>
        </w:rPr>
        <w:t>三个分量进行</w:t>
      </w:r>
      <w:r>
        <w:rPr>
          <w:rFonts w:ascii="Times New Roman" w:hAnsi="Times New Roman" w:cs="Times New Roman"/>
          <w:kern w:val="2"/>
        </w:rPr>
        <w:t>判断</w:t>
      </w:r>
      <w:r>
        <w:rPr>
          <w:rFonts w:ascii="Times New Roman" w:hAnsi="Times New Roman" w:cs="Times New Roman" w:hint="eastAsia"/>
          <w:kern w:val="2"/>
        </w:rPr>
        <w:t>，</w:t>
      </w:r>
      <w:r>
        <w:rPr>
          <w:rFonts w:ascii="Times New Roman" w:hAnsi="Times New Roman" w:cs="Times New Roman"/>
          <w:kern w:val="2"/>
        </w:rPr>
        <w:t>法向量的</w:t>
      </w:r>
      <w:r>
        <w:rPr>
          <w:rFonts w:ascii="Times New Roman" w:hAnsi="Times New Roman" w:cs="Times New Roman" w:hint="eastAsia"/>
          <w:kern w:val="2"/>
        </w:rPr>
        <w:t>分量大小的</w:t>
      </w:r>
      <w:r>
        <w:rPr>
          <w:rFonts w:ascii="Times New Roman" w:hAnsi="Times New Roman" w:cs="Times New Roman"/>
          <w:kern w:val="2"/>
        </w:rPr>
        <w:t>判断主要用于选择纹理映射的投影面（如</w:t>
      </w:r>
      <w:r>
        <w:rPr>
          <w:rFonts w:ascii="Times New Roman" w:hAnsi="Times New Roman" w:cs="Times New Roman"/>
          <w:kern w:val="2"/>
        </w:rPr>
        <w:t xml:space="preserve"> X-Y </w:t>
      </w:r>
      <w:r>
        <w:rPr>
          <w:rFonts w:ascii="Times New Roman" w:hAnsi="Times New Roman" w:cs="Times New Roman"/>
          <w:kern w:val="2"/>
        </w:rPr>
        <w:t>平面、</w:t>
      </w:r>
      <w:r>
        <w:rPr>
          <w:rFonts w:ascii="Times New Roman" w:hAnsi="Times New Roman" w:cs="Times New Roman"/>
          <w:kern w:val="2"/>
        </w:rPr>
        <w:t xml:space="preserve">X-Z </w:t>
      </w:r>
      <w:r>
        <w:rPr>
          <w:rFonts w:ascii="Times New Roman" w:hAnsi="Times New Roman" w:cs="Times New Roman"/>
          <w:kern w:val="2"/>
        </w:rPr>
        <w:t>平面等）。</w:t>
      </w:r>
    </w:p>
    <w:p w14:paraId="267CB15C" w14:textId="77777777" w:rsidR="00EE315F" w:rsidRDefault="00204804">
      <w:pPr>
        <w:snapToGrid w:val="0"/>
        <w:spacing w:after="120" w:line="300" w:lineRule="auto"/>
        <w:jc w:val="center"/>
      </w:pPr>
      <w:r>
        <w:rPr>
          <w:noProof/>
          <w14:ligatures w14:val="standardContextual"/>
        </w:rPr>
        <w:drawing>
          <wp:inline distT="0" distB="0" distL="0" distR="0" wp14:anchorId="7662E5EF" wp14:editId="4B1BE840">
            <wp:extent cx="4605655" cy="2943225"/>
            <wp:effectExtent l="0" t="0" r="4445" b="9525"/>
            <wp:docPr id="1126478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78130" name="图片 1"/>
                    <pic:cNvPicPr>
                      <a:picLocks noChangeAspect="1"/>
                    </pic:cNvPicPr>
                  </pic:nvPicPr>
                  <pic:blipFill>
                    <a:blip r:embed="rId54"/>
                    <a:stretch>
                      <a:fillRect/>
                    </a:stretch>
                  </pic:blipFill>
                  <pic:spPr>
                    <a:xfrm>
                      <a:off x="0" y="0"/>
                      <a:ext cx="4611366" cy="2947175"/>
                    </a:xfrm>
                    <a:prstGeom prst="rect">
                      <a:avLst/>
                    </a:prstGeom>
                  </pic:spPr>
                </pic:pic>
              </a:graphicData>
            </a:graphic>
          </wp:inline>
        </w:drawing>
      </w:r>
    </w:p>
    <w:p w14:paraId="18ACDAE9" w14:textId="77777777" w:rsidR="00EE315F" w:rsidRDefault="00204804">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color w:val="000000"/>
          <w:kern w:val="2"/>
          <w:sz w:val="21"/>
          <w:szCs w:val="21"/>
        </w:rPr>
        <w:t>(a)</w:t>
      </w:r>
      <w:r>
        <w:rPr>
          <w:rFonts w:ascii="Times New Roman" w:hAnsi="Times New Roman" w:cs="Times New Roman" w:hint="eastAsia"/>
          <w:color w:val="000000"/>
          <w:kern w:val="2"/>
          <w:sz w:val="21"/>
          <w:szCs w:val="21"/>
        </w:rPr>
        <w:t>模型表面法向量示意图</w:t>
      </w:r>
    </w:p>
    <w:p w14:paraId="5D266EFC" w14:textId="77777777" w:rsidR="00EE315F" w:rsidRDefault="00204804">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color w:val="000000"/>
          <w:kern w:val="2"/>
          <w:sz w:val="21"/>
          <w:szCs w:val="21"/>
        </w:rPr>
        <w:t>(a)Schematic diagram of normal vector on the surface of the model(a)</w:t>
      </w:r>
    </w:p>
    <w:p w14:paraId="0E4E83CB" w14:textId="77777777" w:rsidR="00EE315F" w:rsidRDefault="00204804">
      <w:pPr>
        <w:snapToGrid w:val="0"/>
        <w:spacing w:after="120" w:line="300" w:lineRule="auto"/>
        <w:jc w:val="center"/>
      </w:pPr>
      <w:r>
        <w:rPr>
          <w:noProof/>
        </w:rPr>
        <w:drawing>
          <wp:inline distT="0" distB="0" distL="0" distR="0" wp14:anchorId="08A9C4C8" wp14:editId="73EEE4DA">
            <wp:extent cx="2487930" cy="2372360"/>
            <wp:effectExtent l="0" t="0" r="7620" b="8890"/>
            <wp:docPr id="1145067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67129" name="图片 1"/>
                    <pic:cNvPicPr>
                      <a:picLocks noChangeAspect="1"/>
                    </pic:cNvPicPr>
                  </pic:nvPicPr>
                  <pic:blipFill>
                    <a:blip r:embed="rId55"/>
                    <a:stretch>
                      <a:fillRect/>
                    </a:stretch>
                  </pic:blipFill>
                  <pic:spPr>
                    <a:xfrm>
                      <a:off x="0" y="0"/>
                      <a:ext cx="2535645" cy="2418165"/>
                    </a:xfrm>
                    <a:prstGeom prst="rect">
                      <a:avLst/>
                    </a:prstGeom>
                  </pic:spPr>
                </pic:pic>
              </a:graphicData>
            </a:graphic>
          </wp:inline>
        </w:drawing>
      </w:r>
    </w:p>
    <w:p w14:paraId="233C42F4"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 xml:space="preserve"> (b)</w:t>
      </w:r>
      <w:r>
        <w:rPr>
          <w:rFonts w:ascii="Times New Roman" w:hint="eastAsia"/>
          <w:sz w:val="21"/>
          <w:szCs w:val="21"/>
        </w:rPr>
        <w:t>模型法向量分量示意图</w:t>
      </w:r>
    </w:p>
    <w:p w14:paraId="58839C78"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 xml:space="preserve"> (b)S Schematic diagram of normal vector components in models</w:t>
      </w:r>
    </w:p>
    <w:p w14:paraId="6D80060F"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图</w:t>
      </w:r>
      <w:r>
        <w:rPr>
          <w:rFonts w:ascii="Times New Roman" w:hint="eastAsia"/>
          <w:sz w:val="21"/>
          <w:szCs w:val="21"/>
        </w:rPr>
        <w:t>3</w:t>
      </w:r>
      <w:r>
        <w:rPr>
          <w:rFonts w:ascii="Times New Roman"/>
          <w:sz w:val="21"/>
          <w:szCs w:val="21"/>
        </w:rPr>
        <w:t>.</w:t>
      </w:r>
      <w:r>
        <w:rPr>
          <w:rFonts w:ascii="Times New Roman" w:hint="eastAsia"/>
          <w:sz w:val="21"/>
          <w:szCs w:val="21"/>
        </w:rPr>
        <w:t>4</w:t>
      </w:r>
      <w:r>
        <w:rPr>
          <w:rFonts w:ascii="Times New Roman"/>
          <w:sz w:val="21"/>
          <w:szCs w:val="21"/>
        </w:rPr>
        <w:t xml:space="preserve"> </w:t>
      </w:r>
      <w:r>
        <w:rPr>
          <w:rFonts w:ascii="Times New Roman" w:hint="eastAsia"/>
          <w:sz w:val="21"/>
          <w:szCs w:val="21"/>
        </w:rPr>
        <w:t>法向量分量示意图</w:t>
      </w:r>
    </w:p>
    <w:p w14:paraId="6164A7A3"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Fig.</w:t>
      </w:r>
      <w:r>
        <w:rPr>
          <w:rFonts w:ascii="Times New Roman" w:hint="eastAsia"/>
          <w:sz w:val="21"/>
          <w:szCs w:val="21"/>
        </w:rPr>
        <w:t xml:space="preserve"> </w:t>
      </w:r>
      <w:proofErr w:type="gramStart"/>
      <w:r>
        <w:rPr>
          <w:rFonts w:ascii="Times New Roman" w:hint="eastAsia"/>
          <w:sz w:val="21"/>
          <w:szCs w:val="21"/>
        </w:rPr>
        <w:t>3</w:t>
      </w:r>
      <w:r>
        <w:rPr>
          <w:rFonts w:ascii="Times New Roman"/>
          <w:sz w:val="21"/>
          <w:szCs w:val="21"/>
        </w:rPr>
        <w:t>.4  Schematic</w:t>
      </w:r>
      <w:proofErr w:type="gramEnd"/>
      <w:r>
        <w:rPr>
          <w:rFonts w:ascii="Times New Roman"/>
          <w:sz w:val="21"/>
          <w:szCs w:val="21"/>
        </w:rPr>
        <w:t xml:space="preserve"> diagram of normal vector components</w:t>
      </w:r>
    </w:p>
    <w:p w14:paraId="0CAFE735" w14:textId="77777777" w:rsidR="00EE315F" w:rsidRDefault="00204804">
      <w:pPr>
        <w:snapToGrid w:val="0"/>
        <w:spacing w:after="120" w:line="300" w:lineRule="auto"/>
        <w:ind w:firstLineChars="200" w:firstLine="480"/>
        <w:rPr>
          <w:rFonts w:ascii="Times New Roman" w:hAnsi="Times New Roman" w:cs="Times New Roman"/>
          <w:kern w:val="2"/>
        </w:rPr>
      </w:pPr>
      <w:r>
        <w:rPr>
          <w:rFonts w:ascii="Times New Roman" w:hAnsi="Times New Roman" w:cs="Times New Roman"/>
          <w:kern w:val="2"/>
        </w:rPr>
        <w:t>根据法向量</w:t>
      </w:r>
      <w:r>
        <w:rPr>
          <w:rFonts w:ascii="Times New Roman" w:hAnsi="Times New Roman" w:cs="Times New Roman" w:hint="eastAsia"/>
          <w:kern w:val="2"/>
        </w:rPr>
        <w:t>各个</w:t>
      </w:r>
      <w:r>
        <w:rPr>
          <w:rFonts w:ascii="Times New Roman" w:hAnsi="Times New Roman" w:cs="Times New Roman"/>
          <w:kern w:val="2"/>
        </w:rPr>
        <w:t>分量</w:t>
      </w:r>
      <w:r>
        <w:rPr>
          <w:rFonts w:ascii="Times New Roman" w:hAnsi="Times New Roman" w:cs="Times New Roman" w:hint="eastAsia"/>
          <w:kern w:val="2"/>
        </w:rPr>
        <w:t>的绝对值大</w:t>
      </w:r>
      <w:r>
        <w:rPr>
          <w:rFonts w:ascii="Times New Roman" w:hAnsi="Times New Roman" w:cs="Times New Roman"/>
          <w:kern w:val="2"/>
        </w:rPr>
        <w:t>小，确定其主要方向。例如：</w:t>
      </w:r>
    </w:p>
    <w:p w14:paraId="53459D5E" w14:textId="77777777" w:rsidR="00EE315F" w:rsidRDefault="00204804">
      <w:pPr>
        <w:snapToGrid w:val="0"/>
        <w:spacing w:after="120" w:line="300" w:lineRule="auto"/>
        <w:ind w:firstLineChars="200" w:firstLine="480"/>
        <w:rPr>
          <w:rFonts w:ascii="Times New Roman" w:hAnsi="Times New Roman" w:cs="Times New Roman"/>
          <w:kern w:val="2"/>
        </w:rPr>
      </w:pPr>
      <w:r>
        <w:rPr>
          <w:rFonts w:ascii="Times New Roman" w:hAnsi="Times New Roman" w:cs="Times New Roman"/>
          <w:kern w:val="2"/>
        </w:rPr>
        <w:tab/>
        <w:t xml:space="preserve">a. </w:t>
      </w:r>
      <w:r>
        <w:rPr>
          <w:rFonts w:ascii="Times New Roman" w:hAnsi="Times New Roman" w:cs="Times New Roman"/>
          <w:kern w:val="2"/>
        </w:rPr>
        <w:t>若</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oMath>
      <w:r>
        <w:rPr>
          <w:rFonts w:ascii="Times New Roman" w:hAnsi="Times New Roman" w:cs="Times New Roman"/>
          <w:kern w:val="2"/>
        </w:rPr>
        <w:t>且</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oMath>
      <w:r>
        <w:rPr>
          <w:rFonts w:ascii="Times New Roman" w:hAnsi="Times New Roman" w:cs="Times New Roman"/>
          <w:kern w:val="2"/>
        </w:rPr>
        <w:t>，则</w:t>
      </w:r>
      <w:r>
        <w:rPr>
          <w:rFonts w:ascii="Times New Roman" w:hAnsi="Times New Roman" w:cs="Times New Roman" w:hint="eastAsia"/>
          <w:kern w:val="2"/>
        </w:rPr>
        <w:t>X</w:t>
      </w:r>
      <w:r>
        <w:rPr>
          <w:rFonts w:ascii="Times New Roman" w:hAnsi="Times New Roman" w:cs="Times New Roman" w:hint="eastAsia"/>
          <w:kern w:val="2"/>
        </w:rPr>
        <w:t>轴为主导方向，选</w:t>
      </w:r>
      <w:r>
        <w:rPr>
          <w:rFonts w:ascii="Times New Roman" w:hAnsi="Times New Roman" w:cs="Times New Roman"/>
          <w:kern w:val="2"/>
        </w:rPr>
        <w:t>择</w:t>
      </w:r>
      <w:r>
        <w:rPr>
          <w:rFonts w:ascii="Times New Roman" w:hAnsi="Times New Roman" w:cs="Times New Roman"/>
          <w:kern w:val="2"/>
        </w:rPr>
        <w:t xml:space="preserve"> </w:t>
      </w:r>
      <w:r>
        <w:rPr>
          <w:rFonts w:ascii="Times New Roman" w:hAnsi="Times New Roman" w:cs="Times New Roman" w:hint="eastAsia"/>
          <w:kern w:val="2"/>
        </w:rPr>
        <w:t>Z</w:t>
      </w:r>
      <w:r>
        <w:rPr>
          <w:rFonts w:ascii="Times New Roman" w:hAnsi="Times New Roman" w:cs="Times New Roman"/>
          <w:kern w:val="2"/>
        </w:rPr>
        <w:t xml:space="preserve">-Y </w:t>
      </w:r>
      <w:r>
        <w:rPr>
          <w:rFonts w:ascii="Times New Roman" w:hAnsi="Times New Roman" w:cs="Times New Roman"/>
          <w:kern w:val="2"/>
        </w:rPr>
        <w:t>平面进行映射</w:t>
      </w:r>
      <w:r>
        <w:rPr>
          <w:rFonts w:ascii="Times New Roman" w:hAnsi="Times New Roman" w:cs="Times New Roman" w:hint="eastAsia"/>
          <w:kern w:val="2"/>
        </w:rPr>
        <w:t>。</w:t>
      </w:r>
    </w:p>
    <w:p w14:paraId="30B2F312" w14:textId="77777777" w:rsidR="00EE315F" w:rsidRDefault="00204804">
      <w:pPr>
        <w:snapToGrid w:val="0"/>
        <w:spacing w:after="120" w:line="300" w:lineRule="auto"/>
        <w:ind w:firstLineChars="200" w:firstLine="480"/>
        <w:rPr>
          <w:rFonts w:ascii="Times New Roman" w:hAnsi="Times New Roman" w:cs="Times New Roman"/>
          <w:kern w:val="2"/>
        </w:rPr>
      </w:pPr>
      <w:r>
        <w:rPr>
          <w:rFonts w:ascii="Times New Roman" w:hAnsi="Times New Roman" w:cs="Times New Roman"/>
          <w:kern w:val="2"/>
        </w:rPr>
        <w:tab/>
        <w:t xml:space="preserve">b. </w:t>
      </w:r>
      <w:r>
        <w:rPr>
          <w:rFonts w:ascii="Times New Roman" w:hAnsi="Times New Roman" w:cs="Times New Roman"/>
          <w:kern w:val="2"/>
        </w:rPr>
        <w:t>若</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oMath>
      <w:r>
        <w:rPr>
          <w:rFonts w:ascii="Times New Roman" w:hAnsi="Times New Roman" w:cs="Times New Roman"/>
          <w:kern w:val="2"/>
        </w:rPr>
        <w:t>且</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oMath>
      <w:r>
        <w:rPr>
          <w:rFonts w:ascii="Times New Roman" w:hAnsi="Times New Roman" w:cs="Times New Roman"/>
          <w:kern w:val="2"/>
        </w:rPr>
        <w:t>，则</w:t>
      </w:r>
      <w:r>
        <w:rPr>
          <w:rFonts w:ascii="Times New Roman" w:hAnsi="Times New Roman" w:cs="Times New Roman"/>
          <w:kern w:val="2"/>
        </w:rPr>
        <w:t>Z</w:t>
      </w:r>
      <w:r>
        <w:rPr>
          <w:rFonts w:ascii="Times New Roman" w:hAnsi="Times New Roman" w:cs="Times New Roman" w:hint="eastAsia"/>
          <w:kern w:val="2"/>
        </w:rPr>
        <w:t>轴为主导方向，</w:t>
      </w:r>
      <w:r>
        <w:rPr>
          <w:rFonts w:ascii="Times New Roman" w:hAnsi="Times New Roman" w:cs="Times New Roman"/>
          <w:kern w:val="2"/>
        </w:rPr>
        <w:t>则选择</w:t>
      </w:r>
      <w:r>
        <w:rPr>
          <w:rFonts w:ascii="Times New Roman" w:hAnsi="Times New Roman" w:cs="Times New Roman"/>
          <w:kern w:val="2"/>
        </w:rPr>
        <w:t xml:space="preserve"> X-Y </w:t>
      </w:r>
      <w:r>
        <w:rPr>
          <w:rFonts w:ascii="Times New Roman" w:hAnsi="Times New Roman" w:cs="Times New Roman"/>
          <w:kern w:val="2"/>
        </w:rPr>
        <w:t>平面进行映射</w:t>
      </w:r>
      <w:r>
        <w:rPr>
          <w:rFonts w:ascii="Times New Roman" w:hAnsi="Times New Roman" w:cs="Times New Roman" w:hint="eastAsia"/>
          <w:kern w:val="2"/>
        </w:rPr>
        <w:t>。</w:t>
      </w:r>
    </w:p>
    <w:p w14:paraId="34B0EB2C" w14:textId="77777777" w:rsidR="00EE315F" w:rsidRDefault="00204804">
      <w:pPr>
        <w:snapToGrid w:val="0"/>
        <w:spacing w:after="120" w:line="300" w:lineRule="auto"/>
        <w:ind w:firstLineChars="200" w:firstLine="480"/>
        <w:rPr>
          <w:rFonts w:ascii="Times New Roman" w:hAnsi="Times New Roman" w:cs="Times New Roman"/>
          <w:kern w:val="2"/>
        </w:rPr>
      </w:pPr>
      <w:r>
        <w:rPr>
          <w:rFonts w:ascii="Times New Roman" w:hAnsi="Times New Roman" w:cs="Times New Roman" w:hint="eastAsia"/>
          <w:kern w:val="2"/>
        </w:rPr>
        <w:t xml:space="preserve">   c</w:t>
      </w:r>
      <w:r>
        <w:rPr>
          <w:rFonts w:ascii="Times New Roman" w:hAnsi="Times New Roman" w:cs="Times New Roman"/>
          <w:kern w:val="2"/>
        </w:rPr>
        <w:t xml:space="preserve">. </w:t>
      </w:r>
      <w:r>
        <w:rPr>
          <w:rFonts w:ascii="Times New Roman" w:hAnsi="Times New Roman" w:cs="Times New Roman"/>
          <w:kern w:val="2"/>
        </w:rPr>
        <w:t>若</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oMath>
      <w:r>
        <w:rPr>
          <w:rFonts w:ascii="Times New Roman" w:hAnsi="Times New Roman" w:cs="Times New Roman"/>
          <w:kern w:val="2"/>
        </w:rPr>
        <w:t>且</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oMath>
      <w:r>
        <w:rPr>
          <w:rFonts w:ascii="Times New Roman" w:hAnsi="Times New Roman" w:cs="Times New Roman"/>
          <w:kern w:val="2"/>
        </w:rPr>
        <w:t>，则</w:t>
      </w:r>
      <w:r>
        <w:rPr>
          <w:rFonts w:ascii="Times New Roman" w:hAnsi="Times New Roman" w:cs="Times New Roman"/>
          <w:kern w:val="2"/>
        </w:rPr>
        <w:t>Y</w:t>
      </w:r>
      <w:r>
        <w:rPr>
          <w:rFonts w:ascii="Times New Roman" w:hAnsi="Times New Roman" w:cs="Times New Roman" w:hint="eastAsia"/>
          <w:kern w:val="2"/>
        </w:rPr>
        <w:t>轴为主导方向，</w:t>
      </w:r>
      <w:r>
        <w:rPr>
          <w:rFonts w:ascii="Times New Roman" w:hAnsi="Times New Roman" w:cs="Times New Roman"/>
          <w:kern w:val="2"/>
        </w:rPr>
        <w:t>则选择</w:t>
      </w:r>
      <w:r>
        <w:rPr>
          <w:rFonts w:ascii="Times New Roman" w:hAnsi="Times New Roman" w:cs="Times New Roman"/>
          <w:kern w:val="2"/>
        </w:rPr>
        <w:t xml:space="preserve"> X-Z </w:t>
      </w:r>
      <w:r>
        <w:rPr>
          <w:rFonts w:ascii="Times New Roman" w:hAnsi="Times New Roman" w:cs="Times New Roman"/>
          <w:kern w:val="2"/>
        </w:rPr>
        <w:t>平面进行映射</w:t>
      </w:r>
      <w:r>
        <w:rPr>
          <w:rFonts w:ascii="Times New Roman" w:hAnsi="Times New Roman" w:cs="Times New Roman" w:hint="eastAsia"/>
          <w:kern w:val="2"/>
        </w:rPr>
        <w:t>。</w:t>
      </w:r>
    </w:p>
    <w:p w14:paraId="5C23BDCC" w14:textId="77777777" w:rsidR="00EE315F" w:rsidRDefault="00204804">
      <w:pPr>
        <w:snapToGrid w:val="0"/>
        <w:spacing w:after="120" w:line="300" w:lineRule="auto"/>
        <w:ind w:firstLineChars="200" w:firstLine="480"/>
        <w:rPr>
          <w:rFonts w:ascii="Times New Roman" w:hAnsi="Times New Roman" w:cs="Times New Roman"/>
          <w:kern w:val="2"/>
        </w:rPr>
      </w:pPr>
      <w:r>
        <w:rPr>
          <w:rFonts w:ascii="Times New Roman" w:hAnsi="Times New Roman" w:cs="Times New Roman" w:hint="eastAsia"/>
          <w:kern w:val="2"/>
        </w:rPr>
        <w:t>投影面的选择，是为了选择更合适的包围盒平面进行投影并进一步计算</w:t>
      </w:r>
      <w:r>
        <w:rPr>
          <w:rFonts w:ascii="Times New Roman" w:hAnsi="Times New Roman" w:cs="Times New Roman" w:hint="eastAsia"/>
          <w:kern w:val="2"/>
        </w:rPr>
        <w:t>UV</w:t>
      </w:r>
      <w:r>
        <w:rPr>
          <w:rFonts w:ascii="Times New Roman" w:hAnsi="Times New Roman" w:cs="Times New Roman" w:hint="eastAsia"/>
          <w:kern w:val="2"/>
        </w:rPr>
        <w:t>坐标。</w:t>
      </w:r>
    </w:p>
    <w:p w14:paraId="77FBD329" w14:textId="77777777" w:rsidR="00EE315F" w:rsidRDefault="00204804">
      <w:pPr>
        <w:keepNext/>
        <w:keepLines/>
        <w:snapToGrid w:val="0"/>
        <w:spacing w:before="120" w:after="120" w:line="360" w:lineRule="auto"/>
        <w:outlineLvl w:val="2"/>
        <w:rPr>
          <w:rFonts w:eastAsia="黑体"/>
          <w:bCs/>
        </w:rPr>
      </w:pPr>
      <w:bookmarkStart w:id="171" w:name="_Toc192629366"/>
      <w:r>
        <w:rPr>
          <w:rFonts w:eastAsia="黑体"/>
          <w:bCs/>
        </w:rPr>
        <w:t>3.3</w:t>
      </w:r>
      <w:r>
        <w:rPr>
          <w:rFonts w:eastAsia="黑体"/>
          <w:bCs/>
        </w:rPr>
        <w:t xml:space="preserve">.2 </w:t>
      </w:r>
      <w:r>
        <w:rPr>
          <w:rFonts w:eastAsia="黑体" w:hint="eastAsia"/>
          <w:bCs/>
        </w:rPr>
        <w:t>模型</w:t>
      </w:r>
      <w:r>
        <w:rPr>
          <w:rFonts w:eastAsia="黑体"/>
          <w:bCs/>
        </w:rPr>
        <w:t>包围盒计算</w:t>
      </w:r>
      <w:bookmarkEnd w:id="171"/>
    </w:p>
    <w:p w14:paraId="17E922CA" w14:textId="72E50162" w:rsidR="00EE315F" w:rsidRDefault="00204804">
      <w:pPr>
        <w:snapToGrid w:val="0"/>
        <w:spacing w:after="120" w:line="300" w:lineRule="auto"/>
        <w:ind w:firstLineChars="200" w:firstLine="480"/>
        <w:rPr>
          <w:rFonts w:ascii="Times New Roman" w:hAnsi="Times New Roman" w:cs="Times New Roman"/>
          <w:kern w:val="2"/>
        </w:rPr>
      </w:pPr>
      <w:r>
        <w:rPr>
          <w:rFonts w:ascii="Times New Roman" w:hAnsi="Times New Roman" w:cs="Times New Roman"/>
          <w:kern w:val="2"/>
        </w:rPr>
        <w:t>包围</w:t>
      </w:r>
      <w:proofErr w:type="gramStart"/>
      <w:r>
        <w:rPr>
          <w:rFonts w:ascii="Times New Roman" w:hAnsi="Times New Roman" w:cs="Times New Roman"/>
          <w:kern w:val="2"/>
        </w:rPr>
        <w:t>盒计算</w:t>
      </w:r>
      <w:proofErr w:type="gramEnd"/>
      <w:r>
        <w:rPr>
          <w:rFonts w:ascii="Times New Roman" w:hAnsi="Times New Roman" w:cs="Times New Roman"/>
          <w:kern w:val="2"/>
        </w:rPr>
        <w:t>是</w:t>
      </w:r>
      <w:bookmarkStart w:id="172" w:name="_Hlk191408490"/>
      <w:r>
        <w:rPr>
          <w:rFonts w:ascii="Times New Roman" w:hAnsi="Times New Roman" w:cs="Times New Roman"/>
          <w:kern w:val="2"/>
        </w:rPr>
        <w:t>三维地质建模</w:t>
      </w:r>
      <w:bookmarkEnd w:id="172"/>
      <w:r>
        <w:rPr>
          <w:rFonts w:ascii="Times New Roman" w:hAnsi="Times New Roman" w:cs="Times New Roman"/>
          <w:kern w:val="2"/>
        </w:rPr>
        <w:t>中常用的几何操作，</w:t>
      </w:r>
      <w:r>
        <w:rPr>
          <w:rFonts w:ascii="Times New Roman" w:hAnsi="Times New Roman" w:cs="Times New Roman" w:hint="eastAsia"/>
          <w:kern w:val="2"/>
        </w:rPr>
        <w:t>常用于碰撞检测、网格相交等等</w:t>
      </w:r>
      <w:r>
        <w:rPr>
          <w:rFonts w:ascii="Cambria Math" w:hAnsi="Cambria Math"/>
        </w:rPr>
        <w:fldChar w:fldCharType="begin"/>
      </w:r>
      <w:r>
        <w:rPr>
          <w:rFonts w:ascii="Cambria Math" w:hAnsi="Cambria Math"/>
        </w:rPr>
        <w:instrText xml:space="preserve"> ADDIN ZOTERO_ITEM CSL_CITATION {"citationID":"wjdQHUNQ","properties":{"formattedCitation":"\\super [67-71]\\nosupersub{}","plainCitation":"[67-71]","noteIndex":0},"citationItems":[{"id":104,"uris":["http://zot</w:instrText>
      </w:r>
      <w:r>
        <w:rPr>
          <w:rFonts w:ascii="Cambria Math" w:hAnsi="Cambria Math"/>
        </w:rPr>
        <w:instrText>ero.org/users/local/8clMLtyf/items/3UCY8KXK"]</w:instrText>
      </w:r>
      <w:r>
        <w:rPr>
          <w:rFonts w:ascii="Cambria Math" w:hAnsi="Cambria Math" w:hint="eastAsia"/>
        </w:rPr>
        <w:instrText>,"itemData":{"id":104,"type":"paper-conference","abstract":"</w:instrText>
      </w:r>
      <w:r>
        <w:rPr>
          <w:rFonts w:ascii="Cambria Math" w:hAnsi="Cambria Math" w:hint="eastAsia"/>
        </w:rPr>
        <w:instrText>在三维地质建模中</w:instrText>
      </w:r>
      <w:r>
        <w:rPr>
          <w:rFonts w:ascii="Cambria Math" w:hAnsi="Cambria Math" w:hint="eastAsia"/>
        </w:rPr>
        <w:instrText>,</w:instrText>
      </w:r>
      <w:r>
        <w:rPr>
          <w:rFonts w:ascii="Cambria Math" w:hAnsi="Cambria Math" w:hint="eastAsia"/>
        </w:rPr>
        <w:instrText>三角网格模型间的求交问题是计算机辅助设计与制造领域的关键问题之一。当待处理的模型中包含大量三角单元时</w:instrText>
      </w:r>
      <w:r>
        <w:rPr>
          <w:rFonts w:ascii="Cambria Math" w:hAnsi="Cambria Math" w:hint="eastAsia"/>
        </w:rPr>
        <w:instrText>,</w:instrText>
      </w:r>
      <w:r>
        <w:rPr>
          <w:rFonts w:ascii="Cambria Math" w:hAnsi="Cambria Math" w:hint="eastAsia"/>
        </w:rPr>
        <w:instrText>求交速度趋于瓶颈。该文分析了已有空间分解技术和包围盒方法等的优缺点</w:instrText>
      </w:r>
      <w:r>
        <w:rPr>
          <w:rFonts w:ascii="Cambria Math" w:hAnsi="Cambria Math" w:hint="eastAsia"/>
        </w:rPr>
        <w:instrText>,</w:instrText>
      </w:r>
      <w:r>
        <w:rPr>
          <w:rFonts w:ascii="Cambria Math" w:hAnsi="Cambria Math" w:hint="eastAsia"/>
        </w:rPr>
        <w:instrText>结合求解三角网模型交线过程中存在的问题</w:instrText>
      </w:r>
      <w:r>
        <w:rPr>
          <w:rFonts w:ascii="Cambria Math" w:hAnsi="Cambria Math" w:hint="eastAsia"/>
        </w:rPr>
        <w:instrText>,</w:instrText>
      </w:r>
      <w:r>
        <w:rPr>
          <w:rFonts w:ascii="Cambria Math" w:hAnsi="Cambria Math" w:hint="eastAsia"/>
        </w:rPr>
        <w:instrText>提出一种改进的包围盒方法辅助空间分解法</w:instrText>
      </w:r>
      <w:r>
        <w:rPr>
          <w:rFonts w:ascii="Cambria Math" w:hAnsi="Cambria Math" w:hint="eastAsia"/>
        </w:rPr>
        <w:instrText>,</w:instrText>
      </w:r>
      <w:r>
        <w:rPr>
          <w:rFonts w:ascii="Cambria Math" w:hAnsi="Cambria Math" w:hint="eastAsia"/>
        </w:rPr>
        <w:instrText>先后对三角网格模型进行预处理</w:instrText>
      </w:r>
      <w:r>
        <w:rPr>
          <w:rFonts w:ascii="Cambria Math" w:hAnsi="Cambria Math" w:hint="eastAsia"/>
        </w:rPr>
        <w:instrText>,</w:instrText>
      </w:r>
      <w:r>
        <w:rPr>
          <w:rFonts w:ascii="Cambria Math" w:hAnsi="Cambria Math" w:hint="eastAsia"/>
        </w:rPr>
        <w:instrText>排除大量不相交三角面片</w:instrText>
      </w:r>
      <w:r>
        <w:rPr>
          <w:rFonts w:ascii="Cambria Math" w:hAnsi="Cambria Math" w:hint="eastAsia"/>
        </w:rPr>
        <w:instrText>,</w:instrText>
      </w:r>
      <w:r>
        <w:rPr>
          <w:rFonts w:ascii="Cambria Math" w:hAnsi="Cambria Math" w:hint="eastAsia"/>
        </w:rPr>
        <w:instrText>对剩余模型进行空间分解编码</w:instrText>
      </w:r>
      <w:r>
        <w:rPr>
          <w:rFonts w:ascii="Cambria Math" w:hAnsi="Cambria Math" w:hint="eastAsia"/>
        </w:rPr>
        <w:instrText>,</w:instrText>
      </w:r>
      <w:r>
        <w:rPr>
          <w:rFonts w:ascii="Cambria Math" w:hAnsi="Cambria Math" w:hint="eastAsia"/>
        </w:rPr>
        <w:instrText>有效地加快了相交元素对的获取速度</w:instrText>
      </w:r>
      <w:r>
        <w:rPr>
          <w:rFonts w:ascii="Cambria Math" w:hAnsi="Cambria Math" w:hint="eastAsia"/>
        </w:rPr>
        <w:instrText>,</w:instrText>
      </w:r>
      <w:r>
        <w:rPr>
          <w:rFonts w:ascii="Cambria Math" w:hAnsi="Cambria Math" w:hint="eastAsia"/>
        </w:rPr>
        <w:instrText>提升了三角网格求交算法的效率。</w:instrText>
      </w:r>
      <w:r>
        <w:rPr>
          <w:rFonts w:ascii="Cambria Math" w:hAnsi="Cambria Math" w:hint="eastAsia"/>
        </w:rPr>
        <w:instrText xml:space="preserve"> </w:instrText>
      </w:r>
      <w:r>
        <w:rPr>
          <w:rFonts w:ascii="Cambria Math" w:hAnsi="Cambria Math" w:hint="eastAsia"/>
        </w:rPr>
        <w:instrText>更多</w:instrText>
      </w:r>
      <w:r>
        <w:rPr>
          <w:rFonts w:ascii="Cambria Math" w:hAnsi="Cambria Math" w:hint="eastAsia"/>
        </w:rPr>
        <w:instrText xml:space="preserve"> </w:instrText>
      </w:r>
      <w:r>
        <w:rPr>
          <w:rFonts w:ascii="Cambria Math" w:hAnsi="Cambria Math" w:hint="eastAsia"/>
        </w:rPr>
        <w:instrText>还原</w:instrText>
      </w:r>
      <w:r>
        <w:rPr>
          <w:rFonts w:ascii="Cambria Math" w:hAnsi="Cambria Math" w:hint="eastAsia"/>
        </w:rPr>
        <w:instrText xml:space="preserve"> AbstractFilter('ChDivSummary', 'ChDivSummaryMore', 'ChDivSummaryReset');","container-title":"Proceedings of the 2011 International Conference on Information</w:instrText>
      </w:r>
      <w:r>
        <w:rPr>
          <w:rFonts w:ascii="Cambria Math" w:hAnsi="Cambria Math" w:hint="eastAsia"/>
        </w:rPr>
        <w:instrText xml:space="preserve"> ,Services and Management Engineering(ISME 2011)(Volume 3)","event-place":"</w:instrText>
      </w:r>
      <w:r>
        <w:rPr>
          <w:rFonts w:ascii="Cambria Math" w:hAnsi="Cambria Math" w:hint="eastAsia"/>
        </w:rPr>
        <w:instrText>中国北京</w:instrText>
      </w:r>
      <w:r>
        <w:rPr>
          <w:rFonts w:ascii="Cambria Math" w:hAnsi="Cambria Math" w:hint="eastAsia"/>
        </w:rPr>
        <w:instrText>","event-title":"2011</w:instrText>
      </w:r>
      <w:r>
        <w:rPr>
          <w:rFonts w:ascii="Cambria Math" w:hAnsi="Cambria Math" w:hint="eastAsia"/>
        </w:rPr>
        <w:instrText>年信息技术、服务科学与工程管理国际学术会议</w:instrText>
      </w:r>
      <w:r>
        <w:rPr>
          <w:rFonts w:ascii="Cambria Math" w:hAnsi="Cambria Math" w:hint="eastAsia"/>
        </w:rPr>
        <w:instrText xml:space="preserve">","language":"en-US","note":"download: 52\nalbum: </w:instrText>
      </w:r>
      <w:r>
        <w:rPr>
          <w:rFonts w:ascii="Cambria Math" w:hAnsi="Cambria Math" w:hint="eastAsia"/>
        </w:rPr>
        <w:instrText>基础科学</w:instrText>
      </w:r>
      <w:r>
        <w:rPr>
          <w:rFonts w:ascii="Cambria Math" w:hAnsi="Cambria Math" w:hint="eastAsia"/>
        </w:rPr>
        <w:instrText>;</w:instrText>
      </w:r>
      <w:r>
        <w:rPr>
          <w:rFonts w:ascii="Cambria Math" w:hAnsi="Cambria Math" w:hint="eastAsia"/>
        </w:rPr>
        <w:instrText>工程科技Ⅰ辑</w:instrText>
      </w:r>
      <w:r>
        <w:rPr>
          <w:rFonts w:ascii="Cambria Math" w:hAnsi="Cambria Math" w:hint="eastAsia"/>
        </w:rPr>
        <w:instrText>;</w:instrText>
      </w:r>
      <w:r>
        <w:rPr>
          <w:rFonts w:ascii="Cambria Math" w:hAnsi="Cambria Math" w:hint="eastAsia"/>
        </w:rPr>
        <w:instrText>信息科技</w:instrText>
      </w:r>
      <w:r>
        <w:rPr>
          <w:rFonts w:ascii="Cambria Math" w:hAnsi="Cambria Math" w:hint="eastAsia"/>
        </w:rPr>
        <w:instrText>\nCLC: TP391.72;P624\ndbcode: IPFD\ndbname: IPFD9914\nfilename: BJDF2</w:instrText>
      </w:r>
      <w:r>
        <w:rPr>
          <w:rFonts w:ascii="Cambria Math" w:hAnsi="Cambria Math" w:hint="eastAsia"/>
        </w:rPr>
        <w:instrText>01112003102","page":"442-445","publisher-place":"</w:instrText>
      </w:r>
      <w:r>
        <w:rPr>
          <w:rFonts w:ascii="Cambria Math" w:hAnsi="Cambria Math" w:hint="eastAsia"/>
        </w:rPr>
        <w:instrText>中国北京</w:instrText>
      </w:r>
      <w:r>
        <w:rPr>
          <w:rFonts w:ascii="Cambria Math" w:hAnsi="Cambria Math" w:hint="eastAsia"/>
        </w:rPr>
        <w:instrText>","source":"CNKI","title":"</w:instrText>
      </w:r>
      <w:r>
        <w:rPr>
          <w:rFonts w:ascii="Cambria Math" w:hAnsi="Cambria Math" w:hint="eastAsia"/>
        </w:rPr>
        <w:instrText>基于包围盒与空间分解互辅的三角网相交检测方法</w:instrText>
      </w:r>
      <w:r>
        <w:rPr>
          <w:rFonts w:ascii="Cambria Math" w:hAnsi="Cambria Math" w:hint="eastAsia"/>
        </w:rPr>
        <w:instrText>","URL":"https://kns.cnki.net/KCMS/detail/detail.aspx?dbcode=IPFD&amp;dbname=IPFD9914&amp;filename=BJDF201112003102","author":[{"literal":"</w:instrText>
      </w:r>
      <w:r>
        <w:rPr>
          <w:rFonts w:ascii="Cambria Math" w:hAnsi="Cambria Math" w:hint="eastAsia"/>
        </w:rPr>
        <w:instrText>肖于</w:instrText>
      </w:r>
      <w:r>
        <w:rPr>
          <w:rFonts w:ascii="Cambria Math" w:hAnsi="Cambria Math" w:hint="eastAsia"/>
        </w:rPr>
        <w:instrText>"},{"literal":"</w:instrText>
      </w:r>
      <w:r>
        <w:rPr>
          <w:rFonts w:ascii="Cambria Math" w:hAnsi="Cambria Math" w:hint="eastAsia"/>
        </w:rPr>
        <w:instrText>白润才</w:instrText>
      </w:r>
      <w:r>
        <w:rPr>
          <w:rFonts w:ascii="Cambria Math" w:hAnsi="Cambria Math" w:hint="eastAsia"/>
        </w:rPr>
        <w:instrText>"}]</w:instrText>
      </w:r>
      <w:r>
        <w:rPr>
          <w:rFonts w:ascii="Cambria Math" w:hAnsi="Cambria Math" w:hint="eastAsia"/>
        </w:rPr>
        <w:instrText>,"accessed":{"date-parts":[["2025",2,25]]},"issued":{"date-parts":[["2011",12,26]]}}},{"id":98,"uris":["http://zotero.org/users/local/8clMLtyf/items/FGK75AYR"],"itemData":{"id":98,"type":"thesis","abstract":"</w:instrText>
      </w:r>
      <w:r>
        <w:rPr>
          <w:rFonts w:ascii="Cambria Math" w:hAnsi="Cambria Math" w:hint="eastAsia"/>
        </w:rPr>
        <w:instrText>随着我国社会经济的高质量发展</w:instrText>
      </w:r>
      <w:r>
        <w:rPr>
          <w:rFonts w:ascii="Cambria Math" w:hAnsi="Cambria Math" w:hint="eastAsia"/>
        </w:rPr>
        <w:instrText>,</w:instrText>
      </w:r>
      <w:r>
        <w:rPr>
          <w:rFonts w:ascii="Cambria Math" w:hAnsi="Cambria Math" w:hint="eastAsia"/>
        </w:rPr>
        <w:instrText>城市化建设进程不断推进</w:instrText>
      </w:r>
      <w:r>
        <w:rPr>
          <w:rFonts w:ascii="Cambria Math" w:hAnsi="Cambria Math" w:hint="eastAsia"/>
        </w:rPr>
        <w:instrText>,</w:instrText>
      </w:r>
      <w:r>
        <w:rPr>
          <w:rFonts w:ascii="Cambria Math" w:hAnsi="Cambria Math" w:hint="eastAsia"/>
        </w:rPr>
        <w:instrText>城市的人口增量日益增长</w:instrText>
      </w:r>
      <w:r>
        <w:rPr>
          <w:rFonts w:ascii="Cambria Math" w:hAnsi="Cambria Math" w:hint="eastAsia"/>
        </w:rPr>
        <w:instrText>,</w:instrText>
      </w:r>
      <w:r>
        <w:rPr>
          <w:rFonts w:ascii="Cambria Math" w:hAnsi="Cambria Math" w:hint="eastAsia"/>
        </w:rPr>
        <w:instrText>造成了城市道路拥堵</w:instrText>
      </w:r>
      <w:r>
        <w:rPr>
          <w:rFonts w:ascii="Cambria Math" w:hAnsi="Cambria Math" w:hint="eastAsia"/>
        </w:rPr>
        <w:instrText>、城市的地面以上的资源紧缺。为实现城市可持续发展</w:instrText>
      </w:r>
      <w:r>
        <w:rPr>
          <w:rFonts w:ascii="Cambria Math" w:hAnsi="Cambria Math" w:hint="eastAsia"/>
        </w:rPr>
        <w:instrText>,</w:instrText>
      </w:r>
      <w:r>
        <w:rPr>
          <w:rFonts w:ascii="Cambria Math" w:hAnsi="Cambria Math" w:hint="eastAsia"/>
        </w:rPr>
        <w:instrText>缓解城市地上空间紧缺的现状</w:instrText>
      </w:r>
      <w:r>
        <w:rPr>
          <w:rFonts w:ascii="Cambria Math" w:hAnsi="Cambria Math" w:hint="eastAsia"/>
        </w:rPr>
        <w:instrText>,</w:instrText>
      </w:r>
      <w:r>
        <w:rPr>
          <w:rFonts w:ascii="Cambria Math" w:hAnsi="Cambria Math" w:hint="eastAsia"/>
        </w:rPr>
        <w:instrText>合理有效地开发和利用地下空间资源是重要手段之一。然而</w:instrText>
      </w:r>
      <w:r>
        <w:rPr>
          <w:rFonts w:ascii="Cambria Math" w:hAnsi="Cambria Math" w:hint="eastAsia"/>
        </w:rPr>
        <w:instrText>,</w:instrText>
      </w:r>
      <w:r>
        <w:rPr>
          <w:rFonts w:ascii="Cambria Math" w:hAnsi="Cambria Math" w:hint="eastAsia"/>
        </w:rPr>
        <w:instrText>地下空间的地质分布错综复杂</w:instrText>
      </w:r>
      <w:r>
        <w:rPr>
          <w:rFonts w:ascii="Cambria Math" w:hAnsi="Cambria Math" w:hint="eastAsia"/>
        </w:rPr>
        <w:instrText>,</w:instrText>
      </w:r>
      <w:r>
        <w:rPr>
          <w:rFonts w:ascii="Cambria Math" w:hAnsi="Cambria Math" w:hint="eastAsia"/>
        </w:rPr>
        <w:instrText>地质环境的未知性和复杂性是地下空间开发和利用过程中最大的阻碍因素</w:instrText>
      </w:r>
      <w:r>
        <w:rPr>
          <w:rFonts w:ascii="Cambria Math" w:hAnsi="Cambria Math" w:hint="eastAsia"/>
        </w:rPr>
        <w:instrText>,</w:instrText>
      </w:r>
      <w:r>
        <w:rPr>
          <w:rFonts w:ascii="Cambria Math" w:hAnsi="Cambria Math" w:hint="eastAsia"/>
        </w:rPr>
        <w:instrText>为了充分的了解地下空间的资源分布</w:instrText>
      </w:r>
      <w:r>
        <w:rPr>
          <w:rFonts w:ascii="Cambria Math" w:hAnsi="Cambria Math" w:hint="eastAsia"/>
        </w:rPr>
        <w:instrText>,</w:instrText>
      </w:r>
      <w:r>
        <w:rPr>
          <w:rFonts w:ascii="Cambria Math" w:hAnsi="Cambria Math" w:hint="eastAsia"/>
        </w:rPr>
        <w:instrText>高效安全地开发和利用地下空间</w:instrText>
      </w:r>
      <w:r>
        <w:rPr>
          <w:rFonts w:ascii="Cambria Math" w:hAnsi="Cambria Math" w:hint="eastAsia"/>
        </w:rPr>
        <w:instrText>,</w:instrText>
      </w:r>
      <w:r>
        <w:rPr>
          <w:rFonts w:ascii="Cambria Math" w:hAnsi="Cambria Math" w:hint="eastAsia"/>
        </w:rPr>
        <w:instrText>三维地质建模必不可少。本研究从集成多源数据、钻孔数据插值、统一钻孔分层等方面入手</w:instrText>
      </w:r>
      <w:r>
        <w:rPr>
          <w:rFonts w:ascii="Cambria Math" w:hAnsi="Cambria Math" w:hint="eastAsia"/>
        </w:rPr>
        <w:instrText>,</w:instrText>
      </w:r>
      <w:r>
        <w:rPr>
          <w:rFonts w:ascii="Cambria Math" w:hAnsi="Cambria Math" w:hint="eastAsia"/>
        </w:rPr>
        <w:instrText>提供了一种以不规则三角网</w:instrText>
      </w:r>
      <w:r>
        <w:rPr>
          <w:rFonts w:ascii="Cambria Math" w:hAnsi="Cambria Math" w:hint="eastAsia"/>
        </w:rPr>
        <w:instrText>(TIN)-</w:instrText>
      </w:r>
      <w:r>
        <w:rPr>
          <w:rFonts w:ascii="Cambria Math" w:hAnsi="Cambria Math" w:hint="eastAsia"/>
        </w:rPr>
        <w:instrText>广义三棱柱</w:instrText>
      </w:r>
      <w:r>
        <w:rPr>
          <w:rFonts w:ascii="Cambria Math" w:hAnsi="Cambria Math" w:hint="eastAsia"/>
        </w:rPr>
        <w:instrText>(GTP)</w:instrText>
      </w:r>
      <w:r>
        <w:rPr>
          <w:rFonts w:ascii="Cambria Math" w:hAnsi="Cambria Math" w:hint="eastAsia"/>
        </w:rPr>
        <w:instrText>混合模型作为体元模型的三维地质模型构建方法</w:instrText>
      </w:r>
      <w:r>
        <w:rPr>
          <w:rFonts w:ascii="Cambria Math" w:hAnsi="Cambria Math" w:hint="eastAsia"/>
        </w:rPr>
        <w:instrText>,</w:instrText>
      </w:r>
      <w:r>
        <w:rPr>
          <w:rFonts w:ascii="Cambria Math" w:hAnsi="Cambria Math" w:hint="eastAsia"/>
        </w:rPr>
        <w:instrText>主要研究内容和成果如下</w:instrText>
      </w:r>
      <w:r>
        <w:rPr>
          <w:rFonts w:ascii="Cambria Math" w:hAnsi="Cambria Math" w:hint="eastAsia"/>
        </w:rPr>
        <w:instrText>:\n(1)</w:instrText>
      </w:r>
      <w:r>
        <w:rPr>
          <w:rFonts w:ascii="Cambria Math" w:hAnsi="Cambria Math" w:hint="eastAsia"/>
        </w:rPr>
        <w:instrText>在数据</w:instrText>
      </w:r>
      <w:r>
        <w:rPr>
          <w:rFonts w:ascii="Cambria Math" w:hAnsi="Cambria Math" w:hint="eastAsia"/>
        </w:rPr>
        <w:instrText>预处理阶段</w:instrText>
      </w:r>
      <w:r>
        <w:rPr>
          <w:rFonts w:ascii="Cambria Math" w:hAnsi="Cambria Math" w:hint="eastAsia"/>
        </w:rPr>
        <w:instrText>,</w:instrText>
      </w:r>
      <w:r>
        <w:rPr>
          <w:rFonts w:ascii="Cambria Math" w:hAnsi="Cambria Math" w:hint="eastAsia"/>
        </w:rPr>
        <w:instrText>集成了钻孔数据、地层属性数据、研究区域边界点数据和工程地质剖面图等多源数据</w:instrText>
      </w:r>
      <w:r>
        <w:rPr>
          <w:rFonts w:ascii="Cambria Math" w:hAnsi="Cambria Math" w:hint="eastAsia"/>
        </w:rPr>
        <w:instrText>,</w:instrText>
      </w:r>
      <w:r>
        <w:rPr>
          <w:rFonts w:ascii="Cambria Math" w:hAnsi="Cambria Math" w:hint="eastAsia"/>
        </w:rPr>
        <w:instrText>使用统一所有钻孔分层方法对研究区域内的钻孔数据的地层编号做统一化处理。节约了三维地质建模的时间</w:instrText>
      </w:r>
      <w:r>
        <w:rPr>
          <w:rFonts w:ascii="Cambria Math" w:hAnsi="Cambria Math" w:hint="eastAsia"/>
        </w:rPr>
        <w:instrText>,</w:instrText>
      </w:r>
      <w:r>
        <w:rPr>
          <w:rFonts w:ascii="Cambria Math" w:hAnsi="Cambria Math" w:hint="eastAsia"/>
        </w:rPr>
        <w:instrText>并且能够在研究区域内出现地层缺失、地层倒转和地层重复等特殊地层情况时</w:instrText>
      </w:r>
      <w:r>
        <w:rPr>
          <w:rFonts w:ascii="Cambria Math" w:hAnsi="Cambria Math" w:hint="eastAsia"/>
        </w:rPr>
        <w:instrText>,</w:instrText>
      </w:r>
      <w:r>
        <w:rPr>
          <w:rFonts w:ascii="Cambria Math" w:hAnsi="Cambria Math" w:hint="eastAsia"/>
        </w:rPr>
        <w:instrText>正常构建正确的三维地质模型</w:instrText>
      </w:r>
      <w:r>
        <w:rPr>
          <w:rFonts w:ascii="Cambria Math" w:hAnsi="Cambria Math" w:hint="eastAsia"/>
        </w:rPr>
        <w:instrText>,</w:instrText>
      </w:r>
      <w:r>
        <w:rPr>
          <w:rFonts w:ascii="Cambria Math" w:hAnsi="Cambria Math" w:hint="eastAsia"/>
        </w:rPr>
        <w:instrText>为建立和验证三维地质模型的精度奠定基础。</w:instrText>
      </w:r>
      <w:r>
        <w:rPr>
          <w:rFonts w:ascii="Cambria Math" w:hAnsi="Cambria Math" w:hint="eastAsia"/>
        </w:rPr>
        <w:instrText>\n(2)</w:instrText>
      </w:r>
      <w:r>
        <w:rPr>
          <w:rFonts w:ascii="Cambria Math" w:hAnsi="Cambria Math" w:hint="eastAsia"/>
        </w:rPr>
        <w:instrText>针对研究区域内钻孔的数量布设有限、空间分布不均匀等问题</w:instrText>
      </w:r>
      <w:r>
        <w:rPr>
          <w:rFonts w:ascii="Cambria Math" w:hAnsi="Cambria Math" w:hint="eastAsia"/>
        </w:rPr>
        <w:instrText>,</w:instrText>
      </w:r>
      <w:r>
        <w:rPr>
          <w:rFonts w:ascii="Cambria Math" w:hAnsi="Cambria Math" w:hint="eastAsia"/>
        </w:rPr>
        <w:instrText>利用克里金插值方法加密研究区域内的钻孔数据</w:instrText>
      </w:r>
      <w:r>
        <w:rPr>
          <w:rFonts w:ascii="Cambria Math" w:hAnsi="Cambria Math" w:hint="eastAsia"/>
        </w:rPr>
        <w:instrText>,</w:instrText>
      </w:r>
      <w:r>
        <w:rPr>
          <w:rFonts w:ascii="Cambria Math" w:hAnsi="Cambria Math" w:hint="eastAsia"/>
        </w:rPr>
        <w:instrText>并且为了避免在加密和建模过程中生成了边界范围以外的数据</w:instrText>
      </w:r>
      <w:r>
        <w:rPr>
          <w:rFonts w:ascii="Cambria Math" w:hAnsi="Cambria Math" w:hint="eastAsia"/>
        </w:rPr>
        <w:instrText>,</w:instrText>
      </w:r>
      <w:r>
        <w:rPr>
          <w:rFonts w:ascii="Cambria Math" w:hAnsi="Cambria Math" w:hint="eastAsia"/>
        </w:rPr>
        <w:instrText>导致建立的三维地质模型精</w:instrText>
      </w:r>
      <w:r>
        <w:rPr>
          <w:rFonts w:ascii="Cambria Math" w:hAnsi="Cambria Math" w:hint="eastAsia"/>
        </w:rPr>
        <w:instrText>度下降。在插值的过程中加入了研究区域内的边界点数据作为约束条件</w:instrText>
      </w:r>
      <w:r>
        <w:rPr>
          <w:rFonts w:ascii="Cambria Math" w:hAnsi="Cambria Math" w:hint="eastAsia"/>
        </w:rPr>
        <w:instrText>,</w:instrText>
      </w:r>
      <w:r>
        <w:rPr>
          <w:rFonts w:ascii="Cambria Math" w:hAnsi="Cambria Math" w:hint="eastAsia"/>
        </w:rPr>
        <w:instrText>确保了构建的三维地质模型单个体元模型之间连接更加流畅</w:instrText>
      </w:r>
      <w:r>
        <w:rPr>
          <w:rFonts w:ascii="Cambria Math" w:hAnsi="Cambria Math" w:hint="eastAsia"/>
        </w:rPr>
        <w:instrText>,</w:instrText>
      </w:r>
      <w:r>
        <w:rPr>
          <w:rFonts w:ascii="Cambria Math" w:hAnsi="Cambria Math" w:hint="eastAsia"/>
        </w:rPr>
        <w:instrText>建立好的三维地质模型表面更加光滑、模型更加精细</w:instrText>
      </w:r>
      <w:r>
        <w:rPr>
          <w:rFonts w:ascii="Cambria Math" w:hAnsi="Cambria Math" w:hint="eastAsia"/>
        </w:rPr>
        <w:instrText>,</w:instrText>
      </w:r>
      <w:r>
        <w:rPr>
          <w:rFonts w:ascii="Cambria Math" w:hAnsi="Cambria Math" w:hint="eastAsia"/>
        </w:rPr>
        <w:instrText>更加符合实际情况。</w:instrText>
      </w:r>
      <w:r>
        <w:rPr>
          <w:rFonts w:ascii="Cambria Math" w:hAnsi="Cambria Math" w:hint="eastAsia"/>
        </w:rPr>
        <w:instrText>\n(3)</w:instrText>
      </w:r>
      <w:r>
        <w:rPr>
          <w:rFonts w:ascii="Cambria Math" w:hAnsi="Cambria Math" w:hint="eastAsia"/>
        </w:rPr>
        <w:instrText>对比研究三维地质建模的建模方法和建模思路</w:instrText>
      </w:r>
      <w:r>
        <w:rPr>
          <w:rFonts w:ascii="Cambria Math" w:hAnsi="Cambria Math" w:hint="eastAsia"/>
        </w:rPr>
        <w:instrText>,</w:instrText>
      </w:r>
      <w:r>
        <w:rPr>
          <w:rFonts w:ascii="Cambria Math" w:hAnsi="Cambria Math" w:hint="eastAsia"/>
        </w:rPr>
        <w:instrText>选择利用</w:instrText>
      </w:r>
      <w:r>
        <w:rPr>
          <w:rFonts w:ascii="Cambria Math" w:hAnsi="Cambria Math" w:hint="eastAsia"/>
        </w:rPr>
        <w:instrText>TIN-GTP</w:instrText>
      </w:r>
      <w:r>
        <w:rPr>
          <w:rFonts w:ascii="Cambria Math" w:hAnsi="Cambria Math" w:hint="eastAsia"/>
        </w:rPr>
        <w:instrText>混合模型作为单个体元模型构建三维地质模型</w:instrText>
      </w:r>
      <w:r>
        <w:rPr>
          <w:rFonts w:ascii="Cambria Math" w:hAnsi="Cambria Math" w:hint="eastAsia"/>
        </w:rPr>
        <w:instrText>,</w:instrText>
      </w:r>
      <w:r>
        <w:rPr>
          <w:rFonts w:ascii="Cambria Math" w:hAnsi="Cambria Math" w:hint="eastAsia"/>
        </w:rPr>
        <w:instrText>利用平均绝对误差和均方根误差两个评估指标验证了三维地质模型的精度。并且设计和实现了三维地质模型可视化平台的开发</w:instrText>
      </w:r>
      <w:r>
        <w:rPr>
          <w:rFonts w:ascii="Cambria Math" w:hAnsi="Cambria Math" w:hint="eastAsia"/>
        </w:rPr>
        <w:instrText>,</w:instrText>
      </w:r>
      <w:r>
        <w:rPr>
          <w:rFonts w:ascii="Cambria Math" w:hAnsi="Cambria Math" w:hint="eastAsia"/>
        </w:rPr>
        <w:instrText>在三维空间场景中对三维地质建模结果进行了整体效果和模型功能的展示</w:instrText>
      </w:r>
      <w:r>
        <w:rPr>
          <w:rFonts w:ascii="Cambria Math" w:hAnsi="Cambria Math" w:hint="eastAsia"/>
        </w:rPr>
        <w:instrText>,</w:instrText>
      </w:r>
      <w:r>
        <w:rPr>
          <w:rFonts w:ascii="Cambria Math" w:hAnsi="Cambria Math" w:hint="eastAsia"/>
        </w:rPr>
        <w:instrText>描述了三维地质模型在任意位置面剖切</w:instrText>
      </w:r>
      <w:r>
        <w:rPr>
          <w:rFonts w:ascii="Cambria Math" w:hAnsi="Cambria Math" w:hint="eastAsia"/>
        </w:rPr>
        <w:instrText>、任意地层开挖等方面的应用功能。</w:instrText>
      </w:r>
      <w:r>
        <w:rPr>
          <w:rFonts w:ascii="Cambria Math" w:hAnsi="Cambria Math" w:hint="eastAsia"/>
        </w:rPr>
        <w:instrText>","genre":"</w:instrText>
      </w:r>
      <w:r>
        <w:rPr>
          <w:rFonts w:ascii="Cambria Math" w:hAnsi="Cambria Math" w:hint="eastAsia"/>
        </w:rPr>
        <w:instrText>硕士学位论文</w:instrText>
      </w:r>
      <w:r>
        <w:rPr>
          <w:rFonts w:ascii="Cambria Math" w:hAnsi="Cambria Math" w:hint="eastAsia"/>
        </w:rPr>
        <w:instrText xml:space="preserve">","language":"zh-CN","note":"DOI: 10.27176/d.cnki.gnfyc.2024.000672\nmajor: </w:instrText>
      </w:r>
      <w:r>
        <w:rPr>
          <w:rFonts w:ascii="Cambria Math" w:hAnsi="Cambria Math" w:hint="eastAsia"/>
        </w:rPr>
        <w:instrText>测绘工程</w:instrText>
      </w:r>
      <w:r>
        <w:rPr>
          <w:rFonts w:ascii="Cambria Math" w:hAnsi="Cambria Math" w:hint="eastAsia"/>
        </w:rPr>
        <w:instrText xml:space="preserve">\ndownload: 163\nalbum: </w:instrText>
      </w:r>
      <w:r>
        <w:rPr>
          <w:rFonts w:ascii="Cambria Math" w:hAnsi="Cambria Math" w:hint="eastAsia"/>
        </w:rPr>
        <w:instrText>基础科学</w:instrText>
      </w:r>
      <w:r>
        <w:rPr>
          <w:rFonts w:ascii="Cambria Math" w:hAnsi="Cambria Math" w:hint="eastAsia"/>
        </w:rPr>
        <w:instrText>;</w:instrText>
      </w:r>
      <w:r>
        <w:rPr>
          <w:rFonts w:ascii="Cambria Math" w:hAnsi="Cambria Math" w:hint="eastAsia"/>
        </w:rPr>
        <w:instrText>工程科技Ⅰ辑</w:instrText>
      </w:r>
      <w:r>
        <w:rPr>
          <w:rFonts w:ascii="Cambria Math" w:hAnsi="Cambria Math" w:hint="eastAsia"/>
        </w:rPr>
        <w:instrText>\nCLC: P628\ndbcode: CMFD\ndbname: CMFDTEMP\nfilename: 1024676573.nh","number-of-pages":"78","publisher":"</w:instrText>
      </w:r>
      <w:r>
        <w:rPr>
          <w:rFonts w:ascii="Cambria Math" w:hAnsi="Cambria Math" w:hint="eastAsia"/>
        </w:rPr>
        <w:instrText>江西</w:instrText>
      </w:r>
      <w:r>
        <w:rPr>
          <w:rFonts w:ascii="Cambria Math" w:hAnsi="Cambria Math" w:hint="eastAsia"/>
        </w:rPr>
        <w:instrText>理工大学</w:instrText>
      </w:r>
      <w:r>
        <w:rPr>
          <w:rFonts w:ascii="Cambria Math" w:hAnsi="Cambria Math" w:hint="eastAsia"/>
        </w:rPr>
        <w:instrText>","source":"CNKI","title":"</w:instrText>
      </w:r>
      <w:r>
        <w:rPr>
          <w:rFonts w:ascii="Cambria Math" w:hAnsi="Cambria Math" w:hint="eastAsia"/>
        </w:rPr>
        <w:instrText>集成多源数据的三维地质建模及应用研究</w:instrText>
      </w:r>
      <w:r>
        <w:rPr>
          <w:rFonts w:ascii="Cambria Math" w:hAnsi="Cambria Math" w:hint="eastAsia"/>
        </w:rPr>
        <w:instrText>","URL":"https://doi.org/10.27176/d.cnki.gnfyc.2024.000672","author":[{"literal":"</w:instrText>
      </w:r>
      <w:r>
        <w:rPr>
          <w:rFonts w:ascii="Cambria Math" w:hAnsi="Cambria Math" w:hint="eastAsia"/>
        </w:rPr>
        <w:instrText>李伟</w:instrText>
      </w:r>
      <w:r>
        <w:rPr>
          <w:rFonts w:ascii="Cambria Math" w:hAnsi="Cambria Math" w:hint="eastAsia"/>
        </w:rPr>
        <w:instrText>"}],"contributor":[{"literal":"</w:instrText>
      </w:r>
      <w:r>
        <w:rPr>
          <w:rFonts w:ascii="Cambria Math" w:hAnsi="Cambria Math" w:hint="eastAsia"/>
        </w:rPr>
        <w:instrText>陈优良</w:instrText>
      </w:r>
      <w:r>
        <w:rPr>
          <w:rFonts w:ascii="Cambria Math" w:hAnsi="Cambria Math" w:hint="eastAsia"/>
        </w:rPr>
        <w:instrText>"}],"accessed":{"date-parts":[["2025",2,25]]}}},{"id":97,"uris":["http://zotero.org/users</w:instrText>
      </w:r>
      <w:r>
        <w:rPr>
          <w:rFonts w:ascii="Cambria Math" w:hAnsi="Cambria Math" w:hint="eastAsia"/>
        </w:rPr>
        <w:instrText>/local/8clMLtyf/items/C4EHTFCQ"],"itemData":{"id":97,"type":"thesis","abstract":"</w:instrText>
      </w:r>
      <w:r>
        <w:rPr>
          <w:rFonts w:ascii="Cambria Math" w:hAnsi="Cambria Math" w:hint="eastAsia"/>
        </w:rPr>
        <w:instrText>矿产资源预测与评价逐渐进入基于</w:instrText>
      </w:r>
      <w:r>
        <w:rPr>
          <w:rFonts w:ascii="Cambria Math" w:hAnsi="Cambria Math" w:hint="eastAsia"/>
        </w:rPr>
        <w:instrText>GIS</w:instrText>
      </w:r>
      <w:r>
        <w:rPr>
          <w:rFonts w:ascii="Cambria Math" w:hAnsi="Cambria Math" w:hint="eastAsia"/>
        </w:rPr>
        <w:instrText>技术定量预测与评价的新阶段</w:instrText>
      </w:r>
      <w:r>
        <w:rPr>
          <w:rFonts w:ascii="Cambria Math" w:hAnsi="Cambria Math" w:hint="eastAsia"/>
        </w:rPr>
        <w:instrText>,GIS</w:instrText>
      </w:r>
      <w:r>
        <w:rPr>
          <w:rFonts w:ascii="Cambria Math" w:hAnsi="Cambria Math" w:hint="eastAsia"/>
        </w:rPr>
        <w:instrText>已成为矿产资源预测与评价定量化的核心技术。传统的二维</w:instrText>
      </w:r>
      <w:r>
        <w:rPr>
          <w:rFonts w:ascii="Cambria Math" w:hAnsi="Cambria Math" w:hint="eastAsia"/>
        </w:rPr>
        <w:instrText>GIS</w:instrText>
      </w:r>
      <w:r>
        <w:rPr>
          <w:rFonts w:ascii="Cambria Math" w:hAnsi="Cambria Math" w:hint="eastAsia"/>
        </w:rPr>
        <w:instrText>只能表达面上的信息</w:instrText>
      </w:r>
      <w:r>
        <w:rPr>
          <w:rFonts w:ascii="Cambria Math" w:hAnsi="Cambria Math" w:hint="eastAsia"/>
        </w:rPr>
        <w:instrText>,</w:instrText>
      </w:r>
      <w:r>
        <w:rPr>
          <w:rFonts w:ascii="Cambria Math" w:hAnsi="Cambria Math" w:hint="eastAsia"/>
        </w:rPr>
        <w:instrText>对于大比例尺下的隐伏矿体预测中矿床的三维空间信息往往不能很自然地表达与分析。三维</w:instrText>
      </w:r>
      <w:r>
        <w:rPr>
          <w:rFonts w:ascii="Cambria Math" w:hAnsi="Cambria Math" w:hint="eastAsia"/>
        </w:rPr>
        <w:instrText>GIS</w:instrText>
      </w:r>
      <w:r>
        <w:rPr>
          <w:rFonts w:ascii="Cambria Math" w:hAnsi="Cambria Math" w:hint="eastAsia"/>
        </w:rPr>
        <w:instrText>和三维地学建模系统的出现弥补了二维</w:instrText>
      </w:r>
      <w:r>
        <w:rPr>
          <w:rFonts w:ascii="Cambria Math" w:hAnsi="Cambria Math" w:hint="eastAsia"/>
        </w:rPr>
        <w:instrText>GIS</w:instrText>
      </w:r>
      <w:r>
        <w:rPr>
          <w:rFonts w:ascii="Cambria Math" w:hAnsi="Cambria Math" w:hint="eastAsia"/>
        </w:rPr>
        <w:instrText>的不足</w:instrText>
      </w:r>
      <w:r>
        <w:rPr>
          <w:rFonts w:ascii="Cambria Math" w:hAnsi="Cambria Math" w:hint="eastAsia"/>
        </w:rPr>
        <w:instrText>,</w:instrText>
      </w:r>
      <w:r>
        <w:rPr>
          <w:rFonts w:ascii="Cambria Math" w:hAnsi="Cambria Math" w:hint="eastAsia"/>
        </w:rPr>
        <w:instrText>使对地质对象进行真三维表达成为可能。然而在这种真三维空间数据环境下的</w:instrText>
      </w:r>
      <w:r>
        <w:rPr>
          <w:rFonts w:ascii="Cambria Math" w:hAnsi="Cambria Math" w:hint="eastAsia"/>
        </w:rPr>
        <w:instrText>矿产资源定量预测与评价过程中</w:instrText>
      </w:r>
      <w:r>
        <w:rPr>
          <w:rFonts w:ascii="Cambria Math" w:hAnsi="Cambria Math" w:hint="eastAsia"/>
        </w:rPr>
        <w:instrText>,</w:instrText>
      </w:r>
      <w:r>
        <w:rPr>
          <w:rFonts w:ascii="Cambria Math" w:hAnsi="Cambria Math" w:hint="eastAsia"/>
        </w:rPr>
        <w:instrText>需要有高效与稳健的三维地质建模和三维空间分析技术来支撑。</w:instrText>
      </w:r>
      <w:r>
        <w:rPr>
          <w:rFonts w:ascii="Cambria Math" w:hAnsi="Cambria Math" w:hint="eastAsia"/>
        </w:rPr>
        <w:instrText>\n\n\n\t</w:instrText>
      </w:r>
      <w:r>
        <w:rPr>
          <w:rFonts w:ascii="Cambria Math" w:hAnsi="Cambria Math" w:hint="eastAsia"/>
        </w:rPr>
        <w:instrText>论文首先对隐伏矿体预测中三维地质建模技术进行了研究</w:instrText>
      </w:r>
      <w:r>
        <w:rPr>
          <w:rFonts w:ascii="Cambria Math" w:hAnsi="Cambria Math" w:hint="eastAsia"/>
        </w:rPr>
        <w:instrText>,</w:instrText>
      </w:r>
      <w:r>
        <w:rPr>
          <w:rFonts w:ascii="Cambria Math" w:hAnsi="Cambria Math" w:hint="eastAsia"/>
        </w:rPr>
        <w:instrText>讨论了地质对象的空间数据表达</w:instrText>
      </w:r>
      <w:r>
        <w:rPr>
          <w:rFonts w:ascii="Cambria Math" w:hAnsi="Cambria Math" w:hint="eastAsia"/>
        </w:rPr>
        <w:instrText>,</w:instrText>
      </w:r>
      <w:r>
        <w:rPr>
          <w:rFonts w:ascii="Cambria Math" w:hAnsi="Cambria Math" w:hint="eastAsia"/>
        </w:rPr>
        <w:instrText>给出了一种通过表面建模建立地质体几何轮廓</w:instrText>
      </w:r>
      <w:r>
        <w:rPr>
          <w:rFonts w:ascii="Cambria Math" w:hAnsi="Cambria Math" w:hint="eastAsia"/>
        </w:rPr>
        <w:instrText>,</w:instrText>
      </w:r>
      <w:r>
        <w:rPr>
          <w:rFonts w:ascii="Cambria Math" w:hAnsi="Cambria Math" w:hint="eastAsia"/>
        </w:rPr>
        <w:instrText>由体素模型表达地质体</w:instrText>
      </w:r>
      <w:r>
        <w:rPr>
          <w:rFonts w:ascii="Cambria Math" w:hAnsi="Cambria Math" w:hint="eastAsia"/>
        </w:rPr>
        <w:instrText>,</w:instrText>
      </w:r>
      <w:r>
        <w:rPr>
          <w:rFonts w:ascii="Cambria Math" w:hAnsi="Cambria Math" w:hint="eastAsia"/>
        </w:rPr>
        <w:instrText>将体素模型以线性八叉树存储的解决方案。为了满足大规模地质体高分辨率下线性八叉树建模的需要</w:instrText>
      </w:r>
      <w:r>
        <w:rPr>
          <w:rFonts w:ascii="Cambria Math" w:hAnsi="Cambria Math" w:hint="eastAsia"/>
        </w:rPr>
        <w:instrText>,</w:instrText>
      </w:r>
      <w:r>
        <w:rPr>
          <w:rFonts w:ascii="Cambria Math" w:hAnsi="Cambria Math" w:hint="eastAsia"/>
        </w:rPr>
        <w:instrText>论文提出了一种硬件加速条件下的由面表示模型动态生成线性八叉树算法。算法利用深度缓存判断体元在实体内外</w:instrText>
      </w:r>
      <w:r>
        <w:rPr>
          <w:rFonts w:ascii="Cambria Math" w:hAnsi="Cambria Math" w:hint="eastAsia"/>
        </w:rPr>
        <w:instrText>,</w:instrText>
      </w:r>
      <w:r>
        <w:rPr>
          <w:rFonts w:ascii="Cambria Math" w:hAnsi="Cambria Math" w:hint="eastAsia"/>
        </w:rPr>
        <w:instrText>通过栈结构来存储八叉树分解的情况</w:instrText>
      </w:r>
      <w:r>
        <w:rPr>
          <w:rFonts w:ascii="Cambria Math" w:hAnsi="Cambria Math" w:hint="eastAsia"/>
        </w:rPr>
        <w:instrText>,</w:instrText>
      </w:r>
      <w:r>
        <w:rPr>
          <w:rFonts w:ascii="Cambria Math" w:hAnsi="Cambria Math" w:hint="eastAsia"/>
        </w:rPr>
        <w:instrText>在对栈的操作中输出编码</w:instrText>
      </w:r>
      <w:r>
        <w:rPr>
          <w:rFonts w:ascii="Cambria Math" w:hAnsi="Cambria Math" w:hint="eastAsia"/>
        </w:rPr>
        <w:instrText>,</w:instrText>
      </w:r>
      <w:r>
        <w:rPr>
          <w:rFonts w:ascii="Cambria Math" w:hAnsi="Cambria Math" w:hint="eastAsia"/>
        </w:rPr>
        <w:instrText>省去了结点的排</w:instrText>
      </w:r>
      <w:r>
        <w:rPr>
          <w:rFonts w:ascii="Cambria Math" w:hAnsi="Cambria Math" w:hint="eastAsia"/>
        </w:rPr>
        <w:instrText>序和压缩过程。进一步利用深度缓存中的信息</w:instrText>
      </w:r>
      <w:r>
        <w:rPr>
          <w:rFonts w:ascii="Cambria Math" w:hAnsi="Cambria Math" w:hint="eastAsia"/>
        </w:rPr>
        <w:instrText>,</w:instrText>
      </w:r>
      <w:r>
        <w:rPr>
          <w:rFonts w:ascii="Cambria Math" w:hAnsi="Cambria Math" w:hint="eastAsia"/>
        </w:rPr>
        <w:instrText>算法对实体进行了分块</w:instrText>
      </w:r>
      <w:r>
        <w:rPr>
          <w:rFonts w:ascii="Cambria Math" w:hAnsi="Cambria Math" w:hint="eastAsia"/>
        </w:rPr>
        <w:instrText>,</w:instrText>
      </w:r>
      <w:r>
        <w:rPr>
          <w:rFonts w:ascii="Cambria Math" w:hAnsi="Cambria Math" w:hint="eastAsia"/>
        </w:rPr>
        <w:instrText>并按分块构造线性八叉树达到加速效果。实验结果表明线性八叉树生成过程可以在高分辨率下快速地执行。</w:instrText>
      </w:r>
      <w:r>
        <w:rPr>
          <w:rFonts w:ascii="Cambria Math" w:hAnsi="Cambria Math" w:hint="eastAsia"/>
        </w:rPr>
        <w:instrText>\n\n\n\t</w:instrText>
      </w:r>
      <w:r>
        <w:rPr>
          <w:rFonts w:ascii="Cambria Math" w:hAnsi="Cambria Math" w:hint="eastAsia"/>
        </w:rPr>
        <w:instrText>为了满足地质控矿指标定量提取的需要</w:instrText>
      </w:r>
      <w:r>
        <w:rPr>
          <w:rFonts w:ascii="Cambria Math" w:hAnsi="Cambria Math" w:hint="eastAsia"/>
        </w:rPr>
        <w:instrText>,</w:instrText>
      </w:r>
      <w:r>
        <w:rPr>
          <w:rFonts w:ascii="Cambria Math" w:hAnsi="Cambria Math" w:hint="eastAsia"/>
        </w:rPr>
        <w:instrText>论文对隐伏矿体预测中基于体素模型的空间分析若干技术进行了研究。首先给出了一种适用于离散化三维地质空间的距离分析方法</w:instrText>
      </w:r>
      <w:r>
        <w:rPr>
          <w:rFonts w:ascii="Cambria Math" w:hAnsi="Cambria Math" w:hint="eastAsia"/>
        </w:rPr>
        <w:instrText>,</w:instrText>
      </w:r>
      <w:r>
        <w:rPr>
          <w:rFonts w:ascii="Cambria Math" w:hAnsi="Cambria Math" w:hint="eastAsia"/>
        </w:rPr>
        <w:instrText>该方法通过欧式距离变换生成欧式距离场进行量算。基于数学形态学滤波</w:instrText>
      </w:r>
      <w:r>
        <w:rPr>
          <w:rFonts w:ascii="Cambria Math" w:hAnsi="Cambria Math" w:hint="eastAsia"/>
        </w:rPr>
        <w:instrText>,</w:instrText>
      </w:r>
      <w:r>
        <w:rPr>
          <w:rFonts w:ascii="Cambria Math" w:hAnsi="Cambria Math" w:hint="eastAsia"/>
        </w:rPr>
        <w:instrText>论文提出了一种地质体趋势形态分析方法</w:instrText>
      </w:r>
      <w:r>
        <w:rPr>
          <w:rFonts w:ascii="Cambria Math" w:hAnsi="Cambria Math" w:hint="eastAsia"/>
        </w:rPr>
        <w:instrText>;</w:instrText>
      </w:r>
      <w:r>
        <w:rPr>
          <w:rFonts w:ascii="Cambria Math" w:hAnsi="Cambria Math" w:hint="eastAsia"/>
        </w:rPr>
        <w:instrText>论文利用欧式距离场与数学形态学对地质体形态起伏分析方法进行了研究</w:instrText>
      </w:r>
      <w:r>
        <w:rPr>
          <w:rFonts w:ascii="Cambria Math" w:hAnsi="Cambria Math" w:hint="eastAsia"/>
        </w:rPr>
        <w:instrText>,</w:instrText>
      </w:r>
      <w:r>
        <w:rPr>
          <w:rFonts w:ascii="Cambria Math" w:hAnsi="Cambria Math" w:hint="eastAsia"/>
        </w:rPr>
        <w:instrText>提出了一种对地质</w:instrText>
      </w:r>
      <w:r>
        <w:rPr>
          <w:rFonts w:ascii="Cambria Math" w:hAnsi="Cambria Math" w:hint="eastAsia"/>
        </w:rPr>
        <w:instrText>体形态起伏进行分级定量提取的方法。论文以数学形态学膨胀运算的原理生成空间实体的栅格缓冲体</w:instrText>
      </w:r>
      <w:r>
        <w:rPr>
          <w:rFonts w:ascii="Cambria Math" w:hAnsi="Cambria Math" w:hint="eastAsia"/>
        </w:rPr>
        <w:instrText>,</w:instrText>
      </w:r>
      <w:r>
        <w:rPr>
          <w:rFonts w:ascii="Cambria Math" w:hAnsi="Cambria Math" w:hint="eastAsia"/>
        </w:rPr>
        <w:instrText>提出了一种基于</w:instrText>
      </w:r>
      <w:r>
        <w:rPr>
          <w:rFonts w:ascii="Cambria Math" w:hAnsi="Cambria Math" w:hint="eastAsia"/>
        </w:rPr>
        <w:instrText>GPU</w:instrText>
      </w:r>
      <w:r>
        <w:rPr>
          <w:rFonts w:ascii="Cambria Math" w:hAnsi="Cambria Math" w:hint="eastAsia"/>
        </w:rPr>
        <w:instrText>的栅格缓冲体生成算法。基于这些空间分析方法</w:instrText>
      </w:r>
      <w:r>
        <w:rPr>
          <w:rFonts w:ascii="Cambria Math" w:hAnsi="Cambria Math" w:hint="eastAsia"/>
        </w:rPr>
        <w:instrText>,</w:instrText>
      </w:r>
      <w:r>
        <w:rPr>
          <w:rFonts w:ascii="Cambria Math" w:hAnsi="Cambria Math" w:hint="eastAsia"/>
        </w:rPr>
        <w:instrText>论文还对地质控矿作用模拟进行了研究</w:instrText>
      </w:r>
      <w:r>
        <w:rPr>
          <w:rFonts w:ascii="Cambria Math" w:hAnsi="Cambria Math" w:hint="eastAsia"/>
        </w:rPr>
        <w:instrText>,</w:instrText>
      </w:r>
      <w:r>
        <w:rPr>
          <w:rFonts w:ascii="Cambria Math" w:hAnsi="Cambria Math" w:hint="eastAsia"/>
        </w:rPr>
        <w:instrText>模拟了地质体控矿作用</w:instrText>
      </w:r>
      <w:r>
        <w:rPr>
          <w:rFonts w:ascii="Cambria Math" w:hAnsi="Cambria Math" w:hint="eastAsia"/>
        </w:rPr>
        <w:instrText>,</w:instrText>
      </w:r>
      <w:r>
        <w:rPr>
          <w:rFonts w:ascii="Cambria Math" w:hAnsi="Cambria Math" w:hint="eastAsia"/>
        </w:rPr>
        <w:instrText>岩体</w:instrText>
      </w:r>
      <w:r>
        <w:rPr>
          <w:rFonts w:ascii="Cambria Math" w:hAnsi="Cambria Math" w:hint="eastAsia"/>
        </w:rPr>
        <w:instrText>-</w:instrText>
      </w:r>
      <w:r>
        <w:rPr>
          <w:rFonts w:ascii="Cambria Math" w:hAnsi="Cambria Math" w:hint="eastAsia"/>
        </w:rPr>
        <w:instrText>围岩理想接触带控矿作用和接触面间倾角。</w:instrText>
      </w:r>
      <w:r>
        <w:rPr>
          <w:rFonts w:ascii="Cambria Math" w:hAnsi="Cambria Math" w:hint="eastAsia"/>
        </w:rPr>
        <w:instrText>","genre":"</w:instrText>
      </w:r>
      <w:r>
        <w:rPr>
          <w:rFonts w:ascii="Cambria Math" w:hAnsi="Cambria Math" w:hint="eastAsia"/>
        </w:rPr>
        <w:instrText>硕士学位论文</w:instrText>
      </w:r>
      <w:r>
        <w:rPr>
          <w:rFonts w:ascii="Cambria Math" w:hAnsi="Cambria Math" w:hint="eastAsia"/>
        </w:rPr>
        <w:instrText xml:space="preserve">","language":"zh-CN","note":"major: </w:instrText>
      </w:r>
      <w:r>
        <w:rPr>
          <w:rFonts w:ascii="Cambria Math" w:hAnsi="Cambria Math" w:hint="eastAsia"/>
        </w:rPr>
        <w:instrText>地图学与地理信息系统</w:instrText>
      </w:r>
      <w:r>
        <w:rPr>
          <w:rFonts w:ascii="Cambria Math" w:hAnsi="Cambria Math" w:hint="eastAsia"/>
        </w:rPr>
        <w:instrText xml:space="preserve">\nfoundation: </w:instrText>
      </w:r>
      <w:r>
        <w:rPr>
          <w:rFonts w:ascii="Cambria Math" w:hAnsi="Cambria Math" w:hint="eastAsia"/>
        </w:rPr>
        <w:instrText>“十一五”科技支撑计划</w:instrText>
      </w:r>
      <w:r>
        <w:rPr>
          <w:rFonts w:ascii="Cambria Math" w:hAnsi="Cambria Math" w:hint="eastAsia"/>
        </w:rPr>
        <w:instrText>;973</w:instrText>
      </w:r>
      <w:r>
        <w:rPr>
          <w:rFonts w:ascii="Cambria Math" w:hAnsi="Cambria Math" w:hint="eastAsia"/>
        </w:rPr>
        <w:instrText>计划</w:instrText>
      </w:r>
      <w:r>
        <w:rPr>
          <w:rFonts w:ascii="Cambria Math" w:hAnsi="Cambria Math" w:hint="eastAsia"/>
        </w:rPr>
        <w:instrText>;</w:instrText>
      </w:r>
      <w:r>
        <w:rPr>
          <w:rFonts w:ascii="Cambria Math" w:hAnsi="Cambria Math" w:hint="eastAsia"/>
        </w:rPr>
        <w:instrText>；</w:instrText>
      </w:r>
      <w:r>
        <w:rPr>
          <w:rFonts w:ascii="Cambria Math" w:hAnsi="Cambria Math" w:hint="eastAsia"/>
        </w:rPr>
        <w:instrText xml:space="preserve">\ndownload: 635\nalbum: </w:instrText>
      </w:r>
      <w:r>
        <w:rPr>
          <w:rFonts w:ascii="Cambria Math" w:hAnsi="Cambria Math" w:hint="eastAsia"/>
        </w:rPr>
        <w:instrText>信息科技</w:instrText>
      </w:r>
      <w:r>
        <w:rPr>
          <w:rFonts w:ascii="Cambria Math" w:hAnsi="Cambria Math" w:hint="eastAsia"/>
        </w:rPr>
        <w:instrText>\nCL</w:instrText>
      </w:r>
      <w:r>
        <w:rPr>
          <w:rFonts w:ascii="Cambria Math" w:hAnsi="Cambria Math" w:hint="eastAsia"/>
        </w:rPr>
        <w:instrText>C: TP391.41\ndbcode: CMFD\ndbname: CMFD2009\nfilename: 2008165201.nh","number-of-pages":"100","publisher":"</w:instrText>
      </w:r>
      <w:r>
        <w:rPr>
          <w:rFonts w:ascii="Cambria Math" w:hAnsi="Cambria Math" w:hint="eastAsia"/>
        </w:rPr>
        <w:instrText>中南大学</w:instrText>
      </w:r>
      <w:r>
        <w:rPr>
          <w:rFonts w:ascii="Cambria Math" w:hAnsi="Cambria Math" w:hint="eastAsia"/>
        </w:rPr>
        <w:instrText>","source":"CNKI","title":"</w:instrText>
      </w:r>
      <w:r>
        <w:rPr>
          <w:rFonts w:ascii="Cambria Math" w:hAnsi="Cambria Math" w:hint="eastAsia"/>
        </w:rPr>
        <w:instrText>面向隐伏矿体预测的三维地质建模与空间分析若干技术研究</w:instrText>
      </w:r>
      <w:r>
        <w:rPr>
          <w:rFonts w:ascii="Cambria Math" w:hAnsi="Cambria Math" w:hint="eastAsia"/>
        </w:rPr>
        <w:instrText>","URL":"https://kns.cnki.net/KCMS/detail/detail.aspx?dbcode=CMFD&amp;dbname=CMFD2009&amp;filename=2</w:instrText>
      </w:r>
      <w:r>
        <w:rPr>
          <w:rFonts w:ascii="Cambria Math" w:hAnsi="Cambria Math" w:hint="eastAsia"/>
        </w:rPr>
        <w:instrText>008165201.nh","author":[{"literal":"</w:instrText>
      </w:r>
      <w:r>
        <w:rPr>
          <w:rFonts w:ascii="Cambria Math" w:hAnsi="Cambria Math" w:hint="eastAsia"/>
        </w:rPr>
        <w:instrText>邓浩</w:instrText>
      </w:r>
      <w:r>
        <w:rPr>
          <w:rFonts w:ascii="Cambria Math" w:hAnsi="Cambria Math" w:hint="eastAsia"/>
        </w:rPr>
        <w:instrText>"}],"contributor":[{"literal":"</w:instrText>
      </w:r>
      <w:r>
        <w:rPr>
          <w:rFonts w:ascii="Cambria Math" w:hAnsi="Cambria Math" w:hint="eastAsia"/>
        </w:rPr>
        <w:instrText>毛先成</w:instrText>
      </w:r>
      <w:r>
        <w:rPr>
          <w:rFonts w:ascii="Cambria Math" w:hAnsi="Cambria Math" w:hint="eastAsia"/>
        </w:rPr>
        <w:instrText>"}],"accessed":{"date-parts":[["2025",2,25]]},"issued":{"date-parts":[["2009"]]}}},{"id":96,"uris":["http://zotero.org/users/local/8clMLtyf/items/NBP9QMAR"],"itemData":{"id":96,"type":</w:instrText>
      </w:r>
      <w:r>
        <w:rPr>
          <w:rFonts w:ascii="Cambria Math" w:hAnsi="Cambria Math" w:hint="eastAsia"/>
        </w:rPr>
        <w:instrText>"thesis","abstract":"</w:instrText>
      </w:r>
      <w:r>
        <w:rPr>
          <w:rFonts w:ascii="Cambria Math" w:hAnsi="Cambria Math" w:hint="eastAsia"/>
        </w:rPr>
        <w:instrText>随着三维地质建模技术和计算机图形分析技术的飞速发展</w:instrText>
      </w:r>
      <w:r>
        <w:rPr>
          <w:rFonts w:ascii="Cambria Math" w:hAnsi="Cambria Math" w:hint="eastAsia"/>
        </w:rPr>
        <w:instrText>,</w:instrText>
      </w:r>
      <w:r>
        <w:rPr>
          <w:rFonts w:ascii="Cambria Math" w:hAnsi="Cambria Math" w:hint="eastAsia"/>
        </w:rPr>
        <w:instrText>如何更好地将图形分析技术应用到三维地质建模中</w:instrText>
      </w:r>
      <w:r>
        <w:rPr>
          <w:rFonts w:ascii="Cambria Math" w:hAnsi="Cambria Math" w:hint="eastAsia"/>
        </w:rPr>
        <w:instrText>,</w:instrText>
      </w:r>
      <w:r>
        <w:rPr>
          <w:rFonts w:ascii="Cambria Math" w:hAnsi="Cambria Math" w:hint="eastAsia"/>
        </w:rPr>
        <w:instrText>从而更大程度地发挥三维地质建模技术在矿产及油气资源的描述和评价中的作用</w:instrText>
      </w:r>
      <w:r>
        <w:rPr>
          <w:rFonts w:ascii="Cambria Math" w:hAnsi="Cambria Math" w:hint="eastAsia"/>
        </w:rPr>
        <w:instrText>,</w:instrText>
      </w:r>
      <w:r>
        <w:rPr>
          <w:rFonts w:ascii="Cambria Math" w:hAnsi="Cambria Math" w:hint="eastAsia"/>
        </w:rPr>
        <w:instrText>是个值得研究的问题。在三维地质建模中</w:instrText>
      </w:r>
      <w:r>
        <w:rPr>
          <w:rFonts w:ascii="Cambria Math" w:hAnsi="Cambria Math" w:hint="eastAsia"/>
        </w:rPr>
        <w:instrText>,\n\n\n\t</w:instrText>
      </w:r>
      <w:r>
        <w:rPr>
          <w:rFonts w:ascii="Cambria Math" w:hAnsi="Cambria Math" w:hint="eastAsia"/>
        </w:rPr>
        <w:instrText>常常会遇到下面三个问题</w:instrText>
      </w:r>
      <w:r>
        <w:rPr>
          <w:rFonts w:ascii="Cambria Math" w:hAnsi="Cambria Math" w:hint="eastAsia"/>
        </w:rPr>
        <w:instrText>:\n\n\n\t1.</w:instrText>
      </w:r>
      <w:r>
        <w:rPr>
          <w:rFonts w:ascii="Cambria Math" w:hAnsi="Cambria Math" w:hint="eastAsia"/>
        </w:rPr>
        <w:instrText>如何快速地获取描述地质体模型内部地质结构的剖面图</w:instrText>
      </w:r>
      <w:r>
        <w:rPr>
          <w:rFonts w:ascii="Cambria Math" w:hAnsi="Cambria Math" w:hint="eastAsia"/>
        </w:rPr>
        <w:instrText>?\n\n\n\t2.</w:instrText>
      </w:r>
      <w:r>
        <w:rPr>
          <w:rFonts w:ascii="Cambria Math" w:hAnsi="Cambria Math" w:hint="eastAsia"/>
        </w:rPr>
        <w:instrText>如何合理地避免建模软件人机交互中地质体间发生碰撞的情况</w:instrText>
      </w:r>
      <w:r>
        <w:rPr>
          <w:rFonts w:ascii="Cambria Math" w:hAnsi="Cambria Math" w:hint="eastAsia"/>
        </w:rPr>
        <w:instrText>?\n\n\n\t3.</w:instrText>
      </w:r>
      <w:r>
        <w:rPr>
          <w:rFonts w:ascii="Cambria Math" w:hAnsi="Cambria Math" w:hint="eastAsia"/>
        </w:rPr>
        <w:instrText>如何准确地完成建模软件中用户对地质模型感兴趣部分的选取</w:instrText>
      </w:r>
      <w:r>
        <w:rPr>
          <w:rFonts w:ascii="Cambria Math" w:hAnsi="Cambria Math" w:hint="eastAsia"/>
        </w:rPr>
        <w:instrText>?</w:instrText>
      </w:r>
      <w:r>
        <w:rPr>
          <w:rFonts w:ascii="Cambria Math" w:hAnsi="Cambria Math" w:hint="eastAsia"/>
        </w:rPr>
        <w:instrText>\n\n\n\t</w:instrText>
      </w:r>
      <w:r>
        <w:rPr>
          <w:rFonts w:ascii="Cambria Math" w:hAnsi="Cambria Math" w:hint="eastAsia"/>
        </w:rPr>
        <w:instrText>显然上述三个问题对于矿产及油气资源的精细描述和评价以及提高建模软件的真实性和可操作性有着十分重要的意义。本文为了解决以上三个问题</w:instrText>
      </w:r>
      <w:r>
        <w:rPr>
          <w:rFonts w:ascii="Cambria Math" w:hAnsi="Cambria Math" w:hint="eastAsia"/>
        </w:rPr>
        <w:instrText>,</w:instrText>
      </w:r>
      <w:r>
        <w:rPr>
          <w:rFonts w:ascii="Cambria Math" w:hAnsi="Cambria Math" w:hint="eastAsia"/>
        </w:rPr>
        <w:instrText>采用几何多面体逼近各种形态的地质体</w:instrText>
      </w:r>
      <w:r>
        <w:rPr>
          <w:rFonts w:ascii="Cambria Math" w:hAnsi="Cambria Math" w:hint="eastAsia"/>
        </w:rPr>
        <w:instrText>,</w:instrText>
      </w:r>
      <w:r>
        <w:rPr>
          <w:rFonts w:ascii="Cambria Math" w:hAnsi="Cambria Math" w:hint="eastAsia"/>
        </w:rPr>
        <w:instrText>分别提出了针对多面体</w:instrText>
      </w:r>
      <w:r>
        <w:rPr>
          <w:rFonts w:ascii="Cambria Math" w:hAnsi="Cambria Math" w:hint="eastAsia"/>
        </w:rPr>
        <w:instrText>(</w:instrText>
      </w:r>
      <w:r>
        <w:rPr>
          <w:rFonts w:ascii="Cambria Math" w:hAnsi="Cambria Math" w:hint="eastAsia"/>
        </w:rPr>
        <w:instrText>包括凹多面体</w:instrText>
      </w:r>
      <w:r>
        <w:rPr>
          <w:rFonts w:ascii="Cambria Math" w:hAnsi="Cambria Math" w:hint="eastAsia"/>
        </w:rPr>
        <w:instrText>)</w:instrText>
      </w:r>
      <w:r>
        <w:rPr>
          <w:rFonts w:ascii="Cambria Math" w:hAnsi="Cambria Math" w:hint="eastAsia"/>
        </w:rPr>
        <w:instrText>模型的三个图形算法</w:instrText>
      </w:r>
      <w:r>
        <w:rPr>
          <w:rFonts w:ascii="Cambria Math" w:hAnsi="Cambria Math" w:hint="eastAsia"/>
        </w:rPr>
        <w:instrText>:\n\n\n\t1.</w:instrText>
      </w:r>
      <w:r>
        <w:rPr>
          <w:rFonts w:ascii="Cambria Math" w:hAnsi="Cambria Math" w:hint="eastAsia"/>
        </w:rPr>
        <w:instrText>基于面相交的多面体剖切算法实现了对任意多面体模型剖面的快速截取</w:instrText>
      </w:r>
      <w:r>
        <w:rPr>
          <w:rFonts w:ascii="Cambria Math" w:hAnsi="Cambria Math" w:hint="eastAsia"/>
        </w:rPr>
        <w:instrText>,</w:instrText>
      </w:r>
      <w:r>
        <w:rPr>
          <w:rFonts w:ascii="Cambria Math" w:hAnsi="Cambria Math" w:hint="eastAsia"/>
        </w:rPr>
        <w:instrText>算法通过将剖切面分别与多面体的面逐一进行求交</w:instrText>
      </w:r>
      <w:r>
        <w:rPr>
          <w:rFonts w:ascii="Cambria Math" w:hAnsi="Cambria Math" w:hint="eastAsia"/>
        </w:rPr>
        <w:instrText>,</w:instrText>
      </w:r>
      <w:r>
        <w:rPr>
          <w:rFonts w:ascii="Cambria Math" w:hAnsi="Cambria Math" w:hint="eastAsia"/>
        </w:rPr>
        <w:instrText>并将相交部分进行追踪排序从而得到完整的剖面图</w:instrText>
      </w:r>
      <w:r>
        <w:rPr>
          <w:rFonts w:ascii="Cambria Math" w:hAnsi="Cambria Math" w:hint="eastAsia"/>
        </w:rPr>
        <w:instrText>;\n\n\n\t2.</w:instrText>
      </w:r>
      <w:r>
        <w:rPr>
          <w:rFonts w:ascii="Cambria Math" w:hAnsi="Cambria Math" w:hint="eastAsia"/>
        </w:rPr>
        <w:instrText>基于面相交和点体位置关系判断的多面体碰撞检测算法实现了两个三维多面体是否发生碰</w:instrText>
      </w:r>
      <w:r>
        <w:rPr>
          <w:rFonts w:ascii="Cambria Math" w:hAnsi="Cambria Math" w:hint="eastAsia"/>
        </w:rPr>
        <w:instrText>撞的检测</w:instrText>
      </w:r>
      <w:r>
        <w:rPr>
          <w:rFonts w:ascii="Cambria Math" w:hAnsi="Cambria Math" w:hint="eastAsia"/>
        </w:rPr>
        <w:instrText>,</w:instrText>
      </w:r>
      <w:r>
        <w:rPr>
          <w:rFonts w:ascii="Cambria Math" w:hAnsi="Cambria Math" w:hint="eastAsia"/>
        </w:rPr>
        <w:instrText>算法通过判断空间中多面体的面是否相交来推断多面体是否发生相交</w:instrText>
      </w:r>
      <w:r>
        <w:rPr>
          <w:rFonts w:ascii="Cambria Math" w:hAnsi="Cambria Math" w:hint="eastAsia"/>
        </w:rPr>
        <w:instrText>,</w:instrText>
      </w:r>
      <w:r>
        <w:rPr>
          <w:rFonts w:ascii="Cambria Math" w:hAnsi="Cambria Math" w:hint="eastAsia"/>
        </w:rPr>
        <w:instrText>对于不相交的两个多面体</w:instrText>
      </w:r>
      <w:r>
        <w:rPr>
          <w:rFonts w:ascii="Cambria Math" w:hAnsi="Cambria Math" w:hint="eastAsia"/>
        </w:rPr>
        <w:instrText>,</w:instrText>
      </w:r>
      <w:r>
        <w:rPr>
          <w:rFonts w:ascii="Cambria Math" w:hAnsi="Cambria Math" w:hint="eastAsia"/>
        </w:rPr>
        <w:instrText>通过判断空间中点与多面体的位置关系来推断两个多面体是否有包含和被包含关系</w:instrText>
      </w:r>
      <w:r>
        <w:rPr>
          <w:rFonts w:ascii="Cambria Math" w:hAnsi="Cambria Math" w:hint="eastAsia"/>
        </w:rPr>
        <w:instrText>,</w:instrText>
      </w:r>
      <w:r>
        <w:rPr>
          <w:rFonts w:ascii="Cambria Math" w:hAnsi="Cambria Math" w:hint="eastAsia"/>
        </w:rPr>
        <w:instrText>从而完成碰撞情况的检测</w:instrText>
      </w:r>
      <w:r>
        <w:rPr>
          <w:rFonts w:ascii="Cambria Math" w:hAnsi="Cambria Math" w:hint="eastAsia"/>
        </w:rPr>
        <w:instrText>;\n\n\n\t3.</w:instrText>
      </w:r>
      <w:r>
        <w:rPr>
          <w:rFonts w:ascii="Cambria Math" w:hAnsi="Cambria Math" w:hint="eastAsia"/>
        </w:rPr>
        <w:instrText>基于三角面多面体的三维裁剪算法实现了凸多面体窗口对任意三角面多面体的部分选取</w:instrText>
      </w:r>
      <w:r>
        <w:rPr>
          <w:rFonts w:ascii="Cambria Math" w:hAnsi="Cambria Math" w:hint="eastAsia"/>
        </w:rPr>
        <w:instrText>,</w:instrText>
      </w:r>
      <w:r>
        <w:rPr>
          <w:rFonts w:ascii="Cambria Math" w:hAnsi="Cambria Math" w:hint="eastAsia"/>
        </w:rPr>
        <w:instrText>算法通过逐一用多面体窗口的边界面去裁剪被裁剪多面体</w:instrText>
      </w:r>
      <w:r>
        <w:rPr>
          <w:rFonts w:ascii="Cambria Math" w:hAnsi="Cambria Math" w:hint="eastAsia"/>
        </w:rPr>
        <w:instrText>,</w:instrText>
      </w:r>
      <w:r>
        <w:rPr>
          <w:rFonts w:ascii="Cambria Math" w:hAnsi="Cambria Math" w:hint="eastAsia"/>
        </w:rPr>
        <w:instrText>将每次裁剪的结果多面体按照三角面形式保存进入下一次面裁剪</w:instrText>
      </w:r>
      <w:r>
        <w:rPr>
          <w:rFonts w:ascii="Cambria Math" w:hAnsi="Cambria Math" w:hint="eastAsia"/>
        </w:rPr>
        <w:instrText>,</w:instrText>
      </w:r>
      <w:r>
        <w:rPr>
          <w:rFonts w:ascii="Cambria Math" w:hAnsi="Cambria Math" w:hint="eastAsia"/>
        </w:rPr>
        <w:instrText>直到窗口的所有面都完成裁剪为止。</w:instrText>
      </w:r>
      <w:r>
        <w:rPr>
          <w:rFonts w:ascii="Cambria Math" w:hAnsi="Cambria Math" w:hint="eastAsia"/>
        </w:rPr>
        <w:instrText>\n\n\n\t</w:instrText>
      </w:r>
      <w:r>
        <w:rPr>
          <w:rFonts w:ascii="Cambria Math" w:hAnsi="Cambria Math" w:hint="eastAsia"/>
        </w:rPr>
        <w:instrText>以上算法已经编程实现</w:instrText>
      </w:r>
      <w:r>
        <w:rPr>
          <w:rFonts w:ascii="Cambria Math" w:hAnsi="Cambria Math" w:hint="eastAsia"/>
        </w:rPr>
        <w:instrText>,</w:instrText>
      </w:r>
      <w:r>
        <w:rPr>
          <w:rFonts w:ascii="Cambria Math" w:hAnsi="Cambria Math" w:hint="eastAsia"/>
        </w:rPr>
        <w:instrText>并且用实例证明了算法的正确性和有效性。</w:instrText>
      </w:r>
      <w:r>
        <w:rPr>
          <w:rFonts w:ascii="Cambria Math" w:hAnsi="Cambria Math" w:hint="eastAsia"/>
        </w:rPr>
        <w:instrText>"</w:instrText>
      </w:r>
      <w:r>
        <w:rPr>
          <w:rFonts w:ascii="Cambria Math" w:hAnsi="Cambria Math" w:hint="eastAsia"/>
        </w:rPr>
        <w:instrText>,"genre":"</w:instrText>
      </w:r>
      <w:r>
        <w:rPr>
          <w:rFonts w:ascii="Cambria Math" w:hAnsi="Cambria Math" w:hint="eastAsia"/>
        </w:rPr>
        <w:instrText>硕士学位论文</w:instrText>
      </w:r>
      <w:r>
        <w:rPr>
          <w:rFonts w:ascii="Cambria Math" w:hAnsi="Cambria Math" w:hint="eastAsia"/>
        </w:rPr>
        <w:instrText xml:space="preserve">","language":"zh-CN","note":"major: </w:instrText>
      </w:r>
      <w:r>
        <w:rPr>
          <w:rFonts w:ascii="Cambria Math" w:hAnsi="Cambria Math" w:hint="eastAsia"/>
        </w:rPr>
        <w:instrText>计算机科学与技术</w:instrText>
      </w:r>
      <w:r>
        <w:rPr>
          <w:rFonts w:ascii="Cambria Math" w:hAnsi="Cambria Math" w:hint="eastAsia"/>
        </w:rPr>
        <w:instrText xml:space="preserve">\ndownload: 322\nalbum: </w:instrText>
      </w:r>
      <w:r>
        <w:rPr>
          <w:rFonts w:ascii="Cambria Math" w:hAnsi="Cambria Math" w:hint="eastAsia"/>
        </w:rPr>
        <w:instrText>信息科技</w:instrText>
      </w:r>
      <w:r>
        <w:rPr>
          <w:rFonts w:ascii="Cambria Math" w:hAnsi="Cambria Math" w:hint="eastAsia"/>
        </w:rPr>
        <w:instrText>\nCLC: TP391.41\ndbcode: CMFD\ndbname: CMFD2011\nfilename: 1011077993.nh","number-of-pages":"66","publisher":"</w:instrText>
      </w:r>
      <w:r>
        <w:rPr>
          <w:rFonts w:ascii="Cambria Math" w:hAnsi="Cambria Math" w:hint="eastAsia"/>
        </w:rPr>
        <w:instrText>中国地质大学（北京）</w:instrText>
      </w:r>
      <w:r>
        <w:rPr>
          <w:rFonts w:ascii="Cambria Math" w:hAnsi="Cambria Math" w:hint="eastAsia"/>
        </w:rPr>
        <w:instrText>","source":"CNKI","title":"</w:instrText>
      </w:r>
      <w:r>
        <w:rPr>
          <w:rFonts w:ascii="Cambria Math" w:hAnsi="Cambria Math" w:hint="eastAsia"/>
        </w:rPr>
        <w:instrText>三维地质建模中几何形体分析技术的几个算法研</w:instrText>
      </w:r>
      <w:r>
        <w:rPr>
          <w:rFonts w:ascii="Cambria Math" w:hAnsi="Cambria Math" w:hint="eastAsia"/>
        </w:rPr>
        <w:instrText>究</w:instrText>
      </w:r>
      <w:r>
        <w:rPr>
          <w:rFonts w:ascii="Cambria Math" w:hAnsi="Cambria Math" w:hint="eastAsia"/>
        </w:rPr>
        <w:instrText>","URL":"https://kns.cnki.net/KCMS/detail/detail.aspx?dbcode=CMFD&amp;dbname=CMFD2011&amp;filename=1011077993.nh","author":[{"literal":"</w:instrText>
      </w:r>
      <w:r>
        <w:rPr>
          <w:rFonts w:ascii="Cambria Math" w:hAnsi="Cambria Math" w:hint="eastAsia"/>
        </w:rPr>
        <w:instrText>汤东阳</w:instrText>
      </w:r>
      <w:r>
        <w:rPr>
          <w:rFonts w:ascii="Cambria Math" w:hAnsi="Cambria Math" w:hint="eastAsia"/>
        </w:rPr>
        <w:instrText>"}],"contributor":[{"literal":"</w:instrText>
      </w:r>
      <w:r>
        <w:rPr>
          <w:rFonts w:ascii="Cambria Math" w:hAnsi="Cambria Math" w:hint="eastAsia"/>
        </w:rPr>
        <w:instrText>姚长利</w:instrText>
      </w:r>
      <w:r>
        <w:rPr>
          <w:rFonts w:ascii="Cambria Math" w:hAnsi="Cambria Math" w:hint="eastAsia"/>
        </w:rPr>
        <w:instrText>"},{"literal":"</w:instrText>
      </w:r>
      <w:r>
        <w:rPr>
          <w:rFonts w:ascii="Cambria Math" w:hAnsi="Cambria Math" w:hint="eastAsia"/>
        </w:rPr>
        <w:instrText>薛典军</w:instrText>
      </w:r>
      <w:r>
        <w:rPr>
          <w:rFonts w:ascii="Cambria Math" w:hAnsi="Cambria Math" w:hint="eastAsia"/>
        </w:rPr>
        <w:instrText>"}],"accessed":{"date-parts":[["2025",2,25]]},"issued":{"date-parts":[["</w:instrText>
      </w:r>
      <w:r>
        <w:rPr>
          <w:rFonts w:ascii="Cambria Math" w:hAnsi="Cambria Math" w:hint="eastAsia"/>
        </w:rPr>
        <w:instrText>2011"]]}}},{"id":101,"uris":["http://zotero.org/users/local/8clMLtyf/items/BBTSR73E"],"itemData":{"id":101,"type":"webpage","title":"</w:instrText>
      </w:r>
      <w:r>
        <w:rPr>
          <w:rFonts w:ascii="Cambria Math" w:hAnsi="Cambria Math" w:hint="eastAsia"/>
        </w:rPr>
        <w:instrText>三维地质建模中几何形体碰撞检测的图形分析技术</w:instrText>
      </w:r>
      <w:r>
        <w:rPr>
          <w:rFonts w:ascii="Cambria Math" w:hAnsi="Cambria Math" w:hint="eastAsia"/>
        </w:rPr>
        <w:instrText xml:space="preserve"> - </w:instrText>
      </w:r>
      <w:r>
        <w:rPr>
          <w:rFonts w:ascii="Cambria Math" w:hAnsi="Cambria Math" w:hint="eastAsia"/>
        </w:rPr>
        <w:instrText>中国知网</w:instrText>
      </w:r>
      <w:r>
        <w:rPr>
          <w:rFonts w:ascii="Cambria Math" w:hAnsi="Cambria Math" w:hint="eastAsia"/>
        </w:rPr>
        <w:instrText>","URL":"https://kns-cnki-net-s.vpn.cumtb.edu.cn:8118/kcms2/article/abstract?v=nKttgsEmyDdne09</w:instrText>
      </w:r>
      <w:r>
        <w:rPr>
          <w:rFonts w:ascii="Cambria Math" w:hAnsi="Cambria Math" w:hint="eastAsia"/>
        </w:rPr>
        <w:instrText>A9PGctGEY1PkLxTpyCXln7fc-P5Jejcu_xoPJg3x5OohOjfr2lH1i1y-hCqF</w:instrText>
      </w:r>
      <w:r>
        <w:rPr>
          <w:rFonts w:ascii="Cambria Math" w:hAnsi="Cambria Math"/>
        </w:rPr>
        <w:instrText>6pYGiqsv72XscYK0Q28OVVN5eerCn5tLZWe1ZoOoN6ZiffxA4xyQ7c3Rm0__6rbfXUnah_sVNHO4_YNNKEfK-uUjytQ4U_m5hWKGALed-8jxJrdmh2lY8REgrn_gGAVw=&amp;uniplatform=NZKPT&amp;language=CHS","accessed":{"date-parts":[["2025",</w:instrText>
      </w:r>
      <w:r>
        <w:rPr>
          <w:rFonts w:ascii="Cambria Math" w:hAnsi="Cambria Math"/>
        </w:rPr>
        <w:instrText xml:space="preserve">2,25]]}}}],"schema":"https://github.com/citation-style-language/schema/raw/master/csl-citation.json"} </w:instrText>
      </w:r>
      <w:r>
        <w:rPr>
          <w:rFonts w:ascii="Cambria Math" w:hAnsi="Cambria Math"/>
        </w:rPr>
        <w:fldChar w:fldCharType="separate"/>
      </w:r>
      <w:r>
        <w:rPr>
          <w:rFonts w:ascii="Cambria Math" w:eastAsiaTheme="minorEastAsia" w:hAnsi="Cambria Math" w:cs="Times New Roman"/>
          <w:vertAlign w:val="superscript"/>
          <w14:ligatures w14:val="standardContextual"/>
        </w:rPr>
        <w:t>[67-71]</w:t>
      </w:r>
      <w:r>
        <w:rPr>
          <w:rFonts w:ascii="Cambria Math" w:hAnsi="Cambria Math"/>
        </w:rPr>
        <w:fldChar w:fldCharType="end"/>
      </w:r>
      <w:r>
        <w:rPr>
          <w:rFonts w:ascii="Cambria Math" w:hAnsi="Cambria Math" w:hint="eastAsia"/>
        </w:rPr>
        <w:t>，</w:t>
      </w:r>
      <w:del w:id="173" w:author="颖旺 赵" w:date="2025-03-17T23:00:00Z">
        <w:r w:rsidDel="00174AAF">
          <w:rPr>
            <w:rFonts w:ascii="Times New Roman" w:hAnsi="Times New Roman" w:cs="Times New Roman" w:hint="eastAsia"/>
            <w:kern w:val="2"/>
          </w:rPr>
          <w:delText>本研究</w:delText>
        </w:r>
      </w:del>
      <w:ins w:id="174" w:author="颖旺 赵" w:date="2025-03-17T23:00:00Z">
        <w:r w:rsidR="00174AAF">
          <w:rPr>
            <w:rFonts w:ascii="Times New Roman" w:hAnsi="Times New Roman" w:cs="Times New Roman" w:hint="eastAsia"/>
            <w:kern w:val="2"/>
          </w:rPr>
          <w:t>本文</w:t>
        </w:r>
      </w:ins>
      <w:r>
        <w:rPr>
          <w:rFonts w:ascii="Times New Roman" w:hAnsi="Times New Roman" w:cs="Times New Roman" w:hint="eastAsia"/>
          <w:kern w:val="2"/>
        </w:rPr>
        <w:t>在此处</w:t>
      </w:r>
      <w:r>
        <w:rPr>
          <w:rFonts w:ascii="Times New Roman" w:hAnsi="Times New Roman" w:cs="Times New Roman"/>
          <w:kern w:val="2"/>
        </w:rPr>
        <w:t>用于确定模型的范围及纹理</w:t>
      </w:r>
      <w:r>
        <w:rPr>
          <w:rFonts w:ascii="Times New Roman" w:hAnsi="Times New Roman" w:cs="Times New Roman" w:hint="eastAsia"/>
          <w:kern w:val="2"/>
        </w:rPr>
        <w:t>UV</w:t>
      </w:r>
      <w:r>
        <w:rPr>
          <w:rFonts w:ascii="Times New Roman" w:hAnsi="Times New Roman" w:cs="Times New Roman"/>
          <w:kern w:val="2"/>
        </w:rPr>
        <w:t>坐标的归一化映射。在纹理</w:t>
      </w:r>
      <w:r>
        <w:rPr>
          <w:rFonts w:ascii="Times New Roman" w:hAnsi="Times New Roman" w:cs="Times New Roman" w:hint="eastAsia"/>
          <w:kern w:val="2"/>
        </w:rPr>
        <w:t>坐标</w:t>
      </w:r>
      <w:r>
        <w:rPr>
          <w:rFonts w:ascii="Times New Roman" w:hAnsi="Times New Roman" w:cs="Times New Roman"/>
          <w:kern w:val="2"/>
        </w:rPr>
        <w:t>计算中，包围盒为各顶点提供标准化参考框架，避免直接使用全局坐标导致的纹理拉伸或失真。</w:t>
      </w:r>
    </w:p>
    <w:p w14:paraId="14C83307" w14:textId="77777777" w:rsidR="00EE315F" w:rsidRDefault="00204804">
      <w:pPr>
        <w:snapToGrid w:val="0"/>
        <w:spacing w:after="120" w:line="300" w:lineRule="auto"/>
        <w:ind w:firstLineChars="200" w:firstLine="480"/>
        <w:jc w:val="center"/>
        <w:rPr>
          <w:rFonts w:ascii="Cambria Math" w:hAnsi="Cambria Math"/>
        </w:rPr>
      </w:pPr>
      <w:r>
        <w:rPr>
          <w:rFonts w:ascii="Cambria Math" w:hAnsi="Cambria Math"/>
          <w:noProof/>
        </w:rPr>
        <w:drawing>
          <wp:inline distT="0" distB="0" distL="0" distR="0" wp14:anchorId="2ECE61E1" wp14:editId="3E8DB0C2">
            <wp:extent cx="2825115" cy="2138680"/>
            <wp:effectExtent l="0" t="0" r="0" b="0"/>
            <wp:docPr id="1841863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63040" name="图片 1"/>
                    <pic:cNvPicPr>
                      <a:picLocks noChangeAspect="1"/>
                    </pic:cNvPicPr>
                  </pic:nvPicPr>
                  <pic:blipFill>
                    <a:blip r:embed="rId56"/>
                    <a:stretch>
                      <a:fillRect/>
                    </a:stretch>
                  </pic:blipFill>
                  <pic:spPr>
                    <a:xfrm>
                      <a:off x="0" y="0"/>
                      <a:ext cx="2837117" cy="2147792"/>
                    </a:xfrm>
                    <a:prstGeom prst="rect">
                      <a:avLst/>
                    </a:prstGeom>
                  </pic:spPr>
                </pic:pic>
              </a:graphicData>
            </a:graphic>
          </wp:inline>
        </w:drawing>
      </w:r>
    </w:p>
    <w:p w14:paraId="06124D82" w14:textId="77777777" w:rsidR="00EE315F" w:rsidRDefault="00204804">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color w:val="000000"/>
          <w:kern w:val="2"/>
          <w:sz w:val="21"/>
          <w:szCs w:val="21"/>
        </w:rPr>
        <w:t>图</w:t>
      </w:r>
      <w:r>
        <w:rPr>
          <w:rFonts w:ascii="Times New Roman" w:hAnsi="Times New Roman" w:cs="Times New Roman" w:hint="eastAsia"/>
          <w:color w:val="000000"/>
          <w:kern w:val="2"/>
          <w:sz w:val="21"/>
          <w:szCs w:val="21"/>
        </w:rPr>
        <w:t>3</w:t>
      </w:r>
      <w:r>
        <w:rPr>
          <w:rFonts w:ascii="Times New Roman" w:hAnsi="Times New Roman" w:cs="Times New Roman"/>
          <w:color w:val="000000"/>
          <w:kern w:val="2"/>
          <w:sz w:val="21"/>
          <w:szCs w:val="21"/>
        </w:rPr>
        <w:t>.</w:t>
      </w:r>
      <w:r>
        <w:rPr>
          <w:rFonts w:ascii="Times New Roman" w:hAnsi="Times New Roman" w:cs="Times New Roman" w:hint="eastAsia"/>
          <w:color w:val="000000"/>
          <w:kern w:val="2"/>
          <w:sz w:val="21"/>
          <w:szCs w:val="21"/>
        </w:rPr>
        <w:t>5</w:t>
      </w:r>
      <w:r>
        <w:rPr>
          <w:rFonts w:ascii="Times New Roman" w:hAnsi="Times New Roman" w:cs="Times New Roman" w:hint="eastAsia"/>
          <w:color w:val="000000"/>
          <w:kern w:val="2"/>
          <w:sz w:val="21"/>
          <w:szCs w:val="21"/>
        </w:rPr>
        <w:t>最小包围盒子</w:t>
      </w:r>
    </w:p>
    <w:p w14:paraId="07341B1E" w14:textId="77777777" w:rsidR="00EE315F" w:rsidRDefault="00204804">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color w:val="000000"/>
          <w:kern w:val="2"/>
          <w:sz w:val="21"/>
          <w:szCs w:val="21"/>
        </w:rPr>
        <w:t>Fig.</w:t>
      </w:r>
      <w:r>
        <w:rPr>
          <w:rFonts w:ascii="Times New Roman" w:hAnsi="Times New Roman" w:cs="Times New Roman" w:hint="eastAsia"/>
          <w:color w:val="000000"/>
          <w:kern w:val="2"/>
          <w:sz w:val="21"/>
          <w:szCs w:val="21"/>
        </w:rPr>
        <w:t xml:space="preserve"> 3</w:t>
      </w:r>
      <w:r>
        <w:rPr>
          <w:rFonts w:ascii="Times New Roman" w:hAnsi="Times New Roman" w:cs="Times New Roman"/>
          <w:color w:val="000000"/>
          <w:kern w:val="2"/>
          <w:sz w:val="21"/>
          <w:szCs w:val="21"/>
        </w:rPr>
        <w:t>.</w:t>
      </w:r>
      <w:r>
        <w:rPr>
          <w:rFonts w:ascii="Times New Roman" w:hAnsi="Times New Roman" w:cs="Times New Roman" w:hint="eastAsia"/>
          <w:color w:val="000000"/>
          <w:kern w:val="2"/>
          <w:sz w:val="21"/>
          <w:szCs w:val="21"/>
        </w:rPr>
        <w:t>5</w:t>
      </w:r>
      <w:r>
        <w:rPr>
          <w:rFonts w:ascii="Times New Roman" w:hAnsi="Times New Roman" w:cs="Times New Roman"/>
          <w:color w:val="000000"/>
          <w:kern w:val="2"/>
          <w:sz w:val="21"/>
          <w:szCs w:val="21"/>
        </w:rPr>
        <w:t>Minimum bounding box</w:t>
      </w:r>
    </w:p>
    <w:p w14:paraId="3EF90083"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kern w:val="2"/>
        </w:rPr>
        <w:t>包围</w:t>
      </w:r>
      <w:proofErr w:type="gramStart"/>
      <w:r>
        <w:rPr>
          <w:rFonts w:ascii="Times New Roman" w:hAnsi="Times New Roman" w:cs="Times New Roman"/>
          <w:kern w:val="2"/>
        </w:rPr>
        <w:t>盒</w:t>
      </w:r>
      <w:r>
        <w:rPr>
          <w:rFonts w:ascii="Times New Roman" w:hAnsi="Times New Roman" w:cs="Times New Roman" w:hint="eastAsia"/>
          <w:kern w:val="2"/>
        </w:rPr>
        <w:t>范围</w:t>
      </w:r>
      <w:proofErr w:type="gramEnd"/>
      <w:r>
        <w:rPr>
          <w:rFonts w:ascii="Times New Roman" w:hAnsi="Times New Roman" w:cs="Times New Roman" w:hint="eastAsia"/>
          <w:kern w:val="2"/>
        </w:rPr>
        <w:t>由从数据集中分别查找</w:t>
      </w:r>
      <w:r>
        <w:rPr>
          <w:rFonts w:ascii="Times New Roman" w:hAnsi="Times New Roman" w:cs="Times New Roman" w:hint="eastAsia"/>
          <w:kern w:val="2"/>
        </w:rPr>
        <w:t>x</w:t>
      </w:r>
      <w:r>
        <w:rPr>
          <w:rFonts w:ascii="Times New Roman" w:hAnsi="Times New Roman" w:cs="Times New Roman" w:hint="eastAsia"/>
          <w:kern w:val="2"/>
        </w:rPr>
        <w:t>、</w:t>
      </w:r>
      <w:r>
        <w:rPr>
          <w:rFonts w:ascii="Times New Roman" w:hAnsi="Times New Roman" w:cs="Times New Roman" w:hint="eastAsia"/>
          <w:kern w:val="2"/>
        </w:rPr>
        <w:t>y</w:t>
      </w:r>
      <w:r>
        <w:rPr>
          <w:rFonts w:ascii="Times New Roman" w:hAnsi="Times New Roman" w:cs="Times New Roman" w:hint="eastAsia"/>
          <w:kern w:val="2"/>
        </w:rPr>
        <w:t>、</w:t>
      </w:r>
      <w:r>
        <w:rPr>
          <w:rFonts w:ascii="Times New Roman" w:hAnsi="Times New Roman" w:cs="Times New Roman" w:hint="eastAsia"/>
          <w:kern w:val="2"/>
        </w:rPr>
        <w:t>z</w:t>
      </w:r>
      <w:r>
        <w:rPr>
          <w:rFonts w:ascii="Times New Roman" w:hAnsi="Times New Roman" w:cs="Times New Roman" w:hint="eastAsia"/>
          <w:kern w:val="2"/>
        </w:rPr>
        <w:t>三个坐标的最大值和最小值进行定义</w:t>
      </w:r>
      <w:r>
        <w:rPr>
          <w:rFonts w:ascii="Times New Roman" w:hAnsi="Times New Roman" w:cs="Times New Roman"/>
          <w:kern w:val="2"/>
        </w:rPr>
        <w:t>(</w:t>
      </w:r>
      <w:r>
        <w:rPr>
          <w:rFonts w:ascii="Times New Roman" w:hAnsi="Times New Roman" w:cs="Times New Roman" w:hint="eastAsia"/>
          <w:kern w:val="2"/>
        </w:rPr>
        <w:t>图</w:t>
      </w:r>
      <w:r>
        <w:rPr>
          <w:rFonts w:ascii="Times New Roman" w:hAnsi="Times New Roman" w:cs="Times New Roman" w:hint="eastAsia"/>
          <w:kern w:val="2"/>
        </w:rPr>
        <w:t>3.5</w:t>
      </w:r>
      <w:r>
        <w:rPr>
          <w:rFonts w:ascii="Times New Roman" w:hAnsi="Times New Roman" w:cs="Times New Roman"/>
          <w:kern w:val="2"/>
        </w:rPr>
        <w:t>)</w:t>
      </w:r>
      <w:r>
        <w:rPr>
          <w:rFonts w:ascii="Times New Roman" w:hAnsi="Times New Roman" w:cs="Times New Roman" w:hint="eastAsia"/>
          <w:kern w:val="2"/>
        </w:rPr>
        <w:t>。</w:t>
      </w:r>
    </w:p>
    <w:p w14:paraId="55F71879" w14:textId="77777777" w:rsidR="00EE315F" w:rsidRDefault="00204804">
      <w:pPr>
        <w:snapToGrid w:val="0"/>
        <w:spacing w:after="120" w:line="300" w:lineRule="auto"/>
        <w:ind w:firstLineChars="200" w:firstLine="480"/>
        <w:jc w:val="right"/>
        <w:rPr>
          <w:rFonts w:ascii="Cambria Math" w:hAnsi="Cambria Math"/>
        </w:rPr>
      </w:pPr>
      <m:oMath>
        <m:r>
          <m:rPr>
            <m:nor/>
          </m:rPr>
          <w:rPr>
            <w:rFonts w:ascii="Cambria Math" w:hAnsi="Cambria Math"/>
          </w:rPr>
          <m:t>Bounding Box</m:t>
        </m:r>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m:rPr>
                        <m:nor/>
                      </m:rP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nor/>
                      </m:rPr>
                      <w:rPr>
                        <w:rFonts w:ascii="Cambria Math" w:hAnsi="Cambria Math"/>
                      </w:rPr>
                      <m:t>min</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m:rPr>
                        <m:nor/>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nor/>
                      </m:rPr>
                      <w:rPr>
                        <w:rFonts w:ascii="Cambria Math" w:hAnsi="Cambria Math"/>
                      </w:rPr>
                      <m:t>max</m:t>
                    </m:r>
                  </m:sub>
                </m:sSub>
              </m:e>
            </m:d>
          </m:e>
        </m:d>
      </m:oMath>
      <w:r>
        <w:rPr>
          <w:rFonts w:ascii="Cambria Math" w:hAnsi="Cambria Math" w:hint="eastAsia"/>
        </w:rPr>
        <w:t xml:space="preserve">     </w:t>
      </w:r>
      <w:r>
        <w:rPr>
          <w:rFonts w:ascii="Cambria Math" w:hAnsi="Cambria Math" w:hint="eastAsia"/>
        </w:rPr>
        <w:t>（</w:t>
      </w:r>
      <w:r>
        <w:rPr>
          <w:rFonts w:ascii="Cambria Math" w:hAnsi="Cambria Math" w:hint="eastAsia"/>
        </w:rPr>
        <w:t>3.8</w:t>
      </w:r>
      <w:r>
        <w:rPr>
          <w:rFonts w:ascii="Cambria Math" w:hAnsi="Cambria Math" w:hint="eastAsia"/>
        </w:rPr>
        <w:t>）</w:t>
      </w:r>
    </w:p>
    <w:p w14:paraId="4A9886FE"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kern w:val="2"/>
        </w:rPr>
        <w:t>对于</w:t>
      </w:r>
      <w:r>
        <w:rPr>
          <w:rFonts w:ascii="Times New Roman" w:hAnsi="Times New Roman" w:cs="Times New Roman" w:hint="eastAsia"/>
          <w:kern w:val="2"/>
        </w:rPr>
        <w:t>单个模型</w:t>
      </w:r>
      <w:r>
        <w:rPr>
          <w:rFonts w:ascii="Times New Roman" w:hAnsi="Times New Roman" w:cs="Times New Roman"/>
          <w:kern w:val="2"/>
        </w:rPr>
        <w:t>顶点集合</w:t>
      </w:r>
      <m:oMath>
        <m:d>
          <m:dPr>
            <m:begChr m:val="{"/>
            <m:endChr m:val="}"/>
            <m:ctrlPr>
              <w:rPr>
                <w:rFonts w:ascii="Cambria Math" w:hAnsi="Cambria Math" w:cs="Times New Roman"/>
                <w:kern w:val="2"/>
              </w:rPr>
            </m:ctrlPr>
          </m:dPr>
          <m:e>
            <m:r>
              <m:rPr>
                <m:sty m:val="b"/>
              </m:rPr>
              <w:rPr>
                <w:rFonts w:ascii="Cambria Math" w:hAnsi="Cambria Math" w:cs="Times New Roman"/>
                <w:kern w:val="2"/>
              </w:rPr>
              <m:t>P</m:t>
            </m:r>
            <m:r>
              <w:rPr>
                <w:rFonts w:ascii="Cambria Math" w:hAnsi="Cambria Math" w:cs="Times New Roman"/>
                <w:kern w:val="2"/>
              </w:rPr>
              <m:t>i</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i</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i</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i</m:t>
                    </m:r>
                  </m:sub>
                </m:sSub>
              </m:e>
            </m:d>
          </m:e>
        </m:d>
        <m:sSup>
          <m:sSupPr>
            <m:ctrlPr>
              <w:rPr>
                <w:rFonts w:ascii="Cambria Math" w:hAnsi="Cambria Math" w:cs="Times New Roman"/>
                <w:kern w:val="2"/>
              </w:rPr>
            </m:ctrlPr>
          </m:sSupPr>
          <m:e>
            <m:r>
              <w:rPr>
                <w:rFonts w:ascii="Cambria Math" w:hAnsi="Cambria Math" w:cs="Times New Roman"/>
                <w:kern w:val="2"/>
              </w:rPr>
              <m:t>i</m:t>
            </m:r>
            <m:r>
              <m:rPr>
                <m:sty m:val="p"/>
              </m:rPr>
              <w:rPr>
                <w:rFonts w:ascii="Cambria Math" w:hAnsi="Cambria Math" w:cs="Times New Roman"/>
                <w:kern w:val="2"/>
              </w:rPr>
              <m:t>=1</m:t>
            </m:r>
          </m:e>
          <m:sup>
            <m:r>
              <w:rPr>
                <w:rFonts w:ascii="Cambria Math" w:hAnsi="Cambria Math" w:cs="Times New Roman"/>
                <w:kern w:val="2"/>
              </w:rPr>
              <m:t>n</m:t>
            </m:r>
          </m:sup>
        </m:sSup>
      </m:oMath>
      <w:r>
        <w:rPr>
          <w:rFonts w:ascii="Times New Roman" w:hAnsi="Times New Roman" w:cs="Times New Roman"/>
          <w:kern w:val="2"/>
        </w:rPr>
        <w:t>，包围</w:t>
      </w:r>
      <w:proofErr w:type="gramStart"/>
      <w:r>
        <w:rPr>
          <w:rFonts w:ascii="Times New Roman" w:hAnsi="Times New Roman" w:cs="Times New Roman"/>
          <w:kern w:val="2"/>
        </w:rPr>
        <w:t>盒</w:t>
      </w:r>
      <w:r>
        <w:rPr>
          <w:rFonts w:ascii="Times New Roman" w:hAnsi="Times New Roman" w:cs="Times New Roman" w:hint="eastAsia"/>
          <w:kern w:val="2"/>
        </w:rPr>
        <w:t>通过</w:t>
      </w:r>
      <w:proofErr w:type="gramEnd"/>
      <w:r>
        <w:rPr>
          <w:rFonts w:ascii="Times New Roman" w:hAnsi="Times New Roman" w:cs="Times New Roman" w:hint="eastAsia"/>
          <w:kern w:val="2"/>
        </w:rPr>
        <w:t>公式（</w:t>
      </w:r>
      <w:r>
        <w:rPr>
          <w:rFonts w:ascii="Times New Roman" w:hAnsi="Times New Roman" w:cs="Times New Roman" w:hint="eastAsia"/>
          <w:kern w:val="2"/>
        </w:rPr>
        <w:t>3.9</w:t>
      </w:r>
      <w:r>
        <w:rPr>
          <w:rFonts w:ascii="Times New Roman" w:hAnsi="Times New Roman" w:cs="Times New Roman" w:hint="eastAsia"/>
          <w:kern w:val="2"/>
        </w:rPr>
        <w:t>）、（</w:t>
      </w:r>
      <w:r>
        <w:rPr>
          <w:rFonts w:ascii="Times New Roman" w:hAnsi="Times New Roman" w:cs="Times New Roman" w:hint="eastAsia"/>
          <w:kern w:val="2"/>
        </w:rPr>
        <w:t>3.10</w:t>
      </w:r>
      <w:r>
        <w:rPr>
          <w:rFonts w:ascii="Times New Roman" w:hAnsi="Times New Roman" w:cs="Times New Roman" w:hint="eastAsia"/>
          <w:kern w:val="2"/>
        </w:rPr>
        <w:t>）、（</w:t>
      </w:r>
      <w:r>
        <w:rPr>
          <w:rFonts w:ascii="Times New Roman" w:hAnsi="Times New Roman" w:cs="Times New Roman" w:hint="eastAsia"/>
          <w:kern w:val="2"/>
        </w:rPr>
        <w:t>3.11</w:t>
      </w:r>
      <w:r>
        <w:rPr>
          <w:rFonts w:ascii="Times New Roman" w:hAnsi="Times New Roman" w:cs="Times New Roman" w:hint="eastAsia"/>
          <w:kern w:val="2"/>
        </w:rPr>
        <w:t>）分别对三个坐标轴分量的最大最小值进行计算定义。</w:t>
      </w:r>
    </w:p>
    <w:p w14:paraId="587F9E7B" w14:textId="77777777" w:rsidR="00EE315F" w:rsidRDefault="00204804">
      <w:pPr>
        <w:snapToGrid w:val="0"/>
        <w:spacing w:after="120" w:line="300" w:lineRule="auto"/>
        <w:ind w:firstLineChars="200" w:firstLine="480"/>
        <w:jc w:val="right"/>
        <w:rPr>
          <w:rFonts w:ascii="Cambria Math" w:hAnsi="Cambria Math"/>
        </w:rPr>
      </w:pPr>
      <m:oMath>
        <m:sSub>
          <m:sSubPr>
            <m:ctrlPr>
              <w:rPr>
                <w:rFonts w:ascii="Cambria Math" w:hAnsi="Cambria Math"/>
              </w:rPr>
            </m:ctrlPr>
          </m:sSubPr>
          <m:e>
            <m:r>
              <w:rPr>
                <w:rFonts w:ascii="Cambria Math" w:hAnsi="Cambria Math"/>
              </w:rPr>
              <m:t>x</m:t>
            </m:r>
          </m:e>
          <m:sub>
            <m:r>
              <m:rPr>
                <m:nor/>
              </m:rPr>
              <w:rPr>
                <w:rFonts w:ascii="Cambria Math" w:hAnsi="Cambria Math"/>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nor/>
              </m:rPr>
              <w:rPr>
                <w:rFonts w:ascii="Cambria Math" w:hAnsi="Cambria Math"/>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oMath>
      <w:r>
        <w:rPr>
          <w:rFonts w:ascii="Cambria Math" w:hAnsi="Cambria Math" w:hint="eastAsia"/>
        </w:rPr>
        <w:t xml:space="preserve">           </w:t>
      </w:r>
      <w:r>
        <w:rPr>
          <w:rFonts w:ascii="Cambria Math" w:hAnsi="Cambria Math" w:hint="eastAsia"/>
        </w:rPr>
        <w:t>（</w:t>
      </w:r>
      <w:r>
        <w:rPr>
          <w:rFonts w:ascii="Cambria Math" w:hAnsi="Cambria Math" w:hint="eastAsia"/>
        </w:rPr>
        <w:t>3.9</w:t>
      </w:r>
      <w:r>
        <w:rPr>
          <w:rFonts w:ascii="Cambria Math" w:hAnsi="Cambria Math" w:hint="eastAsia"/>
        </w:rPr>
        <w:t>）</w:t>
      </w:r>
    </w:p>
    <w:p w14:paraId="31548D5A" w14:textId="77777777" w:rsidR="00EE315F" w:rsidRDefault="00204804">
      <w:pPr>
        <w:snapToGrid w:val="0"/>
        <w:spacing w:after="120" w:line="300" w:lineRule="auto"/>
        <w:ind w:firstLineChars="200" w:firstLine="480"/>
        <w:jc w:val="right"/>
        <w:rPr>
          <w:rFonts w:ascii="Cambria Math" w:hAnsi="Cambria Math"/>
        </w:rPr>
      </w:pPr>
      <m:oMath>
        <m:sSub>
          <m:sSubPr>
            <m:ctrlPr>
              <w:rPr>
                <w:rFonts w:ascii="Cambria Math" w:hAnsi="Cambria Math"/>
              </w:rPr>
            </m:ctrlPr>
          </m:sSubPr>
          <m:e>
            <m:r>
              <w:rPr>
                <w:rFonts w:ascii="Cambria Math" w:hAnsi="Cambria Math"/>
              </w:rPr>
              <m:t>y</m:t>
            </m:r>
          </m:e>
          <m:sub>
            <m:r>
              <m:rPr>
                <m:nor/>
              </m:rPr>
              <w:rPr>
                <w:rFonts w:ascii="Cambria Math" w:hAnsi="Cambria Math"/>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nor/>
              </m:rPr>
              <w:rPr>
                <w:rFonts w:ascii="Cambria Math" w:hAnsi="Cambria Math"/>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e>
        </m:d>
      </m:oMath>
      <w:r>
        <w:rPr>
          <w:rFonts w:ascii="Cambria Math" w:hAnsi="Cambria Math" w:hint="eastAsia"/>
        </w:rPr>
        <w:t xml:space="preserve">           </w:t>
      </w:r>
      <w:r>
        <w:rPr>
          <w:rFonts w:ascii="Cambria Math" w:hAnsi="Cambria Math" w:hint="eastAsia"/>
        </w:rPr>
        <w:t>（</w:t>
      </w:r>
      <w:r>
        <w:rPr>
          <w:rFonts w:ascii="Cambria Math" w:hAnsi="Cambria Math" w:hint="eastAsia"/>
        </w:rPr>
        <w:t>3.10</w:t>
      </w:r>
      <w:r>
        <w:rPr>
          <w:rFonts w:ascii="Cambria Math" w:hAnsi="Cambria Math" w:hint="eastAsia"/>
        </w:rPr>
        <w:t>）</w:t>
      </w:r>
    </w:p>
    <w:p w14:paraId="201D77E1" w14:textId="77777777" w:rsidR="00EE315F" w:rsidRDefault="00204804">
      <w:pPr>
        <w:snapToGrid w:val="0"/>
        <w:spacing w:after="120" w:line="300" w:lineRule="auto"/>
        <w:ind w:firstLineChars="200" w:firstLine="480"/>
        <w:jc w:val="right"/>
        <w:rPr>
          <w:rFonts w:ascii="Cambria Math" w:hAnsi="Cambria Math"/>
        </w:rPr>
      </w:pPr>
      <m:oMath>
        <m:sSub>
          <m:sSubPr>
            <m:ctrlPr>
              <w:rPr>
                <w:rFonts w:ascii="Cambria Math" w:hAnsi="Cambria Math"/>
              </w:rPr>
            </m:ctrlPr>
          </m:sSubPr>
          <m:e>
            <m:r>
              <w:rPr>
                <w:rFonts w:ascii="Cambria Math" w:hAnsi="Cambria Math"/>
              </w:rPr>
              <m:t>z</m:t>
            </m:r>
          </m:e>
          <m:sub>
            <m:r>
              <m:rPr>
                <m:nor/>
              </m:rPr>
              <w:rPr>
                <w:rFonts w:ascii="Cambria Math" w:hAnsi="Cambria Math"/>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z</m:t>
            </m:r>
          </m:e>
          <m:sub>
            <m:r>
              <m:rPr>
                <m:nor/>
              </m:rPr>
              <w:rPr>
                <w:rFonts w:ascii="Cambria Math" w:hAnsi="Cambria Math"/>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e>
        </m:d>
      </m:oMath>
      <w:r>
        <w:rPr>
          <w:rFonts w:ascii="Cambria Math" w:hAnsi="Cambria Math" w:hint="eastAsia"/>
        </w:rPr>
        <w:t xml:space="preserve">            </w:t>
      </w:r>
      <w:r>
        <w:rPr>
          <w:rFonts w:ascii="Cambria Math" w:hAnsi="Cambria Math" w:hint="eastAsia"/>
        </w:rPr>
        <w:t>（</w:t>
      </w:r>
      <w:r>
        <w:rPr>
          <w:rFonts w:ascii="Cambria Math" w:hAnsi="Cambria Math" w:hint="eastAsia"/>
        </w:rPr>
        <w:t>3.11</w:t>
      </w:r>
      <w:r>
        <w:rPr>
          <w:rFonts w:ascii="Cambria Math" w:hAnsi="Cambria Math" w:hint="eastAsia"/>
        </w:rPr>
        <w:t>）</w:t>
      </w:r>
    </w:p>
    <w:p w14:paraId="6913C2B6"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式中：</w:t>
      </w:r>
      <m:oMath>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i</m:t>
            </m:r>
          </m:sub>
        </m:sSub>
      </m:oMath>
      <w:r>
        <w:rPr>
          <w:rFonts w:ascii="Times New Roman" w:hAnsi="Times New Roman" w:cs="Times New Roman" w:hint="eastAsia"/>
          <w:kern w:val="2"/>
        </w:rPr>
        <w:t>为</w:t>
      </w:r>
      <w:proofErr w:type="gramStart"/>
      <w:r>
        <w:rPr>
          <w:rFonts w:ascii="Times New Roman" w:hAnsi="Times New Roman" w:cs="Times New Roman" w:hint="eastAsia"/>
          <w:kern w:val="2"/>
        </w:rPr>
        <w:t>所有点</w:t>
      </w:r>
      <w:proofErr w:type="gramEnd"/>
      <w:r>
        <w:rPr>
          <w:rFonts w:ascii="Times New Roman" w:hAnsi="Times New Roman" w:cs="Times New Roman" w:hint="eastAsia"/>
          <w:kern w:val="2"/>
        </w:rPr>
        <w:t>数据的</w:t>
      </w:r>
      <w:r>
        <w:rPr>
          <w:rFonts w:ascii="Times New Roman" w:hAnsi="Times New Roman" w:cs="Times New Roman" w:hint="eastAsia"/>
          <w:kern w:val="2"/>
        </w:rPr>
        <w:t>x</w:t>
      </w:r>
      <w:r>
        <w:rPr>
          <w:rFonts w:ascii="Times New Roman" w:hAnsi="Times New Roman" w:cs="Times New Roman" w:hint="eastAsia"/>
          <w:kern w:val="2"/>
        </w:rPr>
        <w:t>坐标值；</w:t>
      </w:r>
      <m:oMath>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i</m:t>
            </m:r>
          </m:sub>
        </m:sSub>
      </m:oMath>
      <w:r>
        <w:rPr>
          <w:rFonts w:ascii="Times New Roman" w:hAnsi="Times New Roman" w:cs="Times New Roman" w:hint="eastAsia"/>
          <w:kern w:val="2"/>
        </w:rPr>
        <w:t>为</w:t>
      </w:r>
      <w:proofErr w:type="gramStart"/>
      <w:r>
        <w:rPr>
          <w:rFonts w:ascii="Times New Roman" w:hAnsi="Times New Roman" w:cs="Times New Roman" w:hint="eastAsia"/>
          <w:kern w:val="2"/>
        </w:rPr>
        <w:t>所有点</w:t>
      </w:r>
      <w:proofErr w:type="gramEnd"/>
      <w:r>
        <w:rPr>
          <w:rFonts w:ascii="Times New Roman" w:hAnsi="Times New Roman" w:cs="Times New Roman" w:hint="eastAsia"/>
          <w:kern w:val="2"/>
        </w:rPr>
        <w:t>数据的</w:t>
      </w:r>
      <w:r>
        <w:rPr>
          <w:rFonts w:ascii="Times New Roman" w:hAnsi="Times New Roman" w:cs="Times New Roman" w:hint="eastAsia"/>
          <w:kern w:val="2"/>
        </w:rPr>
        <w:t>y</w:t>
      </w:r>
      <w:r>
        <w:rPr>
          <w:rFonts w:ascii="Times New Roman" w:hAnsi="Times New Roman" w:cs="Times New Roman" w:hint="eastAsia"/>
          <w:kern w:val="2"/>
        </w:rPr>
        <w:t>坐标值；</w:t>
      </w:r>
      <m:oMath>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i</m:t>
            </m:r>
          </m:sub>
        </m:sSub>
      </m:oMath>
      <w:r>
        <w:rPr>
          <w:rFonts w:ascii="Times New Roman" w:hAnsi="Times New Roman" w:cs="Times New Roman" w:hint="eastAsia"/>
          <w:kern w:val="2"/>
        </w:rPr>
        <w:t>为</w:t>
      </w:r>
      <w:proofErr w:type="gramStart"/>
      <w:r>
        <w:rPr>
          <w:rFonts w:ascii="Times New Roman" w:hAnsi="Times New Roman" w:cs="Times New Roman" w:hint="eastAsia"/>
          <w:kern w:val="2"/>
        </w:rPr>
        <w:t>所有点</w:t>
      </w:r>
      <w:proofErr w:type="gramEnd"/>
      <w:r>
        <w:rPr>
          <w:rFonts w:ascii="Times New Roman" w:hAnsi="Times New Roman" w:cs="Times New Roman" w:hint="eastAsia"/>
          <w:kern w:val="2"/>
        </w:rPr>
        <w:t>数据的</w:t>
      </w:r>
      <w:r>
        <w:rPr>
          <w:rFonts w:ascii="Times New Roman" w:hAnsi="Times New Roman" w:cs="Times New Roman"/>
          <w:kern w:val="2"/>
        </w:rPr>
        <w:t>z</w:t>
      </w:r>
      <w:r>
        <w:rPr>
          <w:rFonts w:ascii="Times New Roman" w:hAnsi="Times New Roman" w:cs="Times New Roman" w:hint="eastAsia"/>
          <w:kern w:val="2"/>
        </w:rPr>
        <w:t>坐标值；</w:t>
      </w:r>
    </w:p>
    <w:p w14:paraId="49DB4AE6"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包围盒顶点数据和模型表面法向量数据的计算都为进行下一步模型纹理</w:t>
      </w:r>
      <w:r>
        <w:rPr>
          <w:rFonts w:ascii="Times New Roman" w:hAnsi="Times New Roman" w:cs="Times New Roman" w:hint="eastAsia"/>
          <w:kern w:val="2"/>
        </w:rPr>
        <w:t>UV</w:t>
      </w:r>
      <w:r>
        <w:rPr>
          <w:rFonts w:ascii="Times New Roman" w:hAnsi="Times New Roman" w:cs="Times New Roman" w:hint="eastAsia"/>
          <w:kern w:val="2"/>
        </w:rPr>
        <w:t>坐标计算奠定了基础。</w:t>
      </w:r>
    </w:p>
    <w:p w14:paraId="3A89D6ED" w14:textId="77777777" w:rsidR="00EE315F" w:rsidRDefault="00204804">
      <w:pPr>
        <w:keepNext/>
        <w:keepLines/>
        <w:snapToGrid w:val="0"/>
        <w:spacing w:before="120" w:after="120" w:line="360" w:lineRule="auto"/>
        <w:outlineLvl w:val="2"/>
        <w:rPr>
          <w:rFonts w:eastAsia="黑体"/>
          <w:bCs/>
        </w:rPr>
      </w:pPr>
      <w:bookmarkStart w:id="175" w:name="_Toc192629367"/>
      <w:r>
        <w:rPr>
          <w:rFonts w:eastAsia="黑体"/>
          <w:bCs/>
        </w:rPr>
        <w:t xml:space="preserve">3.3.3 </w:t>
      </w:r>
      <w:r>
        <w:rPr>
          <w:rFonts w:eastAsia="黑体"/>
          <w:bCs/>
        </w:rPr>
        <w:t>模型纹理</w:t>
      </w:r>
      <w:r>
        <w:rPr>
          <w:rFonts w:eastAsia="黑体"/>
          <w:bCs/>
        </w:rPr>
        <w:t xml:space="preserve"> UV </w:t>
      </w:r>
      <w:r>
        <w:rPr>
          <w:rFonts w:eastAsia="黑体"/>
          <w:bCs/>
        </w:rPr>
        <w:t>计算方法</w:t>
      </w:r>
      <w:bookmarkEnd w:id="175"/>
    </w:p>
    <w:p w14:paraId="1C0D0540"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如何真实准确地反映复杂地质体的空间属性是一个难题，大多数建模软件在系统功能和多样性方面都取得了一些进展，然而，在外观和内部质量优化方面仍存在不足</w:t>
      </w:r>
      <w:r>
        <w:rPr>
          <w:rFonts w:ascii="Cambria Math" w:hAnsi="Cambria Math"/>
        </w:rPr>
        <w:fldChar w:fldCharType="begin"/>
      </w:r>
      <w:r>
        <w:rPr>
          <w:rFonts w:ascii="Cambria Math" w:hAnsi="Cambria Math"/>
        </w:rPr>
        <w:instrText xml:space="preserve"> ADDIN ZOTERO_ITEM CSL_CITATION {"citationID":"FUgqBePG","properties":{"formattedCitation":"\\super [72]\\nosupersub{}","plainCitation":"[72]","noteIndex":0},"citationItems":[{"id":145</w:instrText>
      </w:r>
      <w:r>
        <w:rPr>
          <w:rFonts w:ascii="Cambria Math" w:hAnsi="Cambria Math"/>
        </w:rPr>
        <w:instrText>,"uris":["http://zotero.org/users/local/8clMLtyf/items/2NTR3YRL"],"itemData":{"id":145,"type":"article-journal","abstract":"How to truthfully and accurately reflects the spatial variation of complex geological bodies is a huge challenge. Most modeling soft</w:instrText>
      </w:r>
      <w:r>
        <w:rPr>
          <w:rFonts w:ascii="Cambria Math" w:hAnsi="Cambria Math"/>
        </w:rPr>
        <w:instrText>ware has made some progress in system functionality and diversity. However, there are still deficiencies in the external appearance and internal quality optimization. In order to improve the quality and effectiveness of geological model mesh, the parameter</w:instrText>
      </w:r>
      <w:r>
        <w:rPr>
          <w:rFonts w:ascii="Cambria Math" w:hAnsi="Cambria Math"/>
        </w:rPr>
        <w:instrText>ization method of digital geometric mesh is introduced into the process of geological modeling in this paper. The basic representation method of geological body mesh is studied, and different parameterization methods are designed for different types of mes</w:instrText>
      </w:r>
      <w:r>
        <w:rPr>
          <w:rFonts w:ascii="Cambria Math" w:hAnsi="Cambria Math"/>
        </w:rPr>
        <w:instrText>hes. The common geological surface, high curvature geological surface and tunnel surface were verified as examples. The results show that the optimization and quality improvement of three-dimensional (3D) geological models can be realized by using the meth</w:instrText>
      </w:r>
      <w:r>
        <w:rPr>
          <w:rFonts w:ascii="Cambria Math" w:hAnsi="Cambria Math"/>
        </w:rPr>
        <w:instrText>od presented in this paper, the geometric features of the original mesh are maintained and the degree of distortion is reduced in the process of texture mapping, grid editing, surface reconstruction.","container-title":"Earth Science Informatics","DOI":"10</w:instrText>
      </w:r>
      <w:r>
        <w:rPr>
          <w:rFonts w:ascii="Cambria Math" w:hAnsi="Cambria Math"/>
        </w:rPr>
        <w:instrText>.1007/s12145-021-00677-4","ISSN":"1865-0481","issue":"4","journalAbbreviation":"Earth Sci Inform","language":"en","page":"2101-2112","source":"Springer Link","title":"Texture mapping of geological modeling based on parameterization","volume":"14","author":</w:instrText>
      </w:r>
      <w:r>
        <w:rPr>
          <w:rFonts w:ascii="Cambria Math" w:hAnsi="Cambria Math"/>
        </w:rPr>
        <w:instrText>[{"family":"Liu","given":"Lin"},{"family":"He","given":"Jianfeng"},{"family":"Wang","given":"Hongling"},{"family":"Wang","given":"Zhibo"}],"issued":{"date-parts":[["2021",12,1]]}}}],"schema":"https://github.com/citation-style-language/schema/raw/master/csl</w:instrText>
      </w:r>
      <w:r>
        <w:rPr>
          <w:rFonts w:ascii="Cambria Math" w:hAnsi="Cambria Math"/>
        </w:rPr>
        <w:instrText xml:space="preserve">-citation.json"} </w:instrText>
      </w:r>
      <w:r>
        <w:rPr>
          <w:rFonts w:ascii="Cambria Math" w:hAnsi="Cambria Math"/>
        </w:rPr>
        <w:fldChar w:fldCharType="separate"/>
      </w:r>
      <w:r>
        <w:rPr>
          <w:rFonts w:ascii="Cambria Math" w:eastAsiaTheme="minorEastAsia" w:hAnsi="Cambria Math" w:cs="Times New Roman"/>
          <w:vertAlign w:val="superscript"/>
          <w14:ligatures w14:val="standardContextual"/>
        </w:rPr>
        <w:t>[72]</w:t>
      </w:r>
      <w:r>
        <w:rPr>
          <w:rFonts w:ascii="Cambria Math" w:hAnsi="Cambria Math"/>
        </w:rPr>
        <w:fldChar w:fldCharType="end"/>
      </w:r>
      <w:r>
        <w:rPr>
          <w:rFonts w:ascii="Cambria Math" w:hAnsi="Cambria Math" w:hint="eastAsia"/>
        </w:rPr>
        <w:t>。</w:t>
      </w:r>
      <w:r>
        <w:rPr>
          <w:rFonts w:ascii="Times New Roman" w:hAnsi="Times New Roman" w:cs="Times New Roman"/>
          <w:kern w:val="2"/>
        </w:rPr>
        <w:t>在三维地质建模及可视化中，</w:t>
      </w:r>
      <w:bookmarkStart w:id="176" w:name="_Hlk191412485"/>
      <w:r>
        <w:rPr>
          <w:rFonts w:ascii="Times New Roman" w:hAnsi="Times New Roman" w:cs="Times New Roman"/>
          <w:kern w:val="2"/>
        </w:rPr>
        <w:t>纹理映射</w:t>
      </w:r>
      <w:bookmarkEnd w:id="176"/>
      <w:r>
        <w:rPr>
          <w:rFonts w:ascii="Times New Roman" w:hAnsi="Times New Roman" w:cs="Times New Roman"/>
          <w:kern w:val="2"/>
        </w:rPr>
        <w:t>是提升模型真实感的关键</w:t>
      </w:r>
      <w:r>
        <w:rPr>
          <w:rFonts w:ascii="Times New Roman" w:hAnsi="Times New Roman" w:cs="Times New Roman" w:hint="eastAsia"/>
          <w:kern w:val="2"/>
        </w:rPr>
        <w:t>方法</w:t>
      </w:r>
      <w:r>
        <w:rPr>
          <w:rFonts w:ascii="Times New Roman" w:hAnsi="Times New Roman" w:cs="Times New Roman"/>
          <w:kern w:val="2"/>
        </w:rPr>
        <w:t>之一</w:t>
      </w:r>
      <w:r>
        <w:rPr>
          <w:rFonts w:ascii="Times New Roman" w:hAnsi="Times New Roman" w:cs="Times New Roman" w:hint="eastAsia"/>
          <w:kern w:val="2"/>
        </w:rPr>
        <w:t>，</w:t>
      </w:r>
      <w:r>
        <w:rPr>
          <w:rFonts w:ascii="Times New Roman" w:hAnsi="Times New Roman" w:cs="Times New Roman"/>
          <w:kern w:val="2"/>
        </w:rPr>
        <w:t>纹理坐标（</w:t>
      </w:r>
      <w:r>
        <w:rPr>
          <w:rFonts w:ascii="Times New Roman" w:hAnsi="Times New Roman" w:cs="Times New Roman"/>
          <w:kern w:val="2"/>
        </w:rPr>
        <w:t>UV</w:t>
      </w:r>
      <w:r>
        <w:rPr>
          <w:rFonts w:ascii="Times New Roman" w:hAnsi="Times New Roman" w:cs="Times New Roman"/>
          <w:kern w:val="2"/>
        </w:rPr>
        <w:t>）的计算直接影响纹理的准确性和渲染效果</w:t>
      </w:r>
      <w:r>
        <w:rPr>
          <w:rFonts w:ascii="Cambria Math" w:hAnsi="Cambria Math"/>
        </w:rPr>
        <w:fldChar w:fldCharType="begin"/>
      </w:r>
      <w:r>
        <w:rPr>
          <w:rFonts w:ascii="Cambria Math" w:hAnsi="Cambria Math"/>
        </w:rPr>
        <w:instrText xml:space="preserve"> ADDIN ZOTERO_ITEM CSL_CITATION {"citationID":"KqTJkeik","properties":{"formattedCitation":"\\super [73]\\nosupersub{}","plainCitation":"[73]","noteIndex":0},"citationItems</w:instrText>
      </w:r>
      <w:r>
        <w:rPr>
          <w:rFonts w:ascii="Cambria Math" w:hAnsi="Cambria Math"/>
        </w:rPr>
        <w:instrText>":[{"id":144,"uris":["http://zotero.org/users/local/8clMLtyf/items/HPS22XQN"],"item</w:instrText>
      </w:r>
      <w:r>
        <w:rPr>
          <w:rFonts w:ascii="Cambria Math" w:hAnsi="Cambria Math" w:hint="eastAsia"/>
        </w:rPr>
        <w:instrText>Data":{"id":144,"type":"thesis","abstract":"</w:instrText>
      </w:r>
      <w:r>
        <w:rPr>
          <w:rFonts w:ascii="Cambria Math" w:hAnsi="Cambria Math" w:hint="eastAsia"/>
        </w:rPr>
        <w:instrText>三维地质建模结合了地质理论和计算机技术</w:instrText>
      </w:r>
      <w:r>
        <w:rPr>
          <w:rFonts w:ascii="Cambria Math" w:hAnsi="Cambria Math" w:hint="eastAsia"/>
        </w:rPr>
        <w:instrText>,</w:instrText>
      </w:r>
      <w:r>
        <w:rPr>
          <w:rFonts w:ascii="Cambria Math" w:hAnsi="Cambria Math" w:hint="eastAsia"/>
        </w:rPr>
        <w:instrText>实现了数字化地质勘探和资源监测</w:instrText>
      </w:r>
      <w:r>
        <w:rPr>
          <w:rFonts w:ascii="Cambria Math" w:hAnsi="Cambria Math" w:hint="eastAsia"/>
        </w:rPr>
        <w:instrText>,</w:instrText>
      </w:r>
      <w:r>
        <w:rPr>
          <w:rFonts w:ascii="Cambria Math" w:hAnsi="Cambria Math" w:hint="eastAsia"/>
        </w:rPr>
        <w:instrText>对于地质资源管理、矿体分析以及地质操作行为的模拟仿真具有重要意义。三维地质建模以正确的模型计算和良好的三维可视化显示为关键点</w:instrText>
      </w:r>
      <w:r>
        <w:rPr>
          <w:rFonts w:ascii="Cambria Math" w:hAnsi="Cambria Math" w:hint="eastAsia"/>
        </w:rPr>
        <w:instrText>,</w:instrText>
      </w:r>
      <w:r>
        <w:rPr>
          <w:rFonts w:ascii="Cambria Math" w:hAnsi="Cambria Math" w:hint="eastAsia"/>
        </w:rPr>
        <w:instrText>保证对地质数据进行正确分析和研究。本文针对三维地质模型的拓扑</w:instrText>
      </w:r>
      <w:r>
        <w:rPr>
          <w:rFonts w:ascii="Cambria Math" w:hAnsi="Cambria Math" w:hint="eastAsia"/>
        </w:rPr>
        <w:instrText>信息错误和法向量错误</w:instrText>
      </w:r>
      <w:r>
        <w:rPr>
          <w:rFonts w:ascii="Cambria Math" w:hAnsi="Cambria Math" w:hint="eastAsia"/>
        </w:rPr>
        <w:instrText>,</w:instrText>
      </w:r>
      <w:r>
        <w:rPr>
          <w:rFonts w:ascii="Cambria Math" w:hAnsi="Cambria Math" w:hint="eastAsia"/>
        </w:rPr>
        <w:instrText>分别提出基于半边数据结构的拓扑信息修复算法和基于蔓延法的法向量修复算法。对于拓扑信息错误</w:instrText>
      </w:r>
      <w:r>
        <w:rPr>
          <w:rFonts w:ascii="Cambria Math" w:hAnsi="Cambria Math" w:hint="eastAsia"/>
        </w:rPr>
        <w:instrText>,</w:instrText>
      </w:r>
      <w:r>
        <w:rPr>
          <w:rFonts w:ascii="Cambria Math" w:hAnsi="Cambria Math" w:hint="eastAsia"/>
        </w:rPr>
        <w:instrText>首先检测存在拓扑信息错误的顶点和边</w:instrText>
      </w:r>
      <w:r>
        <w:rPr>
          <w:rFonts w:ascii="Cambria Math" w:hAnsi="Cambria Math" w:hint="eastAsia"/>
        </w:rPr>
        <w:instrText>,</w:instrText>
      </w:r>
      <w:r>
        <w:rPr>
          <w:rFonts w:ascii="Cambria Math" w:hAnsi="Cambria Math" w:hint="eastAsia"/>
        </w:rPr>
        <w:instrText>然后通过“分离”错误点和错误边的方法来修复错误。对于法向量错误</w:instrText>
      </w:r>
      <w:r>
        <w:rPr>
          <w:rFonts w:ascii="Cambria Math" w:hAnsi="Cambria Math" w:hint="eastAsia"/>
        </w:rPr>
        <w:instrText>,</w:instrText>
      </w:r>
      <w:r>
        <w:rPr>
          <w:rFonts w:ascii="Cambria Math" w:hAnsi="Cambria Math" w:hint="eastAsia"/>
        </w:rPr>
        <w:instrText>首先使用点和空间多面体的位置关系来寻找的基准面片</w:instrText>
      </w:r>
      <w:r>
        <w:rPr>
          <w:rFonts w:ascii="Cambria Math" w:hAnsi="Cambria Math" w:hint="eastAsia"/>
        </w:rPr>
        <w:instrText>,</w:instrText>
      </w:r>
      <w:r>
        <w:rPr>
          <w:rFonts w:ascii="Cambria Math" w:hAnsi="Cambria Math" w:hint="eastAsia"/>
        </w:rPr>
        <w:instrText>然后以基准面片的法向量为基准修复其它面片的法向量。三维地质模型的复杂性和不规则性导致难以对三维地质模型进行合适的纹理映射。本文提出一种分解模型的算法对模型进行纹理映射</w:instrText>
      </w:r>
      <w:r>
        <w:rPr>
          <w:rFonts w:ascii="Cambria Math" w:hAnsi="Cambria Math" w:hint="eastAsia"/>
        </w:rPr>
        <w:instrText>,</w:instrText>
      </w:r>
      <w:r>
        <w:rPr>
          <w:rFonts w:ascii="Cambria Math" w:hAnsi="Cambria Math" w:hint="eastAsia"/>
        </w:rPr>
        <w:instrText>该算法将模型的上表面、侧面和下表面进行分解处理</w:instrText>
      </w:r>
      <w:r>
        <w:rPr>
          <w:rFonts w:ascii="Cambria Math" w:hAnsi="Cambria Math" w:hint="eastAsia"/>
        </w:rPr>
        <w:instrText>,</w:instrText>
      </w:r>
      <w:r>
        <w:rPr>
          <w:rFonts w:ascii="Cambria Math" w:hAnsi="Cambria Math" w:hint="eastAsia"/>
        </w:rPr>
        <w:instrText>然后分别进行纹理映射。该算法的重点</w:instrText>
      </w:r>
      <w:r>
        <w:rPr>
          <w:rFonts w:ascii="Cambria Math" w:hAnsi="Cambria Math" w:hint="eastAsia"/>
        </w:rPr>
        <w:instrText>是对模型的环形侧面进行纹理映射</w:instrText>
      </w:r>
      <w:r>
        <w:rPr>
          <w:rFonts w:ascii="Cambria Math" w:hAnsi="Cambria Math" w:hint="eastAsia"/>
        </w:rPr>
        <w:instrText>,</w:instrText>
      </w:r>
      <w:r>
        <w:rPr>
          <w:rFonts w:ascii="Cambria Math" w:hAnsi="Cambria Math" w:hint="eastAsia"/>
        </w:rPr>
        <w:instrText>处理侧面的核心在于将侧面“展开”到二维平面</w:instrText>
      </w:r>
      <w:r>
        <w:rPr>
          <w:rFonts w:ascii="Cambria Math" w:hAnsi="Cambria Math" w:hint="eastAsia"/>
        </w:rPr>
        <w:instrText>,</w:instrText>
      </w:r>
      <w:r>
        <w:rPr>
          <w:rFonts w:ascii="Cambria Math" w:hAnsi="Cambria Math" w:hint="eastAsia"/>
        </w:rPr>
        <w:instrText>然后使用二维纹理进行映射。最后对以上模型修复算法和纹理映射算法系统集成</w:instrText>
      </w:r>
      <w:r>
        <w:rPr>
          <w:rFonts w:ascii="Cambria Math" w:hAnsi="Cambria Math" w:hint="eastAsia"/>
        </w:rPr>
        <w:instrText>,</w:instrText>
      </w:r>
      <w:r>
        <w:rPr>
          <w:rFonts w:ascii="Cambria Math" w:hAnsi="Cambria Math" w:hint="eastAsia"/>
        </w:rPr>
        <w:instrText>开发三维地质建模模拟系统。</w:instrText>
      </w:r>
      <w:r>
        <w:rPr>
          <w:rFonts w:ascii="Cambria Math" w:hAnsi="Cambria Math" w:hint="eastAsia"/>
        </w:rPr>
        <w:instrText>","genre":"</w:instrText>
      </w:r>
      <w:r>
        <w:rPr>
          <w:rFonts w:ascii="Cambria Math" w:hAnsi="Cambria Math" w:hint="eastAsia"/>
        </w:rPr>
        <w:instrText>硕士学位论文</w:instrText>
      </w:r>
      <w:r>
        <w:rPr>
          <w:rFonts w:ascii="Cambria Math" w:hAnsi="Cambria Math" w:hint="eastAsia"/>
        </w:rPr>
        <w:instrText xml:space="preserve">","language":"zh-CN","note":"DOI: 10.27380/d.cnki.gwkju.2017.000104\nmajor: </w:instrText>
      </w:r>
      <w:r>
        <w:rPr>
          <w:rFonts w:ascii="Cambria Math" w:hAnsi="Cambria Math" w:hint="eastAsia"/>
        </w:rPr>
        <w:instrText>计算机科学与技术</w:instrText>
      </w:r>
      <w:r>
        <w:rPr>
          <w:rFonts w:ascii="Cambria Math" w:hAnsi="Cambria Math" w:hint="eastAsia"/>
        </w:rPr>
        <w:instrText xml:space="preserve">\ndownload: 51\nalbum: </w:instrText>
      </w:r>
      <w:r>
        <w:rPr>
          <w:rFonts w:ascii="Cambria Math" w:hAnsi="Cambria Math" w:hint="eastAsia"/>
        </w:rPr>
        <w:instrText>基础科学</w:instrText>
      </w:r>
      <w:r>
        <w:rPr>
          <w:rFonts w:ascii="Cambria Math" w:hAnsi="Cambria Math" w:hint="eastAsia"/>
        </w:rPr>
        <w:instrText>;</w:instrText>
      </w:r>
      <w:r>
        <w:rPr>
          <w:rFonts w:ascii="Cambria Math" w:hAnsi="Cambria Math" w:hint="eastAsia"/>
        </w:rPr>
        <w:instrText>工程科技Ⅰ辑</w:instrText>
      </w:r>
      <w:r>
        <w:rPr>
          <w:rFonts w:ascii="Cambria Math" w:hAnsi="Cambria Math" w:hint="eastAsia"/>
        </w:rPr>
        <w:instrText>\nCLC: P628\ndbcode: CMFD\ndbname:</w:instrText>
      </w:r>
      <w:r>
        <w:rPr>
          <w:rFonts w:ascii="Cambria Math" w:hAnsi="Cambria Math" w:hint="eastAsia"/>
        </w:rPr>
        <w:instrText xml:space="preserve"> CMFD202101\nfilename: 1020104731.nh","number-of-pages":"65","publisher":"</w:instrText>
      </w:r>
      <w:r>
        <w:rPr>
          <w:rFonts w:ascii="Cambria Math" w:hAnsi="Cambria Math" w:hint="eastAsia"/>
        </w:rPr>
        <w:instrText>武汉科技大学</w:instrText>
      </w:r>
      <w:r>
        <w:rPr>
          <w:rFonts w:ascii="Cambria Math" w:hAnsi="Cambria Math" w:hint="eastAsia"/>
        </w:rPr>
        <w:instrText>","source":"CNKI","title":"</w:instrText>
      </w:r>
      <w:r>
        <w:rPr>
          <w:rFonts w:ascii="Cambria Math" w:hAnsi="Cambria Math" w:hint="eastAsia"/>
        </w:rPr>
        <w:instrText>地质体建模中模型修复和纹理映射关键技术研究与实践</w:instrText>
      </w:r>
      <w:r>
        <w:rPr>
          <w:rFonts w:ascii="Cambria Math" w:hAnsi="Cambria Math" w:hint="eastAsia"/>
        </w:rPr>
        <w:instrText>","URL":"https://doi.org/10.27380/d.cnki.gwkju.2017.000104","author":[{"literal":"</w:instrText>
      </w:r>
      <w:r>
        <w:rPr>
          <w:rFonts w:ascii="Cambria Math" w:hAnsi="Cambria Math" w:hint="eastAsia"/>
        </w:rPr>
        <w:instrText>谭继鑫</w:instrText>
      </w:r>
      <w:r>
        <w:rPr>
          <w:rFonts w:ascii="Cambria Math" w:hAnsi="Cambria Math" w:hint="eastAsia"/>
        </w:rPr>
        <w:instrText>"}],"contributor":[{"literal":"</w:instrText>
      </w:r>
      <w:r>
        <w:rPr>
          <w:rFonts w:ascii="Cambria Math" w:hAnsi="Cambria Math" w:hint="eastAsia"/>
        </w:rPr>
        <w:instrText>陈建勋</w:instrText>
      </w:r>
      <w:r>
        <w:rPr>
          <w:rFonts w:ascii="Cambria Math" w:hAnsi="Cambria Math" w:hint="eastAsia"/>
        </w:rPr>
        <w:instrText>"}],"a</w:instrText>
      </w:r>
      <w:r>
        <w:rPr>
          <w:rFonts w:ascii="Cambria Math" w:hAnsi="Cambria Math" w:hint="eastAsia"/>
        </w:rPr>
        <w:instrText>ccessed":{"date-parts":[["2025",2,25]]},"issued":{"date-parts":[["2021"]]}}}],"</w:instrText>
      </w:r>
      <w:r>
        <w:rPr>
          <w:rFonts w:ascii="Cambria Math" w:hAnsi="Cambria Math"/>
        </w:rPr>
        <w:instrText xml:space="preserve">schema":"https://github.com/citation-style-language/schema/raw/master/csl-citation.json"} </w:instrText>
      </w:r>
      <w:r>
        <w:rPr>
          <w:rFonts w:ascii="Cambria Math" w:hAnsi="Cambria Math"/>
        </w:rPr>
        <w:fldChar w:fldCharType="separate"/>
      </w:r>
      <w:r>
        <w:rPr>
          <w:rFonts w:ascii="Cambria Math" w:eastAsiaTheme="minorEastAsia" w:hAnsi="Cambria Math" w:cs="Times New Roman"/>
          <w:vertAlign w:val="superscript"/>
          <w14:ligatures w14:val="standardContextual"/>
        </w:rPr>
        <w:t>[73]</w:t>
      </w:r>
      <w:r>
        <w:rPr>
          <w:rFonts w:ascii="Cambria Math" w:hAnsi="Cambria Math"/>
        </w:rPr>
        <w:fldChar w:fldCharType="end"/>
      </w:r>
      <w:r>
        <w:rPr>
          <w:rFonts w:ascii="Cambria Math" w:hAnsi="Cambria Math"/>
        </w:rPr>
        <w:t>。</w:t>
      </w:r>
      <w:r>
        <w:rPr>
          <w:rFonts w:ascii="Times New Roman" w:hAnsi="Times New Roman" w:cs="Times New Roman"/>
          <w:kern w:val="2"/>
        </w:rPr>
        <w:t>UV</w:t>
      </w:r>
      <w:r>
        <w:rPr>
          <w:rFonts w:ascii="Times New Roman" w:hAnsi="Times New Roman" w:cs="Times New Roman"/>
          <w:kern w:val="2"/>
        </w:rPr>
        <w:t>坐标是将二维纹理图像映射到三维几何模型表面的桥梁，通常需要在建模过程中对复杂地质体（如断层、岩层等）的每个表面计算</w:t>
      </w:r>
      <w:r>
        <w:rPr>
          <w:rFonts w:ascii="Times New Roman" w:hAnsi="Times New Roman" w:cs="Times New Roman"/>
          <w:kern w:val="2"/>
        </w:rPr>
        <w:t>UV</w:t>
      </w:r>
      <w:r>
        <w:rPr>
          <w:rFonts w:ascii="Times New Roman" w:hAnsi="Times New Roman" w:cs="Times New Roman"/>
          <w:kern w:val="2"/>
        </w:rPr>
        <w:t>坐标。</w:t>
      </w:r>
    </w:p>
    <w:p w14:paraId="22B9971E"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kern w:val="2"/>
        </w:rPr>
        <w:t>传统方法中，对于简单几何体</w:t>
      </w:r>
      <w:r>
        <w:rPr>
          <w:rFonts w:ascii="Times New Roman" w:hAnsi="Times New Roman" w:cs="Times New Roman" w:hint="eastAsia"/>
          <w:kern w:val="2"/>
        </w:rPr>
        <w:t>的</w:t>
      </w:r>
      <w:r>
        <w:rPr>
          <w:rFonts w:ascii="Times New Roman" w:hAnsi="Times New Roman" w:cs="Times New Roman"/>
          <w:kern w:val="2"/>
        </w:rPr>
        <w:t>UV</w:t>
      </w:r>
      <w:r>
        <w:rPr>
          <w:rFonts w:ascii="Times New Roman" w:hAnsi="Times New Roman" w:cs="Times New Roman"/>
          <w:kern w:val="2"/>
        </w:rPr>
        <w:t>坐标计算较为直接；但在面对地质建模中的非规则网格时，不规则模型表面难以直接定义</w:t>
      </w:r>
      <w:r>
        <w:rPr>
          <w:rFonts w:ascii="Times New Roman" w:hAnsi="Times New Roman" w:cs="Times New Roman"/>
          <w:kern w:val="2"/>
        </w:rPr>
        <w:t>UV</w:t>
      </w:r>
      <w:r>
        <w:rPr>
          <w:rFonts w:ascii="Times New Roman" w:hAnsi="Times New Roman" w:cs="Times New Roman"/>
          <w:kern w:val="2"/>
        </w:rPr>
        <w:t>映射</w:t>
      </w:r>
      <w:r>
        <w:rPr>
          <w:rFonts w:ascii="Times New Roman" w:hAnsi="Times New Roman" w:cs="Times New Roman" w:hint="eastAsia"/>
          <w:kern w:val="2"/>
        </w:rPr>
        <w:t>，</w:t>
      </w:r>
      <w:r>
        <w:rPr>
          <w:rFonts w:ascii="Times New Roman" w:hAnsi="Times New Roman" w:cs="Times New Roman"/>
          <w:kern w:val="2"/>
        </w:rPr>
        <w:t>模型的几何复杂性</w:t>
      </w:r>
      <w:r>
        <w:rPr>
          <w:rFonts w:ascii="Times New Roman" w:hAnsi="Times New Roman" w:cs="Times New Roman" w:hint="eastAsia"/>
          <w:kern w:val="2"/>
        </w:rPr>
        <w:t>容易</w:t>
      </w:r>
      <w:r>
        <w:rPr>
          <w:rFonts w:ascii="Times New Roman" w:hAnsi="Times New Roman" w:cs="Times New Roman"/>
          <w:kern w:val="2"/>
        </w:rPr>
        <w:t>导致纹理</w:t>
      </w:r>
      <w:r>
        <w:rPr>
          <w:rFonts w:ascii="Times New Roman" w:hAnsi="Times New Roman" w:cs="Times New Roman" w:hint="eastAsia"/>
          <w:kern w:val="2"/>
        </w:rPr>
        <w:t>发生畸变</w:t>
      </w:r>
      <w:r>
        <w:rPr>
          <w:rFonts w:ascii="Times New Roman" w:hAnsi="Times New Roman" w:cs="Times New Roman"/>
          <w:kern w:val="2"/>
        </w:rPr>
        <w:t>。</w:t>
      </w:r>
    </w:p>
    <w:p w14:paraId="71CBE84F"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kern w:val="2"/>
        </w:rPr>
        <w:t>为解决</w:t>
      </w:r>
      <w:r>
        <w:rPr>
          <w:rFonts w:ascii="Times New Roman" w:hAnsi="Times New Roman" w:cs="Times New Roman" w:hint="eastAsia"/>
          <w:kern w:val="2"/>
        </w:rPr>
        <w:t>该</w:t>
      </w:r>
      <w:r>
        <w:rPr>
          <w:rFonts w:ascii="Times New Roman" w:hAnsi="Times New Roman" w:cs="Times New Roman"/>
          <w:kern w:val="2"/>
        </w:rPr>
        <w:t>问题，本节</w:t>
      </w:r>
      <w:r>
        <w:rPr>
          <w:rFonts w:ascii="Times New Roman" w:hAnsi="Times New Roman" w:cs="Times New Roman" w:hint="eastAsia"/>
          <w:kern w:val="2"/>
        </w:rPr>
        <w:t>结合前两节内容，</w:t>
      </w:r>
      <w:r>
        <w:rPr>
          <w:rFonts w:ascii="Times New Roman" w:hAnsi="Times New Roman" w:cs="Times New Roman"/>
          <w:kern w:val="2"/>
        </w:rPr>
        <w:t>提出</w:t>
      </w:r>
      <w:r>
        <w:rPr>
          <w:rFonts w:ascii="Times New Roman" w:hAnsi="Times New Roman" w:cs="Times New Roman" w:hint="eastAsia"/>
          <w:kern w:val="2"/>
        </w:rPr>
        <w:t>具有一定精度</w:t>
      </w:r>
      <w:r>
        <w:rPr>
          <w:rFonts w:ascii="Times New Roman" w:hAnsi="Times New Roman" w:cs="Times New Roman"/>
          <w:kern w:val="2"/>
        </w:rPr>
        <w:t>的</w:t>
      </w:r>
      <w:r>
        <w:rPr>
          <w:rFonts w:ascii="Times New Roman" w:hAnsi="Times New Roman" w:cs="Times New Roman" w:hint="eastAsia"/>
          <w:kern w:val="2"/>
        </w:rPr>
        <w:t>通用</w:t>
      </w:r>
      <w:r>
        <w:rPr>
          <w:rFonts w:ascii="Times New Roman" w:hAnsi="Times New Roman" w:cs="Times New Roman"/>
          <w:kern w:val="2"/>
        </w:rPr>
        <w:t>UV</w:t>
      </w:r>
      <w:r>
        <w:rPr>
          <w:rFonts w:ascii="Times New Roman" w:hAnsi="Times New Roman" w:cs="Times New Roman"/>
          <w:kern w:val="2"/>
        </w:rPr>
        <w:t>计算方法，结合公式和流程，适用于</w:t>
      </w:r>
      <w:r>
        <w:rPr>
          <w:rFonts w:ascii="Times New Roman" w:hAnsi="Times New Roman" w:cs="Times New Roman" w:hint="eastAsia"/>
          <w:kern w:val="2"/>
        </w:rPr>
        <w:t>多种</w:t>
      </w:r>
      <w:r>
        <w:rPr>
          <w:rFonts w:ascii="Times New Roman" w:hAnsi="Times New Roman" w:cs="Times New Roman"/>
          <w:kern w:val="2"/>
        </w:rPr>
        <w:t>地质模型的纹理映射。对于模型的</w:t>
      </w:r>
      <w:r>
        <w:rPr>
          <w:rFonts w:ascii="Times New Roman" w:hAnsi="Times New Roman" w:cs="Times New Roman"/>
          <w:kern w:val="2"/>
        </w:rPr>
        <w:t>UV</w:t>
      </w:r>
      <w:r>
        <w:rPr>
          <w:rFonts w:ascii="Times New Roman" w:hAnsi="Times New Roman" w:cs="Times New Roman"/>
          <w:kern w:val="2"/>
        </w:rPr>
        <w:t>坐标计算，考虑每个顶点的三维坐标和目标纹理空间，</w:t>
      </w:r>
      <w:r>
        <w:rPr>
          <w:rFonts w:ascii="Times New Roman" w:hAnsi="Times New Roman" w:cs="Times New Roman" w:hint="eastAsia"/>
          <w:kern w:val="2"/>
        </w:rPr>
        <w:t>在二维平面上，顶</w:t>
      </w:r>
      <w:r>
        <w:rPr>
          <w:rFonts w:ascii="Times New Roman" w:hAnsi="Times New Roman" w:cs="Times New Roman"/>
          <w:kern w:val="2"/>
        </w:rPr>
        <w:t>点映射到纹理空间采用公式</w:t>
      </w:r>
      <w:r>
        <w:rPr>
          <w:rFonts w:ascii="Times New Roman" w:hAnsi="Times New Roman" w:cs="Times New Roman" w:hint="eastAsia"/>
          <w:kern w:val="2"/>
        </w:rPr>
        <w:t>3.12</w:t>
      </w:r>
      <w:r>
        <w:rPr>
          <w:rFonts w:ascii="Times New Roman" w:hAnsi="Times New Roman" w:cs="Times New Roman" w:hint="eastAsia"/>
          <w:kern w:val="2"/>
        </w:rPr>
        <w:t>进行投影</w:t>
      </w:r>
      <w:r>
        <w:rPr>
          <w:rFonts w:ascii="Times New Roman" w:hAnsi="Times New Roman" w:cs="Times New Roman"/>
          <w:kern w:val="2"/>
        </w:rPr>
        <w:t>：</w:t>
      </w:r>
    </w:p>
    <w:p w14:paraId="369C250C" w14:textId="77777777" w:rsidR="00EE315F" w:rsidRDefault="00204804">
      <w:pPr>
        <w:widowControl w:val="0"/>
        <w:spacing w:line="264" w:lineRule="auto"/>
        <w:ind w:leftChars="428" w:left="1027" w:rightChars="15" w:right="36"/>
        <w:jc w:val="right"/>
        <w:rPr>
          <w:rFonts w:ascii="Cambria Math" w:hAnsi="Cambria Math"/>
        </w:rPr>
      </w:pPr>
      <m:oMath>
        <m:r>
          <w:rPr>
            <w:rFonts w:ascii="Cambria Math" w:hAnsi="Cambria Math"/>
          </w:rPr>
          <m:t>U</m:t>
        </m:r>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nor/>
                  </m:rPr>
                  <w:rPr>
                    <w:rFonts w:ascii="Cambria Math" w:hAnsi="Cambria Math"/>
                  </w:rPr>
                  <m:t>min</m:t>
                </m:r>
              </m:sub>
            </m:sSub>
          </m:num>
          <m:den>
            <m:sSub>
              <m:sSubPr>
                <m:ctrlPr>
                  <w:rPr>
                    <w:rFonts w:ascii="Cambria Math" w:hAnsi="Cambria Math"/>
                  </w:rPr>
                </m:ctrlPr>
              </m:sSubPr>
              <m:e>
                <m:r>
                  <w:rPr>
                    <w:rFonts w:ascii="Cambria Math" w:hAnsi="Cambria Math"/>
                  </w:rPr>
                  <m:t>x</m:t>
                </m:r>
              </m:e>
              <m:sub>
                <m:r>
                  <m:rPr>
                    <m:nor/>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nor/>
                  </m:rPr>
                  <w:rPr>
                    <w:rFonts w:ascii="Cambria Math" w:hAnsi="Cambria Math"/>
                  </w:rPr>
                  <m:t>min</m:t>
                </m:r>
              </m:sub>
            </m:sSub>
          </m:den>
        </m:f>
        <m:r>
          <m:rPr>
            <m:sty m:val="p"/>
          </m:rPr>
          <w:rPr>
            <w:rFonts w:ascii="Cambria Math" w:hAnsi="Cambria Math"/>
          </w:rPr>
          <m:t xml:space="preserve">,  </m:t>
        </m:r>
        <m:r>
          <w:rPr>
            <w:rFonts w:ascii="Cambria Math" w:hAnsi="Cambria Math"/>
          </w:rPr>
          <m:t>V</m:t>
        </m:r>
        <m:r>
          <m:rPr>
            <m:sty m:val="p"/>
          </m:rPr>
          <w:rPr>
            <w:rFonts w:ascii="Cambria Math" w:hAnsi="Cambria Math"/>
          </w:rPr>
          <m:t>=</m:t>
        </m:r>
        <m:f>
          <m:fPr>
            <m:ctrlPr>
              <w:rPr>
                <w:rFonts w:ascii="Cambria Math" w:hAnsi="Cambria Math"/>
              </w:rPr>
            </m:ctrlPr>
          </m:fPr>
          <m:num>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Cambria Math" w:hAnsi="Cambria Math"/>
                  </w:rPr>
                  <m:t>min</m:t>
                </m:r>
              </m:sub>
            </m:sSub>
          </m:num>
          <m:den>
            <m:sSub>
              <m:sSubPr>
                <m:ctrlPr>
                  <w:rPr>
                    <w:rFonts w:ascii="Cambria Math" w:hAnsi="Cambria Math"/>
                  </w:rPr>
                </m:ctrlPr>
              </m:sSubPr>
              <m:e>
                <m:r>
                  <w:rPr>
                    <w:rFonts w:ascii="Cambria Math" w:hAnsi="Cambria Math"/>
                  </w:rPr>
                  <m:t>y</m:t>
                </m:r>
              </m:e>
              <m:sub>
                <m:r>
                  <m:rPr>
                    <m:nor/>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Cambria Math" w:hAnsi="Cambria Math"/>
                  </w:rPr>
                  <m:t>min</m:t>
                </m:r>
              </m:sub>
            </m:sSub>
          </m:den>
        </m:f>
      </m:oMath>
      <w:r>
        <w:rPr>
          <w:rFonts w:ascii="Cambria Math" w:hAnsi="Cambria Math" w:hint="eastAsia"/>
        </w:rPr>
        <w:t xml:space="preserve">              </w:t>
      </w:r>
      <w:r>
        <w:rPr>
          <w:rFonts w:ascii="Cambria Math" w:hAnsi="Cambria Math" w:hint="eastAsia"/>
        </w:rPr>
        <w:t>（</w:t>
      </w:r>
      <w:r>
        <w:rPr>
          <w:rFonts w:ascii="Cambria Math" w:hAnsi="Cambria Math" w:hint="eastAsia"/>
        </w:rPr>
        <w:t>3.12</w:t>
      </w:r>
      <w:r>
        <w:rPr>
          <w:rFonts w:ascii="Cambria Math" w:hAnsi="Cambria Math" w:hint="eastAsia"/>
        </w:rPr>
        <w:t>）</w:t>
      </w:r>
    </w:p>
    <w:p w14:paraId="287B68A2"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式中</w:t>
      </w:r>
      <w:r>
        <w:rPr>
          <w:rFonts w:ascii="Times New Roman" w:hAnsi="Times New Roman" w:cs="Times New Roman"/>
          <w:kern w:val="2"/>
        </w:rPr>
        <w:t>：</w:t>
      </w:r>
      <w:r>
        <w:rPr>
          <w:rFonts w:ascii="Times New Roman" w:hAnsi="Times New Roman" w:cs="Times New Roman" w:hint="eastAsia"/>
          <w:kern w:val="2"/>
        </w:rPr>
        <w:t xml:space="preserve"> </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nor/>
                  </m:rPr>
                  <w:rPr>
                    <w:rFonts w:ascii="Times New Roman" w:hAnsi="Times New Roman" w:cs="Times New Roman"/>
                    <w:kern w:val="2"/>
                  </w:rPr>
                  <m:t>min</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x</m:t>
                </m:r>
              </m:e>
              <m:sub>
                <m:r>
                  <m:rPr>
                    <m:nor/>
                  </m:rPr>
                  <w:rPr>
                    <w:rFonts w:ascii="Times New Roman" w:hAnsi="Times New Roman" w:cs="Times New Roman"/>
                    <w:kern w:val="2"/>
                  </w:rPr>
                  <m:t>max</m:t>
                </m:r>
              </m:sub>
            </m:sSub>
          </m:e>
        </m:d>
      </m:oMath>
      <w:r>
        <w:rPr>
          <w:rFonts w:ascii="Times New Roman" w:hAnsi="Times New Roman" w:cs="Times New Roman"/>
          <w:kern w:val="2"/>
        </w:rPr>
        <w:t>和</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y</m:t>
                </m:r>
              </m:e>
              <m:sub>
                <m:r>
                  <m:rPr>
                    <m:nor/>
                  </m:rPr>
                  <w:rPr>
                    <w:rFonts w:ascii="Times New Roman" w:hAnsi="Times New Roman" w:cs="Times New Roman"/>
                    <w:kern w:val="2"/>
                  </w:rPr>
                  <m:t>min</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nor/>
                  </m:rPr>
                  <w:rPr>
                    <w:rFonts w:ascii="Times New Roman" w:hAnsi="Times New Roman" w:cs="Times New Roman"/>
                    <w:kern w:val="2"/>
                  </w:rPr>
                  <m:t>max</m:t>
                </m:r>
              </m:sub>
            </m:sSub>
          </m:e>
        </m:d>
      </m:oMath>
      <w:r>
        <w:rPr>
          <w:rFonts w:ascii="Times New Roman" w:hAnsi="Times New Roman" w:cs="Times New Roman"/>
          <w:kern w:val="2"/>
        </w:rPr>
        <w:t>是模型在</w:t>
      </w:r>
      <m:oMath>
        <m:r>
          <w:rPr>
            <w:rFonts w:ascii="Cambria Math" w:hAnsi="Cambria Math" w:cs="Times New Roman"/>
            <w:kern w:val="2"/>
          </w:rPr>
          <m:t>x</m:t>
        </m:r>
      </m:oMath>
      <w:r>
        <w:rPr>
          <w:rFonts w:ascii="Times New Roman" w:hAnsi="Times New Roman" w:cs="Times New Roman"/>
          <w:kern w:val="2"/>
        </w:rPr>
        <w:t>和</w:t>
      </w:r>
      <m:oMath>
        <m:r>
          <w:rPr>
            <w:rFonts w:ascii="Cambria Math" w:hAnsi="Cambria Math" w:cs="Times New Roman"/>
            <w:kern w:val="2"/>
          </w:rPr>
          <m:t>y</m:t>
        </m:r>
      </m:oMath>
      <w:r>
        <w:rPr>
          <w:rFonts w:ascii="Times New Roman" w:hAnsi="Times New Roman" w:cs="Times New Roman"/>
          <w:kern w:val="2"/>
        </w:rPr>
        <w:t>方向</w:t>
      </w:r>
      <w:r>
        <w:rPr>
          <w:rFonts w:ascii="Times New Roman" w:hAnsi="Times New Roman" w:cs="Times New Roman" w:hint="eastAsia"/>
          <w:kern w:val="2"/>
        </w:rPr>
        <w:t>上坐标的最大最小</w:t>
      </w:r>
      <w:r>
        <w:rPr>
          <w:rFonts w:ascii="Times New Roman" w:hAnsi="Times New Roman" w:cs="Times New Roman"/>
          <w:kern w:val="2"/>
        </w:rPr>
        <w:t>范围</w:t>
      </w:r>
      <w:r>
        <w:rPr>
          <w:rFonts w:ascii="Times New Roman" w:hAnsi="Times New Roman" w:cs="Times New Roman" w:hint="eastAsia"/>
          <w:kern w:val="2"/>
        </w:rPr>
        <w:t>；</w:t>
      </w:r>
      <m:oMath>
        <m:r>
          <w:rPr>
            <w:rFonts w:ascii="Cambria Math" w:hAnsi="Cambria Math" w:cs="Times New Roman"/>
            <w:kern w:val="2"/>
          </w:rPr>
          <m:t>U</m:t>
        </m:r>
        <m:r>
          <m:rPr>
            <m:sty m:val="p"/>
          </m:rPr>
          <w:rPr>
            <w:rFonts w:ascii="Cambria Math" w:hAnsi="Cambria Math" w:cs="Times New Roman"/>
            <w:kern w:val="2"/>
          </w:rPr>
          <m:t>,</m:t>
        </m:r>
        <m:r>
          <w:rPr>
            <w:rFonts w:ascii="Cambria Math" w:hAnsi="Cambria Math" w:cs="Times New Roman"/>
            <w:kern w:val="2"/>
          </w:rPr>
          <m:t>V</m:t>
        </m:r>
        <m:r>
          <m:rPr>
            <m:sty m:val="p"/>
          </m:rPr>
          <w:rPr>
            <w:rFonts w:ascii="Cambria Math" w:hAnsi="Cambria Math" w:cs="Times New Roman"/>
            <w:kern w:val="2"/>
          </w:rPr>
          <m:t>∈</m:t>
        </m:r>
        <m:d>
          <m:dPr>
            <m:begChr m:val="["/>
            <m:endChr m:val="]"/>
            <m:ctrlPr>
              <w:rPr>
                <w:rFonts w:ascii="Cambria Math" w:hAnsi="Cambria Math" w:cs="Times New Roman"/>
                <w:kern w:val="2"/>
              </w:rPr>
            </m:ctrlPr>
          </m:dPr>
          <m:e>
            <m:r>
              <m:rPr>
                <m:sty m:val="p"/>
              </m:rPr>
              <w:rPr>
                <w:rFonts w:ascii="Cambria Math" w:hAnsi="Cambria Math" w:cs="Times New Roman"/>
                <w:kern w:val="2"/>
              </w:rPr>
              <m:t>0,1</m:t>
            </m:r>
          </m:e>
        </m:d>
      </m:oMath>
      <w:r>
        <w:rPr>
          <w:rFonts w:ascii="Times New Roman" w:hAnsi="Times New Roman" w:cs="Times New Roman"/>
          <w:kern w:val="2"/>
        </w:rPr>
        <w:t>表示映射到纹理空间的坐标</w:t>
      </w:r>
      <w:r>
        <w:rPr>
          <w:rFonts w:ascii="Times New Roman" w:hAnsi="Times New Roman" w:cs="Times New Roman"/>
          <w:kern w:val="2"/>
        </w:rPr>
        <w:t>.</w:t>
      </w:r>
    </w:p>
    <w:p w14:paraId="53CB68DD"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kern w:val="2"/>
        </w:rPr>
        <w:t>为</w:t>
      </w:r>
      <w:r>
        <w:rPr>
          <w:rFonts w:ascii="Times New Roman" w:hAnsi="Times New Roman" w:cs="Times New Roman" w:hint="eastAsia"/>
          <w:kern w:val="2"/>
        </w:rPr>
        <w:t>将二维纹理映射方法扩展到三维纹理映射，</w:t>
      </w:r>
      <w:r>
        <w:rPr>
          <w:rFonts w:ascii="Times New Roman" w:hAnsi="Times New Roman" w:cs="Times New Roman"/>
          <w:kern w:val="2"/>
        </w:rPr>
        <w:t>按法向方向分解为六个投影面，</w:t>
      </w:r>
      <w:r>
        <w:rPr>
          <w:rFonts w:ascii="Times New Roman" w:hAnsi="Times New Roman" w:cs="Times New Roman" w:hint="eastAsia"/>
          <w:kern w:val="2"/>
        </w:rPr>
        <w:t>但对于平面投影来说，</w:t>
      </w:r>
      <w:proofErr w:type="gramStart"/>
      <w:r>
        <w:rPr>
          <w:rFonts w:ascii="Times New Roman" w:hAnsi="Times New Roman" w:cs="Times New Roman" w:hint="eastAsia"/>
          <w:kern w:val="2"/>
        </w:rPr>
        <w:t>包围盒顶底</w:t>
      </w:r>
      <w:proofErr w:type="gramEnd"/>
      <w:r>
        <w:rPr>
          <w:rFonts w:ascii="Times New Roman" w:hAnsi="Times New Roman" w:cs="Times New Roman" w:hint="eastAsia"/>
          <w:kern w:val="2"/>
        </w:rPr>
        <w:t>、前侧后侧、左侧右侧实质上是一样的，故仅做</w:t>
      </w:r>
      <w:r>
        <w:rPr>
          <w:rFonts w:ascii="Times New Roman" w:hAnsi="Times New Roman" w:cs="Times New Roman" w:hint="eastAsia"/>
          <w:kern w:val="2"/>
        </w:rPr>
        <w:t>X</w:t>
      </w:r>
      <w:r>
        <w:rPr>
          <w:rFonts w:ascii="Times New Roman" w:hAnsi="Times New Roman" w:cs="Times New Roman"/>
          <w:kern w:val="2"/>
        </w:rPr>
        <w:t>-</w:t>
      </w:r>
      <w:r>
        <w:rPr>
          <w:rFonts w:ascii="Times New Roman" w:hAnsi="Times New Roman" w:cs="Times New Roman" w:hint="eastAsia"/>
          <w:kern w:val="2"/>
        </w:rPr>
        <w:t>Y</w:t>
      </w:r>
      <w:r>
        <w:rPr>
          <w:rFonts w:ascii="Times New Roman" w:hAnsi="Times New Roman" w:cs="Times New Roman" w:hint="eastAsia"/>
          <w:kern w:val="2"/>
        </w:rPr>
        <w:t>、</w:t>
      </w:r>
      <w:r>
        <w:rPr>
          <w:rFonts w:ascii="Times New Roman" w:hAnsi="Times New Roman" w:cs="Times New Roman" w:hint="eastAsia"/>
          <w:kern w:val="2"/>
        </w:rPr>
        <w:t>X</w:t>
      </w:r>
      <w:r>
        <w:rPr>
          <w:rFonts w:ascii="Times New Roman" w:hAnsi="Times New Roman" w:cs="Times New Roman"/>
          <w:kern w:val="2"/>
        </w:rPr>
        <w:t>-Z</w:t>
      </w:r>
      <w:r>
        <w:rPr>
          <w:rFonts w:ascii="Times New Roman" w:hAnsi="Times New Roman" w:cs="Times New Roman" w:hint="eastAsia"/>
          <w:kern w:val="2"/>
        </w:rPr>
        <w:t>、</w:t>
      </w:r>
      <w:r>
        <w:rPr>
          <w:rFonts w:ascii="Times New Roman" w:hAnsi="Times New Roman" w:cs="Times New Roman" w:hint="eastAsia"/>
          <w:kern w:val="2"/>
        </w:rPr>
        <w:t>Y</w:t>
      </w:r>
      <w:r>
        <w:rPr>
          <w:rFonts w:ascii="Times New Roman" w:hAnsi="Times New Roman" w:cs="Times New Roman"/>
          <w:kern w:val="2"/>
        </w:rPr>
        <w:t>-Z</w:t>
      </w:r>
      <w:r>
        <w:rPr>
          <w:rFonts w:ascii="Times New Roman" w:hAnsi="Times New Roman" w:cs="Times New Roman" w:hint="eastAsia"/>
          <w:kern w:val="2"/>
        </w:rPr>
        <w:t>三个平面的投影类别。</w:t>
      </w:r>
    </w:p>
    <w:p w14:paraId="52492F8E"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为了减少纹理拉伸，优化纹理的映射方式，我们通过向量分量的投影来确定映射的平面</w:t>
      </w:r>
      <w:r>
        <w:rPr>
          <w:rFonts w:ascii="Times New Roman" w:hAnsi="Times New Roman" w:cs="Times New Roman"/>
          <w:kern w:val="2"/>
        </w:rPr>
        <w:t>(</w:t>
      </w:r>
      <w:r>
        <w:rPr>
          <w:rFonts w:ascii="Times New Roman" w:hAnsi="Times New Roman" w:cs="Times New Roman" w:hint="eastAsia"/>
          <w:kern w:val="2"/>
        </w:rPr>
        <w:t>图</w:t>
      </w:r>
      <w:r>
        <w:rPr>
          <w:rFonts w:ascii="Times New Roman" w:hAnsi="Times New Roman" w:cs="Times New Roman" w:hint="eastAsia"/>
          <w:kern w:val="2"/>
        </w:rPr>
        <w:t>3.</w:t>
      </w:r>
      <w:r>
        <w:rPr>
          <w:rFonts w:ascii="Times New Roman" w:hAnsi="Times New Roman" w:cs="Times New Roman"/>
          <w:kern w:val="2"/>
        </w:rPr>
        <w:t>(a))</w:t>
      </w:r>
      <w:r>
        <w:rPr>
          <w:rFonts w:ascii="Times New Roman" w:hAnsi="Times New Roman" w:cs="Times New Roman" w:hint="eastAsia"/>
          <w:kern w:val="2"/>
        </w:rPr>
        <w:t>，根据公式</w:t>
      </w:r>
      <w:r>
        <w:rPr>
          <w:rFonts w:ascii="Times New Roman" w:hAnsi="Times New Roman" w:cs="Times New Roman" w:hint="eastAsia"/>
          <w:kern w:val="2"/>
        </w:rPr>
        <w:t>3.8</w:t>
      </w:r>
      <w:r>
        <w:rPr>
          <w:rFonts w:ascii="Times New Roman" w:hAnsi="Times New Roman" w:cs="Times New Roman" w:hint="eastAsia"/>
          <w:kern w:val="2"/>
        </w:rPr>
        <w:t>计算模型表面法向量后，对法向量分量</w:t>
      </w:r>
      <w:proofErr w:type="gramStart"/>
      <w:r>
        <w:rPr>
          <w:rFonts w:ascii="Times New Roman" w:hAnsi="Times New Roman" w:cs="Times New Roman" w:hint="eastAsia"/>
          <w:kern w:val="2"/>
        </w:rPr>
        <w:t>作出</w:t>
      </w:r>
      <w:proofErr w:type="gramEnd"/>
      <w:r>
        <w:rPr>
          <w:rFonts w:ascii="Times New Roman" w:hAnsi="Times New Roman" w:cs="Times New Roman" w:hint="eastAsia"/>
          <w:kern w:val="2"/>
        </w:rPr>
        <w:t>判断。</w:t>
      </w:r>
    </w:p>
    <w:p w14:paraId="4DE76163"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根据计算的向量分量，我们动态决定映射的</w:t>
      </w:r>
      <w:r>
        <w:rPr>
          <w:rFonts w:ascii="Times New Roman" w:hAnsi="Times New Roman" w:cs="Times New Roman" w:hint="eastAsia"/>
          <w:kern w:val="2"/>
        </w:rPr>
        <w:t xml:space="preserve"> XYZ </w:t>
      </w:r>
      <w:r>
        <w:rPr>
          <w:rFonts w:ascii="Times New Roman" w:hAnsi="Times New Roman" w:cs="Times New Roman" w:hint="eastAsia"/>
          <w:kern w:val="2"/>
        </w:rPr>
        <w:t>平面，选择最佳的投影平面，以便在该平面上进行纹理映射，避免因平面选择不当导致的纹理拉伸。以简单的三角面为例，法向量的</w:t>
      </w:r>
      <w:r>
        <w:rPr>
          <w:rFonts w:ascii="Times New Roman" w:hAnsi="Times New Roman" w:cs="Times New Roman" w:hint="eastAsia"/>
          <w:kern w:val="2"/>
        </w:rPr>
        <w:t>Z</w:t>
      </w:r>
      <w:r>
        <w:rPr>
          <w:rFonts w:ascii="Times New Roman" w:hAnsi="Times New Roman" w:cs="Times New Roman" w:hint="eastAsia"/>
          <w:kern w:val="2"/>
        </w:rPr>
        <w:t>分量大于</w:t>
      </w:r>
      <w:r>
        <w:rPr>
          <w:rFonts w:ascii="Times New Roman" w:hAnsi="Times New Roman" w:cs="Times New Roman" w:hint="eastAsia"/>
          <w:kern w:val="2"/>
        </w:rPr>
        <w:t>X</w:t>
      </w:r>
      <w:r>
        <w:rPr>
          <w:rFonts w:ascii="Times New Roman" w:hAnsi="Times New Roman" w:cs="Times New Roman" w:hint="eastAsia"/>
          <w:kern w:val="2"/>
        </w:rPr>
        <w:t>分量和</w:t>
      </w:r>
      <w:r>
        <w:rPr>
          <w:rFonts w:ascii="Times New Roman" w:hAnsi="Times New Roman" w:cs="Times New Roman" w:hint="eastAsia"/>
          <w:kern w:val="2"/>
        </w:rPr>
        <w:t>Y</w:t>
      </w:r>
      <w:r>
        <w:rPr>
          <w:rFonts w:ascii="Times New Roman" w:hAnsi="Times New Roman" w:cs="Times New Roman" w:hint="eastAsia"/>
          <w:kern w:val="2"/>
        </w:rPr>
        <w:t>分量，故选择</w:t>
      </w:r>
      <w:r>
        <w:rPr>
          <w:rFonts w:ascii="Times New Roman" w:hAnsi="Times New Roman" w:cs="Times New Roman" w:hint="eastAsia"/>
          <w:kern w:val="2"/>
        </w:rPr>
        <w:t>X</w:t>
      </w:r>
      <w:r>
        <w:rPr>
          <w:rFonts w:ascii="Times New Roman" w:hAnsi="Times New Roman" w:cs="Times New Roman"/>
          <w:kern w:val="2"/>
        </w:rPr>
        <w:t>-Y</w:t>
      </w:r>
      <w:r>
        <w:rPr>
          <w:rFonts w:ascii="Times New Roman" w:hAnsi="Times New Roman" w:cs="Times New Roman" w:hint="eastAsia"/>
          <w:kern w:val="2"/>
        </w:rPr>
        <w:t>平面进行投影。使</w:t>
      </w:r>
      <w:r>
        <w:rPr>
          <w:rFonts w:ascii="Times New Roman" w:hAnsi="Times New Roman" w:cs="Times New Roman"/>
          <w:kern w:val="2"/>
        </w:rPr>
        <w:t>用公式</w:t>
      </w:r>
      <w:r>
        <w:rPr>
          <w:rFonts w:ascii="Times New Roman" w:hAnsi="Times New Roman" w:cs="Times New Roman" w:hint="eastAsia"/>
          <w:kern w:val="2"/>
        </w:rPr>
        <w:t>3.13</w:t>
      </w:r>
      <w:r>
        <w:rPr>
          <w:rFonts w:ascii="Times New Roman" w:hAnsi="Times New Roman" w:cs="Times New Roman"/>
          <w:kern w:val="2"/>
        </w:rPr>
        <w:t>计算</w:t>
      </w:r>
      <w:r>
        <w:rPr>
          <w:rFonts w:ascii="Times New Roman" w:hAnsi="Times New Roman" w:cs="Times New Roman" w:hint="eastAsia"/>
          <w:kern w:val="2"/>
        </w:rPr>
        <w:t>三角</w:t>
      </w:r>
      <w:r>
        <w:rPr>
          <w:rFonts w:ascii="Times New Roman" w:hAnsi="Times New Roman" w:cs="Times New Roman"/>
          <w:kern w:val="2"/>
        </w:rPr>
        <w:t>面</w:t>
      </w:r>
      <w:r>
        <w:rPr>
          <w:rFonts w:ascii="Times New Roman" w:hAnsi="Times New Roman" w:cs="Times New Roman" w:hint="eastAsia"/>
          <w:kern w:val="2"/>
        </w:rPr>
        <w:t>各个顶点</w:t>
      </w:r>
      <w:r>
        <w:rPr>
          <w:rFonts w:ascii="Times New Roman" w:hAnsi="Times New Roman" w:cs="Times New Roman"/>
          <w:kern w:val="2"/>
        </w:rPr>
        <w:t>的</w:t>
      </w:r>
      <w:r>
        <w:rPr>
          <w:rFonts w:ascii="Times New Roman" w:hAnsi="Times New Roman" w:cs="Times New Roman"/>
          <w:kern w:val="2"/>
        </w:rPr>
        <w:t>UV</w:t>
      </w:r>
      <w:r>
        <w:rPr>
          <w:rFonts w:ascii="Times New Roman" w:hAnsi="Times New Roman" w:cs="Times New Roman"/>
          <w:kern w:val="2"/>
        </w:rPr>
        <w:t>坐标：</w:t>
      </w:r>
    </w:p>
    <w:p w14:paraId="50D7B2B0" w14:textId="77777777" w:rsidR="00EE315F" w:rsidRDefault="00204804">
      <w:pPr>
        <w:widowControl w:val="0"/>
        <w:spacing w:line="264" w:lineRule="auto"/>
        <w:ind w:leftChars="428" w:left="1027" w:rightChars="15" w:right="36"/>
        <w:jc w:val="right"/>
        <w:rPr>
          <w:rFonts w:ascii="Cambria Math" w:hAnsi="Cambria Math"/>
        </w:rPr>
      </w:pPr>
      <m:oMath>
        <m:r>
          <w:rPr>
            <w:rFonts w:ascii="Cambria Math" w:hAnsi="Cambria Math"/>
          </w:rPr>
          <m:t>U</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r>
          <w:rPr>
            <w:rFonts w:ascii="Cambria Math" w:hAnsi="Cambria Math"/>
          </w:rPr>
          <m:t>,</m:t>
        </m:r>
        <m:r>
          <w:rPr>
            <w:rFonts w:ascii="Cambria Math" w:hAnsi="Cambria Math"/>
          </w:rPr>
          <m:t>V</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mi</m:t>
                </m:r>
                <m:r>
                  <w:rPr>
                    <w:rFonts w:ascii="Cambria Math" w:hAnsi="Cambria Math"/>
                  </w:rPr>
                  <m:t>n</m:t>
                </m:r>
              </m:sub>
            </m:sSub>
          </m:num>
          <m:den>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min</m:t>
                </m:r>
              </m:sub>
            </m:sSub>
          </m:den>
        </m:f>
      </m:oMath>
      <w:r>
        <w:rPr>
          <w:rFonts w:ascii="Cambria Math" w:hAnsi="Cambria Math" w:hint="eastAsia"/>
          <w:i/>
        </w:rPr>
        <w:t xml:space="preserve">           </w:t>
      </w:r>
      <w:r>
        <w:rPr>
          <w:rFonts w:ascii="Cambria Math" w:hAnsi="Cambria Math" w:hint="eastAsia"/>
        </w:rPr>
        <w:t>（</w:t>
      </w:r>
      <w:r>
        <w:rPr>
          <w:rFonts w:ascii="Cambria Math" w:hAnsi="Cambria Math" w:hint="eastAsia"/>
        </w:rPr>
        <w:t>3.13</w:t>
      </w:r>
      <w:r>
        <w:rPr>
          <w:rFonts w:ascii="Cambria Math" w:hAnsi="Cambria Math" w:hint="eastAsia"/>
        </w:rPr>
        <w:t>）</w:t>
      </w:r>
    </w:p>
    <w:p w14:paraId="638F6F33"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如果图</w:t>
      </w:r>
      <w:r>
        <w:rPr>
          <w:rFonts w:ascii="Times New Roman" w:hAnsi="Times New Roman" w:cs="Times New Roman" w:hint="eastAsia"/>
          <w:kern w:val="2"/>
        </w:rPr>
        <w:t>3.6</w:t>
      </w:r>
      <w:r>
        <w:rPr>
          <w:rFonts w:ascii="Times New Roman" w:hAnsi="Times New Roman" w:cs="Times New Roman"/>
          <w:kern w:val="2"/>
        </w:rPr>
        <w:t>(b)</w:t>
      </w:r>
      <w:r>
        <w:rPr>
          <w:rFonts w:ascii="Times New Roman" w:hAnsi="Times New Roman" w:cs="Times New Roman" w:hint="eastAsia"/>
          <w:kern w:val="2"/>
        </w:rPr>
        <w:t>所示，此时从包围盒坐标系下，转为投影平面下的二维坐标。</w:t>
      </w:r>
    </w:p>
    <w:p w14:paraId="6B59B7CB" w14:textId="77777777" w:rsidR="00EE315F" w:rsidRDefault="00204804">
      <w:pPr>
        <w:snapToGrid w:val="0"/>
        <w:spacing w:after="120" w:line="300" w:lineRule="auto"/>
        <w:ind w:firstLineChars="200" w:firstLine="480"/>
        <w:jc w:val="center"/>
        <w:rPr>
          <w:rFonts w:ascii="Cambria Math" w:hAnsi="Cambria Math"/>
        </w:rPr>
      </w:pPr>
      <w:r>
        <w:rPr>
          <w:rFonts w:ascii="Cambria Math" w:hAnsi="Cambria Math"/>
          <w:noProof/>
        </w:rPr>
        <w:drawing>
          <wp:inline distT="0" distB="0" distL="0" distR="0" wp14:anchorId="5CC2C8E8" wp14:editId="37A26298">
            <wp:extent cx="2231390" cy="2077085"/>
            <wp:effectExtent l="0" t="0" r="3810" b="5715"/>
            <wp:docPr id="1556034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34976" name="图片 1"/>
                    <pic:cNvPicPr>
                      <a:picLocks noChangeAspect="1"/>
                    </pic:cNvPicPr>
                  </pic:nvPicPr>
                  <pic:blipFill>
                    <a:blip r:embed="rId57"/>
                    <a:srcRect b="5127"/>
                    <a:stretch>
                      <a:fillRect/>
                    </a:stretch>
                  </pic:blipFill>
                  <pic:spPr>
                    <a:xfrm>
                      <a:off x="0" y="0"/>
                      <a:ext cx="2257164" cy="2101147"/>
                    </a:xfrm>
                    <a:prstGeom prst="rect">
                      <a:avLst/>
                    </a:prstGeom>
                    <a:ln>
                      <a:noFill/>
                    </a:ln>
                  </pic:spPr>
                </pic:pic>
              </a:graphicData>
            </a:graphic>
          </wp:inline>
        </w:drawing>
      </w:r>
    </w:p>
    <w:p w14:paraId="6BECE0BA"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(a)</w:t>
      </w:r>
      <w:r>
        <w:rPr>
          <w:rFonts w:ascii="Times New Roman" w:hint="eastAsia"/>
          <w:sz w:val="21"/>
          <w:szCs w:val="21"/>
        </w:rPr>
        <w:t>投影面映射</w:t>
      </w:r>
    </w:p>
    <w:p w14:paraId="4AC464BE"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(a) Projection surface mapping</w:t>
      </w:r>
    </w:p>
    <w:p w14:paraId="42A875CA" w14:textId="77777777" w:rsidR="00EE315F" w:rsidRDefault="00204804">
      <w:pPr>
        <w:adjustRightInd w:val="0"/>
        <w:snapToGrid w:val="0"/>
        <w:spacing w:line="300" w:lineRule="auto"/>
        <w:jc w:val="center"/>
        <w:rPr>
          <w:color w:val="000000"/>
          <w:szCs w:val="21"/>
        </w:rPr>
      </w:pPr>
      <w:r>
        <w:rPr>
          <w:rFonts w:ascii="Cambria Math" w:hAnsi="Cambria Math"/>
          <w:noProof/>
        </w:rPr>
        <w:drawing>
          <wp:inline distT="0" distB="0" distL="0" distR="0" wp14:anchorId="6BAD33CA" wp14:editId="6EA8ACAA">
            <wp:extent cx="2121535" cy="1778000"/>
            <wp:effectExtent l="0" t="0" r="0" b="0"/>
            <wp:docPr id="1828960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60715" name="图片 1"/>
                    <pic:cNvPicPr>
                      <a:picLocks noChangeAspect="1"/>
                    </pic:cNvPicPr>
                  </pic:nvPicPr>
                  <pic:blipFill>
                    <a:blip r:embed="rId58"/>
                    <a:stretch>
                      <a:fillRect/>
                    </a:stretch>
                  </pic:blipFill>
                  <pic:spPr>
                    <a:xfrm>
                      <a:off x="0" y="0"/>
                      <a:ext cx="2157916" cy="1808737"/>
                    </a:xfrm>
                    <a:prstGeom prst="rect">
                      <a:avLst/>
                    </a:prstGeom>
                  </pic:spPr>
                </pic:pic>
              </a:graphicData>
            </a:graphic>
          </wp:inline>
        </w:drawing>
      </w:r>
    </w:p>
    <w:p w14:paraId="1535FDC8"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(b)</w:t>
      </w:r>
      <w:r>
        <w:rPr>
          <w:rFonts w:ascii="Times New Roman" w:hint="eastAsia"/>
          <w:sz w:val="21"/>
          <w:szCs w:val="21"/>
        </w:rPr>
        <w:t>三角面</w:t>
      </w:r>
      <w:r>
        <w:rPr>
          <w:rFonts w:ascii="Times New Roman" w:hint="eastAsia"/>
          <w:sz w:val="21"/>
          <w:szCs w:val="21"/>
        </w:rPr>
        <w:t>UV</w:t>
      </w:r>
      <w:r>
        <w:rPr>
          <w:rFonts w:ascii="Times New Roman" w:hint="eastAsia"/>
          <w:sz w:val="21"/>
          <w:szCs w:val="21"/>
        </w:rPr>
        <w:t>映射</w:t>
      </w:r>
    </w:p>
    <w:p w14:paraId="1D4AEE21"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(b) Triangular UV Mapping</w:t>
      </w:r>
    </w:p>
    <w:p w14:paraId="642B403E"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图</w:t>
      </w:r>
      <w:r>
        <w:rPr>
          <w:rFonts w:ascii="Times New Roman" w:hint="eastAsia"/>
          <w:sz w:val="21"/>
          <w:szCs w:val="21"/>
        </w:rPr>
        <w:t>3</w:t>
      </w:r>
      <w:r>
        <w:rPr>
          <w:rFonts w:ascii="Times New Roman"/>
          <w:sz w:val="21"/>
          <w:szCs w:val="21"/>
        </w:rPr>
        <w:t>.</w:t>
      </w:r>
      <w:r>
        <w:rPr>
          <w:rFonts w:ascii="Times New Roman" w:hint="eastAsia"/>
          <w:sz w:val="21"/>
          <w:szCs w:val="21"/>
        </w:rPr>
        <w:t>6</w:t>
      </w:r>
      <w:r>
        <w:rPr>
          <w:rFonts w:ascii="Times New Roman" w:hint="eastAsia"/>
          <w:sz w:val="21"/>
          <w:szCs w:val="21"/>
        </w:rPr>
        <w:t>纹理</w:t>
      </w:r>
      <w:r>
        <w:rPr>
          <w:rFonts w:ascii="Times New Roman" w:hint="eastAsia"/>
          <w:sz w:val="21"/>
          <w:szCs w:val="21"/>
        </w:rPr>
        <w:t>UV</w:t>
      </w:r>
      <w:r>
        <w:rPr>
          <w:rFonts w:ascii="Times New Roman" w:hint="eastAsia"/>
          <w:sz w:val="21"/>
          <w:szCs w:val="21"/>
        </w:rPr>
        <w:t>映射</w:t>
      </w:r>
    </w:p>
    <w:p w14:paraId="4A957EB8"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Fig.</w:t>
      </w:r>
      <w:r>
        <w:rPr>
          <w:rFonts w:ascii="Times New Roman" w:hint="eastAsia"/>
          <w:sz w:val="21"/>
          <w:szCs w:val="21"/>
        </w:rPr>
        <w:t xml:space="preserve"> 3</w:t>
      </w:r>
      <w:r>
        <w:rPr>
          <w:rFonts w:ascii="Times New Roman"/>
          <w:sz w:val="21"/>
          <w:szCs w:val="21"/>
        </w:rPr>
        <w:t>.</w:t>
      </w:r>
      <w:r>
        <w:rPr>
          <w:rFonts w:ascii="Times New Roman" w:hint="eastAsia"/>
          <w:sz w:val="21"/>
          <w:szCs w:val="21"/>
        </w:rPr>
        <w:t>6</w:t>
      </w:r>
      <w:r>
        <w:rPr>
          <w:rFonts w:ascii="Times New Roman"/>
          <w:sz w:val="21"/>
          <w:szCs w:val="21"/>
        </w:rPr>
        <w:t>exture UV Mapping</w:t>
      </w:r>
    </w:p>
    <w:p w14:paraId="3EC4785F"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基于向量分量的投影结果，动态调整</w:t>
      </w:r>
      <w:r>
        <w:rPr>
          <w:rFonts w:ascii="Times New Roman" w:hAnsi="Times New Roman" w:cs="Times New Roman" w:hint="eastAsia"/>
          <w:kern w:val="2"/>
        </w:rPr>
        <w:t xml:space="preserve"> UV </w:t>
      </w:r>
      <w:r>
        <w:rPr>
          <w:rFonts w:ascii="Times New Roman" w:hAnsi="Times New Roman" w:cs="Times New Roman" w:hint="eastAsia"/>
          <w:kern w:val="2"/>
        </w:rPr>
        <w:t>坐标，使得纹理在各个区域的拉伸最小化，并保证整体纹理分布均匀。根据每个区域的向量分量的变化，动态调整权重，确保纹理在不同区域的均匀分布并减少拉伸，最大限度地保持视觉效果的自然性。</w:t>
      </w:r>
    </w:p>
    <w:p w14:paraId="25D775B7" w14:textId="77777777" w:rsidR="00EE315F" w:rsidRDefault="00EE315F">
      <w:pPr>
        <w:widowControl w:val="0"/>
        <w:snapToGrid w:val="0"/>
        <w:spacing w:before="120" w:line="300" w:lineRule="auto"/>
        <w:ind w:firstLineChars="200" w:firstLine="480"/>
        <w:jc w:val="both"/>
        <w:rPr>
          <w:rFonts w:ascii="Times New Roman" w:hAnsi="Times New Roman" w:cs="Times New Roman"/>
          <w:kern w:val="2"/>
        </w:rPr>
      </w:pPr>
    </w:p>
    <w:p w14:paraId="25C578D5" w14:textId="77777777" w:rsidR="00EE315F" w:rsidRDefault="00204804">
      <w:pPr>
        <w:widowControl w:val="0"/>
        <w:spacing w:line="300" w:lineRule="auto"/>
        <w:jc w:val="center"/>
        <w:rPr>
          <w:rFonts w:ascii="Times New Roman" w:hAnsi="Times New Roman" w:cs="Times New Roman"/>
          <w:kern w:val="2"/>
          <w:sz w:val="21"/>
          <w:szCs w:val="21"/>
        </w:rPr>
      </w:pPr>
      <w:r>
        <w:rPr>
          <w:rFonts w:ascii="Times New Roman" w:hAnsi="Times New Roman" w:cs="Times New Roman"/>
          <w:kern w:val="2"/>
          <w:sz w:val="21"/>
          <w:szCs w:val="21"/>
        </w:rPr>
        <w:t>表</w:t>
      </w:r>
      <w:r>
        <w:rPr>
          <w:rFonts w:ascii="Times New Roman" w:hAnsi="Times New Roman" w:cs="Times New Roman" w:hint="eastAsia"/>
          <w:kern w:val="2"/>
          <w:sz w:val="21"/>
          <w:szCs w:val="21"/>
        </w:rPr>
        <w:t>3</w:t>
      </w:r>
      <w:r>
        <w:rPr>
          <w:rFonts w:ascii="Times New Roman" w:hAnsi="Times New Roman" w:cs="Times New Roman"/>
          <w:kern w:val="2"/>
          <w:sz w:val="21"/>
          <w:szCs w:val="21"/>
        </w:rPr>
        <w:t>.</w:t>
      </w:r>
      <w:r>
        <w:rPr>
          <w:rFonts w:ascii="Times New Roman" w:hAnsi="Times New Roman" w:cs="Times New Roman" w:hint="eastAsia"/>
          <w:kern w:val="2"/>
          <w:sz w:val="21"/>
          <w:szCs w:val="21"/>
        </w:rPr>
        <w:t>1</w:t>
      </w:r>
      <w:r>
        <w:rPr>
          <w:rFonts w:ascii="Times New Roman" w:hAnsi="Times New Roman" w:cs="Times New Roman"/>
          <w:kern w:val="2"/>
          <w:sz w:val="21"/>
          <w:szCs w:val="21"/>
        </w:rPr>
        <w:t xml:space="preserve"> UV</w:t>
      </w:r>
      <w:r>
        <w:rPr>
          <w:rFonts w:ascii="Times New Roman" w:hAnsi="Times New Roman" w:cs="Times New Roman" w:hint="eastAsia"/>
          <w:kern w:val="2"/>
          <w:sz w:val="21"/>
          <w:szCs w:val="21"/>
        </w:rPr>
        <w:t>坐标数据样例</w:t>
      </w:r>
    </w:p>
    <w:p w14:paraId="23B95820" w14:textId="77777777" w:rsidR="00EE315F" w:rsidRDefault="00204804">
      <w:pPr>
        <w:widowControl w:val="0"/>
        <w:spacing w:line="300" w:lineRule="auto"/>
        <w:jc w:val="center"/>
        <w:rPr>
          <w:rFonts w:ascii="Times New Roman" w:hAnsi="Times New Roman" w:cs="Times New Roman"/>
          <w:kern w:val="2"/>
          <w:sz w:val="21"/>
          <w:szCs w:val="21"/>
        </w:rPr>
      </w:pPr>
      <w:r>
        <w:rPr>
          <w:rFonts w:ascii="Times New Roman" w:hAnsi="Times New Roman" w:cs="Times New Roman"/>
          <w:kern w:val="2"/>
          <w:sz w:val="21"/>
          <w:szCs w:val="21"/>
        </w:rPr>
        <w:t xml:space="preserve">Table </w:t>
      </w:r>
      <w:r>
        <w:rPr>
          <w:rFonts w:ascii="Times New Roman" w:hAnsi="Times New Roman" w:cs="Times New Roman" w:hint="eastAsia"/>
          <w:kern w:val="2"/>
          <w:sz w:val="21"/>
          <w:szCs w:val="21"/>
        </w:rPr>
        <w:t>3</w:t>
      </w:r>
      <w:r>
        <w:rPr>
          <w:rFonts w:ascii="Times New Roman" w:hAnsi="Times New Roman" w:cs="Times New Roman"/>
          <w:kern w:val="2"/>
          <w:sz w:val="21"/>
          <w:szCs w:val="21"/>
        </w:rPr>
        <w:t>.</w:t>
      </w:r>
      <w:r>
        <w:rPr>
          <w:rFonts w:ascii="Times New Roman" w:hAnsi="Times New Roman" w:cs="Times New Roman" w:hint="eastAsia"/>
          <w:kern w:val="2"/>
          <w:sz w:val="21"/>
          <w:szCs w:val="21"/>
        </w:rPr>
        <w:t>1</w:t>
      </w:r>
      <w:r>
        <w:rPr>
          <w:rFonts w:ascii="Times New Roman" w:hAnsi="Times New Roman" w:cs="Times New Roman"/>
          <w:kern w:val="2"/>
          <w:sz w:val="21"/>
          <w:szCs w:val="21"/>
        </w:rPr>
        <w:t xml:space="preserve"> Sample UV coordinate data</w:t>
      </w:r>
    </w:p>
    <w:tbl>
      <w:tblPr>
        <w:tblW w:w="5094"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4A0" w:firstRow="1" w:lastRow="0" w:firstColumn="1" w:lastColumn="0" w:noHBand="0" w:noVBand="1"/>
      </w:tblPr>
      <w:tblGrid>
        <w:gridCol w:w="1409"/>
        <w:gridCol w:w="1842"/>
        <w:gridCol w:w="1843"/>
      </w:tblGrid>
      <w:tr w:rsidR="00EE315F" w14:paraId="0E05961F" w14:textId="77777777">
        <w:trPr>
          <w:trHeight w:val="716"/>
          <w:jc w:val="center"/>
        </w:trPr>
        <w:tc>
          <w:tcPr>
            <w:tcW w:w="1409" w:type="dxa"/>
            <w:tcBorders>
              <w:top w:val="single" w:sz="12" w:space="0" w:color="auto"/>
              <w:left w:val="nil"/>
              <w:right w:val="single" w:sz="4" w:space="0" w:color="FFFFFF"/>
            </w:tcBorders>
            <w:vAlign w:val="center"/>
          </w:tcPr>
          <w:p w14:paraId="187687D0" w14:textId="77777777" w:rsidR="00EE315F" w:rsidRDefault="00204804">
            <w:pPr>
              <w:spacing w:line="264" w:lineRule="auto"/>
              <w:ind w:firstLine="240"/>
              <w:jc w:val="center"/>
              <w:rPr>
                <w:szCs w:val="21"/>
              </w:rPr>
            </w:pPr>
            <w:r>
              <w:rPr>
                <w:szCs w:val="21"/>
              </w:rPr>
              <w:t>index</w:t>
            </w:r>
          </w:p>
        </w:tc>
        <w:tc>
          <w:tcPr>
            <w:tcW w:w="1842" w:type="dxa"/>
            <w:tcBorders>
              <w:top w:val="single" w:sz="12" w:space="0" w:color="auto"/>
              <w:left w:val="nil"/>
              <w:right w:val="single" w:sz="4" w:space="0" w:color="FFFFFF"/>
            </w:tcBorders>
            <w:vAlign w:val="center"/>
          </w:tcPr>
          <w:p w14:paraId="1644F548" w14:textId="77777777" w:rsidR="00EE315F" w:rsidRDefault="00204804">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6E827FE7" w14:textId="77777777" w:rsidR="00EE315F" w:rsidRDefault="00204804">
            <w:pPr>
              <w:pStyle w:val="af4"/>
              <w:pBdr>
                <w:bottom w:val="none" w:sz="0" w:space="0" w:color="auto"/>
              </w:pBdr>
              <w:tabs>
                <w:tab w:val="clear" w:pos="4153"/>
                <w:tab w:val="clear" w:pos="8306"/>
              </w:tabs>
              <w:snapToGrid/>
              <w:spacing w:line="264" w:lineRule="auto"/>
              <w:ind w:firstLine="210"/>
              <w:rPr>
                <w:sz w:val="21"/>
                <w:szCs w:val="21"/>
              </w:rPr>
            </w:pPr>
            <w:r>
              <w:rPr>
                <w:szCs w:val="21"/>
              </w:rPr>
              <w:t>y</w:t>
            </w:r>
          </w:p>
        </w:tc>
      </w:tr>
      <w:tr w:rsidR="00EE315F" w14:paraId="670979A2" w14:textId="77777777">
        <w:trPr>
          <w:trHeight w:val="340"/>
          <w:jc w:val="center"/>
        </w:trPr>
        <w:tc>
          <w:tcPr>
            <w:tcW w:w="1409" w:type="dxa"/>
            <w:tcBorders>
              <w:top w:val="single" w:sz="8" w:space="0" w:color="auto"/>
              <w:left w:val="nil"/>
              <w:bottom w:val="single" w:sz="4" w:space="0" w:color="FFFFFF"/>
              <w:right w:val="single" w:sz="4" w:space="0" w:color="FFFFFF"/>
            </w:tcBorders>
            <w:vAlign w:val="center"/>
          </w:tcPr>
          <w:p w14:paraId="075CEA99" w14:textId="77777777" w:rsidR="00EE315F" w:rsidRDefault="00204804">
            <w:pPr>
              <w:spacing w:line="264" w:lineRule="auto"/>
              <w:ind w:firstLine="240"/>
              <w:jc w:val="center"/>
              <w:rPr>
                <w:szCs w:val="21"/>
              </w:rPr>
            </w:pPr>
            <w:r>
              <w:rPr>
                <w:rFonts w:hint="eastAsia"/>
                <w:szCs w:val="21"/>
              </w:rPr>
              <w:t>0</w:t>
            </w:r>
          </w:p>
        </w:tc>
        <w:tc>
          <w:tcPr>
            <w:tcW w:w="1842" w:type="dxa"/>
            <w:tcBorders>
              <w:top w:val="single" w:sz="8" w:space="0" w:color="auto"/>
              <w:left w:val="single" w:sz="4" w:space="0" w:color="FFFFFF"/>
              <w:bottom w:val="single" w:sz="4" w:space="0" w:color="FFFFFF"/>
              <w:right w:val="single" w:sz="4" w:space="0" w:color="FFFFFF"/>
            </w:tcBorders>
            <w:vAlign w:val="center"/>
          </w:tcPr>
          <w:p w14:paraId="12A0A010" w14:textId="77777777" w:rsidR="00EE315F" w:rsidRDefault="00204804">
            <w:pPr>
              <w:spacing w:line="264" w:lineRule="auto"/>
              <w:ind w:firstLineChars="250" w:firstLine="600"/>
              <w:rPr>
                <w:szCs w:val="21"/>
              </w:rPr>
            </w:pPr>
            <w:r>
              <w:rPr>
                <w:szCs w:val="21"/>
              </w:rPr>
              <w:t>0.1543</w:t>
            </w:r>
          </w:p>
        </w:tc>
        <w:tc>
          <w:tcPr>
            <w:tcW w:w="1843" w:type="dxa"/>
            <w:tcBorders>
              <w:top w:val="single" w:sz="8" w:space="0" w:color="auto"/>
              <w:left w:val="single" w:sz="4" w:space="0" w:color="FFFFFF"/>
              <w:bottom w:val="single" w:sz="4" w:space="0" w:color="FFFFFF"/>
              <w:right w:val="nil"/>
            </w:tcBorders>
          </w:tcPr>
          <w:p w14:paraId="37294D4C" w14:textId="77777777" w:rsidR="00EE315F" w:rsidRDefault="00204804">
            <w:pPr>
              <w:spacing w:line="264" w:lineRule="auto"/>
              <w:ind w:firstLine="240"/>
              <w:jc w:val="center"/>
              <w:rPr>
                <w:szCs w:val="21"/>
              </w:rPr>
            </w:pPr>
            <w:r>
              <w:rPr>
                <w:szCs w:val="21"/>
              </w:rPr>
              <w:t>0.9074</w:t>
            </w:r>
          </w:p>
        </w:tc>
      </w:tr>
      <w:tr w:rsidR="00EE315F" w14:paraId="20A688C2" w14:textId="77777777">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718C1E88" w14:textId="77777777" w:rsidR="00EE315F" w:rsidRDefault="00204804">
            <w:pPr>
              <w:spacing w:line="264" w:lineRule="auto"/>
              <w:ind w:firstLine="240"/>
              <w:jc w:val="center"/>
              <w:rPr>
                <w:szCs w:val="21"/>
              </w:rPr>
            </w:pPr>
            <w:r>
              <w:rPr>
                <w:szCs w:val="21"/>
              </w:rPr>
              <w:t>1</w:t>
            </w:r>
          </w:p>
        </w:tc>
        <w:tc>
          <w:tcPr>
            <w:tcW w:w="1842" w:type="dxa"/>
            <w:tcBorders>
              <w:top w:val="single" w:sz="4" w:space="0" w:color="FFFFFF"/>
              <w:left w:val="single" w:sz="4" w:space="0" w:color="FFFFFF"/>
              <w:bottom w:val="single" w:sz="4" w:space="0" w:color="FFFFFF"/>
              <w:right w:val="single" w:sz="4" w:space="0" w:color="FFFFFF"/>
            </w:tcBorders>
            <w:vAlign w:val="center"/>
          </w:tcPr>
          <w:p w14:paraId="277C29B7" w14:textId="77777777" w:rsidR="00EE315F" w:rsidRDefault="00204804">
            <w:pPr>
              <w:spacing w:line="264" w:lineRule="auto"/>
              <w:ind w:firstLine="240"/>
              <w:jc w:val="center"/>
              <w:rPr>
                <w:szCs w:val="21"/>
              </w:rPr>
            </w:pPr>
            <w:r>
              <w:rPr>
                <w:szCs w:val="21"/>
              </w:rPr>
              <w:t>0.1523</w:t>
            </w:r>
          </w:p>
        </w:tc>
        <w:tc>
          <w:tcPr>
            <w:tcW w:w="1843" w:type="dxa"/>
            <w:tcBorders>
              <w:top w:val="single" w:sz="4" w:space="0" w:color="FFFFFF"/>
              <w:left w:val="single" w:sz="4" w:space="0" w:color="FFFFFF"/>
              <w:bottom w:val="single" w:sz="4" w:space="0" w:color="FFFFFF"/>
              <w:right w:val="nil"/>
            </w:tcBorders>
          </w:tcPr>
          <w:p w14:paraId="615910F1" w14:textId="77777777" w:rsidR="00EE315F" w:rsidRDefault="00204804">
            <w:pPr>
              <w:spacing w:line="264" w:lineRule="auto"/>
              <w:ind w:firstLine="240"/>
              <w:jc w:val="center"/>
              <w:rPr>
                <w:szCs w:val="21"/>
              </w:rPr>
            </w:pPr>
            <w:r>
              <w:rPr>
                <w:szCs w:val="21"/>
              </w:rPr>
              <w:t>0.9078</w:t>
            </w:r>
          </w:p>
        </w:tc>
      </w:tr>
      <w:tr w:rsidR="00EE315F" w14:paraId="2582A66B" w14:textId="77777777">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2FD948DA" w14:textId="77777777" w:rsidR="00EE315F" w:rsidRDefault="00204804">
            <w:pPr>
              <w:spacing w:line="264" w:lineRule="auto"/>
              <w:ind w:firstLine="240"/>
              <w:jc w:val="center"/>
              <w:rPr>
                <w:szCs w:val="21"/>
              </w:rPr>
            </w:pPr>
            <w:r>
              <w:rPr>
                <w:szCs w:val="21"/>
              </w:rPr>
              <w:t>2</w:t>
            </w:r>
          </w:p>
        </w:tc>
        <w:tc>
          <w:tcPr>
            <w:tcW w:w="1842" w:type="dxa"/>
            <w:tcBorders>
              <w:top w:val="single" w:sz="4" w:space="0" w:color="FFFFFF"/>
              <w:left w:val="single" w:sz="4" w:space="0" w:color="FFFFFF"/>
              <w:bottom w:val="single" w:sz="4" w:space="0" w:color="FFFFFF"/>
              <w:right w:val="single" w:sz="4" w:space="0" w:color="FFFFFF"/>
            </w:tcBorders>
            <w:vAlign w:val="center"/>
          </w:tcPr>
          <w:p w14:paraId="3DCCACE3" w14:textId="77777777" w:rsidR="00EE315F" w:rsidRDefault="00204804">
            <w:pPr>
              <w:spacing w:line="264" w:lineRule="auto"/>
              <w:ind w:firstLine="240"/>
              <w:jc w:val="center"/>
              <w:rPr>
                <w:szCs w:val="21"/>
              </w:rPr>
            </w:pPr>
            <w:r>
              <w:rPr>
                <w:szCs w:val="21"/>
              </w:rPr>
              <w:t>0.1540</w:t>
            </w:r>
          </w:p>
        </w:tc>
        <w:tc>
          <w:tcPr>
            <w:tcW w:w="1843" w:type="dxa"/>
            <w:tcBorders>
              <w:top w:val="single" w:sz="4" w:space="0" w:color="FFFFFF"/>
              <w:left w:val="single" w:sz="4" w:space="0" w:color="FFFFFF"/>
              <w:bottom w:val="single" w:sz="4" w:space="0" w:color="FFFFFF"/>
              <w:right w:val="nil"/>
            </w:tcBorders>
          </w:tcPr>
          <w:p w14:paraId="70114433" w14:textId="77777777" w:rsidR="00EE315F" w:rsidRDefault="00204804">
            <w:pPr>
              <w:spacing w:line="264" w:lineRule="auto"/>
              <w:ind w:firstLine="240"/>
              <w:jc w:val="center"/>
              <w:rPr>
                <w:szCs w:val="21"/>
              </w:rPr>
            </w:pPr>
            <w:r>
              <w:rPr>
                <w:szCs w:val="21"/>
              </w:rPr>
              <w:t>0.9079</w:t>
            </w:r>
          </w:p>
        </w:tc>
      </w:tr>
      <w:tr w:rsidR="00EE315F" w14:paraId="64D12281" w14:textId="77777777">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20370E05" w14:textId="77777777" w:rsidR="00EE315F" w:rsidRDefault="00204804">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7B21A3AA" w14:textId="77777777" w:rsidR="00EE315F" w:rsidRDefault="00204804">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5490A665" w14:textId="77777777" w:rsidR="00EE315F" w:rsidRDefault="00204804">
            <w:pPr>
              <w:spacing w:line="264" w:lineRule="auto"/>
              <w:jc w:val="center"/>
              <w:rPr>
                <w:szCs w:val="21"/>
              </w:rPr>
            </w:pPr>
            <w:r>
              <w:rPr>
                <w:szCs w:val="21"/>
              </w:rPr>
              <w:t>…</w:t>
            </w:r>
          </w:p>
        </w:tc>
      </w:tr>
    </w:tbl>
    <w:p w14:paraId="062CB9C4" w14:textId="77777777" w:rsidR="00EE315F" w:rsidRDefault="00204804">
      <w:pPr>
        <w:keepNext/>
        <w:keepLines/>
        <w:snapToGrid w:val="0"/>
        <w:spacing w:before="120" w:after="120" w:line="360" w:lineRule="auto"/>
        <w:outlineLvl w:val="2"/>
        <w:rPr>
          <w:rFonts w:eastAsia="黑体"/>
          <w:bCs/>
        </w:rPr>
      </w:pPr>
      <w:bookmarkStart w:id="177" w:name="_Toc192629368"/>
      <w:r>
        <w:rPr>
          <w:rFonts w:eastAsia="黑体"/>
          <w:bCs/>
        </w:rPr>
        <w:t>3.3.</w:t>
      </w:r>
      <w:r>
        <w:rPr>
          <w:rFonts w:eastAsia="黑体" w:hint="eastAsia"/>
          <w:bCs/>
        </w:rPr>
        <w:t>4</w:t>
      </w:r>
      <w:r>
        <w:rPr>
          <w:rFonts w:eastAsia="黑体"/>
          <w:bCs/>
        </w:rPr>
        <w:t xml:space="preserve"> </w:t>
      </w:r>
      <w:r>
        <w:rPr>
          <w:rFonts w:eastAsia="黑体"/>
          <w:bCs/>
        </w:rPr>
        <w:t>纹理</w:t>
      </w:r>
      <w:r>
        <w:rPr>
          <w:rFonts w:eastAsia="黑体" w:hint="eastAsia"/>
          <w:bCs/>
        </w:rPr>
        <w:t>分析</w:t>
      </w:r>
      <w:bookmarkEnd w:id="177"/>
    </w:p>
    <w:p w14:paraId="1F027800" w14:textId="77777777" w:rsidR="00EE315F" w:rsidRDefault="00204804">
      <w:pPr>
        <w:widowControl w:val="0"/>
        <w:snapToGrid w:val="0"/>
        <w:spacing w:before="120" w:line="300" w:lineRule="auto"/>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Three.js</w:t>
      </w:r>
      <w:r>
        <w:rPr>
          <w:rFonts w:ascii="Times New Roman" w:hAnsi="Times New Roman" w:cs="Times New Roman" w:hint="eastAsia"/>
          <w:color w:val="000000"/>
          <w:kern w:val="2"/>
        </w:rPr>
        <w:t>原生</w:t>
      </w:r>
      <w:r>
        <w:rPr>
          <w:rFonts w:ascii="Times New Roman" w:hAnsi="Times New Roman" w:cs="Times New Roman" w:hint="eastAsia"/>
          <w:color w:val="000000"/>
          <w:kern w:val="2"/>
        </w:rPr>
        <w:t>UV</w:t>
      </w:r>
      <w:r>
        <w:rPr>
          <w:rFonts w:ascii="Times New Roman" w:hAnsi="Times New Roman" w:cs="Times New Roman" w:hint="eastAsia"/>
          <w:color w:val="000000"/>
          <w:kern w:val="2"/>
        </w:rPr>
        <w:t>映射</w:t>
      </w:r>
      <w:r>
        <w:rPr>
          <w:rFonts w:ascii="Times New Roman" w:hAnsi="Times New Roman" w:cs="Times New Roman"/>
          <w:color w:val="000000"/>
          <w:kern w:val="2"/>
        </w:rPr>
        <w:t>采用预设参数化方式生成纹理坐标，</w:t>
      </w:r>
      <w:proofErr w:type="gramStart"/>
      <w:r>
        <w:rPr>
          <w:rFonts w:ascii="Times New Roman" w:hAnsi="Times New Roman" w:cs="Times New Roman" w:hint="eastAsia"/>
          <w:color w:val="000000"/>
          <w:kern w:val="2"/>
        </w:rPr>
        <w:t>对于盒</w:t>
      </w:r>
      <w:proofErr w:type="gramEnd"/>
      <w:r>
        <w:rPr>
          <w:rFonts w:ascii="Times New Roman" w:hAnsi="Times New Roman" w:cs="Times New Roman" w:hint="eastAsia"/>
          <w:color w:val="000000"/>
          <w:kern w:val="2"/>
        </w:rPr>
        <w:t>状和平面几何体其</w:t>
      </w:r>
      <w:r>
        <w:rPr>
          <w:rFonts w:ascii="Times New Roman" w:hAnsi="Times New Roman" w:cs="Times New Roman" w:hint="eastAsia"/>
          <w:color w:val="000000"/>
          <w:kern w:val="2"/>
        </w:rPr>
        <w:t>UV</w:t>
      </w:r>
      <w:r>
        <w:rPr>
          <w:rFonts w:ascii="Times New Roman" w:hAnsi="Times New Roman" w:cs="Times New Roman" w:hint="eastAsia"/>
          <w:color w:val="000000"/>
          <w:kern w:val="2"/>
        </w:rPr>
        <w:t>坐标</w:t>
      </w:r>
      <w:r>
        <w:rPr>
          <w:rFonts w:ascii="Times New Roman" w:hAnsi="Times New Roman" w:cs="Times New Roman"/>
          <w:color w:val="000000"/>
          <w:kern w:val="2"/>
        </w:rPr>
        <w:t>可表示为</w:t>
      </w:r>
      <w:r>
        <w:rPr>
          <w:rFonts w:ascii="Times New Roman" w:hAnsi="Times New Roman" w:cs="Times New Roman" w:hint="eastAsia"/>
          <w:color w:val="000000"/>
          <w:kern w:val="2"/>
        </w:rPr>
        <w:t>传统的二维平面</w:t>
      </w:r>
      <w:r>
        <w:rPr>
          <w:rFonts w:ascii="Times New Roman" w:hAnsi="Times New Roman" w:cs="Times New Roman" w:hint="eastAsia"/>
          <w:color w:val="000000"/>
          <w:kern w:val="2"/>
        </w:rPr>
        <w:t>UV</w:t>
      </w:r>
      <w:r>
        <w:rPr>
          <w:rFonts w:ascii="Times New Roman" w:hAnsi="Times New Roman" w:cs="Times New Roman" w:hint="eastAsia"/>
          <w:color w:val="000000"/>
          <w:kern w:val="2"/>
        </w:rPr>
        <w:t>映射，同公式</w:t>
      </w:r>
      <w:r>
        <w:rPr>
          <w:rFonts w:ascii="Times New Roman" w:hAnsi="Times New Roman" w:cs="Times New Roman" w:hint="eastAsia"/>
          <w:color w:val="000000"/>
          <w:kern w:val="2"/>
        </w:rPr>
        <w:t>3.13</w:t>
      </w:r>
      <w:r>
        <w:rPr>
          <w:rFonts w:ascii="Times New Roman" w:hAnsi="Times New Roman" w:cs="Times New Roman" w:hint="eastAsia"/>
          <w:color w:val="000000"/>
          <w:kern w:val="2"/>
        </w:rPr>
        <w:t>，对于柱状几何体，采用了另一种</w:t>
      </w:r>
      <w:r>
        <w:rPr>
          <w:rFonts w:ascii="Times New Roman" w:hAnsi="Times New Roman" w:cs="Times New Roman"/>
          <w:color w:val="000000"/>
          <w:kern w:val="2"/>
        </w:rPr>
        <w:t>基于经纬度</w:t>
      </w:r>
      <w:r>
        <w:rPr>
          <w:rFonts w:ascii="Times New Roman" w:hAnsi="Times New Roman" w:cs="Times New Roman" w:hint="eastAsia"/>
          <w:color w:val="000000"/>
          <w:kern w:val="2"/>
        </w:rPr>
        <w:t>的</w:t>
      </w:r>
      <w:r>
        <w:rPr>
          <w:rFonts w:ascii="Times New Roman" w:hAnsi="Times New Roman" w:cs="Times New Roman"/>
          <w:color w:val="000000"/>
          <w:kern w:val="2"/>
        </w:rPr>
        <w:t>坐标映射</w:t>
      </w:r>
      <w:r>
        <w:rPr>
          <w:rFonts w:ascii="Times New Roman" w:hAnsi="Times New Roman" w:cs="Times New Roman" w:hint="eastAsia"/>
          <w:color w:val="000000"/>
          <w:kern w:val="2"/>
        </w:rPr>
        <w:t>方式，而对自定义网格几何体并未直接提供</w:t>
      </w:r>
      <w:r>
        <w:rPr>
          <w:rFonts w:ascii="Times New Roman" w:hAnsi="Times New Roman" w:cs="Times New Roman" w:hint="eastAsia"/>
          <w:color w:val="000000"/>
          <w:kern w:val="2"/>
        </w:rPr>
        <w:t>UV</w:t>
      </w:r>
      <w:r>
        <w:rPr>
          <w:rFonts w:ascii="Times New Roman" w:hAnsi="Times New Roman" w:cs="Times New Roman" w:hint="eastAsia"/>
          <w:color w:val="000000"/>
          <w:kern w:val="2"/>
        </w:rPr>
        <w:t>坐标的计算。</w:t>
      </w:r>
    </w:p>
    <w:p w14:paraId="4106CD50" w14:textId="77777777" w:rsidR="00EE315F" w:rsidRDefault="00204804">
      <w:pPr>
        <w:widowControl w:val="0"/>
        <w:snapToGrid w:val="0"/>
        <w:spacing w:before="120" w:line="300" w:lineRule="auto"/>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图</w:t>
      </w:r>
      <w:r>
        <w:rPr>
          <w:rFonts w:ascii="Times New Roman" w:hAnsi="Times New Roman" w:cs="Times New Roman" w:hint="eastAsia"/>
          <w:color w:val="000000"/>
          <w:kern w:val="2"/>
        </w:rPr>
        <w:t>3.</w:t>
      </w:r>
      <w:r>
        <w:rPr>
          <w:rFonts w:ascii="Times New Roman" w:hAnsi="Times New Roman" w:cs="Times New Roman"/>
          <w:color w:val="000000"/>
          <w:kern w:val="2"/>
        </w:rPr>
        <w:t>7</w:t>
      </w:r>
      <w:r>
        <w:rPr>
          <w:rFonts w:ascii="Times New Roman" w:hAnsi="Times New Roman" w:cs="Times New Roman" w:hint="eastAsia"/>
          <w:color w:val="000000"/>
          <w:kern w:val="2"/>
        </w:rPr>
        <w:t>（</w:t>
      </w:r>
      <w:r>
        <w:rPr>
          <w:rFonts w:ascii="Times New Roman" w:hAnsi="Times New Roman" w:cs="Times New Roman" w:hint="eastAsia"/>
          <w:color w:val="000000"/>
          <w:kern w:val="2"/>
        </w:rPr>
        <w:t>a</w:t>
      </w:r>
      <w:r>
        <w:rPr>
          <w:rFonts w:ascii="Times New Roman" w:hAnsi="Times New Roman" w:cs="Times New Roman" w:hint="eastAsia"/>
          <w:color w:val="000000"/>
          <w:kern w:val="2"/>
        </w:rPr>
        <w:t>）以不规则三维网格模型其中一个三角面片为例，二维投影</w:t>
      </w:r>
      <w:r>
        <w:rPr>
          <w:rFonts w:ascii="Times New Roman" w:hAnsi="Times New Roman" w:cs="Times New Roman"/>
          <w:color w:val="000000"/>
          <w:kern w:val="2"/>
        </w:rPr>
        <w:t>方法固定</w:t>
      </w:r>
      <w:r>
        <w:rPr>
          <w:rFonts w:ascii="Times New Roman" w:hAnsi="Times New Roman" w:cs="Times New Roman" w:hint="eastAsia"/>
          <w:color w:val="000000"/>
          <w:kern w:val="2"/>
        </w:rPr>
        <w:t>投影平面，</w:t>
      </w:r>
      <w:r>
        <w:rPr>
          <w:rFonts w:ascii="Times New Roman" w:hAnsi="Times New Roman" w:cs="Times New Roman"/>
          <w:color w:val="000000"/>
          <w:kern w:val="2"/>
        </w:rPr>
        <w:t>缺乏对几何特征的适应性</w:t>
      </w:r>
      <w:r>
        <w:rPr>
          <w:rFonts w:ascii="Times New Roman" w:hAnsi="Times New Roman" w:cs="Times New Roman" w:hint="eastAsia"/>
          <w:color w:val="000000"/>
          <w:kern w:val="2"/>
        </w:rPr>
        <w:t>，投影拉伸严重。</w:t>
      </w:r>
    </w:p>
    <w:p w14:paraId="51AA57B6" w14:textId="56730C34" w:rsidR="00EE315F" w:rsidRDefault="00204804">
      <w:pPr>
        <w:widowControl w:val="0"/>
        <w:snapToGrid w:val="0"/>
        <w:spacing w:before="120" w:line="300" w:lineRule="auto"/>
        <w:ind w:firstLineChars="200" w:firstLine="480"/>
        <w:jc w:val="both"/>
        <w:rPr>
          <w:rFonts w:ascii="Times New Roman" w:hAnsi="Times New Roman" w:cs="Times New Roman"/>
          <w:color w:val="000000"/>
          <w:kern w:val="2"/>
        </w:rPr>
      </w:pPr>
      <w:del w:id="178" w:author="颖旺 赵" w:date="2025-03-17T23:00:00Z">
        <w:r w:rsidDel="00174AAF">
          <w:rPr>
            <w:rFonts w:ascii="Times New Roman" w:hAnsi="Times New Roman" w:cs="Times New Roman"/>
            <w:color w:val="000000"/>
            <w:kern w:val="2"/>
          </w:rPr>
          <w:delText>本研究</w:delText>
        </w:r>
      </w:del>
      <w:ins w:id="179" w:author="颖旺 赵" w:date="2025-03-17T23:00:00Z">
        <w:r w:rsidR="00174AAF">
          <w:rPr>
            <w:rFonts w:ascii="Times New Roman" w:hAnsi="Times New Roman" w:cs="Times New Roman"/>
            <w:color w:val="000000"/>
            <w:kern w:val="2"/>
          </w:rPr>
          <w:t>本文</w:t>
        </w:r>
      </w:ins>
      <w:r>
        <w:rPr>
          <w:rFonts w:ascii="Times New Roman" w:hAnsi="Times New Roman" w:cs="Times New Roman"/>
          <w:color w:val="000000"/>
          <w:kern w:val="2"/>
        </w:rPr>
        <w:t>方法通过动态选择投影平面来适应不同的几何形状</w:t>
      </w:r>
      <w:r>
        <w:rPr>
          <w:rFonts w:ascii="Times New Roman" w:hAnsi="Times New Roman" w:cs="Times New Roman" w:hint="eastAsia"/>
          <w:color w:val="000000"/>
          <w:kern w:val="2"/>
        </w:rPr>
        <w:t>，</w:t>
      </w:r>
      <w:r>
        <w:rPr>
          <w:rFonts w:ascii="Times New Roman" w:hAnsi="Times New Roman" w:cs="Times New Roman"/>
          <w:color w:val="000000"/>
          <w:kern w:val="2"/>
        </w:rPr>
        <w:t>根据顶点法向量的分量来选择合适的投影平面。当顶点的法向量在某一维度的分量最大时，我们</w:t>
      </w:r>
      <w:proofErr w:type="gramStart"/>
      <w:r>
        <w:rPr>
          <w:rFonts w:ascii="Times New Roman" w:hAnsi="Times New Roman" w:cs="Times New Roman"/>
          <w:color w:val="000000"/>
          <w:kern w:val="2"/>
        </w:rPr>
        <w:t>选择该维度</w:t>
      </w:r>
      <w:proofErr w:type="gramEnd"/>
      <w:r>
        <w:rPr>
          <w:rFonts w:ascii="Times New Roman" w:hAnsi="Times New Roman" w:cs="Times New Roman"/>
          <w:color w:val="000000"/>
          <w:kern w:val="2"/>
        </w:rPr>
        <w:t>为主导轴，从而动态选择投影平面</w:t>
      </w:r>
      <w:r>
        <w:rPr>
          <w:rFonts w:ascii="Times New Roman" w:hAnsi="Times New Roman" w:cs="Times New Roman" w:hint="eastAsia"/>
          <w:color w:val="000000"/>
          <w:kern w:val="2"/>
        </w:rPr>
        <w:t>。</w:t>
      </w:r>
    </w:p>
    <w:p w14:paraId="614833C3" w14:textId="77777777" w:rsidR="00EE315F" w:rsidRDefault="00204804">
      <w:pPr>
        <w:widowControl w:val="0"/>
        <w:snapToGrid w:val="0"/>
        <w:spacing w:before="120" w:line="300" w:lineRule="auto"/>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经公式</w:t>
      </w:r>
      <w:r>
        <w:rPr>
          <w:rFonts w:ascii="Times New Roman" w:hAnsi="Times New Roman" w:cs="Times New Roman" w:hint="eastAsia"/>
          <w:color w:val="000000"/>
          <w:kern w:val="2"/>
        </w:rPr>
        <w:t>3.</w:t>
      </w:r>
      <w:r>
        <w:rPr>
          <w:rFonts w:ascii="Times New Roman" w:hAnsi="Times New Roman" w:cs="Times New Roman"/>
          <w:color w:val="000000"/>
          <w:kern w:val="2"/>
        </w:rPr>
        <w:t>7</w:t>
      </w:r>
      <w:r>
        <w:rPr>
          <w:rFonts w:ascii="Times New Roman" w:hAnsi="Times New Roman" w:cs="Times New Roman" w:hint="eastAsia"/>
          <w:color w:val="000000"/>
          <w:kern w:val="2"/>
        </w:rPr>
        <w:t>计算后得到法向量数据进一步判断向量分量去判断投影平面</w:t>
      </w:r>
      <w:r>
        <w:rPr>
          <w:rFonts w:ascii="Times New Roman" w:hAnsi="Times New Roman" w:cs="Times New Roman"/>
          <w:color w:val="000000"/>
          <w:kern w:val="2"/>
        </w:rPr>
        <w:t>(</w:t>
      </w:r>
      <w:r>
        <w:rPr>
          <w:rFonts w:ascii="Times New Roman" w:hAnsi="Times New Roman" w:cs="Times New Roman" w:hint="eastAsia"/>
          <w:color w:val="000000"/>
          <w:kern w:val="2"/>
        </w:rPr>
        <w:t>图</w:t>
      </w:r>
      <w:r>
        <w:rPr>
          <w:rFonts w:ascii="Times New Roman" w:hAnsi="Times New Roman" w:cs="Times New Roman" w:hint="eastAsia"/>
          <w:color w:val="000000"/>
          <w:kern w:val="2"/>
        </w:rPr>
        <w:t>3.</w:t>
      </w:r>
      <w:r>
        <w:rPr>
          <w:rFonts w:ascii="Times New Roman" w:hAnsi="Times New Roman" w:cs="Times New Roman"/>
          <w:color w:val="000000"/>
          <w:kern w:val="2"/>
        </w:rPr>
        <w:t>7</w:t>
      </w:r>
      <w:r>
        <w:rPr>
          <w:rFonts w:ascii="Times New Roman" w:hAnsi="Times New Roman" w:cs="Times New Roman" w:hint="eastAsia"/>
          <w:color w:val="000000"/>
          <w:kern w:val="2"/>
        </w:rPr>
        <w:t>（</w:t>
      </w:r>
      <w:r>
        <w:rPr>
          <w:rFonts w:ascii="Times New Roman" w:hAnsi="Times New Roman" w:cs="Times New Roman" w:hint="eastAsia"/>
          <w:color w:val="000000"/>
          <w:kern w:val="2"/>
        </w:rPr>
        <w:t>b</w:t>
      </w:r>
      <w:r>
        <w:rPr>
          <w:rFonts w:ascii="Times New Roman" w:hAnsi="Times New Roman" w:cs="Times New Roman" w:hint="eastAsia"/>
          <w:color w:val="000000"/>
          <w:kern w:val="2"/>
        </w:rPr>
        <w:t>）</w:t>
      </w:r>
      <w:r>
        <w:rPr>
          <w:rFonts w:ascii="Times New Roman" w:hAnsi="Times New Roman" w:cs="Times New Roman"/>
          <w:color w:val="000000"/>
          <w:kern w:val="2"/>
        </w:rPr>
        <w:t>)</w:t>
      </w:r>
      <w:r>
        <w:rPr>
          <w:rFonts w:ascii="Times New Roman" w:hAnsi="Times New Roman" w:cs="Times New Roman" w:hint="eastAsia"/>
          <w:color w:val="000000"/>
          <w:kern w:val="2"/>
        </w:rPr>
        <w:t>，如果</w:t>
      </w:r>
      <w:r>
        <w:rPr>
          <w:rFonts w:ascii="Times New Roman" w:hAnsi="Times New Roman" w:cs="Times New Roman" w:hint="eastAsia"/>
          <w:color w:val="000000"/>
          <w:kern w:val="2"/>
        </w:rPr>
        <w:t>x</w:t>
      </w:r>
      <w:r>
        <w:rPr>
          <w:rFonts w:ascii="Times New Roman" w:hAnsi="Times New Roman" w:cs="Times New Roman" w:hint="eastAsia"/>
          <w:color w:val="000000"/>
          <w:kern w:val="2"/>
        </w:rPr>
        <w:t>分量最大则投影至</w:t>
      </w:r>
      <w:r>
        <w:rPr>
          <w:rFonts w:ascii="Times New Roman" w:hAnsi="Times New Roman" w:cs="Times New Roman" w:hint="eastAsia"/>
          <w:color w:val="000000"/>
          <w:kern w:val="2"/>
        </w:rPr>
        <w:t>Y</w:t>
      </w:r>
      <w:r>
        <w:rPr>
          <w:rFonts w:ascii="Times New Roman" w:hAnsi="Times New Roman" w:cs="Times New Roman"/>
          <w:color w:val="000000"/>
          <w:kern w:val="2"/>
        </w:rPr>
        <w:t>-Z</w:t>
      </w:r>
      <w:r>
        <w:rPr>
          <w:rFonts w:ascii="Times New Roman" w:hAnsi="Times New Roman" w:cs="Times New Roman" w:hint="eastAsia"/>
          <w:color w:val="000000"/>
          <w:kern w:val="2"/>
        </w:rPr>
        <w:t>平面，此时对应平面用作</w:t>
      </w:r>
      <w:r>
        <w:rPr>
          <w:rFonts w:ascii="Times New Roman" w:hAnsi="Times New Roman" w:cs="Times New Roman" w:hint="eastAsia"/>
          <w:color w:val="000000"/>
          <w:kern w:val="2"/>
        </w:rPr>
        <w:t>UV</w:t>
      </w:r>
      <w:r>
        <w:rPr>
          <w:rFonts w:ascii="Times New Roman" w:hAnsi="Times New Roman" w:cs="Times New Roman" w:hint="eastAsia"/>
          <w:color w:val="000000"/>
          <w:kern w:val="2"/>
        </w:rPr>
        <w:t>映射平面进行纹理坐标计算。</w:t>
      </w:r>
    </w:p>
    <w:p w14:paraId="066739B8" w14:textId="77777777" w:rsidR="00EE315F" w:rsidRDefault="00204804">
      <w:pPr>
        <w:snapToGrid w:val="0"/>
        <w:spacing w:after="120" w:line="300" w:lineRule="auto"/>
        <w:ind w:firstLineChars="200" w:firstLine="480"/>
        <w:jc w:val="center"/>
        <w:rPr>
          <w:rFonts w:ascii="Cambria Math" w:hAnsi="Cambria Math"/>
        </w:rPr>
      </w:pPr>
      <w:r>
        <w:rPr>
          <w:rFonts w:ascii="Cambria Math" w:hAnsi="Cambria Math"/>
          <w:noProof/>
        </w:rPr>
        <w:drawing>
          <wp:inline distT="0" distB="0" distL="0" distR="0" wp14:anchorId="57F4DF55" wp14:editId="6828972B">
            <wp:extent cx="2027555" cy="1363980"/>
            <wp:effectExtent l="0" t="0" r="4445" b="0"/>
            <wp:docPr id="1821544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44073" name="图片 1"/>
                    <pic:cNvPicPr>
                      <a:picLocks noChangeAspect="1"/>
                    </pic:cNvPicPr>
                  </pic:nvPicPr>
                  <pic:blipFill>
                    <a:blip r:embed="rId59"/>
                    <a:srcRect l="8336" r="6855"/>
                    <a:stretch>
                      <a:fillRect/>
                    </a:stretch>
                  </pic:blipFill>
                  <pic:spPr>
                    <a:xfrm>
                      <a:off x="0" y="0"/>
                      <a:ext cx="2054156" cy="1382179"/>
                    </a:xfrm>
                    <a:prstGeom prst="rect">
                      <a:avLst/>
                    </a:prstGeom>
                    <a:ln>
                      <a:noFill/>
                    </a:ln>
                  </pic:spPr>
                </pic:pic>
              </a:graphicData>
            </a:graphic>
          </wp:inline>
        </w:drawing>
      </w:r>
    </w:p>
    <w:p w14:paraId="411E0A9B" w14:textId="77777777" w:rsidR="00EE315F" w:rsidRDefault="00204804">
      <w:pPr>
        <w:pStyle w:val="32"/>
        <w:autoSpaceDE w:val="0"/>
        <w:autoSpaceDN w:val="0"/>
        <w:spacing w:line="300" w:lineRule="auto"/>
        <w:jc w:val="center"/>
        <w:textAlignment w:val="bottom"/>
        <w:rPr>
          <w:rFonts w:ascii="Times New Roman"/>
          <w:sz w:val="21"/>
          <w:szCs w:val="21"/>
        </w:rPr>
      </w:pPr>
      <w:bookmarkStart w:id="180" w:name="OLE_LINK9"/>
      <w:bookmarkStart w:id="181" w:name="OLE_LINK10"/>
      <w:r>
        <w:rPr>
          <w:rFonts w:ascii="Times New Roman"/>
          <w:sz w:val="21"/>
          <w:szCs w:val="21"/>
        </w:rPr>
        <w:t>(a)</w:t>
      </w:r>
      <w:r>
        <w:rPr>
          <w:rFonts w:ascii="Times New Roman" w:hint="eastAsia"/>
          <w:sz w:val="21"/>
          <w:szCs w:val="21"/>
        </w:rPr>
        <w:t>固定投影面映射</w:t>
      </w:r>
    </w:p>
    <w:p w14:paraId="4AE0B9FF"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(a)Fixed projection surface mapping</w:t>
      </w:r>
      <w:bookmarkEnd w:id="180"/>
      <w:bookmarkEnd w:id="181"/>
    </w:p>
    <w:p w14:paraId="705628E1" w14:textId="77777777" w:rsidR="00EE315F" w:rsidRDefault="00204804">
      <w:pPr>
        <w:snapToGrid w:val="0"/>
        <w:spacing w:after="120" w:line="300" w:lineRule="auto"/>
        <w:ind w:firstLineChars="200" w:firstLine="480"/>
        <w:jc w:val="center"/>
        <w:rPr>
          <w:rFonts w:ascii="Cambria Math" w:hAnsi="Cambria Math"/>
        </w:rPr>
      </w:pPr>
      <w:r>
        <w:rPr>
          <w:rFonts w:ascii="Cambria Math" w:hAnsi="Cambria Math"/>
          <w:noProof/>
        </w:rPr>
        <w:drawing>
          <wp:inline distT="0" distB="0" distL="0" distR="0" wp14:anchorId="783C3DE9" wp14:editId="3A200610">
            <wp:extent cx="3153410" cy="2181860"/>
            <wp:effectExtent l="0" t="0" r="0" b="2540"/>
            <wp:docPr id="405911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11734" name="图片 1"/>
                    <pic:cNvPicPr>
                      <a:picLocks noChangeAspect="1"/>
                    </pic:cNvPicPr>
                  </pic:nvPicPr>
                  <pic:blipFill>
                    <a:blip r:embed="rId60"/>
                    <a:stretch>
                      <a:fillRect/>
                    </a:stretch>
                  </pic:blipFill>
                  <pic:spPr>
                    <a:xfrm>
                      <a:off x="0" y="0"/>
                      <a:ext cx="3173043" cy="2195833"/>
                    </a:xfrm>
                    <a:prstGeom prst="rect">
                      <a:avLst/>
                    </a:prstGeom>
                  </pic:spPr>
                </pic:pic>
              </a:graphicData>
            </a:graphic>
          </wp:inline>
        </w:drawing>
      </w:r>
    </w:p>
    <w:p w14:paraId="0C28337B"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 xml:space="preserve">(b) </w:t>
      </w:r>
      <w:r>
        <w:rPr>
          <w:rFonts w:ascii="Times New Roman" w:hint="eastAsia"/>
          <w:sz w:val="21"/>
          <w:szCs w:val="21"/>
        </w:rPr>
        <w:t>投影面动态映射</w:t>
      </w:r>
    </w:p>
    <w:p w14:paraId="787A7004"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 xml:space="preserve">(b)Dynamic mapping of projection </w:t>
      </w:r>
      <w:r>
        <w:rPr>
          <w:rFonts w:ascii="Times New Roman"/>
          <w:sz w:val="21"/>
          <w:szCs w:val="21"/>
        </w:rPr>
        <w:t>surface</w:t>
      </w:r>
    </w:p>
    <w:p w14:paraId="000989D2"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图</w:t>
      </w:r>
      <w:r>
        <w:rPr>
          <w:rFonts w:ascii="Times New Roman" w:hint="eastAsia"/>
          <w:sz w:val="21"/>
          <w:szCs w:val="21"/>
        </w:rPr>
        <w:t>3</w:t>
      </w:r>
      <w:r>
        <w:rPr>
          <w:rFonts w:ascii="Times New Roman"/>
          <w:sz w:val="21"/>
          <w:szCs w:val="21"/>
        </w:rPr>
        <w:t>.</w:t>
      </w:r>
      <w:r>
        <w:rPr>
          <w:rFonts w:ascii="Times New Roman" w:hint="eastAsia"/>
          <w:sz w:val="21"/>
          <w:szCs w:val="21"/>
        </w:rPr>
        <w:t>7</w:t>
      </w:r>
      <w:r>
        <w:rPr>
          <w:rFonts w:ascii="Times New Roman"/>
          <w:sz w:val="21"/>
          <w:szCs w:val="21"/>
        </w:rPr>
        <w:t xml:space="preserve"> </w:t>
      </w:r>
      <w:r>
        <w:rPr>
          <w:rFonts w:ascii="Times New Roman" w:hint="eastAsia"/>
          <w:sz w:val="21"/>
          <w:szCs w:val="21"/>
        </w:rPr>
        <w:t>投影面映射示意图</w:t>
      </w:r>
    </w:p>
    <w:p w14:paraId="082B4BD9"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Fig.</w:t>
      </w:r>
      <w:r>
        <w:rPr>
          <w:rFonts w:ascii="Times New Roman" w:hint="eastAsia"/>
          <w:sz w:val="21"/>
          <w:szCs w:val="21"/>
        </w:rPr>
        <w:t xml:space="preserve"> 3</w:t>
      </w:r>
      <w:r>
        <w:rPr>
          <w:rFonts w:ascii="Times New Roman"/>
          <w:sz w:val="21"/>
          <w:szCs w:val="21"/>
        </w:rPr>
        <w:t>.</w:t>
      </w:r>
      <w:r>
        <w:rPr>
          <w:rFonts w:ascii="Times New Roman" w:hint="eastAsia"/>
          <w:sz w:val="21"/>
          <w:szCs w:val="21"/>
        </w:rPr>
        <w:t xml:space="preserve">7 </w:t>
      </w:r>
      <w:r>
        <w:rPr>
          <w:rFonts w:ascii="Times New Roman"/>
          <w:sz w:val="21"/>
          <w:szCs w:val="21"/>
        </w:rPr>
        <w:t>Schematic diagram of projection surface mapping</w:t>
      </w:r>
    </w:p>
    <w:p w14:paraId="1F57DFA1" w14:textId="77777777" w:rsidR="00EE315F" w:rsidRDefault="00204804">
      <w:pPr>
        <w:widowControl w:val="0"/>
        <w:snapToGrid w:val="0"/>
        <w:spacing w:before="120" w:line="300" w:lineRule="auto"/>
        <w:ind w:firstLineChars="200" w:firstLine="480"/>
        <w:jc w:val="both"/>
        <w:rPr>
          <w:rFonts w:ascii="Times New Roman" w:hAnsi="Times New Roman" w:cs="Times New Roman"/>
          <w:color w:val="000000"/>
          <w:kern w:val="2"/>
        </w:rPr>
      </w:pPr>
      <w:r>
        <w:rPr>
          <w:rFonts w:ascii="Times New Roman" w:hAnsi="Times New Roman" w:cs="Times New Roman"/>
          <w:color w:val="000000"/>
          <w:kern w:val="2"/>
        </w:rPr>
        <w:t>这种方法使得纹理映射能够根据物体的几何特征动态调整，避免了</w:t>
      </w:r>
      <w:r>
        <w:rPr>
          <w:rFonts w:ascii="Times New Roman" w:hAnsi="Times New Roman" w:cs="Times New Roman" w:hint="eastAsia"/>
          <w:color w:val="000000"/>
          <w:kern w:val="2"/>
        </w:rPr>
        <w:t>固定</w:t>
      </w:r>
      <w:r>
        <w:rPr>
          <w:rFonts w:ascii="Times New Roman" w:hAnsi="Times New Roman" w:cs="Times New Roman"/>
          <w:color w:val="000000"/>
          <w:kern w:val="2"/>
        </w:rPr>
        <w:t>投影</w:t>
      </w:r>
      <w:r>
        <w:rPr>
          <w:rFonts w:ascii="Times New Roman" w:hAnsi="Times New Roman" w:cs="Times New Roman" w:hint="eastAsia"/>
          <w:color w:val="000000"/>
          <w:kern w:val="2"/>
        </w:rPr>
        <w:t>面</w:t>
      </w:r>
      <w:r>
        <w:rPr>
          <w:rFonts w:ascii="Times New Roman" w:hAnsi="Times New Roman" w:cs="Times New Roman"/>
          <w:color w:val="000000"/>
          <w:kern w:val="2"/>
        </w:rPr>
        <w:t>带来的</w:t>
      </w:r>
      <w:r>
        <w:rPr>
          <w:rFonts w:ascii="Times New Roman" w:hAnsi="Times New Roman" w:cs="Times New Roman" w:hint="eastAsia"/>
          <w:color w:val="000000"/>
          <w:kern w:val="2"/>
        </w:rPr>
        <w:t>过多的</w:t>
      </w:r>
      <w:r>
        <w:rPr>
          <w:rFonts w:ascii="Times New Roman" w:hAnsi="Times New Roman" w:cs="Times New Roman"/>
          <w:color w:val="000000"/>
          <w:kern w:val="2"/>
        </w:rPr>
        <w:t>几何失真，</w:t>
      </w:r>
      <w:r>
        <w:rPr>
          <w:rFonts w:ascii="Times New Roman" w:hAnsi="Times New Roman" w:cs="Times New Roman" w:hint="eastAsia"/>
          <w:color w:val="000000"/>
          <w:kern w:val="2"/>
        </w:rPr>
        <w:t>解决</w:t>
      </w:r>
      <w:r>
        <w:rPr>
          <w:rFonts w:ascii="Times New Roman" w:hAnsi="Times New Roman" w:cs="Times New Roman"/>
          <w:color w:val="000000"/>
          <w:kern w:val="2"/>
        </w:rPr>
        <w:t>多朝向、复杂几何体的纹理映射问题。</w:t>
      </w:r>
    </w:p>
    <w:p w14:paraId="47DD595B" w14:textId="16A80D9F" w:rsidR="00EE315F" w:rsidRDefault="00204804">
      <w:pPr>
        <w:widowControl w:val="0"/>
        <w:snapToGrid w:val="0"/>
        <w:spacing w:before="120" w:line="300" w:lineRule="auto"/>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在</w:t>
      </w:r>
      <w:r>
        <w:rPr>
          <w:rFonts w:ascii="Times New Roman" w:hAnsi="Times New Roman" w:cs="Times New Roman" w:hint="eastAsia"/>
          <w:color w:val="000000"/>
          <w:kern w:val="2"/>
        </w:rPr>
        <w:t>Three.js</w:t>
      </w:r>
      <w:r>
        <w:rPr>
          <w:rFonts w:ascii="Times New Roman" w:hAnsi="Times New Roman" w:cs="Times New Roman" w:hint="eastAsia"/>
          <w:color w:val="000000"/>
          <w:kern w:val="2"/>
        </w:rPr>
        <w:t>的原生</w:t>
      </w:r>
      <w:r>
        <w:rPr>
          <w:rFonts w:ascii="Times New Roman" w:hAnsi="Times New Roman" w:cs="Times New Roman" w:hint="eastAsia"/>
          <w:color w:val="000000"/>
          <w:kern w:val="2"/>
        </w:rPr>
        <w:t>UV</w:t>
      </w:r>
      <w:r>
        <w:rPr>
          <w:rFonts w:ascii="Times New Roman" w:hAnsi="Times New Roman" w:cs="Times New Roman" w:hint="eastAsia"/>
          <w:color w:val="000000"/>
          <w:kern w:val="2"/>
        </w:rPr>
        <w:t>映射机制中，纹理坐标是通过预设参数化方式生成的，其投影平面是静态的，且仅支持内置的简单几何体。</w:t>
      </w:r>
      <w:del w:id="182" w:author="颖旺 赵" w:date="2025-03-17T23:00:00Z">
        <w:r w:rsidDel="00174AAF">
          <w:rPr>
            <w:rFonts w:ascii="Times New Roman" w:hAnsi="Times New Roman" w:cs="Times New Roman" w:hint="eastAsia"/>
            <w:color w:val="000000"/>
            <w:kern w:val="2"/>
          </w:rPr>
          <w:delText>本研究</w:delText>
        </w:r>
      </w:del>
      <w:ins w:id="183" w:author="颖旺 赵" w:date="2025-03-17T23:00:00Z">
        <w:r w:rsidR="00174AAF">
          <w:rPr>
            <w:rFonts w:ascii="Times New Roman" w:hAnsi="Times New Roman" w:cs="Times New Roman" w:hint="eastAsia"/>
            <w:color w:val="000000"/>
            <w:kern w:val="2"/>
          </w:rPr>
          <w:t>本文</w:t>
        </w:r>
      </w:ins>
      <w:r>
        <w:rPr>
          <w:rFonts w:ascii="Times New Roman" w:hAnsi="Times New Roman" w:cs="Times New Roman" w:hint="eastAsia"/>
          <w:color w:val="000000"/>
          <w:kern w:val="2"/>
        </w:rPr>
        <w:t>提出的动态投影映射方法解决了三维地质模型网格纹理</w:t>
      </w:r>
      <w:r>
        <w:rPr>
          <w:rFonts w:ascii="Times New Roman" w:hAnsi="Times New Roman" w:cs="Times New Roman" w:hint="eastAsia"/>
          <w:color w:val="000000"/>
          <w:kern w:val="2"/>
        </w:rPr>
        <w:t>UV</w:t>
      </w:r>
      <w:r>
        <w:rPr>
          <w:rFonts w:ascii="Times New Roman" w:hAnsi="Times New Roman" w:cs="Times New Roman" w:hint="eastAsia"/>
          <w:color w:val="000000"/>
          <w:kern w:val="2"/>
        </w:rPr>
        <w:t>计算的问题，在保证一定精度下以通用的方法计算出多种类地质模型网格的纹理</w:t>
      </w:r>
      <w:r>
        <w:rPr>
          <w:rFonts w:ascii="Times New Roman" w:hAnsi="Times New Roman" w:cs="Times New Roman" w:hint="eastAsia"/>
          <w:color w:val="000000"/>
          <w:kern w:val="2"/>
        </w:rPr>
        <w:t>UV</w:t>
      </w:r>
      <w:r>
        <w:rPr>
          <w:rFonts w:ascii="Times New Roman" w:hAnsi="Times New Roman" w:cs="Times New Roman" w:hint="eastAsia"/>
          <w:color w:val="000000"/>
          <w:kern w:val="2"/>
        </w:rPr>
        <w:t>坐标。</w:t>
      </w:r>
    </w:p>
    <w:p w14:paraId="6C3BE781" w14:textId="77777777" w:rsidR="00EE315F" w:rsidRDefault="00204804">
      <w:pPr>
        <w:pStyle w:val="2"/>
        <w:rPr>
          <w:rFonts w:ascii="Times New Roman" w:eastAsia="黑体" w:hAnsi="Times New Roman" w:cs="Times New Roman"/>
          <w:color w:val="auto"/>
          <w:sz w:val="28"/>
          <w:szCs w:val="32"/>
        </w:rPr>
      </w:pPr>
      <w:bookmarkStart w:id="184" w:name="_Toc192629369"/>
      <w:r>
        <w:rPr>
          <w:rFonts w:ascii="Times New Roman" w:eastAsia="黑体" w:hAnsi="Times New Roman" w:cs="Times New Roman" w:hint="eastAsia"/>
          <w:color w:val="auto"/>
          <w:sz w:val="28"/>
          <w:szCs w:val="32"/>
        </w:rPr>
        <w:t>3</w:t>
      </w:r>
      <w:r>
        <w:rPr>
          <w:rFonts w:ascii="Times New Roman" w:eastAsia="黑体" w:hAnsi="Times New Roman" w:cs="Times New Roman"/>
          <w:color w:val="auto"/>
          <w:sz w:val="28"/>
          <w:szCs w:val="32"/>
        </w:rPr>
        <w:t>.</w:t>
      </w:r>
      <w:r>
        <w:rPr>
          <w:rFonts w:ascii="Times New Roman" w:eastAsia="黑体" w:hAnsi="Times New Roman" w:cs="Times New Roman" w:hint="eastAsia"/>
          <w:color w:val="auto"/>
          <w:sz w:val="28"/>
          <w:szCs w:val="32"/>
        </w:rPr>
        <w:t xml:space="preserve">4 </w:t>
      </w:r>
      <w:r>
        <w:rPr>
          <w:rFonts w:ascii="Times New Roman" w:eastAsia="黑体" w:hAnsi="Times New Roman" w:cs="Times New Roman" w:hint="eastAsia"/>
          <w:color w:val="auto"/>
          <w:sz w:val="28"/>
          <w:szCs w:val="32"/>
        </w:rPr>
        <w:t>交互功能</w:t>
      </w:r>
      <w:bookmarkEnd w:id="184"/>
    </w:p>
    <w:p w14:paraId="5041BADF" w14:textId="77777777" w:rsidR="00EE315F" w:rsidRDefault="00204804">
      <w:pPr>
        <w:keepNext/>
        <w:keepLines/>
        <w:snapToGrid w:val="0"/>
        <w:spacing w:before="120" w:after="120" w:line="360" w:lineRule="auto"/>
        <w:outlineLvl w:val="2"/>
        <w:rPr>
          <w:rFonts w:eastAsia="黑体"/>
          <w:bCs/>
        </w:rPr>
      </w:pPr>
      <w:bookmarkStart w:id="185" w:name="_Toc192629370"/>
      <w:r>
        <w:rPr>
          <w:rFonts w:eastAsia="黑体" w:hint="eastAsia"/>
          <w:bCs/>
        </w:rPr>
        <w:t>3</w:t>
      </w:r>
      <w:r>
        <w:rPr>
          <w:rFonts w:eastAsia="黑体"/>
          <w:bCs/>
        </w:rPr>
        <w:t>.</w:t>
      </w:r>
      <w:r>
        <w:rPr>
          <w:rFonts w:eastAsia="黑体" w:hint="eastAsia"/>
          <w:bCs/>
        </w:rPr>
        <w:t>4</w:t>
      </w:r>
      <w:r>
        <w:rPr>
          <w:rFonts w:eastAsia="黑体"/>
          <w:bCs/>
        </w:rPr>
        <w:t xml:space="preserve">.1 </w:t>
      </w:r>
      <w:r>
        <w:rPr>
          <w:rFonts w:eastAsia="黑体" w:hint="eastAsia"/>
          <w:bCs/>
        </w:rPr>
        <w:t>射线追踪</w:t>
      </w:r>
      <w:bookmarkEnd w:id="185"/>
    </w:p>
    <w:p w14:paraId="04AAEAB6" w14:textId="77777777" w:rsidR="00EE315F" w:rsidRDefault="00204804">
      <w:pPr>
        <w:spacing w:line="400" w:lineRule="exact"/>
        <w:ind w:firstLineChars="200" w:firstLine="480"/>
      </w:pPr>
      <w:r>
        <w:rPr>
          <w:rFonts w:ascii="Times New Roman" w:hAnsi="Times New Roman" w:cs="Times New Roman"/>
          <w:color w:val="000000"/>
          <w:kern w:val="2"/>
        </w:rPr>
        <w:t>射线追踪（</w:t>
      </w:r>
      <w:proofErr w:type="spellStart"/>
      <w:r>
        <w:rPr>
          <w:rFonts w:ascii="Times New Roman" w:hAnsi="Times New Roman" w:cs="Times New Roman"/>
          <w:color w:val="000000"/>
          <w:kern w:val="2"/>
        </w:rPr>
        <w:t>Raycasting</w:t>
      </w:r>
      <w:proofErr w:type="spellEnd"/>
      <w:r>
        <w:rPr>
          <w:rFonts w:ascii="Times New Roman" w:hAnsi="Times New Roman" w:cs="Times New Roman"/>
          <w:color w:val="000000"/>
          <w:kern w:val="2"/>
        </w:rPr>
        <w:t>）是实现</w:t>
      </w:r>
      <w:bookmarkStart w:id="186" w:name="_Hlk191410978"/>
      <w:r>
        <w:rPr>
          <w:rFonts w:ascii="Times New Roman" w:hAnsi="Times New Roman" w:cs="Times New Roman"/>
          <w:color w:val="000000"/>
          <w:kern w:val="2"/>
        </w:rPr>
        <w:t>三维可视化交互功能</w:t>
      </w:r>
      <w:bookmarkEnd w:id="186"/>
      <w:r>
        <w:rPr>
          <w:rFonts w:ascii="Times New Roman" w:hAnsi="Times New Roman" w:cs="Times New Roman"/>
          <w:color w:val="000000"/>
          <w:kern w:val="2"/>
        </w:rPr>
        <w:t>的关键技术之一，通过在场景中投射射线与几何体进行相交计算，用户可以选择、拾取或查询三维模型的特定部分</w:t>
      </w:r>
      <w:r>
        <w:fldChar w:fldCharType="begin"/>
      </w:r>
      <w:r>
        <w:instrText xml:space="preserve"> ADDIN ZOTERO_ITEM CSL_CITATION {"citationID":"i0zvGVus","properties":{"formattedCitation":</w:instrText>
      </w:r>
      <w:r>
        <w:instrText>"\\super [74]\\nosupersub{}","plainCitation":"[74]","noteIndex":0},"citationItems":[{"id":129,"uris":["http://zotero.org/users/local/8clMLtyf/items/QE8H6ZPA"],"itemData":{"id":129,"type":"article-journal","abstract":"</w:instrText>
      </w:r>
      <w:r>
        <w:instrText>由于微地震监测及分析中需要处理大量的数据</w:instrText>
      </w:r>
      <w:r>
        <w:instrText>,</w:instrText>
      </w:r>
      <w:r>
        <w:instrText>传统的可视化手段已无法满足其海量的数</w:instrText>
      </w:r>
      <w:r>
        <w:instrText>据信息输出。利用</w:instrText>
      </w:r>
      <w:r>
        <w:instrText>OpenGL</w:instrText>
      </w:r>
      <w:r>
        <w:instrText>技术对微地震监测中获取的事件数据和煤层的掘进情况进行了三维可视化</w:instrText>
      </w:r>
      <w:r>
        <w:instrText>,</w:instrText>
      </w:r>
      <w:r>
        <w:instrText>同时结合</w:instrText>
      </w:r>
      <w:r>
        <w:instrText>Visual C++</w:instrText>
      </w:r>
      <w:r>
        <w:instrText>中的面向对象技术对其可视化界面进行开发</w:instrText>
      </w:r>
      <w:r>
        <w:instrText>,</w:instrText>
      </w:r>
      <w:r>
        <w:instrText>并实现了三维模型的交互操作功能。在应用实例中运用该方法对煤层的顶板冒落和冲击地压等地层情况进行了有效观测</w:instrText>
      </w:r>
      <w:r>
        <w:instrText>,</w:instrText>
      </w:r>
      <w:r>
        <w:instrText>井下作业的安全程度和资源的优化配置得到了显著提高。</w:instrText>
      </w:r>
      <w:r>
        <w:instrText>","container-title":"</w:instrText>
      </w:r>
      <w:r>
        <w:instrText>现代矿业</w:instrText>
      </w:r>
      <w:r>
        <w:instrText xml:space="preserve">","issue":"3","language":"zh-CN","note":"download: 197\nalbum: </w:instrText>
      </w:r>
      <w:r>
        <w:instrText>工程科技</w:instrText>
      </w:r>
      <w:r>
        <w:instrText>Ⅰ</w:instrText>
      </w:r>
      <w:r>
        <w:instrText>辑</w:instrText>
      </w:r>
      <w:r>
        <w:instrText>;</w:instrText>
      </w:r>
      <w:r>
        <w:instrText>信息</w:instrText>
      </w:r>
      <w:r>
        <w:instrText>科技</w:instrText>
      </w:r>
      <w:r>
        <w:instrText>\nCLC: TP391.41\ndbcode: CJFQ\ndbname: CJFD2009\nfilename: KYKB200903015","page":"28-30","source":"CNKI","title":"</w:instrText>
      </w:r>
      <w:r>
        <w:instrText>基于</w:instrText>
      </w:r>
      <w:r>
        <w:instrText>OpenGL</w:instrText>
      </w:r>
      <w:r>
        <w:instrText>的煤矿三维模型可视化</w:instrText>
      </w:r>
      <w:r>
        <w:instrText>","volume":"25","author":[{"literal":"</w:instrText>
      </w:r>
      <w:r>
        <w:instrText>段毅</w:instrText>
      </w:r>
      <w:r>
        <w:instrText>"},{"literal":"</w:instrText>
      </w:r>
      <w:r>
        <w:instrText>李仕雄</w:instrText>
      </w:r>
      <w:r>
        <w:instrText>"},{"literal":"</w:instrText>
      </w:r>
      <w:r>
        <w:instrText>杨明明</w:instrText>
      </w:r>
      <w:r>
        <w:instrText>"}],"issued":{"date-parts":[["2009"]]}}}],"sch</w:instrText>
      </w:r>
      <w:r>
        <w:instrText xml:space="preserve">ema":"https://github.com/citation-style-language/schema/raw/master/csl-citation.json"} </w:instrText>
      </w:r>
      <w:r>
        <w:fldChar w:fldCharType="separate"/>
      </w:r>
      <w:r>
        <w:rPr>
          <w:rFonts w:cs="Times New Roman"/>
          <w:vertAlign w:val="superscript"/>
          <w14:ligatures w14:val="standardContextual"/>
        </w:rPr>
        <w:t>[74]</w:t>
      </w:r>
      <w:r>
        <w:fldChar w:fldCharType="end"/>
      </w:r>
      <w:r>
        <w:t>。</w:t>
      </w:r>
      <w:r>
        <w:rPr>
          <w:rFonts w:ascii="Times New Roman" w:hAnsi="Times New Roman" w:cs="Times New Roman"/>
          <w:color w:val="000000"/>
          <w:kern w:val="2"/>
        </w:rPr>
        <w:t>该方法在三维地质建模的交互操作中应用广泛，如模型选择、钻孔信息查询和剖面分析等功能</w:t>
      </w:r>
      <w:r>
        <w:fldChar w:fldCharType="begin"/>
      </w:r>
      <w:r>
        <w:instrText xml:space="preserve"> ADDIN ZOTERO_ITEM CSL_CITATION {"citationID":"8hJm3w7I","properties":{"formattedCitation":"\\super [75-77]\\nosupersub{</w:instrText>
      </w:r>
      <w:r>
        <w:instrText>}","plainCitation":"[75-77]","noteIndex":0},"citationItems":[{"id":131,"uris":["http://zotero.org/users/local/8clMLtyf/items/H3TJ7UVD"],"itemData":{"id":131,"type":"webpage","title":"3D Interactive Visualization System for Complex Geologically Related Data</w:instrText>
      </w:r>
      <w:r>
        <w:instrText xml:space="preserve"> | IEEE Conference Publication | IEEE Xplore","URL":"https://ieeexplore.ieee.org/abstract/document/4683278","accessed":{"date-parts":[["2025",2,25]]}}},{"id":133,"uris":["http://zotero.org/users/local/8clMLtyf/items/F8XIZW9T"],"itemData":{"id":133,"type":"</w:instrText>
      </w:r>
      <w:r>
        <w:instrText>webpage","title":"Interactive Geological Data Visualization in an Immersive Environment","URL":"https://www.mdpi.com/2220-9964/11/3/176","accessed":{"date-parts":[["2025",2,25]]}}},{"id":130,"uris":["http://zotero.org/users/local/8clMLtyf/items/ET2IT9SR"],</w:instrText>
      </w:r>
      <w:r>
        <w:instrText>"itemData":{"id":130,"type":"article-journal","abstract":"A comparison of first-arrival times obtained by both finite-difference and ray trace modelling demonstrates the applicability of ray tracing to shallow refraction interpretation. Most shallow seismi</w:instrText>
      </w:r>
      <w:r>
        <w:instrText>c refraction interpretations are still achieved with conventional time-term methods and those, such as the GRM, that are derived from these methods. In complex conditions, these methods are inaccurate, as many first-arrivals originate from diffracted waves</w:instrText>
      </w:r>
      <w:r>
        <w:instrText xml:space="preserve"> and waves that have laterally penetrated irregular refractors. These processes also affect first-arrival amplitudes, as is demonstrated with an irregular finite-difference model; nevertheless, first-arrival times are still primarily used in shallow refrac</w:instrText>
      </w:r>
      <w:r>
        <w:instrText>tion interpretation. An interactive ray-trace modelling method, based on two-point ray tracing through a discrete, two-dimensional model with constant velocity compartments and incorporating buried diffraction sources, is used to compute accurate first-arr</w:instrText>
      </w:r>
      <w:r>
        <w:instrText>ival-times. This method is designed for checking and refining interpretations in pre-selected areas, rather than as a production tool for routine processing of large refraction data sets. Implementation of the method on a PC using screen displays of first-</w:instrText>
      </w:r>
      <w:r>
        <w:instrText>arrival ray paths, and field and synthetic arrival time data, allows inappropriate arrivals caused by model deficiencies to be recognised and eliminated. Model adjustments are made directly on the screen and are guided by their effect on computed times and</w:instrText>
      </w:r>
      <w:r>
        <w:instrText xml:space="preserve"> the agreement with field times. The improved algorithms and interactive steps of the visual interactive ray trace (VIRT) modelling eliminate instabilities that occur with many automated, ray-based inversion methods and inaccuracies arising from use of ove</w:instrText>
      </w:r>
      <w:r>
        <w:instrText xml:space="preserve">rsimplified or inaccurate initial seismic models. This interpretation method is a powerful teaching tool that readily highlights model and data deficiencies and can generate robust models for automated inversion. The VIRT method is applied to re-interpret </w:instrText>
      </w:r>
      <w:r>
        <w:instrText>shallow refraction data from the London-Victoria shallow gold deposit occurring in a major fault zone. The final model obtained with VIRT agreed closely with known geology and showed that the gold mineralisation occurs in a higher-velocity region within th</w:instrText>
      </w:r>
      <w:r>
        <w:instrText>e weathered rock above a lower-velocity region in the underlying bedrock.","container-title":"Exploration Geophysics","DOI":"10.1071/eg04116","ISSN":"1834-7533","issue":"2","journalAbbreviation":"Explor. Geophys.","language":"en","note":"publisher: CSIRO P</w:instrText>
      </w:r>
      <w:r>
        <w:instrText>UBLISHING","page":"116-123","source":"www.publish.csiro.au","title":"Shallow seismic refraction interpretation with visual interactive ray trace (VIRT) modelling","volume":"35","author":[{"family":"Whiteley","given":"R. J."}],"issued":{"date-parts":[["2004</w:instrText>
      </w:r>
      <w:r>
        <w:instrText xml:space="preserve">"]]}}}],"schema":"https://github.com/citation-style-language/schema/raw/master/csl-citation.json"} </w:instrText>
      </w:r>
      <w:r>
        <w:fldChar w:fldCharType="separate"/>
      </w:r>
      <w:r>
        <w:rPr>
          <w:rFonts w:cs="Times New Roman"/>
          <w:vertAlign w:val="superscript"/>
          <w14:ligatures w14:val="standardContextual"/>
        </w:rPr>
        <w:t>[75-77]</w:t>
      </w:r>
      <w:r>
        <w:fldChar w:fldCharType="end"/>
      </w:r>
      <w:r>
        <w:t>。</w:t>
      </w:r>
    </w:p>
    <w:p w14:paraId="3BAC6947" w14:textId="77777777" w:rsidR="00EE315F" w:rsidRDefault="00204804">
      <w:pPr>
        <w:widowControl w:val="0"/>
        <w:snapToGrid w:val="0"/>
        <w:spacing w:before="120" w:line="300" w:lineRule="auto"/>
        <w:ind w:firstLineChars="200" w:firstLine="480"/>
        <w:jc w:val="both"/>
        <w:rPr>
          <w:rFonts w:ascii="Times New Roman" w:hAnsi="Times New Roman" w:cs="Times New Roman"/>
          <w:color w:val="000000"/>
          <w:kern w:val="2"/>
        </w:rPr>
      </w:pPr>
      <w:r>
        <w:rPr>
          <w:rFonts w:ascii="Times New Roman" w:hAnsi="Times New Roman" w:cs="Times New Roman"/>
          <w:color w:val="000000"/>
          <w:kern w:val="2"/>
        </w:rPr>
        <w:t>在三维地质建模场景中，射线追踪可用于模型选择与拾取</w:t>
      </w:r>
      <w:r>
        <w:rPr>
          <w:rFonts w:ascii="Times New Roman" w:hAnsi="Times New Roman" w:cs="Times New Roman" w:hint="eastAsia"/>
          <w:color w:val="000000"/>
          <w:kern w:val="2"/>
        </w:rPr>
        <w:t>，</w:t>
      </w:r>
      <w:r>
        <w:rPr>
          <w:rFonts w:ascii="Times New Roman" w:hAnsi="Times New Roman" w:cs="Times New Roman"/>
          <w:color w:val="000000"/>
          <w:kern w:val="2"/>
        </w:rPr>
        <w:t>用户点击地质模型后，通过射线检测确定点击位置对应的模型元素</w:t>
      </w:r>
      <w:r>
        <w:rPr>
          <w:rFonts w:ascii="Times New Roman" w:hAnsi="Times New Roman" w:cs="Times New Roman" w:hint="eastAsia"/>
          <w:color w:val="000000"/>
          <w:kern w:val="2"/>
        </w:rPr>
        <w:t>，进而展现对应的模型信息。</w:t>
      </w:r>
    </w:p>
    <w:p w14:paraId="4840F0A0" w14:textId="77777777" w:rsidR="00EE315F" w:rsidRDefault="00204804">
      <w:pPr>
        <w:widowControl w:val="0"/>
        <w:snapToGrid w:val="0"/>
        <w:spacing w:before="120" w:line="300" w:lineRule="auto"/>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射线追踪基本实现</w:t>
      </w:r>
      <w:r>
        <w:rPr>
          <w:rFonts w:ascii="Times New Roman" w:hAnsi="Times New Roman" w:cs="Times New Roman"/>
          <w:color w:val="000000"/>
          <w:kern w:val="2"/>
        </w:rPr>
        <w:t>流程</w:t>
      </w:r>
      <w:r>
        <w:rPr>
          <w:rFonts w:ascii="Times New Roman" w:hAnsi="Times New Roman" w:cs="Times New Roman" w:hint="eastAsia"/>
          <w:color w:val="000000"/>
          <w:kern w:val="2"/>
        </w:rPr>
        <w:t>如下：</w:t>
      </w:r>
    </w:p>
    <w:p w14:paraId="79543707" w14:textId="77777777" w:rsidR="00EE315F" w:rsidRDefault="00204804">
      <w:pPr>
        <w:widowControl w:val="0"/>
        <w:snapToGrid w:val="0"/>
        <w:spacing w:before="120" w:line="300" w:lineRule="auto"/>
        <w:ind w:firstLineChars="200" w:firstLine="480"/>
        <w:jc w:val="both"/>
        <w:rPr>
          <w:rFonts w:ascii="Times New Roman" w:hAnsi="Times New Roman" w:cs="Times New Roman"/>
          <w:color w:val="000000"/>
          <w:kern w:val="2"/>
        </w:rPr>
      </w:pPr>
      <w:r>
        <w:rPr>
          <w:rFonts w:ascii="Times New Roman" w:hAnsi="Times New Roman" w:cs="Times New Roman"/>
          <w:color w:val="000000"/>
          <w:kern w:val="2"/>
        </w:rPr>
        <w:t>1</w:t>
      </w:r>
      <w:r>
        <w:rPr>
          <w:rFonts w:ascii="Times New Roman" w:hAnsi="Times New Roman" w:cs="Times New Roman"/>
          <w:color w:val="000000"/>
          <w:kern w:val="2"/>
        </w:rPr>
        <w:t>用户点击屏幕，通过鼠标坐标</w:t>
      </w:r>
      <w:r>
        <w:rPr>
          <w:rFonts w:ascii="Times New Roman" w:hAnsi="Times New Roman" w:cs="Times New Roman" w:hint="eastAsia"/>
          <w:color w:val="000000"/>
          <w:kern w:val="2"/>
        </w:rPr>
        <w:t>转换和相机位置</w:t>
      </w:r>
      <w:r>
        <w:rPr>
          <w:rFonts w:ascii="Times New Roman" w:hAnsi="Times New Roman" w:cs="Times New Roman"/>
          <w:color w:val="000000"/>
          <w:kern w:val="2"/>
        </w:rPr>
        <w:t>生成射线。射线</w:t>
      </w:r>
      <w:r>
        <w:rPr>
          <w:rFonts w:ascii="Times New Roman" w:hAnsi="Times New Roman" w:cs="Times New Roman" w:hint="eastAsia"/>
          <w:color w:val="000000"/>
          <w:kern w:val="2"/>
        </w:rPr>
        <w:t>由</w:t>
      </w:r>
      <w:r>
        <w:rPr>
          <w:rFonts w:ascii="Times New Roman" w:hAnsi="Times New Roman" w:cs="Times New Roman"/>
          <w:color w:val="000000"/>
          <w:kern w:val="2"/>
        </w:rPr>
        <w:t>摄像机位置发出，通过</w:t>
      </w:r>
      <w:r>
        <w:rPr>
          <w:rFonts w:ascii="Times New Roman" w:hAnsi="Times New Roman" w:cs="Times New Roman" w:hint="eastAsia"/>
          <w:color w:val="000000"/>
          <w:kern w:val="2"/>
        </w:rPr>
        <w:t>和</w:t>
      </w:r>
      <w:r>
        <w:rPr>
          <w:rFonts w:ascii="Times New Roman" w:hAnsi="Times New Roman" w:cs="Times New Roman"/>
          <w:color w:val="000000"/>
          <w:kern w:val="2"/>
        </w:rPr>
        <w:t>鼠标点击的屏幕坐标映射到场景中的三维</w:t>
      </w:r>
      <w:r>
        <w:rPr>
          <w:rFonts w:ascii="Times New Roman" w:hAnsi="Times New Roman" w:cs="Times New Roman" w:hint="eastAsia"/>
          <w:color w:val="000000"/>
          <w:kern w:val="2"/>
        </w:rPr>
        <w:t>坐标形成方向向量，如下式所示。</w:t>
      </w:r>
    </w:p>
    <w:p w14:paraId="2ED00C78" w14:textId="77777777" w:rsidR="00EE315F" w:rsidRDefault="00204804">
      <w:pPr>
        <w:snapToGrid w:val="0"/>
        <w:spacing w:after="120" w:line="300" w:lineRule="auto"/>
        <w:ind w:firstLineChars="200" w:firstLine="480"/>
        <w:jc w:val="right"/>
        <w:rPr>
          <w:rFonts w:ascii="Cambria Math" w:hAnsi="Cambria Math"/>
        </w:rPr>
      </w:pPr>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m:t>
        </m:r>
        <m:r>
          <w:rPr>
            <w:rFonts w:ascii="Cambria Math" w:hAnsi="Cambria Math"/>
          </w:rPr>
          <m:t>O</m:t>
        </m:r>
        <m:r>
          <w:rPr>
            <w:rFonts w:ascii="Cambria Math" w:hAnsi="Cambria Math"/>
          </w:rPr>
          <m:t>+</m:t>
        </m:r>
        <m:r>
          <w:rPr>
            <w:rFonts w:ascii="Cambria Math" w:hAnsi="Cambria Math"/>
          </w:rPr>
          <m:t>t</m:t>
        </m:r>
        <m:r>
          <w:rPr>
            <w:rFonts w:ascii="Cambria Math" w:hAnsi="Cambria Math"/>
          </w:rPr>
          <m:t>·</m:t>
        </m:r>
        <m:r>
          <w:rPr>
            <w:rFonts w:ascii="Cambria Math" w:hAnsi="Cambria Math"/>
          </w:rPr>
          <m:t>D</m:t>
        </m:r>
        <m:r>
          <w:rPr>
            <w:rFonts w:ascii="Cambria Math" w:hAnsi="Cambria Math"/>
          </w:rPr>
          <m:t xml:space="preserve">,  </m:t>
        </m:r>
        <m:r>
          <w:rPr>
            <w:rFonts w:ascii="Cambria Math" w:hAnsi="Cambria Math"/>
          </w:rPr>
          <m:t>t</m:t>
        </m:r>
        <m:r>
          <w:rPr>
            <w:rFonts w:ascii="Cambria Math" w:hAnsi="Cambria Math"/>
          </w:rPr>
          <m:t>≥0</m:t>
        </m:r>
      </m:oMath>
      <w:r>
        <w:rPr>
          <w:rFonts w:ascii="Cambria Math" w:hAnsi="Cambria Math" w:hint="eastAsia"/>
        </w:rPr>
        <w:t xml:space="preserve">                 </w:t>
      </w:r>
      <w:r>
        <w:rPr>
          <w:rFonts w:ascii="Cambria Math" w:hAnsi="Cambria Math" w:hint="eastAsia"/>
        </w:rPr>
        <w:t>（</w:t>
      </w:r>
      <w:r>
        <w:rPr>
          <w:rFonts w:ascii="Times New Roman" w:hAnsi="Times New Roman" w:cs="Times New Roman"/>
        </w:rPr>
        <w:t>3.14</w:t>
      </w:r>
      <w:r>
        <w:rPr>
          <w:rFonts w:ascii="Cambria Math" w:hAnsi="Cambria Math" w:hint="eastAsia"/>
        </w:rPr>
        <w:t>）</w:t>
      </w:r>
    </w:p>
    <w:p w14:paraId="7E7B13E8" w14:textId="77777777" w:rsidR="00EE315F" w:rsidRDefault="00204804">
      <w:pPr>
        <w:widowControl w:val="0"/>
        <w:snapToGrid w:val="0"/>
        <w:spacing w:before="120" w:line="300" w:lineRule="auto"/>
        <w:jc w:val="both"/>
        <w:rPr>
          <w:rFonts w:ascii="Times New Roman" w:hAnsi="Times New Roman" w:cs="Times New Roman"/>
          <w:color w:val="000000"/>
          <w:kern w:val="2"/>
        </w:rPr>
      </w:pPr>
      <w:r>
        <w:rPr>
          <w:rFonts w:ascii="Times New Roman" w:hAnsi="Times New Roman" w:cs="Times New Roman" w:hint="eastAsia"/>
          <w:color w:val="000000"/>
          <w:kern w:val="2"/>
        </w:rPr>
        <w:t>式中：</w:t>
      </w:r>
      <m:oMath>
        <m:r>
          <w:rPr>
            <w:rFonts w:ascii="Cambria Math" w:hAnsi="Cambria Math" w:cs="Times New Roman"/>
            <w:color w:val="000000"/>
            <w:kern w:val="2"/>
          </w:rPr>
          <m:t>O</m:t>
        </m:r>
      </m:oMath>
      <w:r>
        <w:rPr>
          <w:rFonts w:ascii="Times New Roman" w:hAnsi="Times New Roman" w:cs="Times New Roman"/>
          <w:color w:val="000000"/>
          <w:kern w:val="2"/>
        </w:rPr>
        <w:t>为射线起点，</w:t>
      </w:r>
      <m:oMath>
        <m:r>
          <w:rPr>
            <w:rFonts w:ascii="Cambria Math" w:hAnsi="Cambria Math" w:cs="Times New Roman"/>
            <w:color w:val="000000"/>
            <w:kern w:val="2"/>
          </w:rPr>
          <m:t>D</m:t>
        </m:r>
      </m:oMath>
      <w:r>
        <w:rPr>
          <w:rFonts w:ascii="Times New Roman" w:hAnsi="Times New Roman" w:cs="Times New Roman"/>
          <w:color w:val="000000"/>
          <w:kern w:val="2"/>
        </w:rPr>
        <w:t>为单位化方向向量，</w:t>
      </w:r>
      <w:r>
        <w:rPr>
          <w:rFonts w:ascii="Cambria Math" w:hAnsi="Cambria Math" w:cs="Cambria Math"/>
          <w:color w:val="000000"/>
          <w:kern w:val="2"/>
        </w:rPr>
        <w:t>𝑡</w:t>
      </w:r>
      <w:r>
        <w:rPr>
          <w:rFonts w:ascii="Times New Roman" w:hAnsi="Times New Roman" w:cs="Times New Roman"/>
          <w:color w:val="000000"/>
          <w:kern w:val="2"/>
        </w:rPr>
        <w:t>为射线长度。</w:t>
      </w:r>
    </w:p>
    <w:p w14:paraId="663A817D" w14:textId="77777777" w:rsidR="00EE315F" w:rsidRDefault="00204804">
      <w:pPr>
        <w:widowControl w:val="0"/>
        <w:snapToGrid w:val="0"/>
        <w:spacing w:before="120" w:line="300" w:lineRule="auto"/>
        <w:ind w:firstLineChars="200" w:firstLine="480"/>
        <w:jc w:val="both"/>
        <w:rPr>
          <w:rFonts w:ascii="Times New Roman" w:hAnsi="Times New Roman" w:cs="Times New Roman"/>
          <w:color w:val="000000"/>
          <w:kern w:val="2"/>
        </w:rPr>
      </w:pPr>
      <w:r>
        <w:rPr>
          <w:rFonts w:ascii="Times New Roman" w:hAnsi="Times New Roman" w:cs="Times New Roman"/>
          <w:color w:val="000000"/>
          <w:kern w:val="2"/>
        </w:rPr>
        <w:t>2</w:t>
      </w:r>
      <w:r>
        <w:rPr>
          <w:rFonts w:ascii="Times New Roman" w:hAnsi="Times New Roman" w:cs="Times New Roman"/>
          <w:color w:val="000000"/>
          <w:kern w:val="2"/>
        </w:rPr>
        <w:t>检测射线与场景中所有</w:t>
      </w:r>
      <w:r>
        <w:rPr>
          <w:rFonts w:ascii="Times New Roman" w:hAnsi="Times New Roman" w:cs="Times New Roman" w:hint="eastAsia"/>
          <w:color w:val="000000"/>
          <w:kern w:val="2"/>
        </w:rPr>
        <w:t>相交的几</w:t>
      </w:r>
      <w:r>
        <w:rPr>
          <w:rFonts w:ascii="Times New Roman" w:hAnsi="Times New Roman" w:cs="Times New Roman"/>
          <w:color w:val="000000"/>
          <w:kern w:val="2"/>
        </w:rPr>
        <w:t>何体。</w:t>
      </w:r>
    </w:p>
    <w:p w14:paraId="6C7F571A" w14:textId="77777777" w:rsidR="00EE315F" w:rsidRDefault="00204804">
      <w:pPr>
        <w:widowControl w:val="0"/>
        <w:snapToGrid w:val="0"/>
        <w:spacing w:before="120" w:line="300" w:lineRule="auto"/>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射线定义好了以后需要进行三角形相交检测，例如由</w:t>
      </w:r>
      <w:r>
        <w:rPr>
          <w:rFonts w:ascii="Times New Roman" w:hAnsi="Times New Roman" w:cs="Times New Roman"/>
          <w:color w:val="000000"/>
          <w:kern w:val="2"/>
        </w:rPr>
        <w:t>三个顶点</w:t>
      </w:r>
      <w:r>
        <w:rPr>
          <w:rFonts w:ascii="Times New Roman" w:hAnsi="Times New Roman" w:cs="Times New Roman"/>
          <w:color w:val="000000"/>
          <w:kern w:val="2"/>
        </w:rPr>
        <w:t xml:space="preserve"> </w:t>
      </w:r>
      <m:oMath>
        <m:r>
          <w:rPr>
            <w:rFonts w:ascii="Cambria Math" w:hAnsi="Cambria Math" w:cs="Times New Roman"/>
            <w:color w:val="000000"/>
            <w:kern w:val="2"/>
          </w:rPr>
          <m:t>A</m:t>
        </m:r>
      </m:oMath>
      <w:r>
        <w:rPr>
          <w:rFonts w:ascii="Times New Roman" w:hAnsi="Times New Roman" w:cs="Times New Roman"/>
          <w:color w:val="000000"/>
          <w:kern w:val="2"/>
        </w:rPr>
        <w:t>、</w:t>
      </w:r>
      <m:oMath>
        <m:r>
          <w:rPr>
            <w:rFonts w:ascii="Cambria Math" w:hAnsi="Cambria Math" w:cs="Times New Roman"/>
            <w:color w:val="000000"/>
            <w:kern w:val="2"/>
          </w:rPr>
          <m:t>B</m:t>
        </m:r>
      </m:oMath>
      <w:r>
        <w:rPr>
          <w:rFonts w:ascii="Times New Roman" w:hAnsi="Times New Roman" w:cs="Times New Roman"/>
          <w:color w:val="000000"/>
          <w:kern w:val="2"/>
        </w:rPr>
        <w:t>、</w:t>
      </w:r>
      <m:oMath>
        <m:r>
          <w:rPr>
            <w:rFonts w:ascii="Cambria Math" w:hAnsi="Cambria Math" w:cs="Times New Roman"/>
            <w:color w:val="000000"/>
            <w:kern w:val="2"/>
          </w:rPr>
          <m:t>C</m:t>
        </m:r>
      </m:oMath>
      <w:r>
        <w:rPr>
          <w:rFonts w:ascii="Times New Roman" w:hAnsi="Times New Roman" w:cs="Times New Roman" w:hint="eastAsia"/>
          <w:color w:val="000000"/>
          <w:kern w:val="2"/>
        </w:rPr>
        <w:t>组成的三角形通过</w:t>
      </w:r>
      <w:proofErr w:type="gramStart"/>
      <w:r>
        <w:rPr>
          <w:rFonts w:ascii="Times New Roman" w:hAnsi="Times New Roman" w:cs="Times New Roman" w:hint="eastAsia"/>
          <w:color w:val="000000"/>
          <w:kern w:val="2"/>
        </w:rPr>
        <w:t>公式公式</w:t>
      </w:r>
      <w:proofErr w:type="gramEnd"/>
      <w:r>
        <w:rPr>
          <w:rFonts w:ascii="Times New Roman" w:hAnsi="Times New Roman" w:cs="Times New Roman" w:hint="eastAsia"/>
          <w:color w:val="000000"/>
          <w:kern w:val="2"/>
        </w:rPr>
        <w:t>3.1</w:t>
      </w:r>
      <w:r>
        <w:rPr>
          <w:rFonts w:ascii="Times New Roman" w:hAnsi="Times New Roman" w:cs="Times New Roman"/>
          <w:color w:val="000000"/>
          <w:kern w:val="2"/>
        </w:rPr>
        <w:t>5</w:t>
      </w:r>
      <w:r>
        <w:rPr>
          <w:rFonts w:ascii="Times New Roman" w:hAnsi="Times New Roman" w:cs="Times New Roman" w:hint="eastAsia"/>
          <w:color w:val="000000"/>
          <w:kern w:val="2"/>
        </w:rPr>
        <w:t>定义三角形中的任意顶点</w:t>
      </w:r>
      <w:r>
        <w:rPr>
          <w:rFonts w:ascii="Times New Roman" w:hAnsi="Times New Roman" w:cs="Times New Roman"/>
          <w:color w:val="000000"/>
          <w:kern w:val="2"/>
        </w:rPr>
        <w:t>：</w:t>
      </w:r>
    </w:p>
    <w:p w14:paraId="77716CD1" w14:textId="77777777" w:rsidR="00EE315F" w:rsidRDefault="00204804">
      <w:pPr>
        <w:snapToGrid w:val="0"/>
        <w:spacing w:after="120" w:line="300" w:lineRule="auto"/>
        <w:ind w:firstLineChars="200" w:firstLine="480"/>
        <w:jc w:val="right"/>
        <w:rPr>
          <w:rFonts w:ascii="Cambria Math" w:hAnsi="Cambria Math"/>
        </w:rPr>
      </w:pPr>
      <m:oMath>
        <m:r>
          <w:rPr>
            <w:rFonts w:ascii="Cambria Math" w:hAnsi="Cambria Math"/>
          </w:rPr>
          <m:t>R</m:t>
        </m:r>
        <m:r>
          <w:rPr>
            <w:rFonts w:ascii="Cambria Math" w:hAnsi="Cambria Math"/>
          </w:rPr>
          <m:t>(</m:t>
        </m:r>
        <m:r>
          <w:rPr>
            <w:rFonts w:ascii="Cambria Math" w:hAnsi="Cambria Math"/>
          </w:rPr>
          <m:t>u</m:t>
        </m:r>
        <m:r>
          <w:rPr>
            <w:rFonts w:ascii="Cambria Math" w:hAnsi="Cambria Math"/>
          </w:rPr>
          <m:t>,</m:t>
        </m:r>
        <m:r>
          <w:rPr>
            <w:rFonts w:ascii="Cambria Math" w:hAnsi="Cambria Math"/>
          </w:rPr>
          <m:t>v</m:t>
        </m:r>
        <m:r>
          <w:rPr>
            <w:rFonts w:ascii="Cambria Math" w:hAnsi="Cambria Math"/>
          </w:rPr>
          <m:t>)=</m:t>
        </m:r>
        <m:r>
          <w:rPr>
            <w:rFonts w:ascii="Cambria Math" w:hAnsi="Cambria Math"/>
          </w:rPr>
          <m:t>A</m:t>
        </m:r>
        <m:r>
          <w:rPr>
            <w:rFonts w:ascii="Cambria Math" w:hAnsi="Cambria Math"/>
          </w:rPr>
          <m:t>+</m:t>
        </m:r>
        <m:r>
          <w:rPr>
            <w:rFonts w:ascii="Cambria Math" w:hAnsi="Cambria Math"/>
          </w:rPr>
          <m:t>u</m:t>
        </m:r>
        <m:r>
          <w:rPr>
            <w:rFonts w:ascii="Cambria Math" w:hAnsi="Cambria Math"/>
          </w:rPr>
          <m:t>(</m:t>
        </m:r>
        <m:r>
          <w:rPr>
            <w:rFonts w:ascii="Cambria Math" w:hAnsi="Cambria Math"/>
          </w:rPr>
          <m:t>B</m:t>
        </m:r>
        <m:r>
          <w:rPr>
            <w:rFonts w:ascii="Cambria Math" w:hAnsi="Cambria Math"/>
          </w:rPr>
          <m:t>-</m:t>
        </m:r>
        <m:r>
          <w:rPr>
            <w:rFonts w:ascii="Cambria Math" w:hAnsi="Cambria Math"/>
          </w:rPr>
          <m:t>A</m:t>
        </m:r>
        <m:r>
          <w:rPr>
            <w:rFonts w:ascii="Cambria Math" w:hAnsi="Cambria Math"/>
          </w:rPr>
          <m:t>)+</m:t>
        </m:r>
        <m:r>
          <w:rPr>
            <w:rFonts w:ascii="Cambria Math" w:hAnsi="Cambria Math"/>
          </w:rPr>
          <m:t>v</m:t>
        </m:r>
        <m:r>
          <w:rPr>
            <w:rFonts w:ascii="Cambria Math" w:hAnsi="Cambria Math"/>
          </w:rPr>
          <m:t>(</m:t>
        </m:r>
        <m:r>
          <w:rPr>
            <w:rFonts w:ascii="Cambria Math" w:hAnsi="Cambria Math"/>
          </w:rPr>
          <m:t>C</m:t>
        </m:r>
        <m:r>
          <w:rPr>
            <w:rFonts w:ascii="Cambria Math" w:hAnsi="Cambria Math"/>
          </w:rPr>
          <m:t>-</m:t>
        </m:r>
        <m:r>
          <w:rPr>
            <w:rFonts w:ascii="Cambria Math" w:hAnsi="Cambria Math"/>
          </w:rPr>
          <m:t>A</m:t>
        </m:r>
        <m:r>
          <w:rPr>
            <w:rFonts w:ascii="Cambria Math" w:hAnsi="Cambria Math"/>
          </w:rPr>
          <m:t>)</m:t>
        </m:r>
      </m:oMath>
      <w:r>
        <w:rPr>
          <w:rFonts w:ascii="Cambria Math" w:hAnsi="Cambria Math" w:hint="eastAsia"/>
        </w:rPr>
        <w:t xml:space="preserve">                 </w:t>
      </w:r>
      <w:r>
        <w:rPr>
          <w:rFonts w:ascii="Cambria Math" w:hAnsi="Cambria Math" w:hint="eastAsia"/>
        </w:rPr>
        <w:t>（</w:t>
      </w:r>
      <w:r>
        <w:rPr>
          <w:rFonts w:ascii="Cambria Math" w:hAnsi="Cambria Math" w:hint="eastAsia"/>
        </w:rPr>
        <w:t>3.1</w:t>
      </w:r>
      <w:r>
        <w:rPr>
          <w:rFonts w:ascii="Cambria Math" w:hAnsi="Cambria Math"/>
        </w:rPr>
        <w:t>5</w:t>
      </w:r>
      <w:r>
        <w:rPr>
          <w:rFonts w:ascii="Cambria Math" w:hAnsi="Cambria Math" w:hint="eastAsia"/>
        </w:rPr>
        <w:t>）</w:t>
      </w:r>
    </w:p>
    <w:p w14:paraId="293152F2" w14:textId="77777777" w:rsidR="00EE315F" w:rsidRDefault="00204804">
      <w:pPr>
        <w:widowControl w:val="0"/>
        <w:snapToGrid w:val="0"/>
        <w:spacing w:before="120" w:line="300" w:lineRule="auto"/>
        <w:jc w:val="both"/>
        <w:rPr>
          <w:rFonts w:ascii="Times New Roman" w:hAnsi="Times New Roman" w:cs="Times New Roman"/>
          <w:color w:val="000000"/>
          <w:kern w:val="2"/>
        </w:rPr>
      </w:pPr>
      <w:r>
        <w:rPr>
          <w:rFonts w:ascii="Times New Roman" w:hAnsi="Times New Roman" w:cs="Times New Roman" w:hint="eastAsia"/>
          <w:color w:val="000000"/>
          <w:kern w:val="2"/>
        </w:rPr>
        <w:t>式中：</w:t>
      </w:r>
      <m:oMath>
        <m:r>
          <w:rPr>
            <w:rFonts w:ascii="Cambria Math" w:hAnsi="Cambria Math" w:cs="Times New Roman"/>
            <w:color w:val="000000"/>
            <w:kern w:val="2"/>
          </w:rPr>
          <m:t>u</m:t>
        </m:r>
        <m:r>
          <m:rPr>
            <m:sty m:val="p"/>
          </m:rPr>
          <w:rPr>
            <w:rFonts w:ascii="Cambria Math" w:hAnsi="Cambria Math" w:cs="Times New Roman"/>
            <w:color w:val="000000"/>
            <w:kern w:val="2"/>
          </w:rPr>
          <m:t xml:space="preserve">≥0,  </m:t>
        </m:r>
        <m:r>
          <w:rPr>
            <w:rFonts w:ascii="Cambria Math" w:hAnsi="Cambria Math" w:cs="Times New Roman"/>
            <w:color w:val="000000"/>
            <w:kern w:val="2"/>
          </w:rPr>
          <m:t>v</m:t>
        </m:r>
        <m:r>
          <m:rPr>
            <m:sty m:val="p"/>
          </m:rPr>
          <w:rPr>
            <w:rFonts w:ascii="Cambria Math" w:hAnsi="Cambria Math" w:cs="Times New Roman"/>
            <w:color w:val="000000"/>
            <w:kern w:val="2"/>
          </w:rPr>
          <m:t xml:space="preserve">≥0,  </m:t>
        </m:r>
        <m:r>
          <w:rPr>
            <w:rFonts w:ascii="Cambria Math" w:hAnsi="Cambria Math" w:cs="Times New Roman"/>
            <w:color w:val="000000"/>
            <w:kern w:val="2"/>
          </w:rPr>
          <m:t>u</m:t>
        </m:r>
        <m:r>
          <m:rPr>
            <m:sty m:val="p"/>
          </m:rPr>
          <w:rPr>
            <w:rFonts w:ascii="Cambria Math" w:hAnsi="Cambria Math" w:cs="Times New Roman"/>
            <w:color w:val="000000"/>
            <w:kern w:val="2"/>
          </w:rPr>
          <m:t>+</m:t>
        </m:r>
        <m:r>
          <w:rPr>
            <w:rFonts w:ascii="Cambria Math" w:hAnsi="Cambria Math" w:cs="Times New Roman"/>
            <w:color w:val="000000"/>
            <w:kern w:val="2"/>
          </w:rPr>
          <m:t>v</m:t>
        </m:r>
        <m:r>
          <m:rPr>
            <m:sty m:val="p"/>
          </m:rPr>
          <w:rPr>
            <w:rFonts w:ascii="Cambria Math" w:hAnsi="Cambria Math" w:cs="Times New Roman"/>
            <w:color w:val="000000"/>
            <w:kern w:val="2"/>
          </w:rPr>
          <m:t xml:space="preserve">≤1,  </m:t>
        </m:r>
        <m:r>
          <w:rPr>
            <w:rFonts w:ascii="Cambria Math" w:hAnsi="Cambria Math" w:cs="Times New Roman"/>
            <w:color w:val="000000"/>
            <w:kern w:val="2"/>
          </w:rPr>
          <m:t>t</m:t>
        </m:r>
        <m:r>
          <m:rPr>
            <m:sty m:val="p"/>
          </m:rPr>
          <w:rPr>
            <w:rFonts w:ascii="Cambria Math" w:hAnsi="Cambria Math" w:cs="Times New Roman"/>
            <w:color w:val="000000"/>
            <w:kern w:val="2"/>
          </w:rPr>
          <m:t>≥0</m:t>
        </m:r>
      </m:oMath>
      <w:r>
        <w:rPr>
          <w:rFonts w:ascii="Times New Roman" w:hAnsi="Times New Roman" w:cs="Times New Roman" w:hint="eastAsia"/>
          <w:color w:val="000000"/>
          <w:kern w:val="2"/>
        </w:rPr>
        <w:t>。</w:t>
      </w:r>
    </w:p>
    <w:p w14:paraId="1C025B09" w14:textId="77777777" w:rsidR="00EE315F" w:rsidRDefault="00204804">
      <w:pPr>
        <w:widowControl w:val="0"/>
        <w:snapToGrid w:val="0"/>
        <w:spacing w:before="120" w:line="300" w:lineRule="auto"/>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如公式</w:t>
      </w:r>
      <w:r>
        <w:rPr>
          <w:rFonts w:ascii="Times New Roman" w:hAnsi="Times New Roman" w:cs="Times New Roman" w:hint="eastAsia"/>
          <w:color w:val="000000"/>
          <w:kern w:val="2"/>
        </w:rPr>
        <w:t>3.1</w:t>
      </w:r>
      <w:r>
        <w:rPr>
          <w:rFonts w:ascii="Times New Roman" w:hAnsi="Times New Roman" w:cs="Times New Roman"/>
          <w:color w:val="000000"/>
          <w:kern w:val="2"/>
        </w:rPr>
        <w:t>6</w:t>
      </w:r>
      <w:r>
        <w:rPr>
          <w:rFonts w:ascii="Times New Roman" w:hAnsi="Times New Roman" w:cs="Times New Roman"/>
          <w:color w:val="000000"/>
          <w:kern w:val="2"/>
        </w:rPr>
        <w:t>将射线方程与三角形方程联立</w:t>
      </w:r>
      <w:r>
        <w:rPr>
          <w:rFonts w:ascii="Times New Roman" w:hAnsi="Times New Roman" w:cs="Times New Roman" w:hint="eastAsia"/>
          <w:color w:val="000000"/>
          <w:kern w:val="2"/>
        </w:rPr>
        <w:t>求解，</w:t>
      </w:r>
      <w:r>
        <w:rPr>
          <w:rFonts w:ascii="Times New Roman" w:hAnsi="Times New Roman" w:cs="Times New Roman"/>
          <w:color w:val="000000"/>
          <w:kern w:val="2"/>
        </w:rPr>
        <w:t>如果</w:t>
      </w:r>
      <w:proofErr w:type="gramStart"/>
      <w:r>
        <w:rPr>
          <w:rFonts w:ascii="Times New Roman" w:hAnsi="Times New Roman" w:cs="Times New Roman"/>
          <w:color w:val="000000"/>
          <w:kern w:val="2"/>
        </w:rPr>
        <w:t>解满足</w:t>
      </w:r>
      <w:proofErr w:type="gramEnd"/>
      <w:r>
        <w:rPr>
          <w:rFonts w:ascii="Times New Roman" w:hAnsi="Times New Roman" w:cs="Times New Roman"/>
          <w:color w:val="000000"/>
          <w:kern w:val="2"/>
        </w:rPr>
        <w:t xml:space="preserve"> t ≥ 0, u ≥ 0, v ≥ 0, u + v ≤ 1</w:t>
      </w:r>
      <w:r>
        <w:rPr>
          <w:rFonts w:ascii="Times New Roman" w:hAnsi="Times New Roman" w:cs="Times New Roman"/>
          <w:color w:val="000000"/>
          <w:kern w:val="2"/>
        </w:rPr>
        <w:t>，则射线与三角形相交</w:t>
      </w:r>
      <w:r>
        <w:rPr>
          <w:rFonts w:ascii="Times New Roman" w:hAnsi="Times New Roman" w:cs="Times New Roman" w:hint="eastAsia"/>
          <w:color w:val="000000"/>
          <w:kern w:val="2"/>
        </w:rPr>
        <w:t>。</w:t>
      </w:r>
    </w:p>
    <w:p w14:paraId="4B20D490" w14:textId="77777777" w:rsidR="00EE315F" w:rsidRDefault="00204804">
      <w:pPr>
        <w:snapToGrid w:val="0"/>
        <w:spacing w:after="120" w:line="300" w:lineRule="auto"/>
        <w:ind w:firstLineChars="200" w:firstLine="480"/>
        <w:jc w:val="right"/>
        <w:rPr>
          <w:rFonts w:ascii="Cambria Math" w:hAnsi="Cambria Math"/>
        </w:rPr>
      </w:pPr>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m:t>
        </m:r>
        <w:bookmarkStart w:id="187" w:name="OLE_LINK11"/>
        <w:bookmarkStart w:id="188" w:name="OLE_LINK12"/>
        <m:r>
          <w:rPr>
            <w:rFonts w:ascii="Cambria Math" w:hAnsi="Cambria Math"/>
          </w:rPr>
          <m:t>A</m:t>
        </m:r>
        <m:r>
          <w:rPr>
            <w:rFonts w:ascii="Cambria Math" w:hAnsi="Cambria Math"/>
          </w:rPr>
          <m:t>+</m:t>
        </m:r>
        <m:r>
          <w:rPr>
            <w:rFonts w:ascii="Cambria Math" w:hAnsi="Cambria Math"/>
          </w:rPr>
          <m:t>u</m:t>
        </m:r>
        <m:d>
          <m:dPr>
            <m:ctrlPr>
              <w:rPr>
                <w:rFonts w:ascii="Cambria Math" w:hAnsi="Cambria Math"/>
                <w:i/>
              </w:rPr>
            </m:ctrlPr>
          </m:dPr>
          <m:e>
            <m:r>
              <w:rPr>
                <w:rFonts w:ascii="Cambria Math" w:hAnsi="Cambria Math"/>
              </w:rPr>
              <m:t>B</m:t>
            </m:r>
            <m:r>
              <w:rPr>
                <w:rFonts w:ascii="Cambria Math" w:hAnsi="Cambria Math"/>
              </w:rPr>
              <m:t>-</m:t>
            </m:r>
            <m:r>
              <w:rPr>
                <w:rFonts w:ascii="Cambria Math" w:hAnsi="Cambria Math"/>
              </w:rPr>
              <m:t>A</m:t>
            </m:r>
          </m:e>
        </m:d>
        <m:r>
          <w:rPr>
            <w:rFonts w:ascii="Cambria Math" w:hAnsi="Cambria Math"/>
          </w:rPr>
          <m:t>+</m:t>
        </m:r>
        <m:r>
          <w:rPr>
            <w:rFonts w:ascii="Cambria Math" w:hAnsi="Cambria Math"/>
          </w:rPr>
          <m:t>v</m:t>
        </m:r>
        <m:d>
          <m:dPr>
            <m:ctrlPr>
              <w:rPr>
                <w:rFonts w:ascii="Cambria Math" w:hAnsi="Cambria Math"/>
                <w:i/>
              </w:rPr>
            </m:ctrlPr>
          </m:dPr>
          <m:e>
            <m:r>
              <w:rPr>
                <w:rFonts w:ascii="Cambria Math" w:hAnsi="Cambria Math"/>
              </w:rPr>
              <m:t>C</m:t>
            </m:r>
            <m:r>
              <w:rPr>
                <w:rFonts w:ascii="Cambria Math" w:hAnsi="Cambria Math"/>
              </w:rPr>
              <m:t>-</m:t>
            </m:r>
            <m:r>
              <w:rPr>
                <w:rFonts w:ascii="Cambria Math" w:hAnsi="Cambria Math"/>
              </w:rPr>
              <m:t>A</m:t>
            </m:r>
          </m:e>
        </m:d>
      </m:oMath>
      <w:bookmarkEnd w:id="187"/>
      <w:bookmarkEnd w:id="188"/>
      <w:r>
        <w:rPr>
          <w:rFonts w:ascii="Cambria Math" w:hAnsi="Cambria Math" w:hint="eastAsia"/>
        </w:rPr>
        <w:t xml:space="preserve">                </w:t>
      </w:r>
      <w:r>
        <w:rPr>
          <w:rFonts w:ascii="Cambria Math" w:hAnsi="Cambria Math" w:hint="eastAsia"/>
        </w:rPr>
        <w:t>（</w:t>
      </w:r>
      <w:r>
        <w:rPr>
          <w:rFonts w:ascii="Cambria Math" w:hAnsi="Cambria Math" w:hint="eastAsia"/>
        </w:rPr>
        <w:t>3.1</w:t>
      </w:r>
      <w:r>
        <w:rPr>
          <w:rFonts w:ascii="Cambria Math" w:hAnsi="Cambria Math"/>
        </w:rPr>
        <w:t>6</w:t>
      </w:r>
      <w:r>
        <w:rPr>
          <w:rFonts w:ascii="Cambria Math" w:hAnsi="Cambria Math" w:hint="eastAsia"/>
        </w:rPr>
        <w:t>）</w:t>
      </w:r>
    </w:p>
    <w:p w14:paraId="7B2BEC14" w14:textId="77777777" w:rsidR="00EE315F" w:rsidRDefault="00204804">
      <w:pPr>
        <w:widowControl w:val="0"/>
        <w:snapToGrid w:val="0"/>
        <w:spacing w:before="120" w:line="300" w:lineRule="auto"/>
        <w:ind w:firstLineChars="200" w:firstLine="480"/>
        <w:jc w:val="both"/>
        <w:rPr>
          <w:rFonts w:ascii="Times New Roman" w:hAnsi="Times New Roman" w:cs="Times New Roman"/>
          <w:color w:val="000000"/>
          <w:kern w:val="2"/>
        </w:rPr>
      </w:pPr>
      <w:r>
        <w:rPr>
          <w:rFonts w:ascii="Times New Roman" w:hAnsi="Times New Roman" w:cs="Times New Roman"/>
          <w:color w:val="000000"/>
          <w:kern w:val="2"/>
        </w:rPr>
        <w:t>3</w:t>
      </w:r>
      <w:r>
        <w:rPr>
          <w:rFonts w:ascii="Times New Roman" w:hAnsi="Times New Roman" w:cs="Times New Roman"/>
          <w:color w:val="000000"/>
          <w:kern w:val="2"/>
        </w:rPr>
        <w:t>返回</w:t>
      </w:r>
      <w:r>
        <w:rPr>
          <w:rFonts w:ascii="Times New Roman" w:hAnsi="Times New Roman" w:cs="Times New Roman" w:hint="eastAsia"/>
          <w:color w:val="000000"/>
          <w:kern w:val="2"/>
        </w:rPr>
        <w:t>交点</w:t>
      </w:r>
      <w:r>
        <w:rPr>
          <w:rFonts w:ascii="Times New Roman" w:hAnsi="Times New Roman" w:cs="Times New Roman"/>
          <w:color w:val="000000"/>
          <w:kern w:val="2"/>
        </w:rPr>
        <w:t>最近的相交点或目标几何体，进行后续处理</w:t>
      </w:r>
      <w:r>
        <w:rPr>
          <w:rFonts w:ascii="Times New Roman" w:hAnsi="Times New Roman" w:cs="Times New Roman" w:hint="eastAsia"/>
          <w:color w:val="000000"/>
          <w:kern w:val="2"/>
        </w:rPr>
        <w:t>，</w:t>
      </w:r>
      <w:r>
        <w:rPr>
          <w:rFonts w:ascii="Times New Roman" w:hAnsi="Times New Roman" w:cs="Times New Roman"/>
          <w:color w:val="000000"/>
          <w:kern w:val="2"/>
        </w:rPr>
        <w:t>如</w:t>
      </w:r>
      <w:r>
        <w:rPr>
          <w:rFonts w:ascii="Times New Roman" w:hAnsi="Times New Roman" w:cs="Times New Roman" w:hint="eastAsia"/>
          <w:color w:val="000000"/>
          <w:kern w:val="2"/>
        </w:rPr>
        <w:t>高亮颜色</w:t>
      </w:r>
      <w:r>
        <w:rPr>
          <w:rFonts w:ascii="Times New Roman" w:hAnsi="Times New Roman" w:cs="Times New Roman"/>
          <w:color w:val="000000"/>
          <w:kern w:val="2"/>
        </w:rPr>
        <w:t>或数据查询</w:t>
      </w:r>
      <w:r>
        <w:rPr>
          <w:rFonts w:ascii="Times New Roman" w:hAnsi="Times New Roman" w:cs="Times New Roman" w:hint="eastAsia"/>
          <w:color w:val="000000"/>
          <w:kern w:val="2"/>
        </w:rPr>
        <w:t>、展示等等</w:t>
      </w:r>
      <w:r>
        <w:rPr>
          <w:rFonts w:ascii="Times New Roman" w:hAnsi="Times New Roman" w:cs="Times New Roman"/>
          <w:color w:val="000000"/>
          <w:kern w:val="2"/>
        </w:rPr>
        <w:t>。</w:t>
      </w:r>
    </w:p>
    <w:p w14:paraId="50889862" w14:textId="77777777" w:rsidR="00EE315F" w:rsidRDefault="00204804">
      <w:pPr>
        <w:ind w:firstLineChars="200" w:firstLine="480"/>
      </w:pPr>
      <w:r>
        <w:rPr>
          <w:noProof/>
        </w:rPr>
        <w:drawing>
          <wp:inline distT="0" distB="0" distL="0" distR="0" wp14:anchorId="7995555F" wp14:editId="70F91B3D">
            <wp:extent cx="2083435" cy="1997075"/>
            <wp:effectExtent l="0" t="0" r="0" b="3175"/>
            <wp:docPr id="1475045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45220" name="图片 1"/>
                    <pic:cNvPicPr>
                      <a:picLocks noChangeAspect="1"/>
                    </pic:cNvPicPr>
                  </pic:nvPicPr>
                  <pic:blipFill>
                    <a:blip r:embed="rId61"/>
                    <a:srcRect l="8087" r="8489"/>
                    <a:stretch>
                      <a:fillRect/>
                    </a:stretch>
                  </pic:blipFill>
                  <pic:spPr>
                    <a:xfrm>
                      <a:off x="0" y="0"/>
                      <a:ext cx="2085796" cy="1998813"/>
                    </a:xfrm>
                    <a:prstGeom prst="rect">
                      <a:avLst/>
                    </a:prstGeom>
                    <a:ln>
                      <a:noFill/>
                    </a:ln>
                  </pic:spPr>
                </pic:pic>
              </a:graphicData>
            </a:graphic>
          </wp:inline>
        </w:drawing>
      </w:r>
      <w:r>
        <w:rPr>
          <w:rFonts w:hint="eastAsia"/>
        </w:rPr>
        <w:t xml:space="preserve">(a)      </w:t>
      </w:r>
      <w:r>
        <w:rPr>
          <w:noProof/>
        </w:rPr>
        <w:drawing>
          <wp:inline distT="0" distB="0" distL="0" distR="0" wp14:anchorId="1F96EB92" wp14:editId="7BD815FA">
            <wp:extent cx="2070735" cy="1998345"/>
            <wp:effectExtent l="0" t="0" r="5715" b="1905"/>
            <wp:docPr id="99719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9492" name="图片 1"/>
                    <pic:cNvPicPr>
                      <a:picLocks noChangeAspect="1"/>
                    </pic:cNvPicPr>
                  </pic:nvPicPr>
                  <pic:blipFill>
                    <a:blip r:embed="rId62"/>
                    <a:srcRect l="10147"/>
                    <a:stretch>
                      <a:fillRect/>
                    </a:stretch>
                  </pic:blipFill>
                  <pic:spPr>
                    <a:xfrm>
                      <a:off x="0" y="0"/>
                      <a:ext cx="2078745" cy="2005467"/>
                    </a:xfrm>
                    <a:prstGeom prst="rect">
                      <a:avLst/>
                    </a:prstGeom>
                    <a:ln>
                      <a:noFill/>
                    </a:ln>
                  </pic:spPr>
                </pic:pic>
              </a:graphicData>
            </a:graphic>
          </wp:inline>
        </w:drawing>
      </w:r>
      <w:r>
        <w:rPr>
          <w:rFonts w:hint="eastAsia"/>
        </w:rPr>
        <w:t>(b)</w:t>
      </w:r>
    </w:p>
    <w:p w14:paraId="7D0A323F"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图</w:t>
      </w:r>
      <w:r>
        <w:rPr>
          <w:rFonts w:ascii="Times New Roman" w:hint="eastAsia"/>
          <w:sz w:val="21"/>
          <w:szCs w:val="21"/>
        </w:rPr>
        <w:t>3.8</w:t>
      </w:r>
      <w:r>
        <w:rPr>
          <w:rFonts w:ascii="Times New Roman" w:hint="eastAsia"/>
          <w:sz w:val="21"/>
          <w:szCs w:val="21"/>
        </w:rPr>
        <w:t>射线与模型表面产生交点</w:t>
      </w:r>
    </w:p>
    <w:p w14:paraId="78F007D7"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Fig.</w:t>
      </w:r>
      <w:r>
        <w:rPr>
          <w:rFonts w:ascii="Times New Roman" w:hint="eastAsia"/>
          <w:sz w:val="21"/>
          <w:szCs w:val="21"/>
        </w:rPr>
        <w:t xml:space="preserve"> 3</w:t>
      </w:r>
      <w:r>
        <w:rPr>
          <w:rFonts w:ascii="Times New Roman"/>
          <w:sz w:val="21"/>
          <w:szCs w:val="21"/>
        </w:rPr>
        <w:t>.</w:t>
      </w:r>
      <w:r>
        <w:rPr>
          <w:rFonts w:ascii="Times New Roman" w:hint="eastAsia"/>
          <w:sz w:val="21"/>
          <w:szCs w:val="21"/>
        </w:rPr>
        <w:t xml:space="preserve">8 </w:t>
      </w:r>
      <w:r>
        <w:rPr>
          <w:rFonts w:ascii="Times New Roman"/>
          <w:sz w:val="21"/>
          <w:szCs w:val="21"/>
        </w:rPr>
        <w:t>Intersection point between ray and model surface</w:t>
      </w:r>
    </w:p>
    <w:p w14:paraId="4A44EAC2" w14:textId="77777777" w:rsidR="00EE315F" w:rsidRDefault="00204804">
      <w:pPr>
        <w:keepNext/>
        <w:keepLines/>
        <w:snapToGrid w:val="0"/>
        <w:spacing w:before="120" w:after="120" w:line="360" w:lineRule="auto"/>
        <w:outlineLvl w:val="2"/>
        <w:rPr>
          <w:rFonts w:eastAsia="黑体"/>
          <w:bCs/>
        </w:rPr>
      </w:pPr>
      <w:bookmarkStart w:id="189" w:name="_Toc192629371"/>
      <w:r>
        <w:rPr>
          <w:rFonts w:eastAsia="黑体" w:hint="eastAsia"/>
          <w:bCs/>
        </w:rPr>
        <w:t>3</w:t>
      </w:r>
      <w:r>
        <w:rPr>
          <w:rFonts w:eastAsia="黑体"/>
          <w:bCs/>
        </w:rPr>
        <w:t>.</w:t>
      </w:r>
      <w:r>
        <w:rPr>
          <w:rFonts w:eastAsia="黑体" w:hint="eastAsia"/>
          <w:bCs/>
        </w:rPr>
        <w:t>4</w:t>
      </w:r>
      <w:r>
        <w:rPr>
          <w:rFonts w:eastAsia="黑体"/>
          <w:bCs/>
        </w:rPr>
        <w:t>.</w:t>
      </w:r>
      <w:r>
        <w:rPr>
          <w:rFonts w:eastAsia="黑体" w:hint="eastAsia"/>
          <w:bCs/>
        </w:rPr>
        <w:t>2</w:t>
      </w:r>
      <w:r>
        <w:rPr>
          <w:rFonts w:eastAsia="黑体"/>
          <w:bCs/>
        </w:rPr>
        <w:t xml:space="preserve"> </w:t>
      </w:r>
      <w:r>
        <w:rPr>
          <w:rFonts w:eastAsia="黑体" w:hint="eastAsia"/>
          <w:bCs/>
        </w:rPr>
        <w:t>模型观测</w:t>
      </w:r>
      <w:bookmarkEnd w:id="189"/>
    </w:p>
    <w:p w14:paraId="7F6EA16E"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在三维地质建模中，模型观测是交互功能的重要组成部分，用户对三维地质模型进行缩放、旋转、平移等操作，可以更好地分析地质结构、钻孔信息和巷道形态。模型观测通常有</w:t>
      </w:r>
      <w:r>
        <w:rPr>
          <w:rFonts w:ascii="Times New Roman" w:hAnsi="Times New Roman" w:cs="Times New Roman"/>
          <w:kern w:val="2"/>
        </w:rPr>
        <w:t>轨道控制、飞行控制、指针锁定控制等多种观测方式</w:t>
      </w:r>
      <w:r>
        <w:rPr>
          <w:rFonts w:ascii="Times New Roman" w:hAnsi="Times New Roman" w:cs="Times New Roman" w:hint="eastAsia"/>
          <w:kern w:val="2"/>
        </w:rPr>
        <w:t>其中</w:t>
      </w:r>
      <w:r>
        <w:rPr>
          <w:rFonts w:ascii="Times New Roman" w:hAnsi="Times New Roman" w:cs="Times New Roman"/>
          <w:kern w:val="2"/>
        </w:rPr>
        <w:t>轨道控制方式操作简单直观，用户可以通过鼠标旋转、缩放和平移模型，便于快速上手，更适合地质模型的多角度精细观测，且在交互体验与性能表现上均优于其他控制方式。</w:t>
      </w:r>
    </w:p>
    <w:p w14:paraId="06F7B37A"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轨道控制器基于球面坐标系统，将相机位置表示为相对于目标点的球坐标，控制器通过修改球坐标参数来实现相机运动。我们需要定义相机位置并转换为笛卡尔坐标系，轨道控制器使用球面坐标系</w:t>
      </w:r>
      <m:oMath>
        <m:r>
          <m:rPr>
            <m:sty m:val="p"/>
          </m:rPr>
          <w:rPr>
            <w:rFonts w:ascii="Cambria Math" w:hAnsi="Cambria Math" w:cs="Times New Roman"/>
            <w:kern w:val="2"/>
          </w:rPr>
          <m:t>(</m:t>
        </m:r>
        <m:r>
          <w:rPr>
            <w:rFonts w:ascii="Cambria Math" w:hAnsi="Cambria Math" w:cs="Times New Roman"/>
            <w:kern w:val="2"/>
          </w:rPr>
          <m:t>r</m:t>
        </m:r>
        <m:r>
          <m:rPr>
            <m:sty m:val="p"/>
          </m:rPr>
          <w:rPr>
            <w:rFonts w:ascii="Cambria Math" w:hAnsi="Cambria Math" w:cs="Times New Roman"/>
            <w:kern w:val="2"/>
          </w:rPr>
          <m:t xml:space="preserve">, </m:t>
        </m:r>
        <m:r>
          <w:rPr>
            <w:rFonts w:ascii="Cambria Math" w:hAnsi="Cambria Math" w:cs="Times New Roman"/>
            <w:kern w:val="2"/>
          </w:rPr>
          <m:t>θ</m:t>
        </m:r>
        <m:r>
          <m:rPr>
            <m:sty m:val="p"/>
          </m:rPr>
          <w:rPr>
            <w:rFonts w:ascii="Cambria Math" w:hAnsi="Cambria Math" w:cs="Times New Roman"/>
            <w:kern w:val="2"/>
          </w:rPr>
          <m:t xml:space="preserve">, </m:t>
        </m:r>
        <m:r>
          <w:rPr>
            <w:rFonts w:ascii="Cambria Math" w:hAnsi="Cambria Math" w:cs="Times New Roman"/>
            <w:kern w:val="2"/>
          </w:rPr>
          <m:t>φ</m:t>
        </m:r>
        <m:r>
          <m:rPr>
            <m:sty m:val="p"/>
          </m:rPr>
          <w:rPr>
            <w:rFonts w:ascii="Cambria Math" w:hAnsi="Cambria Math" w:cs="Times New Roman"/>
            <w:kern w:val="2"/>
          </w:rPr>
          <m:t>)</m:t>
        </m:r>
      </m:oMath>
      <w:r>
        <w:rPr>
          <w:rFonts w:ascii="Times New Roman" w:hAnsi="Times New Roman" w:cs="Times New Roman" w:hint="eastAsia"/>
          <w:kern w:val="2"/>
        </w:rPr>
        <w:t>来表示相机位置，其中：</w:t>
      </w:r>
    </w:p>
    <w:p w14:paraId="63C1281C"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m:oMath>
        <m:r>
          <w:rPr>
            <w:rFonts w:ascii="Cambria Math" w:hAnsi="Cambria Math" w:cs="Times New Roman"/>
            <w:kern w:val="2"/>
          </w:rPr>
          <m:t>r</m:t>
        </m:r>
      </m:oMath>
      <w:r>
        <w:rPr>
          <w:rFonts w:ascii="Times New Roman" w:hAnsi="Times New Roman" w:cs="Times New Roman" w:hint="eastAsia"/>
          <w:kern w:val="2"/>
        </w:rPr>
        <w:t>是相机到目标点的距离</w:t>
      </w:r>
      <w:r>
        <w:rPr>
          <w:rFonts w:ascii="Times New Roman" w:hAnsi="Times New Roman" w:cs="Times New Roman" w:hint="eastAsia"/>
          <w:kern w:val="2"/>
        </w:rPr>
        <w:t xml:space="preserve"> (radius)</w:t>
      </w:r>
      <w:r>
        <w:rPr>
          <w:rFonts w:ascii="Times New Roman" w:hAnsi="Times New Roman" w:cs="Times New Roman" w:hint="eastAsia"/>
          <w:kern w:val="2"/>
        </w:rPr>
        <w:t>。</w:t>
      </w:r>
    </w:p>
    <w:p w14:paraId="28DADE68"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m:oMath>
        <m:r>
          <w:rPr>
            <w:rFonts w:ascii="Cambria Math" w:hAnsi="Cambria Math" w:cs="Times New Roman"/>
            <w:kern w:val="2"/>
          </w:rPr>
          <m:t>θ</m:t>
        </m:r>
      </m:oMath>
      <w:r>
        <w:rPr>
          <w:rFonts w:ascii="Times New Roman" w:hAnsi="Times New Roman" w:cs="Times New Roman" w:hint="eastAsia"/>
          <w:kern w:val="2"/>
        </w:rPr>
        <w:t>是水平旋转角度</w:t>
      </w:r>
      <w:r>
        <w:rPr>
          <w:rFonts w:ascii="Times New Roman" w:hAnsi="Times New Roman" w:cs="Times New Roman" w:hint="eastAsia"/>
          <w:kern w:val="2"/>
        </w:rPr>
        <w:t xml:space="preserve"> (theta)</w:t>
      </w:r>
      <w:r>
        <w:rPr>
          <w:rFonts w:ascii="Times New Roman" w:hAnsi="Times New Roman" w:cs="Times New Roman" w:hint="eastAsia"/>
          <w:kern w:val="2"/>
        </w:rPr>
        <w:t>，通常在</w:t>
      </w:r>
      <w:r>
        <w:rPr>
          <w:rFonts w:ascii="Times New Roman" w:hAnsi="Times New Roman" w:cs="Times New Roman" w:hint="eastAsia"/>
          <w:kern w:val="2"/>
        </w:rPr>
        <w:t xml:space="preserve"> X-Z </w:t>
      </w:r>
      <w:r>
        <w:rPr>
          <w:rFonts w:ascii="Times New Roman" w:hAnsi="Times New Roman" w:cs="Times New Roman" w:hint="eastAsia"/>
          <w:kern w:val="2"/>
        </w:rPr>
        <w:t>平面上。</w:t>
      </w:r>
    </w:p>
    <w:p w14:paraId="53DF476A"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m:oMath>
        <m:r>
          <w:rPr>
            <w:rFonts w:ascii="Cambria Math" w:hAnsi="Cambria Math" w:cs="Times New Roman"/>
            <w:kern w:val="2"/>
          </w:rPr>
          <m:t>φ</m:t>
        </m:r>
      </m:oMath>
      <w:r>
        <w:rPr>
          <w:rFonts w:ascii="Times New Roman" w:hAnsi="Times New Roman" w:cs="Times New Roman" w:hint="eastAsia"/>
          <w:kern w:val="2"/>
        </w:rPr>
        <w:t>是垂直旋转角度</w:t>
      </w:r>
      <w:r>
        <w:rPr>
          <w:rFonts w:ascii="Times New Roman" w:hAnsi="Times New Roman" w:cs="Times New Roman" w:hint="eastAsia"/>
          <w:kern w:val="2"/>
        </w:rPr>
        <w:t xml:space="preserve"> (phi</w:t>
      </w:r>
      <w:r>
        <w:rPr>
          <w:rFonts w:ascii="Times New Roman" w:hAnsi="Times New Roman" w:cs="Times New Roman" w:hint="eastAsia"/>
          <w:kern w:val="2"/>
        </w:rPr>
        <w:t>)</w:t>
      </w:r>
      <w:r>
        <w:rPr>
          <w:rFonts w:ascii="Times New Roman" w:hAnsi="Times New Roman" w:cs="Times New Roman" w:hint="eastAsia"/>
          <w:kern w:val="2"/>
        </w:rPr>
        <w:t>，从</w:t>
      </w:r>
      <w:r>
        <w:rPr>
          <w:rFonts w:ascii="Times New Roman" w:hAnsi="Times New Roman" w:cs="Times New Roman" w:hint="eastAsia"/>
          <w:kern w:val="2"/>
        </w:rPr>
        <w:t xml:space="preserve"> Y </w:t>
      </w:r>
      <w:r>
        <w:rPr>
          <w:rFonts w:ascii="Times New Roman" w:hAnsi="Times New Roman" w:cs="Times New Roman" w:hint="eastAsia"/>
          <w:kern w:val="2"/>
        </w:rPr>
        <w:t>轴正向量起算。</w:t>
      </w:r>
    </w:p>
    <w:p w14:paraId="6620D4B4"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相机的坐标由</w:t>
      </w:r>
      <w:proofErr w:type="gramStart"/>
      <w:r>
        <w:rPr>
          <w:rFonts w:ascii="Times New Roman" w:hAnsi="Times New Roman" w:cs="Times New Roman" w:hint="eastAsia"/>
          <w:kern w:val="2"/>
        </w:rPr>
        <w:t>球面坐标到笛卡</w:t>
      </w:r>
      <w:proofErr w:type="gramEnd"/>
      <w:r>
        <w:rPr>
          <w:rFonts w:ascii="Times New Roman" w:hAnsi="Times New Roman" w:cs="Times New Roman" w:hint="eastAsia"/>
          <w:kern w:val="2"/>
        </w:rPr>
        <w:t>尔坐标到转换公式如下。</w:t>
      </w:r>
    </w:p>
    <w:p w14:paraId="762A4297" w14:textId="77777777" w:rsidR="00EE315F" w:rsidRDefault="00204804">
      <w:pPr>
        <w:ind w:firstLineChars="200" w:firstLine="480"/>
        <w:jc w:val="right"/>
      </w:pPr>
      <m:oMath>
        <m:r>
          <w:rPr>
            <w:rFonts w:ascii="Cambria Math" w:hAnsi="Cambria Math"/>
          </w:rPr>
          <m:t>x</m:t>
        </m:r>
        <m:r>
          <w:rPr>
            <w:rFonts w:ascii="Cambria Math" w:hAnsi="Cambria Math"/>
          </w:rPr>
          <m:t>=</m:t>
        </m:r>
        <m:r>
          <w:rPr>
            <w:rFonts w:ascii="Cambria Math" w:hAnsi="Cambria Math"/>
          </w:rPr>
          <m:t>r</m:t>
        </m:r>
        <m:r>
          <w:rPr>
            <w:rFonts w:ascii="Cambria Math" w:hAnsi="Cambria Math"/>
          </w:rPr>
          <m:t>⋅</m:t>
        </m:r>
        <m:r>
          <m:rPr>
            <m:sty m:val="p"/>
          </m:rPr>
          <w:rPr>
            <w:rFonts w:ascii="Cambria Math" w:hAnsi="Cambria Math"/>
          </w:rPr>
          <m:t>sin</m:t>
        </m:r>
        <m:r>
          <w:rPr>
            <w:rFonts w:ascii="Cambria Math" w:hAnsi="Cambria Math"/>
          </w:rPr>
          <m:t>(</m:t>
        </m:r>
        <m:r>
          <w:rPr>
            <w:rFonts w:ascii="Cambria Math" w:hAnsi="Cambria Math"/>
          </w:rPr>
          <m:t>φ</m:t>
        </m:r>
        <m:r>
          <w:rPr>
            <w:rFonts w:ascii="Cambria Math" w:hAnsi="Cambria Math"/>
          </w:rPr>
          <m:t>)⋅</m:t>
        </m:r>
        <m:r>
          <m:rPr>
            <m:sty m:val="p"/>
          </m:rPr>
          <w:rPr>
            <w:rFonts w:ascii="Cambria Math" w:hAnsi="Cambria Math"/>
          </w:rPr>
          <m:t>sin</m:t>
        </m:r>
        <m:r>
          <w:rPr>
            <w:rFonts w:ascii="Cambria Math" w:hAnsi="Cambria Math"/>
          </w:rPr>
          <m:t>(</m:t>
        </m:r>
        <m:r>
          <w:rPr>
            <w:rFonts w:ascii="Cambria Math" w:hAnsi="Cambria Math"/>
          </w:rPr>
          <m:t>θ</m:t>
        </m:r>
        <m:r>
          <w:rPr>
            <w:rFonts w:ascii="Cambria Math" w:hAnsi="Cambria Math"/>
          </w:rPr>
          <m:t>)</m:t>
        </m:r>
      </m:oMath>
      <w:r>
        <w:rPr>
          <w:rFonts w:hint="eastAsia"/>
        </w:rPr>
        <w:t xml:space="preserve">                </w:t>
      </w:r>
      <w:r>
        <w:rPr>
          <w:rFonts w:ascii="Cambria Math" w:hAnsi="Cambria Math" w:hint="eastAsia"/>
        </w:rPr>
        <w:t xml:space="preserve">  </w:t>
      </w:r>
      <w:r>
        <w:rPr>
          <w:rFonts w:ascii="Cambria Math" w:hAnsi="Cambria Math" w:hint="eastAsia"/>
        </w:rPr>
        <w:t>（</w:t>
      </w:r>
      <w:r>
        <w:rPr>
          <w:rFonts w:ascii="Cambria Math" w:hAnsi="Cambria Math" w:hint="eastAsia"/>
        </w:rPr>
        <w:t>3.</w:t>
      </w:r>
      <w:r>
        <w:rPr>
          <w:rFonts w:ascii="Cambria Math" w:hAnsi="Cambria Math"/>
        </w:rPr>
        <w:t>17</w:t>
      </w:r>
      <w:r>
        <w:rPr>
          <w:rFonts w:ascii="Cambria Math" w:hAnsi="Cambria Math" w:hint="eastAsia"/>
        </w:rPr>
        <w:t>）</w:t>
      </w:r>
    </w:p>
    <w:p w14:paraId="01E15A2B" w14:textId="77777777" w:rsidR="00EE315F" w:rsidRDefault="00204804">
      <w:pPr>
        <w:ind w:firstLineChars="200" w:firstLine="480"/>
        <w:jc w:val="right"/>
      </w:pPr>
      <m:oMath>
        <m:r>
          <w:rPr>
            <w:rFonts w:ascii="Cambria Math" w:hAnsi="Cambria Math"/>
          </w:rPr>
          <m:t>y</m:t>
        </m:r>
        <m:r>
          <w:rPr>
            <w:rFonts w:ascii="Cambria Math" w:hAnsi="Cambria Math"/>
          </w:rPr>
          <m:t>=</m:t>
        </m:r>
        <m:r>
          <w:rPr>
            <w:rFonts w:ascii="Cambria Math" w:hAnsi="Cambria Math"/>
          </w:rPr>
          <m:t>r</m:t>
        </m:r>
        <m:r>
          <w:rPr>
            <w:rFonts w:ascii="Cambria Math" w:hAnsi="Cambria Math"/>
          </w:rPr>
          <m:t>⋅</m:t>
        </m:r>
        <m:r>
          <m:rPr>
            <m:sty m:val="p"/>
          </m:rPr>
          <w:rPr>
            <w:rFonts w:ascii="Cambria Math" w:hAnsi="Cambria Math"/>
          </w:rPr>
          <m:t>cos</m:t>
        </m:r>
        <m:r>
          <w:rPr>
            <w:rFonts w:ascii="Cambria Math" w:hAnsi="Cambria Math"/>
          </w:rPr>
          <m:t>(</m:t>
        </m:r>
        <m:r>
          <w:rPr>
            <w:rFonts w:ascii="Cambria Math" w:hAnsi="Cambria Math"/>
          </w:rPr>
          <m:t>φ</m:t>
        </m:r>
        <m:r>
          <w:rPr>
            <w:rFonts w:ascii="Cambria Math" w:hAnsi="Cambria Math"/>
          </w:rPr>
          <m:t>)</m:t>
        </m:r>
      </m:oMath>
      <w:r>
        <w:rPr>
          <w:rFonts w:hint="eastAsia"/>
        </w:rPr>
        <w:t xml:space="preserve">                        </w:t>
      </w:r>
      <w:r>
        <w:rPr>
          <w:rFonts w:ascii="Cambria Math" w:hAnsi="Cambria Math" w:hint="eastAsia"/>
        </w:rPr>
        <w:t>（</w:t>
      </w:r>
      <w:r>
        <w:rPr>
          <w:rFonts w:ascii="Cambria Math" w:hAnsi="Cambria Math" w:hint="eastAsia"/>
        </w:rPr>
        <w:t>3.</w:t>
      </w:r>
      <w:r>
        <w:rPr>
          <w:rFonts w:ascii="Cambria Math" w:hAnsi="Cambria Math"/>
        </w:rPr>
        <w:t>18</w:t>
      </w:r>
      <w:r>
        <w:rPr>
          <w:rFonts w:ascii="Cambria Math" w:hAnsi="Cambria Math" w:hint="eastAsia"/>
        </w:rPr>
        <w:t>）</w:t>
      </w:r>
    </w:p>
    <w:p w14:paraId="46ECBC37" w14:textId="77777777" w:rsidR="00EE315F" w:rsidRDefault="00204804">
      <w:pPr>
        <w:ind w:firstLineChars="200" w:firstLine="480"/>
        <w:jc w:val="right"/>
      </w:pPr>
      <m:oMath>
        <m:r>
          <w:rPr>
            <w:rFonts w:ascii="Cambria Math" w:hAnsi="Cambria Math"/>
          </w:rPr>
          <m:t>z</m:t>
        </m:r>
        <m:r>
          <w:rPr>
            <w:rFonts w:ascii="Cambria Math" w:hAnsi="Cambria Math"/>
          </w:rPr>
          <m:t>=</m:t>
        </m:r>
        <m:r>
          <w:rPr>
            <w:rFonts w:ascii="Cambria Math" w:hAnsi="Cambria Math"/>
          </w:rPr>
          <m:t>r</m:t>
        </m:r>
        <m:r>
          <w:rPr>
            <w:rFonts w:ascii="Cambria Math" w:hAnsi="Cambria Math"/>
          </w:rPr>
          <m:t>⋅</m:t>
        </m:r>
        <m:r>
          <m:rPr>
            <m:sty m:val="p"/>
          </m:rPr>
          <w:rPr>
            <w:rFonts w:ascii="Cambria Math" w:hAnsi="Cambria Math"/>
          </w:rPr>
          <m:t>sin</m:t>
        </m:r>
        <m:r>
          <w:rPr>
            <w:rFonts w:ascii="Cambria Math" w:hAnsi="Cambria Math"/>
          </w:rPr>
          <m:t>(</m:t>
        </m:r>
        <m:r>
          <w:rPr>
            <w:rFonts w:ascii="Cambria Math" w:hAnsi="Cambria Math"/>
          </w:rPr>
          <m:t>φ</m:t>
        </m:r>
        <m:r>
          <w:rPr>
            <w:rFonts w:ascii="Cambria Math" w:hAnsi="Cambria Math"/>
          </w:rPr>
          <m:t>)⋅</m:t>
        </m:r>
        <m:r>
          <m:rPr>
            <m:sty m:val="p"/>
          </m:rPr>
          <w:rPr>
            <w:rFonts w:ascii="Cambria Math" w:hAnsi="Cambria Math"/>
          </w:rPr>
          <m:t>cos</m:t>
        </m:r>
        <m:r>
          <w:rPr>
            <w:rFonts w:ascii="Cambria Math" w:hAnsi="Cambria Math"/>
          </w:rPr>
          <m:t>(</m:t>
        </m:r>
        <m:r>
          <w:rPr>
            <w:rFonts w:ascii="Cambria Math" w:hAnsi="Cambria Math"/>
          </w:rPr>
          <m:t>θ</m:t>
        </m:r>
        <m:r>
          <w:rPr>
            <w:rFonts w:ascii="Cambria Math" w:hAnsi="Cambria Math"/>
          </w:rPr>
          <m:t>)</m:t>
        </m:r>
      </m:oMath>
      <w:r>
        <w:rPr>
          <w:rFonts w:hint="eastAsia"/>
        </w:rPr>
        <w:t xml:space="preserve">                  </w:t>
      </w:r>
      <w:r>
        <w:rPr>
          <w:rFonts w:ascii="Cambria Math" w:hAnsi="Cambria Math" w:hint="eastAsia"/>
        </w:rPr>
        <w:t>（</w:t>
      </w:r>
      <w:r>
        <w:rPr>
          <w:rFonts w:ascii="Cambria Math" w:hAnsi="Cambria Math" w:hint="eastAsia"/>
        </w:rPr>
        <w:t>3.</w:t>
      </w:r>
      <w:r>
        <w:rPr>
          <w:rFonts w:ascii="Cambria Math" w:hAnsi="Cambria Math"/>
        </w:rPr>
        <w:t>19</w:t>
      </w:r>
      <w:r>
        <w:rPr>
          <w:rFonts w:ascii="Cambria Math" w:hAnsi="Cambria Math" w:hint="eastAsia"/>
        </w:rPr>
        <w:t>）</w:t>
      </w:r>
    </w:p>
    <w:p w14:paraId="0A96D582"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利用公式</w:t>
      </w:r>
      <w:r>
        <w:rPr>
          <w:rFonts w:ascii="Times New Roman" w:hAnsi="Times New Roman" w:cs="Times New Roman" w:hint="eastAsia"/>
          <w:kern w:val="2"/>
        </w:rPr>
        <w:t>3.2</w:t>
      </w:r>
      <w:r>
        <w:rPr>
          <w:rFonts w:ascii="Times New Roman" w:hAnsi="Times New Roman" w:cs="Times New Roman"/>
          <w:kern w:val="2"/>
        </w:rPr>
        <w:t>0</w:t>
      </w:r>
      <w:r>
        <w:rPr>
          <w:rFonts w:ascii="Times New Roman" w:hAnsi="Times New Roman" w:cs="Times New Roman" w:hint="eastAsia"/>
          <w:kern w:val="2"/>
        </w:rPr>
        <w:t>将计算出的笛卡尔坐标系结合目标点坐标，得到相机更新后到坐标。</w:t>
      </w:r>
    </w:p>
    <w:p w14:paraId="5FD278DF" w14:textId="77777777" w:rsidR="00EE315F" w:rsidRDefault="00204804">
      <w:pPr>
        <w:ind w:firstLineChars="200" w:firstLine="480"/>
        <w:jc w:val="right"/>
      </w:pPr>
      <m:oMath>
        <m:r>
          <w:rPr>
            <w:rFonts w:ascii="Cambria Math" w:hAnsi="Cambria Math"/>
          </w:rPr>
          <m:t>camera</m:t>
        </m:r>
        <m:r>
          <w:rPr>
            <w:rFonts w:ascii="Cambria Math" w:hAnsi="Cambria Math"/>
          </w:rPr>
          <m:t>.</m:t>
        </m:r>
        <m:r>
          <w:rPr>
            <w:rFonts w:ascii="Cambria Math" w:hAnsi="Cambria Math"/>
          </w:rPr>
          <m:t>position</m:t>
        </m:r>
        <m:r>
          <w:rPr>
            <w:rFonts w:ascii="Cambria Math" w:hAnsi="Cambria Math"/>
          </w:rPr>
          <m:t>=</m:t>
        </m:r>
        <m:r>
          <w:rPr>
            <w:rFonts w:ascii="Cambria Math" w:hAnsi="Cambria Math"/>
          </w:rPr>
          <m:t>target</m:t>
        </m:r>
        <m:r>
          <w:rPr>
            <w:rFonts w:ascii="Cambria Math" w:hAnsi="Cambria Math"/>
          </w:rPr>
          <m:t>+(</m:t>
        </m:r>
        <m:r>
          <w:rPr>
            <w:rFonts w:ascii="Cambria Math" w:hAnsi="Cambria Math"/>
          </w:rPr>
          <m:t>x</m:t>
        </m:r>
        <m:r>
          <w:rPr>
            <w:rFonts w:ascii="Cambria Math" w:hAnsi="Cambria Math"/>
          </w:rPr>
          <m:t>,</m:t>
        </m:r>
        <m:r>
          <w:rPr>
            <w:rFonts w:ascii="Cambria Math" w:hAnsi="Cambria Math"/>
          </w:rPr>
          <m:t>y</m:t>
        </m:r>
        <m:r>
          <w:rPr>
            <w:rFonts w:ascii="Cambria Math" w:hAnsi="Cambria Math"/>
          </w:rPr>
          <m:t>,</m:t>
        </m:r>
        <m:r>
          <w:rPr>
            <w:rFonts w:ascii="Cambria Math" w:hAnsi="Cambria Math"/>
          </w:rPr>
          <m:t>z</m:t>
        </m:r>
        <m:r>
          <w:rPr>
            <w:rFonts w:ascii="Cambria Math" w:hAnsi="Cambria Math"/>
          </w:rPr>
          <m:t>)</m:t>
        </m:r>
      </m:oMath>
      <w:r>
        <w:rPr>
          <w:rFonts w:hint="eastAsia"/>
        </w:rPr>
        <w:t>。</w:t>
      </w:r>
      <w:r>
        <w:rPr>
          <w:rFonts w:hint="eastAsia"/>
        </w:rPr>
        <w:t xml:space="preserve">        </w:t>
      </w:r>
      <w:r>
        <w:rPr>
          <w:rFonts w:ascii="Cambria Math" w:hAnsi="Cambria Math" w:hint="eastAsia"/>
        </w:rPr>
        <w:t>（</w:t>
      </w:r>
      <w:r>
        <w:rPr>
          <w:rFonts w:ascii="Cambria Math" w:hAnsi="Cambria Math" w:hint="eastAsia"/>
        </w:rPr>
        <w:t>3.2</w:t>
      </w:r>
      <w:r>
        <w:rPr>
          <w:rFonts w:ascii="Cambria Math" w:hAnsi="Cambria Math"/>
        </w:rPr>
        <w:t>0</w:t>
      </w:r>
      <w:r>
        <w:rPr>
          <w:rFonts w:ascii="Cambria Math" w:hAnsi="Cambria Math" w:hint="eastAsia"/>
        </w:rPr>
        <w:t>）</w:t>
      </w:r>
    </w:p>
    <w:p w14:paraId="32FF0ACF" w14:textId="77777777" w:rsidR="00EE315F" w:rsidRDefault="00204804">
      <w:pPr>
        <w:widowControl w:val="0"/>
        <w:snapToGrid w:val="0"/>
        <w:spacing w:before="120" w:line="300" w:lineRule="auto"/>
        <w:jc w:val="both"/>
        <w:rPr>
          <w:rFonts w:ascii="Times New Roman" w:hAnsi="Times New Roman" w:cs="Times New Roman"/>
          <w:kern w:val="2"/>
        </w:rPr>
      </w:pPr>
      <w:r>
        <w:rPr>
          <w:rFonts w:ascii="Times New Roman" w:hAnsi="Times New Roman" w:cs="Times New Roman" w:hint="eastAsia"/>
          <w:kern w:val="2"/>
        </w:rPr>
        <w:t>式中：</w:t>
      </w:r>
      <m:oMath>
        <m:r>
          <w:rPr>
            <w:rFonts w:ascii="Cambria Math" w:hAnsi="Cambria Math" w:cs="Times New Roman"/>
            <w:kern w:val="2"/>
          </w:rPr>
          <m:t>target</m:t>
        </m:r>
      </m:oMath>
      <w:r>
        <w:rPr>
          <w:rFonts w:ascii="Times New Roman" w:hAnsi="Times New Roman" w:cs="Times New Roman" w:hint="eastAsia"/>
          <w:kern w:val="2"/>
        </w:rPr>
        <w:t>用户预设好的目标点坐标。</w:t>
      </w:r>
    </w:p>
    <w:p w14:paraId="1E21BDF0"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最终在系统中，用户通过鼠标设备的使用通过鼠标左侧拖动更新球面坐标参数</w:t>
      </w:r>
      <m:oMath>
        <m:r>
          <m:rPr>
            <m:sty m:val="p"/>
          </m:rPr>
          <w:rPr>
            <w:rFonts w:ascii="Cambria Math" w:hAnsi="Cambria Math" w:cs="Times New Roman"/>
            <w:kern w:val="2"/>
          </w:rPr>
          <m:t>(</m:t>
        </m:r>
        <m:r>
          <w:rPr>
            <w:rFonts w:ascii="Cambria Math" w:hAnsi="Cambria Math" w:cs="Times New Roman"/>
            <w:kern w:val="2"/>
          </w:rPr>
          <m:t>θ</m:t>
        </m:r>
        <m:r>
          <m:rPr>
            <m:sty m:val="p"/>
          </m:rPr>
          <w:rPr>
            <w:rFonts w:ascii="Cambria Math" w:hAnsi="Cambria Math" w:cs="Times New Roman"/>
            <w:kern w:val="2"/>
          </w:rPr>
          <m:t xml:space="preserve">, </m:t>
        </m:r>
        <m:r>
          <w:rPr>
            <w:rFonts w:ascii="Cambria Math" w:hAnsi="Cambria Math" w:cs="Times New Roman"/>
            <w:kern w:val="2"/>
          </w:rPr>
          <m:t>φ</m:t>
        </m:r>
        <m:r>
          <m:rPr>
            <m:sty m:val="p"/>
          </m:rPr>
          <w:rPr>
            <w:rFonts w:ascii="Cambria Math" w:hAnsi="Cambria Math" w:cs="Times New Roman"/>
            <w:kern w:val="2"/>
          </w:rPr>
          <m:t>)</m:t>
        </m:r>
      </m:oMath>
      <w:r>
        <w:rPr>
          <w:rFonts w:ascii="Times New Roman" w:hAnsi="Times New Roman" w:cs="Times New Roman" w:hint="eastAsia"/>
          <w:kern w:val="2"/>
        </w:rPr>
        <w:t>进行相视角的旋转操作（图</w:t>
      </w:r>
      <w:r>
        <w:rPr>
          <w:rFonts w:ascii="Times New Roman" w:hAnsi="Times New Roman" w:cs="Times New Roman"/>
          <w:kern w:val="2"/>
        </w:rPr>
        <w:t>3.9(</w:t>
      </w:r>
      <w:r>
        <w:rPr>
          <w:rFonts w:ascii="Times New Roman" w:hAnsi="Times New Roman" w:cs="Times New Roman" w:hint="eastAsia"/>
          <w:kern w:val="2"/>
        </w:rPr>
        <w:t>a</w:t>
      </w:r>
      <w:r>
        <w:rPr>
          <w:rFonts w:ascii="Times New Roman" w:hAnsi="Times New Roman" w:cs="Times New Roman"/>
          <w:kern w:val="2"/>
        </w:rPr>
        <w:t>)</w:t>
      </w:r>
      <w:r>
        <w:rPr>
          <w:rFonts w:ascii="Times New Roman" w:hAnsi="Times New Roman" w:cs="Times New Roman" w:hint="eastAsia"/>
          <w:kern w:val="2"/>
        </w:rPr>
        <w:t>到</w:t>
      </w:r>
      <w:r>
        <w:rPr>
          <w:rFonts w:ascii="Times New Roman" w:hAnsi="Times New Roman" w:cs="Times New Roman"/>
          <w:kern w:val="2"/>
        </w:rPr>
        <w:t>(</w:t>
      </w:r>
      <w:r>
        <w:rPr>
          <w:rFonts w:ascii="Times New Roman" w:hAnsi="Times New Roman" w:cs="Times New Roman" w:hint="eastAsia"/>
          <w:kern w:val="2"/>
        </w:rPr>
        <w:t>b</w:t>
      </w:r>
      <w:r>
        <w:rPr>
          <w:rFonts w:ascii="Times New Roman" w:hAnsi="Times New Roman" w:cs="Times New Roman"/>
          <w:kern w:val="2"/>
        </w:rPr>
        <w:t>)</w:t>
      </w:r>
      <w:r>
        <w:rPr>
          <w:rFonts w:ascii="Times New Roman" w:hAnsi="Times New Roman" w:cs="Times New Roman" w:hint="eastAsia"/>
          <w:kern w:val="2"/>
        </w:rPr>
        <w:t>）。通过鼠标滚轮更新球面坐标</w:t>
      </w:r>
      <m:oMath>
        <m:r>
          <m:rPr>
            <m:sty m:val="p"/>
          </m:rPr>
          <w:rPr>
            <w:rFonts w:ascii="Cambria Math" w:hAnsi="Cambria Math" w:cs="Times New Roman"/>
            <w:kern w:val="2"/>
          </w:rPr>
          <m:t>(</m:t>
        </m:r>
        <m:r>
          <w:rPr>
            <w:rFonts w:ascii="Cambria Math" w:hAnsi="Cambria Math" w:cs="Times New Roman"/>
            <w:kern w:val="2"/>
          </w:rPr>
          <m:t>r</m:t>
        </m:r>
        <m:r>
          <m:rPr>
            <m:sty m:val="p"/>
          </m:rPr>
          <w:rPr>
            <w:rFonts w:ascii="Cambria Math" w:hAnsi="Cambria Math" w:cs="Times New Roman"/>
            <w:kern w:val="2"/>
          </w:rPr>
          <m:t>)</m:t>
        </m:r>
      </m:oMath>
      <w:r>
        <w:rPr>
          <w:rFonts w:ascii="Times New Roman" w:hAnsi="Times New Roman" w:cs="Times New Roman" w:hint="eastAsia"/>
          <w:kern w:val="2"/>
        </w:rPr>
        <w:t>实现视角缩放的操作；通过鼠标右侧拖动更新目标点坐标实现视角平移操作（图</w:t>
      </w:r>
      <w:r>
        <w:rPr>
          <w:rFonts w:ascii="Times New Roman" w:hAnsi="Times New Roman" w:cs="Times New Roman"/>
          <w:kern w:val="2"/>
        </w:rPr>
        <w:t>3.9(</w:t>
      </w:r>
      <w:r>
        <w:rPr>
          <w:rFonts w:ascii="Times New Roman" w:hAnsi="Times New Roman" w:cs="Times New Roman" w:hint="eastAsia"/>
          <w:kern w:val="2"/>
        </w:rPr>
        <w:t>a</w:t>
      </w:r>
      <w:r>
        <w:rPr>
          <w:rFonts w:ascii="Times New Roman" w:hAnsi="Times New Roman" w:cs="Times New Roman"/>
          <w:kern w:val="2"/>
        </w:rPr>
        <w:t>)</w:t>
      </w:r>
      <w:r>
        <w:rPr>
          <w:rFonts w:ascii="Times New Roman" w:hAnsi="Times New Roman" w:cs="Times New Roman" w:hint="eastAsia"/>
          <w:kern w:val="2"/>
        </w:rPr>
        <w:t>到</w:t>
      </w:r>
      <w:r>
        <w:rPr>
          <w:rFonts w:ascii="Times New Roman" w:hAnsi="Times New Roman" w:cs="Times New Roman"/>
          <w:kern w:val="2"/>
        </w:rPr>
        <w:t>(c)</w:t>
      </w:r>
      <w:r>
        <w:rPr>
          <w:rFonts w:ascii="Times New Roman" w:hAnsi="Times New Roman" w:cs="Times New Roman" w:hint="eastAsia"/>
          <w:kern w:val="2"/>
        </w:rPr>
        <w:t>包含缩放、平移）。类似于地质软件中的</w:t>
      </w:r>
      <w:r>
        <w:rPr>
          <w:rFonts w:ascii="Times New Roman" w:hAnsi="Times New Roman" w:cs="Times New Roman" w:hint="eastAsia"/>
          <w:kern w:val="2"/>
        </w:rPr>
        <w:t xml:space="preserve"> </w:t>
      </w:r>
      <w:r>
        <w:rPr>
          <w:rFonts w:ascii="Times New Roman" w:hAnsi="Times New Roman" w:cs="Times New Roman" w:hint="eastAsia"/>
          <w:kern w:val="2"/>
        </w:rPr>
        <w:t>自由观察模式，使得用户可以</w:t>
      </w:r>
      <w:r>
        <w:rPr>
          <w:rFonts w:ascii="Times New Roman" w:hAnsi="Times New Roman" w:cs="Times New Roman" w:hint="eastAsia"/>
          <w:kern w:val="2"/>
        </w:rPr>
        <w:t>在三维空间中自由观测模型。</w:t>
      </w:r>
    </w:p>
    <w:p w14:paraId="0AB68438" w14:textId="77777777" w:rsidR="00EE315F" w:rsidRDefault="00204804">
      <w:pPr>
        <w:snapToGrid w:val="0"/>
        <w:spacing w:line="300" w:lineRule="auto"/>
        <w:jc w:val="center"/>
        <w:rPr>
          <w14:ligatures w14:val="standardContextual"/>
        </w:rPr>
      </w:pPr>
      <w:r>
        <w:rPr>
          <w:noProof/>
          <w14:ligatures w14:val="standardContextual"/>
        </w:rPr>
        <w:drawing>
          <wp:inline distT="0" distB="0" distL="0" distR="0" wp14:anchorId="2BD02523" wp14:editId="6B2D795E">
            <wp:extent cx="3687445" cy="2211070"/>
            <wp:effectExtent l="0" t="0" r="8255" b="0"/>
            <wp:docPr id="526170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0465" name="图片 1"/>
                    <pic:cNvPicPr>
                      <a:picLocks noChangeAspect="1"/>
                    </pic:cNvPicPr>
                  </pic:nvPicPr>
                  <pic:blipFill>
                    <a:blip r:embed="rId63"/>
                    <a:stretch>
                      <a:fillRect/>
                    </a:stretch>
                  </pic:blipFill>
                  <pic:spPr>
                    <a:xfrm>
                      <a:off x="0" y="0"/>
                      <a:ext cx="3738087" cy="2241796"/>
                    </a:xfrm>
                    <a:prstGeom prst="rect">
                      <a:avLst/>
                    </a:prstGeom>
                  </pic:spPr>
                </pic:pic>
              </a:graphicData>
            </a:graphic>
          </wp:inline>
        </w:drawing>
      </w:r>
      <w:r>
        <w:rPr>
          <w14:ligatures w14:val="standardContextual"/>
        </w:rPr>
        <w:t>(a)</w:t>
      </w:r>
    </w:p>
    <w:p w14:paraId="004F7837" w14:textId="77777777" w:rsidR="00EE315F" w:rsidRDefault="00204804">
      <w:pPr>
        <w:snapToGrid w:val="0"/>
        <w:spacing w:line="300" w:lineRule="auto"/>
        <w:jc w:val="center"/>
        <w:rPr>
          <w14:ligatures w14:val="standardContextual"/>
        </w:rPr>
      </w:pPr>
      <w:r>
        <w:rPr>
          <w:noProof/>
          <w14:ligatures w14:val="standardContextual"/>
        </w:rPr>
        <w:drawing>
          <wp:inline distT="0" distB="0" distL="0" distR="0" wp14:anchorId="4A95FA31" wp14:editId="76AC0B21">
            <wp:extent cx="3646805" cy="2233930"/>
            <wp:effectExtent l="0" t="0" r="0" b="0"/>
            <wp:docPr id="1963059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59785" name="图片 1"/>
                    <pic:cNvPicPr>
                      <a:picLocks noChangeAspect="1"/>
                    </pic:cNvPicPr>
                  </pic:nvPicPr>
                  <pic:blipFill>
                    <a:blip r:embed="rId64"/>
                    <a:stretch>
                      <a:fillRect/>
                    </a:stretch>
                  </pic:blipFill>
                  <pic:spPr>
                    <a:xfrm>
                      <a:off x="0" y="0"/>
                      <a:ext cx="3732597" cy="2286714"/>
                    </a:xfrm>
                    <a:prstGeom prst="rect">
                      <a:avLst/>
                    </a:prstGeom>
                  </pic:spPr>
                </pic:pic>
              </a:graphicData>
            </a:graphic>
          </wp:inline>
        </w:drawing>
      </w:r>
      <w:r>
        <w:rPr>
          <w14:ligatures w14:val="standardContextual"/>
        </w:rPr>
        <w:t>(b)</w:t>
      </w:r>
    </w:p>
    <w:p w14:paraId="3660BB8C" w14:textId="77777777" w:rsidR="00EE315F" w:rsidRDefault="00204804">
      <w:pPr>
        <w:snapToGrid w:val="0"/>
        <w:spacing w:line="300" w:lineRule="auto"/>
        <w:jc w:val="center"/>
        <w:rPr>
          <w14:ligatures w14:val="standardContextual"/>
        </w:rPr>
      </w:pPr>
      <w:r>
        <w:rPr>
          <w:noProof/>
          <w14:ligatures w14:val="standardContextual"/>
        </w:rPr>
        <w:drawing>
          <wp:inline distT="0" distB="0" distL="0" distR="0" wp14:anchorId="4133EF51" wp14:editId="0070D9DC">
            <wp:extent cx="3625215" cy="2304415"/>
            <wp:effectExtent l="0" t="0" r="0" b="635"/>
            <wp:docPr id="1160176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76613" name="图片 1"/>
                    <pic:cNvPicPr>
                      <a:picLocks noChangeAspect="1"/>
                    </pic:cNvPicPr>
                  </pic:nvPicPr>
                  <pic:blipFill>
                    <a:blip r:embed="rId65"/>
                    <a:stretch>
                      <a:fillRect/>
                    </a:stretch>
                  </pic:blipFill>
                  <pic:spPr>
                    <a:xfrm>
                      <a:off x="0" y="0"/>
                      <a:ext cx="3691977" cy="2346804"/>
                    </a:xfrm>
                    <a:prstGeom prst="rect">
                      <a:avLst/>
                    </a:prstGeom>
                  </pic:spPr>
                </pic:pic>
              </a:graphicData>
            </a:graphic>
          </wp:inline>
        </w:drawing>
      </w:r>
      <w:r>
        <w:rPr>
          <w14:ligatures w14:val="standardContextual"/>
        </w:rPr>
        <w:t>(c)</w:t>
      </w:r>
    </w:p>
    <w:p w14:paraId="3807AEDF"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图</w:t>
      </w:r>
      <w:r>
        <w:rPr>
          <w:rFonts w:ascii="Times New Roman" w:hint="eastAsia"/>
          <w:sz w:val="21"/>
          <w:szCs w:val="21"/>
        </w:rPr>
        <w:t>3.9</w:t>
      </w:r>
      <w:r>
        <w:rPr>
          <w:rFonts w:ascii="Times New Roman" w:hint="eastAsia"/>
          <w:sz w:val="21"/>
          <w:szCs w:val="21"/>
        </w:rPr>
        <w:t>多视角观测地层模型</w:t>
      </w:r>
    </w:p>
    <w:p w14:paraId="69853575"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Fig.</w:t>
      </w:r>
      <w:r>
        <w:rPr>
          <w:rFonts w:ascii="Times New Roman" w:hint="eastAsia"/>
          <w:sz w:val="21"/>
          <w:szCs w:val="21"/>
        </w:rPr>
        <w:t xml:space="preserve"> 3</w:t>
      </w:r>
      <w:r>
        <w:rPr>
          <w:rFonts w:ascii="Times New Roman"/>
          <w:sz w:val="21"/>
          <w:szCs w:val="21"/>
        </w:rPr>
        <w:t>.</w:t>
      </w:r>
      <w:r>
        <w:rPr>
          <w:rFonts w:ascii="Times New Roman" w:hint="eastAsia"/>
          <w:sz w:val="21"/>
          <w:szCs w:val="21"/>
        </w:rPr>
        <w:t xml:space="preserve">9 </w:t>
      </w:r>
      <w:r>
        <w:rPr>
          <w:rFonts w:ascii="Times New Roman"/>
          <w:sz w:val="21"/>
          <w:szCs w:val="21"/>
        </w:rPr>
        <w:t>Multi perspective observation model</w:t>
      </w:r>
    </w:p>
    <w:p w14:paraId="583EBEEF" w14:textId="77777777" w:rsidR="00EE315F" w:rsidRDefault="00204804">
      <w:pPr>
        <w:keepNext/>
        <w:keepLines/>
        <w:snapToGrid w:val="0"/>
        <w:spacing w:before="120" w:after="120" w:line="360" w:lineRule="auto"/>
        <w:outlineLvl w:val="2"/>
        <w:rPr>
          <w:rFonts w:eastAsia="黑体"/>
          <w:bCs/>
        </w:rPr>
      </w:pPr>
      <w:bookmarkStart w:id="190" w:name="_Toc192629372"/>
      <w:r>
        <w:rPr>
          <w:rFonts w:eastAsia="黑体" w:hint="eastAsia"/>
          <w:bCs/>
        </w:rPr>
        <w:t>3</w:t>
      </w:r>
      <w:r>
        <w:rPr>
          <w:rFonts w:eastAsia="黑体"/>
          <w:bCs/>
        </w:rPr>
        <w:t>.</w:t>
      </w:r>
      <w:r>
        <w:rPr>
          <w:rFonts w:eastAsia="黑体" w:hint="eastAsia"/>
          <w:bCs/>
        </w:rPr>
        <w:t>4</w:t>
      </w:r>
      <w:r>
        <w:rPr>
          <w:rFonts w:eastAsia="黑体"/>
          <w:bCs/>
        </w:rPr>
        <w:t>.</w:t>
      </w:r>
      <w:r>
        <w:rPr>
          <w:rFonts w:eastAsia="黑体" w:hint="eastAsia"/>
          <w:bCs/>
        </w:rPr>
        <w:t>3</w:t>
      </w:r>
      <w:r>
        <w:rPr>
          <w:rFonts w:eastAsia="黑体" w:hint="eastAsia"/>
          <w:bCs/>
        </w:rPr>
        <w:t>巷道漫游</w:t>
      </w:r>
      <w:bookmarkEnd w:id="190"/>
    </w:p>
    <w:p w14:paraId="28EA299C"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巷道漫游是一种虚拟现实技术，旨在通过</w:t>
      </w:r>
      <w:bookmarkStart w:id="191" w:name="_Hlk191410079"/>
      <w:r>
        <w:rPr>
          <w:rFonts w:ascii="Times New Roman" w:hAnsi="Times New Roman" w:cs="Times New Roman" w:hint="eastAsia"/>
          <w:kern w:val="2"/>
        </w:rPr>
        <w:t>三维可视化手段</w:t>
      </w:r>
      <w:bookmarkEnd w:id="191"/>
      <w:r>
        <w:rPr>
          <w:rFonts w:ascii="Times New Roman" w:hAnsi="Times New Roman" w:cs="Times New Roman" w:hint="eastAsia"/>
          <w:kern w:val="2"/>
        </w:rPr>
        <w:t>实现巷道结构的沉浸</w:t>
      </w:r>
      <w:proofErr w:type="gramStart"/>
      <w:r>
        <w:rPr>
          <w:rFonts w:ascii="Times New Roman" w:hAnsi="Times New Roman" w:cs="Times New Roman" w:hint="eastAsia"/>
          <w:kern w:val="2"/>
        </w:rPr>
        <w:t>式探索</w:t>
      </w:r>
      <w:proofErr w:type="gramEnd"/>
      <w:r>
        <w:rPr>
          <w:rFonts w:ascii="Times New Roman" w:hAnsi="Times New Roman" w:cs="Times New Roman" w:hint="eastAsia"/>
          <w:kern w:val="2"/>
        </w:rPr>
        <w:t>与交互</w:t>
      </w:r>
      <w:r>
        <w:fldChar w:fldCharType="begin"/>
      </w:r>
      <w:r>
        <w:instrText xml:space="preserve"> ADDIN ZOTERO_ITEM CSL_CITATION {"citationID":"HswFSiHr","properties":{"formattedCitation":"\\super [78]\\nosupersub{}","plainCitation":"[78]","noteIndex":0},"citationItems":[{"id":118,"uris":["http://zotero.org/users/local/8clMLtyf/items/N3I7LMAX"],"itemD</w:instrText>
      </w:r>
      <w:r>
        <w:instrText>ata":{"id":118,"type":"thesis","abstract":"</w:instrText>
      </w:r>
      <w:r>
        <w:instrText>煤炭是我国的第一能源，在一次性能源结构中占</w:instrText>
      </w:r>
      <w:r>
        <w:instrText>72</w:instrText>
      </w:r>
      <w:r>
        <w:instrText>％以上，随着我国经济体制改革的不断深入，现代化进程的不断加快，煤矿生产必将改变目前的人海战术，以现代化的管理和生产技术展现于世人面前。</w:instrText>
      </w:r>
      <w:r>
        <w:instrText>\n\n\n\n\n\n\n\t</w:instrText>
      </w:r>
      <w:r>
        <w:instrText>地下巷道作为煤矿中最重要的空间要素，在数字矿山建设中占有非常重要的位置。将巷道布置等进行三维仿真显示，能使矿山的开采活动数字化、可视化，及时、准确地记录和表现井巷工程的变迁，可以提高矿山的管理水平及工作效率，改</w:instrText>
      </w:r>
      <w:r>
        <w:rPr>
          <w:rFonts w:hint="eastAsia"/>
        </w:rPr>
        <w:instrText>善矿</w:instrText>
      </w:r>
      <w:r>
        <w:rPr>
          <w:rFonts w:hint="eastAsia"/>
        </w:rPr>
        <w:instrText>山环境及安全设计，对指导矿山开采设计与工程施工等具有重要意义。</w:instrText>
      </w:r>
      <w:r>
        <w:instrText>\n\n\n\n\n\n\n\t</w:instrText>
      </w:r>
      <w:r>
        <w:instrText>本文首先分析了巷道三维可视化建模国内外研究现状，然后详尽地对比了</w:instrText>
      </w:r>
      <w:r>
        <w:instrText>visual C#</w:instrText>
      </w:r>
      <w:r>
        <w:instrText>与其它开发语言</w:instrText>
      </w:r>
      <w:r>
        <w:instrText>VC</w:instrText>
      </w:r>
      <w:r>
        <w:instrText>、</w:instrText>
      </w:r>
      <w:r>
        <w:instrText>Java</w:instrText>
      </w:r>
      <w:r>
        <w:instrText>等相比的优点与不足，同时也比较了</w:instrText>
      </w:r>
      <w:r>
        <w:instrText>DirectX</w:instrText>
      </w:r>
      <w:r>
        <w:instrText>与</w:instrText>
      </w:r>
      <w:r>
        <w:instrText>OpenGL</w:instrText>
      </w:r>
      <w:r>
        <w:instrText>的优劣，最后作者采用</w:instrText>
      </w:r>
      <w:r>
        <w:instrText>visual C# 2005</w:instrText>
      </w:r>
      <w:r>
        <w:instrText>与</w:instrText>
      </w:r>
      <w:r>
        <w:instrText>DirectX9.0c</w:instrText>
      </w:r>
      <w:r>
        <w:instrText>结合，根据三维游戏中的三维场景模拟，精灵运动的思想对巷道三维可视化模拟进行研究。</w:instrText>
      </w:r>
      <w:r>
        <w:instrText>\n\n\n\n\n\n\n\t</w:instrText>
      </w:r>
      <w:r>
        <w:instrText>以山东东滩巷道数据资料为基础，结合矿山巷道数据的特点以及选</w:instrText>
      </w:r>
      <w:r>
        <w:rPr>
          <w:rFonts w:hint="eastAsia"/>
        </w:rPr>
        <w:instrText>择三维</w:instrText>
      </w:r>
      <w:r>
        <w:rPr>
          <w:rFonts w:hint="eastAsia"/>
        </w:rPr>
        <w:instrText>数据模型的原则，从数据组织到数据提取，总结出了巷道节点和巷道体的三维数据结构。论文设计了巷道三维可视化建模系统的总体结构图，在三维图形可视化分析理论的基础上成功的建立了巷道三维可视化建模系统：</w:instrText>
      </w:r>
      <w:r>
        <w:instrText>\n\n\n\n\n\n\n\t(1)</w:instrText>
      </w:r>
      <w:r>
        <w:instrText>完成了巷道数据的导入以及数据管理如：添加、删除、查询等功能。</w:instrText>
      </w:r>
      <w:r>
        <w:instrText>\n\n\n\n\n\n\n\t(2)</w:instrText>
      </w:r>
      <w:r>
        <w:instrText>实现了巷道由点</w:instrText>
      </w:r>
      <w:r>
        <w:instrText>—&amp;gt;</w:instrText>
      </w:r>
      <w:r>
        <w:instrText>线</w:instrText>
      </w:r>
      <w:r>
        <w:instrText>—&amp;gt;</w:instrText>
      </w:r>
      <w:r>
        <w:instrText>面</w:instrText>
      </w:r>
      <w:r>
        <w:instrText>—&amp;gt;</w:instrText>
      </w:r>
      <w:r>
        <w:instrText>单个巷道</w:instrText>
      </w:r>
      <w:r>
        <w:instrText>-&amp;gt;</w:instrText>
      </w:r>
      <w:r>
        <w:instrText>多个巷道的过渡。</w:instrText>
      </w:r>
      <w:r>
        <w:instrText>\n\n\n\n\n\n\n\t(3)</w:instrText>
      </w:r>
      <w:r>
        <w:instrText>解决了巷道模拟过程中巷道连接点处的错切与重叠。为巷道漫游</w:instrText>
      </w:r>
      <w:r>
        <w:rPr>
          <w:rFonts w:hint="eastAsia"/>
        </w:rPr>
        <w:instrText>做准备。</w:instrText>
      </w:r>
      <w:r>
        <w:instrText>\n\n\n\n\n\n\n\t(4)</w:instrText>
      </w:r>
      <w:r>
        <w:instrText>方向光和聚光灯的运用以及纹理的映射使得巷道的模拟更加具有真实感。</w:instrText>
      </w:r>
      <w:r>
        <w:instrText>\n\n\n\n\n\n\n\t(5)</w:instrText>
      </w:r>
      <w:r>
        <w:instrText>可以任意切换进行巷道外部分析与内部漫游，用户可以单选或组合选择显示巷道中线、巷道名称、巷道体、视点位置、巷道漫游以及显示数据信息。</w:instrText>
      </w:r>
      <w:r>
        <w:instrText>\n\n\n\n\n\n\n\t(6)</w:instrText>
      </w:r>
      <w:r>
        <w:instrText>可以运用鼠标、键盘或工具栏按钮实现人机交互进行一定的可视化分析包括：放大、缩小、平移、旋转、外部与内部的漫游、纹理贴图、背景颜色替换等，方便观察者从不同的角度进行观察。</w:instrText>
      </w:r>
      <w:r>
        <w:instrText>\n\n\n\n\n\n\n\t(7</w:instrText>
      </w:r>
      <w:r>
        <w:instrText>)</w:instrText>
      </w:r>
      <w:r>
        <w:instrText>巷道内部漫游主要是沿着巷道中线进行漫游，可以实时的了解视点的位置，还可以在巷道内实现前进、倒退、巷道切换等功能，并有简单的碰撞检测。</w:instrText>
      </w:r>
      <w:r>
        <w:instrText>\n\n\n\n\n\n\n\t(8)</w:instrText>
      </w:r>
      <w:r>
        <w:instrText>图形的导出可为观察者提供满意的图像，方便以后的备案。</w:instrText>
      </w:r>
      <w:r>
        <w:instrText>","genre":"</w:instrText>
      </w:r>
      <w:r>
        <w:instrText>硕士学位论文</w:instrText>
      </w:r>
      <w:r>
        <w:instrText xml:space="preserve">","language":"zh-CN","note":"major: </w:instrText>
      </w:r>
      <w:r>
        <w:instrText>地图制图与地理信息工程</w:instrText>
      </w:r>
      <w:r>
        <w:instrText xml:space="preserve">\ndownload: 1006\nalbum: </w:instrText>
      </w:r>
      <w:r>
        <w:instrText>工程科技</w:instrText>
      </w:r>
      <w:r>
        <w:instrText>Ⅰ</w:instrText>
      </w:r>
      <w:r>
        <w:instrText>辑</w:instrText>
      </w:r>
      <w:r>
        <w:instrText>;</w:instrText>
      </w:r>
      <w:r>
        <w:instrText>信息科技</w:instrText>
      </w:r>
      <w:r>
        <w:instrText>\nCLC: TD672\ndbcode: CMFD\ndbname: CMFD2008</w:instrText>
      </w:r>
      <w:r>
        <w:instrText>\nfilename: 2008013785.nh","number-of-pages":"106","publisher":"</w:instrText>
      </w:r>
      <w:r>
        <w:instrText>山东科技大学</w:instrText>
      </w:r>
      <w:r>
        <w:instrText>","source":"CNKI","title":"</w:instrText>
      </w:r>
      <w:r>
        <w:instrText>巷道三维可视化建模技术</w:instrText>
      </w:r>
      <w:r>
        <w:instrText xml:space="preserve">            ——</w:instrText>
      </w:r>
      <w:r>
        <w:instrText>以东滩煤矿为例</w:instrText>
      </w:r>
      <w:r>
        <w:instrText>","URL":"https://kns.cnki.net/KCMS/detail/detail.aspx?dbcode=CMFD&amp;dbname=CMFD2008&amp;filename=2008013785.nh","author":[{"literal":</w:instrText>
      </w:r>
      <w:r>
        <w:instrText>"</w:instrText>
      </w:r>
      <w:r>
        <w:instrText>石奉华</w:instrText>
      </w:r>
      <w:r>
        <w:instrText>"}],"contributor":[{"literal":"</w:instrText>
      </w:r>
      <w:r>
        <w:instrText>刘冰</w:instrText>
      </w:r>
      <w:r>
        <w:instrText xml:space="preserve">"}],"accessed":{"date-parts":[["2025",2,25]]},"issued":{"date-parts":[["2008"]]}}}],"schema":"https://github.com/citation-style-language/schema/raw/master/csl-citation.json"} </w:instrText>
      </w:r>
      <w:r>
        <w:fldChar w:fldCharType="separate"/>
      </w:r>
      <w:r>
        <w:rPr>
          <w:rFonts w:cs="Times New Roman"/>
          <w:vertAlign w:val="superscript"/>
          <w14:ligatures w14:val="standardContextual"/>
        </w:rPr>
        <w:t>[78]</w:t>
      </w:r>
      <w:r>
        <w:fldChar w:fldCharType="end"/>
      </w:r>
      <w:r>
        <w:rPr>
          <w:rFonts w:hint="eastAsia"/>
        </w:rPr>
        <w:t>。</w:t>
      </w:r>
      <w:r>
        <w:rPr>
          <w:rFonts w:ascii="Times New Roman" w:hAnsi="Times New Roman" w:cs="Times New Roman" w:hint="eastAsia"/>
          <w:kern w:val="2"/>
        </w:rPr>
        <w:t>主要通过实现第一人称控制器，可以高效地模拟用户在巷道中的自由行走，全面展</w:t>
      </w:r>
      <w:r>
        <w:rPr>
          <w:rFonts w:ascii="Times New Roman" w:hAnsi="Times New Roman" w:cs="Times New Roman" w:hint="eastAsia"/>
          <w:kern w:val="2"/>
        </w:rPr>
        <w:t>示巷道内部的空间布局与地质特征，像在游戏中移动视角一样，探索三维巷道。</w:t>
      </w:r>
      <w:r>
        <w:rPr>
          <w:rFonts w:ascii="Times New Roman" w:hAnsi="Times New Roman" w:cs="Times New Roman"/>
          <w:kern w:val="2"/>
        </w:rPr>
        <w:t>第一人称控制器</w:t>
      </w:r>
      <w:r>
        <w:rPr>
          <w:rFonts w:ascii="Times New Roman" w:hAnsi="Times New Roman" w:cs="Times New Roman" w:hint="eastAsia"/>
          <w:kern w:val="2"/>
        </w:rPr>
        <w:t>的实现</w:t>
      </w:r>
      <w:r>
        <w:rPr>
          <w:rFonts w:ascii="Times New Roman" w:hAnsi="Times New Roman" w:cs="Times New Roman"/>
          <w:kern w:val="2"/>
        </w:rPr>
        <w:t>核心是将用户</w:t>
      </w:r>
      <w:r>
        <w:rPr>
          <w:rFonts w:ascii="Times New Roman" w:hAnsi="Times New Roman" w:cs="Times New Roman" w:hint="eastAsia"/>
          <w:kern w:val="2"/>
        </w:rPr>
        <w:t>鼠标在屏幕中的</w:t>
      </w:r>
      <w:r>
        <w:rPr>
          <w:rFonts w:ascii="Times New Roman" w:hAnsi="Times New Roman" w:cs="Times New Roman"/>
          <w:kern w:val="2"/>
        </w:rPr>
        <w:t>输入</w:t>
      </w:r>
      <w:r>
        <w:rPr>
          <w:rFonts w:ascii="Times New Roman" w:hAnsi="Times New Roman" w:cs="Times New Roman" w:hint="eastAsia"/>
          <w:kern w:val="2"/>
        </w:rPr>
        <w:t>坐标</w:t>
      </w:r>
      <w:r>
        <w:rPr>
          <w:rFonts w:ascii="Times New Roman" w:hAnsi="Times New Roman" w:cs="Times New Roman"/>
          <w:kern w:val="2"/>
        </w:rPr>
        <w:t>转换为相机的旋转和位移</w:t>
      </w:r>
      <w:r>
        <w:rPr>
          <w:rFonts w:ascii="Times New Roman" w:hAnsi="Times New Roman" w:cs="Times New Roman" w:hint="eastAsia"/>
          <w:kern w:val="2"/>
        </w:rPr>
        <w:t>。</w:t>
      </w:r>
    </w:p>
    <w:p w14:paraId="527AA870" w14:textId="3D15C661" w:rsidR="00EE315F" w:rsidRDefault="00204804">
      <w:pPr>
        <w:widowControl w:val="0"/>
        <w:snapToGrid w:val="0"/>
        <w:spacing w:before="120" w:line="300" w:lineRule="auto"/>
        <w:ind w:firstLineChars="200" w:firstLine="480"/>
        <w:jc w:val="both"/>
        <w:rPr>
          <w:rFonts w:ascii="Times New Roman" w:hAnsi="Times New Roman" w:cs="Times New Roman"/>
          <w:kern w:val="2"/>
        </w:rPr>
      </w:pPr>
      <w:r w:rsidRPr="006A2D5C">
        <w:rPr>
          <w:rFonts w:ascii="Times New Roman" w:hAnsi="Times New Roman" w:cs="Times New Roman" w:hint="eastAsia"/>
          <w:kern w:val="2"/>
          <w:highlight w:val="yellow"/>
          <w:rPrChange w:id="192" w:author="h" w:date="2025-03-18T21:23:00Z">
            <w:rPr>
              <w:rFonts w:ascii="Times New Roman" w:hAnsi="Times New Roman" w:cs="Times New Roman" w:hint="eastAsia"/>
              <w:kern w:val="2"/>
            </w:rPr>
          </w:rPrChange>
        </w:rPr>
        <w:t>1</w:t>
      </w:r>
      <w:r w:rsidRPr="006A2D5C">
        <w:rPr>
          <w:rFonts w:ascii="Times New Roman" w:hAnsi="Times New Roman" w:cs="Times New Roman" w:hint="eastAsia"/>
          <w:kern w:val="2"/>
          <w:highlight w:val="yellow"/>
          <w:rPrChange w:id="193" w:author="h" w:date="2025-03-18T21:23:00Z">
            <w:rPr>
              <w:rFonts w:ascii="Times New Roman" w:hAnsi="Times New Roman" w:cs="Times New Roman" w:hint="eastAsia"/>
              <w:kern w:val="2"/>
            </w:rPr>
          </w:rPrChange>
        </w:rPr>
        <w:t>实第一</w:t>
      </w:r>
      <w:ins w:id="194" w:author="h" w:date="2025-03-18T21:24:00Z">
        <w:r w:rsidR="006A2D5C">
          <w:rPr>
            <w:rFonts w:ascii="Times New Roman" w:hAnsi="Times New Roman" w:cs="Times New Roman" w:hint="eastAsia"/>
            <w:kern w:val="2"/>
            <w:highlight w:val="yellow"/>
          </w:rPr>
          <w:t>？</w:t>
        </w:r>
      </w:ins>
      <w:r>
        <w:rPr>
          <w:rFonts w:ascii="Times New Roman" w:hAnsi="Times New Roman" w:cs="Times New Roman" w:hint="eastAsia"/>
          <w:kern w:val="2"/>
        </w:rPr>
        <w:t>人称控制器通常</w:t>
      </w:r>
      <w:r>
        <w:rPr>
          <w:rFonts w:ascii="Times New Roman" w:hAnsi="Times New Roman" w:cs="Times New Roman"/>
          <w:kern w:val="2"/>
        </w:rPr>
        <w:t>基于欧拉角系统，</w:t>
      </w:r>
      <w:r>
        <w:rPr>
          <w:rFonts w:ascii="Times New Roman" w:hAnsi="Times New Roman" w:cs="Times New Roman" w:hint="eastAsia"/>
          <w:kern w:val="2"/>
        </w:rPr>
        <w:t>依照</w:t>
      </w:r>
      <w:r>
        <w:rPr>
          <w:rFonts w:ascii="Times New Roman" w:hAnsi="Times New Roman" w:cs="Times New Roman"/>
          <w:kern w:val="2"/>
        </w:rPr>
        <w:t xml:space="preserve"> YXZ </w:t>
      </w:r>
      <w:r>
        <w:rPr>
          <w:rFonts w:ascii="Times New Roman" w:hAnsi="Times New Roman" w:cs="Times New Roman"/>
          <w:kern w:val="2"/>
        </w:rPr>
        <w:t>顺序</w:t>
      </w:r>
      <w:r>
        <w:rPr>
          <w:rFonts w:ascii="Times New Roman" w:hAnsi="Times New Roman" w:cs="Times New Roman" w:hint="eastAsia"/>
          <w:kern w:val="2"/>
        </w:rPr>
        <w:t>进行旋转，即</w:t>
      </w:r>
      <w:r>
        <w:rPr>
          <w:rFonts w:ascii="Times New Roman" w:hAnsi="Times New Roman" w:cs="Times New Roman"/>
          <w:kern w:val="2"/>
        </w:rPr>
        <w:t>先</w:t>
      </w:r>
      <w:r>
        <w:rPr>
          <w:rFonts w:ascii="Times New Roman" w:hAnsi="Times New Roman" w:cs="Times New Roman" w:hint="eastAsia"/>
          <w:kern w:val="2"/>
        </w:rPr>
        <w:t>绕</w:t>
      </w:r>
      <w:r>
        <w:rPr>
          <w:rFonts w:ascii="Times New Roman" w:hAnsi="Times New Roman" w:cs="Times New Roman" w:hint="eastAsia"/>
          <w:kern w:val="2"/>
        </w:rPr>
        <w:t>Y</w:t>
      </w:r>
      <w:r>
        <w:rPr>
          <w:rFonts w:ascii="Times New Roman" w:hAnsi="Times New Roman" w:cs="Times New Roman" w:hint="eastAsia"/>
          <w:kern w:val="2"/>
        </w:rPr>
        <w:t>轴（</w:t>
      </w:r>
      <w:r>
        <w:rPr>
          <w:rFonts w:ascii="Times New Roman" w:hAnsi="Times New Roman" w:cs="Times New Roman"/>
          <w:kern w:val="2"/>
        </w:rPr>
        <w:t>偏航</w:t>
      </w:r>
      <w:r>
        <w:rPr>
          <w:rFonts w:ascii="Times New Roman" w:hAnsi="Times New Roman" w:cs="Times New Roman" w:hint="eastAsia"/>
          <w:kern w:val="2"/>
        </w:rPr>
        <w:t>）</w:t>
      </w:r>
      <w:r>
        <w:rPr>
          <w:rFonts w:ascii="Times New Roman" w:hAnsi="Times New Roman" w:cs="Times New Roman"/>
          <w:kern w:val="2"/>
        </w:rPr>
        <w:t>，再</w:t>
      </w:r>
      <w:r>
        <w:rPr>
          <w:rFonts w:ascii="Times New Roman" w:hAnsi="Times New Roman" w:cs="Times New Roman" w:hint="eastAsia"/>
          <w:kern w:val="2"/>
        </w:rPr>
        <w:t>绕</w:t>
      </w:r>
      <w:r>
        <w:rPr>
          <w:rFonts w:ascii="Times New Roman" w:hAnsi="Times New Roman" w:cs="Times New Roman" w:hint="eastAsia"/>
          <w:kern w:val="2"/>
        </w:rPr>
        <w:t>X</w:t>
      </w:r>
      <w:r>
        <w:rPr>
          <w:rFonts w:ascii="Times New Roman" w:hAnsi="Times New Roman" w:cs="Times New Roman" w:hint="eastAsia"/>
          <w:kern w:val="2"/>
        </w:rPr>
        <w:t>轴（</w:t>
      </w:r>
      <w:r>
        <w:rPr>
          <w:rFonts w:ascii="Times New Roman" w:hAnsi="Times New Roman" w:cs="Times New Roman"/>
          <w:kern w:val="2"/>
        </w:rPr>
        <w:t>俯仰</w:t>
      </w:r>
      <w:r>
        <w:rPr>
          <w:rFonts w:ascii="Times New Roman" w:hAnsi="Times New Roman" w:cs="Times New Roman" w:hint="eastAsia"/>
          <w:kern w:val="2"/>
        </w:rPr>
        <w:t>）</w:t>
      </w:r>
      <w:r>
        <w:rPr>
          <w:rFonts w:ascii="Times New Roman" w:hAnsi="Times New Roman" w:cs="Times New Roman"/>
          <w:kern w:val="2"/>
        </w:rPr>
        <w:t>，</w:t>
      </w:r>
      <w:proofErr w:type="gramStart"/>
      <w:r>
        <w:rPr>
          <w:rFonts w:ascii="Times New Roman" w:hAnsi="Times New Roman" w:cs="Times New Roman"/>
          <w:kern w:val="2"/>
        </w:rPr>
        <w:t>最后</w:t>
      </w:r>
      <w:r>
        <w:rPr>
          <w:rFonts w:ascii="Times New Roman" w:hAnsi="Times New Roman" w:cs="Times New Roman" w:hint="eastAsia"/>
          <w:kern w:val="2"/>
        </w:rPr>
        <w:t>绕</w:t>
      </w:r>
      <w:proofErr w:type="gramEnd"/>
      <w:r>
        <w:rPr>
          <w:rFonts w:ascii="Times New Roman" w:hAnsi="Times New Roman" w:cs="Times New Roman" w:hint="eastAsia"/>
          <w:kern w:val="2"/>
        </w:rPr>
        <w:t>Z</w:t>
      </w:r>
      <w:r>
        <w:rPr>
          <w:rFonts w:ascii="Times New Roman" w:hAnsi="Times New Roman" w:cs="Times New Roman" w:hint="eastAsia"/>
          <w:kern w:val="2"/>
        </w:rPr>
        <w:t>轴（滚</w:t>
      </w:r>
      <w:r>
        <w:rPr>
          <w:rFonts w:ascii="Times New Roman" w:hAnsi="Times New Roman" w:cs="Times New Roman"/>
          <w:kern w:val="2"/>
        </w:rPr>
        <w:t>转）。当用户</w:t>
      </w:r>
      <w:r>
        <w:rPr>
          <w:rFonts w:ascii="Times New Roman" w:hAnsi="Times New Roman" w:cs="Times New Roman" w:hint="eastAsia"/>
          <w:kern w:val="2"/>
        </w:rPr>
        <w:t>在</w:t>
      </w:r>
      <w:r>
        <w:rPr>
          <w:rFonts w:ascii="Times New Roman" w:hAnsi="Times New Roman" w:cs="Times New Roman"/>
          <w:kern w:val="2"/>
        </w:rPr>
        <w:t>移动鼠标时，</w:t>
      </w:r>
      <w:r>
        <w:rPr>
          <w:rFonts w:ascii="Times New Roman" w:hAnsi="Times New Roman" w:cs="Times New Roman" w:hint="eastAsia"/>
          <w:kern w:val="2"/>
        </w:rPr>
        <w:t>应用公式</w:t>
      </w:r>
      <w:r>
        <w:rPr>
          <w:rFonts w:ascii="Times New Roman" w:hAnsi="Times New Roman" w:cs="Times New Roman" w:hint="eastAsia"/>
          <w:kern w:val="2"/>
        </w:rPr>
        <w:t>3.2</w:t>
      </w:r>
      <w:r>
        <w:rPr>
          <w:rFonts w:ascii="Times New Roman" w:hAnsi="Times New Roman" w:cs="Times New Roman"/>
          <w:kern w:val="2"/>
        </w:rPr>
        <w:t>1</w:t>
      </w:r>
      <w:r>
        <w:rPr>
          <w:rFonts w:ascii="Times New Roman" w:hAnsi="Times New Roman" w:cs="Times New Roman" w:hint="eastAsia"/>
          <w:kern w:val="2"/>
        </w:rPr>
        <w:t>、</w:t>
      </w:r>
      <w:r>
        <w:rPr>
          <w:rFonts w:ascii="Times New Roman" w:hAnsi="Times New Roman" w:cs="Times New Roman" w:hint="eastAsia"/>
          <w:kern w:val="2"/>
        </w:rPr>
        <w:t>3.2</w:t>
      </w:r>
      <w:r>
        <w:rPr>
          <w:rFonts w:ascii="Times New Roman" w:hAnsi="Times New Roman" w:cs="Times New Roman"/>
          <w:kern w:val="2"/>
        </w:rPr>
        <w:t>2</w:t>
      </w:r>
      <w:r>
        <w:rPr>
          <w:rFonts w:ascii="Times New Roman" w:hAnsi="Times New Roman" w:cs="Times New Roman"/>
          <w:kern w:val="2"/>
        </w:rPr>
        <w:t>将鼠标移动量</w:t>
      </w:r>
      <w:r>
        <w:rPr>
          <w:rFonts w:ascii="Times New Roman" w:hAnsi="Times New Roman" w:cs="Times New Roman"/>
          <w:kern w:val="2"/>
        </w:rPr>
        <w:t>(</w:t>
      </w:r>
      <w:proofErr w:type="spellStart"/>
      <w:r>
        <w:rPr>
          <w:rFonts w:ascii="Times New Roman" w:hAnsi="Times New Roman" w:cs="Times New Roman"/>
          <w:kern w:val="2"/>
        </w:rPr>
        <w:t>Δx</w:t>
      </w:r>
      <w:proofErr w:type="spellEnd"/>
      <w:r>
        <w:rPr>
          <w:rFonts w:ascii="Times New Roman" w:hAnsi="Times New Roman" w:cs="Times New Roman"/>
          <w:kern w:val="2"/>
        </w:rPr>
        <w:t xml:space="preserve">, </w:t>
      </w:r>
      <w:proofErr w:type="spellStart"/>
      <w:r>
        <w:rPr>
          <w:rFonts w:ascii="Times New Roman" w:hAnsi="Times New Roman" w:cs="Times New Roman"/>
          <w:kern w:val="2"/>
        </w:rPr>
        <w:t>Δy</w:t>
      </w:r>
      <w:proofErr w:type="spellEnd"/>
      <w:r>
        <w:rPr>
          <w:rFonts w:ascii="Times New Roman" w:hAnsi="Times New Roman" w:cs="Times New Roman"/>
          <w:kern w:val="2"/>
        </w:rPr>
        <w:t>)</w:t>
      </w:r>
      <w:r>
        <w:rPr>
          <w:rFonts w:ascii="Times New Roman" w:hAnsi="Times New Roman" w:cs="Times New Roman"/>
          <w:kern w:val="2"/>
        </w:rPr>
        <w:t>转换为欧拉角增量</w:t>
      </w:r>
      <w:r>
        <w:rPr>
          <w:rFonts w:ascii="Times New Roman" w:hAnsi="Times New Roman" w:cs="Times New Roman" w:hint="eastAsia"/>
          <w:kern w:val="2"/>
        </w:rPr>
        <w:t>并</w:t>
      </w:r>
      <w:proofErr w:type="gramStart"/>
      <w:r>
        <w:rPr>
          <w:rFonts w:ascii="Times New Roman" w:hAnsi="Times New Roman" w:cs="Times New Roman" w:hint="eastAsia"/>
          <w:kern w:val="2"/>
        </w:rPr>
        <w:t>将角度</w:t>
      </w:r>
      <w:proofErr w:type="gramEnd"/>
      <w:r>
        <w:rPr>
          <w:rFonts w:ascii="Times New Roman" w:hAnsi="Times New Roman" w:cs="Times New Roman" w:hint="eastAsia"/>
          <w:kern w:val="2"/>
        </w:rPr>
        <w:t>累加（</w:t>
      </w:r>
      <w:r>
        <w:rPr>
          <w:rFonts w:ascii="Times New Roman" w:hAnsi="Times New Roman" w:cs="Times New Roman" w:hint="eastAsia"/>
          <w:kern w:val="2"/>
        </w:rPr>
        <w:t>3.2</w:t>
      </w:r>
      <w:r>
        <w:rPr>
          <w:rFonts w:ascii="Times New Roman" w:hAnsi="Times New Roman" w:cs="Times New Roman"/>
          <w:kern w:val="2"/>
        </w:rPr>
        <w:t>3</w:t>
      </w:r>
      <w:r>
        <w:rPr>
          <w:rFonts w:ascii="Times New Roman" w:hAnsi="Times New Roman" w:cs="Times New Roman" w:hint="eastAsia"/>
          <w:kern w:val="2"/>
        </w:rPr>
        <w:t>）</w:t>
      </w:r>
      <w:r>
        <w:rPr>
          <w:rFonts w:ascii="Times New Roman" w:hAnsi="Times New Roman" w:cs="Times New Roman"/>
          <w:kern w:val="2"/>
        </w:rPr>
        <w:t>。</w:t>
      </w:r>
    </w:p>
    <w:p w14:paraId="0391BA76" w14:textId="77777777" w:rsidR="00EE315F" w:rsidRDefault="00204804">
      <w:pPr>
        <w:ind w:firstLineChars="200" w:firstLine="480"/>
        <w:jc w:val="right"/>
      </w:pPr>
      <m:oMath>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m:t>
        </m:r>
        <m:r>
          <w:rPr>
            <w:rFonts w:ascii="Cambria Math" w:hAnsi="Cambria Math"/>
          </w:rPr>
          <m:t>Δx</m:t>
        </m:r>
        <m:r>
          <w:rPr>
            <w:rFonts w:ascii="Cambria Math" w:hAnsi="Cambria Math"/>
          </w:rPr>
          <m:t>⋅</m:t>
        </m:r>
        <m:r>
          <w:rPr>
            <w:rFonts w:ascii="Cambria Math" w:hAnsi="Cambria Math"/>
          </w:rPr>
          <m:t>sensitivity</m:t>
        </m:r>
      </m:oMath>
      <w:r>
        <w:rPr>
          <w:rFonts w:hint="eastAsia"/>
        </w:rPr>
        <w:t xml:space="preserve">                  </w:t>
      </w:r>
      <w:r>
        <w:rPr>
          <w:rFonts w:ascii="Times New Roman" w:hAnsi="Times New Roman" w:cs="Times New Roman" w:hint="eastAsia"/>
          <w:kern w:val="2"/>
        </w:rPr>
        <w:t>（</w:t>
      </w:r>
      <w:r>
        <w:rPr>
          <w:rFonts w:ascii="Times New Roman" w:hAnsi="Times New Roman" w:cs="Times New Roman" w:hint="eastAsia"/>
          <w:kern w:val="2"/>
        </w:rPr>
        <w:t>3.</w:t>
      </w:r>
      <w:r>
        <w:rPr>
          <w:rFonts w:ascii="Times New Roman" w:hAnsi="Times New Roman" w:cs="Times New Roman" w:hint="eastAsia"/>
          <w:kern w:val="2"/>
        </w:rPr>
        <w:t>2</w:t>
      </w:r>
      <w:r>
        <w:rPr>
          <w:rFonts w:ascii="Times New Roman" w:hAnsi="Times New Roman" w:cs="Times New Roman"/>
          <w:kern w:val="2"/>
        </w:rPr>
        <w:t>1</w:t>
      </w:r>
      <w:r>
        <w:rPr>
          <w:rFonts w:ascii="Times New Roman" w:hAnsi="Times New Roman" w:cs="Times New Roman" w:hint="eastAsia"/>
          <w:kern w:val="2"/>
        </w:rPr>
        <w:t>）</w:t>
      </w:r>
    </w:p>
    <w:p w14:paraId="186027DA" w14:textId="77777777" w:rsidR="00EE315F" w:rsidRDefault="00204804">
      <w:pPr>
        <w:ind w:firstLineChars="200" w:firstLine="480"/>
        <w:jc w:val="right"/>
      </w:pPr>
      <m:oMath>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pitc</m:t>
            </m:r>
            <m:r>
              <w:rPr>
                <w:rFonts w:ascii="Cambria Math" w:hAnsi="Cambria Math"/>
              </w:rPr>
              <m:t>h</m:t>
            </m:r>
          </m:sub>
        </m:sSub>
        <m:r>
          <w:rPr>
            <w:rFonts w:ascii="Cambria Math" w:hAnsi="Cambria Math"/>
          </w:rPr>
          <m:t>=-</m:t>
        </m:r>
        <m:r>
          <w:rPr>
            <w:rFonts w:ascii="Cambria Math" w:hAnsi="Cambria Math"/>
          </w:rPr>
          <m:t>Δy</m:t>
        </m:r>
        <m:r>
          <w:rPr>
            <w:rFonts w:ascii="Cambria Math" w:hAnsi="Cambria Math"/>
          </w:rPr>
          <m:t>⋅</m:t>
        </m:r>
        <m:r>
          <w:rPr>
            <w:rFonts w:ascii="Cambria Math" w:hAnsi="Cambria Math"/>
          </w:rPr>
          <m:t>sensitivity</m:t>
        </m:r>
      </m:oMath>
      <w:r>
        <w:rPr>
          <w:rFonts w:hint="eastAsia"/>
        </w:rPr>
        <w:t xml:space="preserve">                 </w:t>
      </w:r>
      <w:r>
        <w:rPr>
          <w:rFonts w:ascii="Times New Roman" w:hAnsi="Times New Roman" w:cs="Times New Roman" w:hint="eastAsia"/>
          <w:kern w:val="2"/>
        </w:rPr>
        <w:t>（</w:t>
      </w:r>
      <w:r>
        <w:rPr>
          <w:rFonts w:ascii="Times New Roman" w:hAnsi="Times New Roman" w:cs="Times New Roman" w:hint="eastAsia"/>
          <w:kern w:val="2"/>
        </w:rPr>
        <w:t>3.2</w:t>
      </w:r>
      <w:r>
        <w:rPr>
          <w:rFonts w:ascii="Times New Roman" w:hAnsi="Times New Roman" w:cs="Times New Roman"/>
          <w:kern w:val="2"/>
        </w:rPr>
        <w:t>2</w:t>
      </w:r>
      <w:r>
        <w:rPr>
          <w:rFonts w:ascii="Times New Roman" w:hAnsi="Times New Roman" w:cs="Times New Roman" w:hint="eastAsia"/>
          <w:kern w:val="2"/>
        </w:rPr>
        <w:t>）</w:t>
      </w:r>
    </w:p>
    <w:p w14:paraId="6E950176" w14:textId="77777777" w:rsidR="00EE315F" w:rsidRDefault="00204804">
      <w:pPr>
        <w:ind w:firstLineChars="200" w:firstLine="480"/>
        <w:jc w:val="right"/>
      </w:pPr>
      <m:oMath>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yaw</m:t>
            </m:r>
          </m:sub>
        </m:sSub>
      </m:oMath>
      <w:r>
        <w:rPr>
          <w:rFonts w:hint="eastAsia"/>
        </w:rPr>
        <w:t>，</w:t>
      </w:r>
      <m:oMath>
        <m:sSub>
          <m:sSubPr>
            <m:ctrlPr>
              <w:rPr>
                <w:rFonts w:ascii="Cambria Math" w:hAnsi="Cambria Math"/>
              </w:rPr>
            </m:ctrlPr>
          </m:sSubPr>
          <m:e>
            <m:r>
              <w:rPr>
                <w:rFonts w:ascii="Cambria Math" w:hAnsi="Cambria Math"/>
              </w:rPr>
              <m:t>θ</m:t>
            </m:r>
          </m:e>
          <m:sub>
            <m:r>
              <w:rPr>
                <w:rFonts w:ascii="Cambria Math" w:hAnsi="Cambria Math"/>
              </w:rPr>
              <m:t>pitc</m:t>
            </m:r>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pitc</m:t>
            </m:r>
            <m:r>
              <w:rPr>
                <w:rFonts w:ascii="Cambria Math" w:hAnsi="Cambria Math"/>
              </w:rPr>
              <m:t>h</m:t>
            </m:r>
          </m:sub>
        </m:sSub>
        <m: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pitc</m:t>
            </m:r>
            <m:r>
              <w:rPr>
                <w:rFonts w:ascii="Cambria Math" w:hAnsi="Cambria Math"/>
              </w:rPr>
              <m:t>h</m:t>
            </m:r>
          </m:sub>
        </m:sSub>
      </m:oMath>
      <w:r>
        <w:rPr>
          <w:rFonts w:hint="eastAsia"/>
        </w:rPr>
        <w:t xml:space="preserve">        </w:t>
      </w:r>
      <w:r>
        <w:rPr>
          <w:rFonts w:hint="eastAsia"/>
        </w:rPr>
        <w:t>（</w:t>
      </w:r>
      <w:r>
        <w:rPr>
          <w:rFonts w:ascii="Times New Roman" w:hAnsi="Times New Roman" w:cs="Times New Roman" w:hint="eastAsia"/>
          <w:kern w:val="2"/>
        </w:rPr>
        <w:t>3.2</w:t>
      </w:r>
      <w:r>
        <w:rPr>
          <w:rFonts w:ascii="Times New Roman" w:hAnsi="Times New Roman" w:cs="Times New Roman"/>
          <w:kern w:val="2"/>
        </w:rPr>
        <w:t>3</w:t>
      </w:r>
      <w:r>
        <w:rPr>
          <w:rFonts w:ascii="Times New Roman" w:hAnsi="Times New Roman" w:cs="Times New Roman" w:hint="eastAsia"/>
          <w:kern w:val="2"/>
        </w:rPr>
        <w:t>）</w:t>
      </w:r>
    </w:p>
    <w:p w14:paraId="3EE6A8E8" w14:textId="77777777" w:rsidR="00EE315F" w:rsidRDefault="00204804">
      <w:pPr>
        <w:widowControl w:val="0"/>
        <w:snapToGrid w:val="0"/>
        <w:spacing w:before="120" w:line="300" w:lineRule="auto"/>
        <w:jc w:val="both"/>
        <w:rPr>
          <w:rFonts w:ascii="Times New Roman" w:hAnsi="Times New Roman" w:cs="Times New Roman"/>
          <w:kern w:val="2"/>
        </w:rPr>
      </w:pPr>
      <w:r>
        <w:rPr>
          <w:rFonts w:ascii="Times New Roman" w:hAnsi="Times New Roman" w:cs="Times New Roman" w:hint="eastAsia"/>
          <w:kern w:val="2"/>
        </w:rPr>
        <w:t>式中：</w:t>
      </w:r>
      <w:r>
        <w:rPr>
          <w:rFonts w:ascii="Times New Roman" w:hAnsi="Times New Roman" w:cs="Times New Roman" w:hint="eastAsia"/>
          <w:kern w:val="2"/>
        </w:rPr>
        <w:t>s</w:t>
      </w:r>
      <w:r>
        <w:rPr>
          <w:rFonts w:ascii="Times New Roman" w:hAnsi="Times New Roman" w:cs="Times New Roman"/>
          <w:kern w:val="2"/>
        </w:rPr>
        <w:t>ensitivity</w:t>
      </w:r>
      <w:r>
        <w:rPr>
          <w:rFonts w:ascii="Times New Roman" w:hAnsi="Times New Roman" w:cs="Times New Roman"/>
          <w:kern w:val="2"/>
        </w:rPr>
        <w:t>是灵敏度系数，</w:t>
      </w:r>
      <w:r>
        <w:rPr>
          <w:rFonts w:ascii="Times New Roman" w:hAnsi="Times New Roman" w:cs="Times New Roman" w:hint="eastAsia"/>
          <w:kern w:val="2"/>
        </w:rPr>
        <w:t>通常设置在</w:t>
      </w:r>
      <w:r>
        <w:rPr>
          <w:rFonts w:ascii="Times New Roman" w:hAnsi="Times New Roman" w:cs="Times New Roman" w:hint="eastAsia"/>
          <w:kern w:val="2"/>
        </w:rPr>
        <w:t xml:space="preserve"> [0.001, 0.005]</w:t>
      </w:r>
      <w:r>
        <w:rPr>
          <w:rFonts w:ascii="Times New Roman" w:hAnsi="Times New Roman" w:cs="Times New Roman" w:hint="eastAsia"/>
          <w:kern w:val="2"/>
        </w:rPr>
        <w:t>，决定了用户视角旋转的快慢；</w:t>
      </w:r>
      <w:r>
        <w:rPr>
          <w:rFonts w:ascii="Times New Roman" w:hAnsi="Times New Roman" w:cs="Times New Roman" w:hint="eastAsia"/>
          <w:kern w:val="2"/>
        </w:rPr>
        <w:t>yaw (</w:t>
      </w:r>
      <w:r>
        <w:rPr>
          <w:rFonts w:ascii="Times New Roman" w:hAnsi="Times New Roman" w:cs="Times New Roman" w:hint="eastAsia"/>
          <w:kern w:val="2"/>
        </w:rPr>
        <w:t>偏航</w:t>
      </w:r>
      <w:r>
        <w:rPr>
          <w:rFonts w:ascii="Times New Roman" w:hAnsi="Times New Roman" w:cs="Times New Roman" w:hint="eastAsia"/>
          <w:kern w:val="2"/>
        </w:rPr>
        <w:t xml:space="preserve">) </w:t>
      </w:r>
      <w:r>
        <w:rPr>
          <w:rFonts w:ascii="Times New Roman" w:hAnsi="Times New Roman" w:cs="Times New Roman" w:hint="eastAsia"/>
          <w:kern w:val="2"/>
        </w:rPr>
        <w:t>绕</w:t>
      </w:r>
      <w:r>
        <w:rPr>
          <w:rFonts w:ascii="Times New Roman" w:hAnsi="Times New Roman" w:cs="Times New Roman" w:hint="eastAsia"/>
          <w:kern w:val="2"/>
        </w:rPr>
        <w:t xml:space="preserve"> Y</w:t>
      </w:r>
      <w:r>
        <w:rPr>
          <w:rFonts w:ascii="Times New Roman" w:hAnsi="Times New Roman" w:cs="Times New Roman" w:hint="eastAsia"/>
          <w:kern w:val="2"/>
        </w:rPr>
        <w:t>轴旋转，控制视角左右转；</w:t>
      </w:r>
      <w:r>
        <w:rPr>
          <w:rFonts w:ascii="Times New Roman" w:hAnsi="Times New Roman" w:cs="Times New Roman" w:hint="eastAsia"/>
          <w:kern w:val="2"/>
        </w:rPr>
        <w:t>pitch (</w:t>
      </w:r>
      <w:r>
        <w:rPr>
          <w:rFonts w:ascii="Times New Roman" w:hAnsi="Times New Roman" w:cs="Times New Roman" w:hint="eastAsia"/>
          <w:kern w:val="2"/>
        </w:rPr>
        <w:t>俯仰</w:t>
      </w:r>
      <w:r>
        <w:rPr>
          <w:rFonts w:ascii="Times New Roman" w:hAnsi="Times New Roman" w:cs="Times New Roman" w:hint="eastAsia"/>
          <w:kern w:val="2"/>
        </w:rPr>
        <w:t xml:space="preserve">) </w:t>
      </w:r>
      <w:r>
        <w:rPr>
          <w:rFonts w:ascii="Times New Roman" w:hAnsi="Times New Roman" w:cs="Times New Roman" w:hint="eastAsia"/>
          <w:kern w:val="2"/>
        </w:rPr>
        <w:t>绕</w:t>
      </w:r>
      <w:r>
        <w:rPr>
          <w:rFonts w:ascii="Times New Roman" w:hAnsi="Times New Roman" w:cs="Times New Roman" w:hint="eastAsia"/>
          <w:kern w:val="2"/>
        </w:rPr>
        <w:t xml:space="preserve"> X</w:t>
      </w:r>
      <w:r>
        <w:rPr>
          <w:rFonts w:ascii="Times New Roman" w:hAnsi="Times New Roman" w:cs="Times New Roman" w:hint="eastAsia"/>
          <w:kern w:val="2"/>
        </w:rPr>
        <w:t>轴旋转，控制视角上下转动。</w:t>
      </w:r>
    </w:p>
    <w:p w14:paraId="763BC86C"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万向节锁是指在使用欧拉角表示三维旋转时，因某个角度（通常是俯仰角）接近±</w:t>
      </w:r>
      <w:r>
        <w:rPr>
          <w:rFonts w:ascii="Times New Roman" w:hAnsi="Times New Roman" w:cs="Times New Roman" w:hint="eastAsia"/>
          <w:kern w:val="2"/>
        </w:rPr>
        <w:t>90</w:t>
      </w:r>
      <w:r>
        <w:rPr>
          <w:rFonts w:ascii="Times New Roman" w:hAnsi="Times New Roman" w:cs="Times New Roman" w:hint="eastAsia"/>
          <w:kern w:val="2"/>
        </w:rPr>
        <w:t>度时，导致其他两个旋转轴发生重叠，从而丧失一个旋转自由度的问题。表现为相机或物体无法平滑地绕某个</w:t>
      </w:r>
      <w:proofErr w:type="gramStart"/>
      <w:r>
        <w:rPr>
          <w:rFonts w:ascii="Times New Roman" w:hAnsi="Times New Roman" w:cs="Times New Roman" w:hint="eastAsia"/>
          <w:kern w:val="2"/>
        </w:rPr>
        <w:t>轴进行</w:t>
      </w:r>
      <w:proofErr w:type="gramEnd"/>
      <w:r>
        <w:rPr>
          <w:rFonts w:ascii="Times New Roman" w:hAnsi="Times New Roman" w:cs="Times New Roman" w:hint="eastAsia"/>
          <w:kern w:val="2"/>
        </w:rPr>
        <w:t>旋转，视角出现跳动或卡顿现象。使用欧拉角描述三维旋转，旋转轴存在先后顺序（如</w:t>
      </w:r>
      <w:r>
        <w:rPr>
          <w:rFonts w:ascii="Times New Roman" w:hAnsi="Times New Roman" w:cs="Times New Roman" w:hint="eastAsia"/>
          <w:kern w:val="2"/>
        </w:rPr>
        <w:t xml:space="preserve"> Y-X-Z</w:t>
      </w:r>
      <w:r>
        <w:rPr>
          <w:rFonts w:ascii="Times New Roman" w:hAnsi="Times New Roman" w:cs="Times New Roman" w:hint="eastAsia"/>
          <w:kern w:val="2"/>
        </w:rPr>
        <w:t>）。当某个角度达到特定位置时（如俯仰角±</w:t>
      </w:r>
      <w:r>
        <w:rPr>
          <w:rFonts w:ascii="Times New Roman" w:hAnsi="Times New Roman" w:cs="Times New Roman" w:hint="eastAsia"/>
          <w:kern w:val="2"/>
        </w:rPr>
        <w:t>90</w:t>
      </w:r>
      <w:r>
        <w:rPr>
          <w:rFonts w:ascii="Times New Roman" w:hAnsi="Times New Roman" w:cs="Times New Roman" w:hint="eastAsia"/>
          <w:kern w:val="2"/>
        </w:rPr>
        <w:t>°），两个旋转轴重合，使得旋转系统退化为二维。</w:t>
      </w:r>
    </w:p>
    <w:p w14:paraId="181D89DD"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使用四元数表示旋转</w:t>
      </w:r>
      <w:r>
        <w:rPr>
          <w:rFonts w:ascii="Times New Roman" w:hAnsi="Times New Roman" w:cs="Times New Roman"/>
          <w:kern w:val="2"/>
        </w:rPr>
        <w:t>,</w:t>
      </w:r>
      <w:r>
        <w:rPr>
          <w:rFonts w:ascii="Times New Roman" w:hAnsi="Times New Roman" w:cs="Times New Roman" w:hint="eastAsia"/>
          <w:kern w:val="2"/>
        </w:rPr>
        <w:t xml:space="preserve"> </w:t>
      </w:r>
      <w:r>
        <w:rPr>
          <w:rFonts w:ascii="Times New Roman" w:hAnsi="Times New Roman" w:cs="Times New Roman" w:hint="eastAsia"/>
          <w:kern w:val="2"/>
        </w:rPr>
        <w:t>没有旋转轴先后顺序的限制，避免了万向节锁问题。</w:t>
      </w:r>
      <w:r>
        <w:rPr>
          <w:rFonts w:ascii="Times New Roman" w:hAnsi="Times New Roman" w:cs="Times New Roman"/>
          <w:kern w:val="2"/>
        </w:rPr>
        <w:t>欧拉角更新后，需要应用到相机的朝向</w:t>
      </w:r>
      <w:r>
        <w:rPr>
          <w:rFonts w:ascii="Times New Roman" w:hAnsi="Times New Roman" w:cs="Times New Roman" w:hint="eastAsia"/>
          <w:kern w:val="2"/>
        </w:rPr>
        <w:t>，通</w:t>
      </w:r>
      <w:r>
        <w:rPr>
          <w:rFonts w:ascii="Times New Roman" w:hAnsi="Times New Roman" w:cs="Times New Roman"/>
          <w:kern w:val="2"/>
        </w:rPr>
        <w:t>过四元数转换实现</w:t>
      </w:r>
      <w:r>
        <w:rPr>
          <w:rFonts w:ascii="Times New Roman" w:hAnsi="Times New Roman" w:cs="Times New Roman"/>
          <w:kern w:val="2"/>
        </w:rPr>
        <w:t>,</w:t>
      </w:r>
      <w:r>
        <w:rPr>
          <w:rFonts w:ascii="Times New Roman" w:hAnsi="Times New Roman" w:cs="Times New Roman" w:hint="eastAsia"/>
          <w:kern w:val="2"/>
        </w:rPr>
        <w:t>公</w:t>
      </w:r>
      <w:r>
        <w:rPr>
          <w:rFonts w:ascii="Times New Roman" w:hAnsi="Times New Roman" w:cs="Times New Roman" w:hint="eastAsia"/>
          <w:kern w:val="2"/>
        </w:rPr>
        <w:t>式</w:t>
      </w:r>
      <w:r>
        <w:rPr>
          <w:rFonts w:ascii="Times New Roman" w:hAnsi="Times New Roman" w:cs="Times New Roman" w:hint="eastAsia"/>
          <w:kern w:val="2"/>
        </w:rPr>
        <w:t>3.2</w:t>
      </w:r>
      <w:r>
        <w:rPr>
          <w:rFonts w:ascii="Times New Roman" w:hAnsi="Times New Roman" w:cs="Times New Roman"/>
          <w:kern w:val="2"/>
        </w:rPr>
        <w:t>4</w:t>
      </w:r>
      <w:r>
        <w:rPr>
          <w:rFonts w:ascii="Times New Roman" w:hAnsi="Times New Roman" w:cs="Times New Roman" w:hint="eastAsia"/>
          <w:kern w:val="2"/>
        </w:rPr>
        <w:t>计算得到组合旋转的四元数并应用到相机。</w:t>
      </w:r>
    </w:p>
    <w:p w14:paraId="745A1CEE" w14:textId="77777777" w:rsidR="00EE315F" w:rsidRDefault="00204804">
      <w:pPr>
        <w:jc w:val="right"/>
      </w:pPr>
      <m:oMath>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yaw</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pitc</m:t>
            </m:r>
            <m:r>
              <w:rPr>
                <w:rFonts w:ascii="Cambria Math" w:hAnsi="Cambria Math"/>
              </w:rPr>
              <m:t>h</m:t>
            </m:r>
          </m:sub>
        </m:sSub>
        <m:r>
          <m:rPr>
            <m:sty m:val="p"/>
          </m:rPr>
          <w:rPr>
            <w:rFonts w:ascii="Cambria Math" w:hAnsi="Cambria Math"/>
          </w:rPr>
          <m:t xml:space="preserve"> </m:t>
        </m:r>
      </m:oMath>
      <w:r>
        <w:rPr>
          <w:rFonts w:hint="eastAsia"/>
        </w:rPr>
        <w:t xml:space="preserve">                      </w:t>
      </w:r>
      <w:r>
        <w:rPr>
          <w:rFonts w:hint="eastAsia"/>
        </w:rPr>
        <w:t>（</w:t>
      </w:r>
      <w:r>
        <w:rPr>
          <w:rFonts w:ascii="Times New Roman" w:hAnsi="Times New Roman" w:cs="Times New Roman"/>
        </w:rPr>
        <w:t>3.24</w:t>
      </w:r>
      <w:r>
        <w:rPr>
          <w:rFonts w:hint="eastAsia"/>
        </w:rPr>
        <w:t>）</w:t>
      </w:r>
    </w:p>
    <w:p w14:paraId="3B950F3D"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式中：</w:t>
      </w:r>
      <m:oMath>
        <m:sSub>
          <m:sSubPr>
            <m:ctrlPr>
              <w:rPr>
                <w:rFonts w:ascii="Cambria Math" w:hAnsi="Cambria Math" w:cs="Times New Roman"/>
                <w:kern w:val="2"/>
              </w:rPr>
            </m:ctrlPr>
          </m:sSubPr>
          <m:e>
            <m:r>
              <w:rPr>
                <w:rFonts w:ascii="Cambria Math" w:hAnsi="Cambria Math" w:cs="Times New Roman"/>
                <w:kern w:val="2"/>
              </w:rPr>
              <m:t>q</m:t>
            </m:r>
          </m:e>
          <m:sub>
            <m:r>
              <w:rPr>
                <w:rFonts w:ascii="Cambria Math" w:hAnsi="Cambria Math" w:cs="Times New Roman"/>
                <w:kern w:val="2"/>
              </w:rPr>
              <m:t>yaw</m:t>
            </m:r>
          </m:sub>
        </m:sSub>
      </m:oMath>
      <w:r>
        <w:rPr>
          <w:rFonts w:ascii="Times New Roman" w:hAnsi="Times New Roman" w:cs="Times New Roman" w:hint="eastAsia"/>
          <w:kern w:val="2"/>
        </w:rPr>
        <w:t>是绕</w:t>
      </w:r>
      <w:r>
        <w:rPr>
          <w:rFonts w:ascii="Times New Roman" w:hAnsi="Times New Roman" w:cs="Times New Roman" w:hint="eastAsia"/>
          <w:kern w:val="2"/>
        </w:rPr>
        <w:t>Y</w:t>
      </w:r>
      <w:r>
        <w:rPr>
          <w:rFonts w:ascii="Times New Roman" w:hAnsi="Times New Roman" w:cs="Times New Roman" w:hint="eastAsia"/>
          <w:kern w:val="2"/>
        </w:rPr>
        <w:t>轴旋转的四元数</w:t>
      </w:r>
      <w:r>
        <w:rPr>
          <w:rFonts w:ascii="Times New Roman" w:hAnsi="Times New Roman" w:cs="Times New Roman"/>
          <w:kern w:val="2"/>
        </w:rPr>
        <w:t>Quaternion</w:t>
      </w:r>
      <m:oMath>
        <m:r>
          <m:rPr>
            <m:sty m:val="p"/>
          </m:rPr>
          <w:rPr>
            <w:rFonts w:ascii="Cambria Math" w:hAnsi="Cambria Math" w:cs="Times New Roman"/>
            <w:kern w:val="2"/>
          </w:rPr>
          <m:t>(0,1,0,</m:t>
        </m:r>
        <m:sSub>
          <m:sSubPr>
            <m:ctrlPr>
              <w:rPr>
                <w:rFonts w:ascii="Cambria Math" w:hAnsi="Cambria Math" w:cs="Times New Roman"/>
                <w:kern w:val="2"/>
              </w:rPr>
            </m:ctrlPr>
          </m:sSubPr>
          <m:e>
            <m:r>
              <w:rPr>
                <w:rFonts w:ascii="Cambria Math" w:hAnsi="Cambria Math" w:cs="Times New Roman"/>
                <w:kern w:val="2"/>
              </w:rPr>
              <m:t>θ</m:t>
            </m:r>
          </m:e>
          <m:sub>
            <m:r>
              <w:rPr>
                <w:rFonts w:ascii="Cambria Math" w:hAnsi="Cambria Math" w:cs="Times New Roman"/>
                <w:kern w:val="2"/>
              </w:rPr>
              <m:t>yaw</m:t>
            </m:r>
          </m:sub>
        </m:sSub>
        <m:r>
          <m:rPr>
            <m:sty m:val="p"/>
          </m:rPr>
          <w:rPr>
            <w:rFonts w:ascii="Cambria Math" w:hAnsi="Cambria Math" w:cs="Times New Roman"/>
            <w:kern w:val="2"/>
          </w:rPr>
          <m:t>)</m:t>
        </m:r>
      </m:oMath>
      <w:r>
        <w:rPr>
          <w:rFonts w:ascii="Times New Roman" w:hAnsi="Times New Roman" w:cs="Times New Roman" w:hint="eastAsia"/>
          <w:kern w:val="2"/>
        </w:rPr>
        <w:t>；</w:t>
      </w:r>
      <w:r>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q</m:t>
            </m:r>
          </m:e>
          <m:sub>
            <m:r>
              <w:rPr>
                <w:rFonts w:ascii="Cambria Math" w:hAnsi="Cambria Math" w:cs="Times New Roman"/>
                <w:kern w:val="2"/>
              </w:rPr>
              <m:t>pitc</m:t>
            </m:r>
            <m:r>
              <w:rPr>
                <w:rFonts w:ascii="Cambria Math" w:hAnsi="Cambria Math" w:cs="Times New Roman"/>
                <w:kern w:val="2"/>
              </w:rPr>
              <m:t>h</m:t>
            </m:r>
          </m:sub>
        </m:sSub>
      </m:oMath>
      <w:r>
        <w:rPr>
          <w:rFonts w:ascii="Times New Roman" w:hAnsi="Times New Roman" w:cs="Times New Roman"/>
          <w:kern w:val="2"/>
        </w:rPr>
        <w:t>是绕</w:t>
      </w:r>
      <w:r>
        <w:rPr>
          <w:rFonts w:ascii="Times New Roman" w:hAnsi="Times New Roman" w:cs="Times New Roman"/>
          <w:kern w:val="2"/>
        </w:rPr>
        <w:t xml:space="preserve">X </w:t>
      </w:r>
      <w:r>
        <w:rPr>
          <w:rFonts w:ascii="Times New Roman" w:hAnsi="Times New Roman" w:cs="Times New Roman"/>
          <w:kern w:val="2"/>
        </w:rPr>
        <w:t>轴</w:t>
      </w:r>
      <w:r>
        <w:rPr>
          <w:rFonts w:ascii="Times New Roman" w:hAnsi="Times New Roman" w:cs="Times New Roman" w:hint="eastAsia"/>
          <w:kern w:val="2"/>
        </w:rPr>
        <w:t>旋转</w:t>
      </w:r>
      <w:r>
        <w:rPr>
          <w:rFonts w:ascii="Times New Roman" w:hAnsi="Times New Roman" w:cs="Times New Roman"/>
          <w:kern w:val="2"/>
        </w:rPr>
        <w:t>的四元数</w:t>
      </w:r>
      <w:r>
        <w:rPr>
          <w:rFonts w:ascii="Times New Roman" w:hAnsi="Times New Roman" w:cs="Times New Roman"/>
          <w:kern w:val="2"/>
        </w:rPr>
        <w:t>Quaternion</w:t>
      </w:r>
      <m:oMath>
        <m:r>
          <m:rPr>
            <m:sty m:val="p"/>
          </m:rPr>
          <w:rPr>
            <w:rFonts w:ascii="Cambria Math" w:hAnsi="Cambria Math" w:cs="Times New Roman"/>
            <w:kern w:val="2"/>
          </w:rPr>
          <m:t>(0,1,0,</m:t>
        </m:r>
        <m:sSub>
          <m:sSubPr>
            <m:ctrlPr>
              <w:rPr>
                <w:rFonts w:ascii="Cambria Math" w:hAnsi="Cambria Math" w:cs="Times New Roman"/>
                <w:kern w:val="2"/>
              </w:rPr>
            </m:ctrlPr>
          </m:sSubPr>
          <m:e>
            <m:r>
              <w:rPr>
                <w:rFonts w:ascii="Cambria Math" w:hAnsi="Cambria Math" w:cs="Times New Roman"/>
                <w:kern w:val="2"/>
              </w:rPr>
              <m:t>θ</m:t>
            </m:r>
          </m:e>
          <m:sub>
            <m:r>
              <w:rPr>
                <w:rFonts w:ascii="Cambria Math" w:hAnsi="Cambria Math" w:cs="Times New Roman"/>
                <w:kern w:val="2"/>
              </w:rPr>
              <m:t>pitc</m:t>
            </m:r>
            <m:r>
              <w:rPr>
                <w:rFonts w:ascii="Cambria Math" w:hAnsi="Cambria Math" w:cs="Times New Roman"/>
                <w:kern w:val="2"/>
              </w:rPr>
              <m:t>h</m:t>
            </m:r>
          </m:sub>
        </m:sSub>
        <m:r>
          <m:rPr>
            <m:sty m:val="p"/>
          </m:rPr>
          <w:rPr>
            <w:rFonts w:ascii="Cambria Math" w:hAnsi="Cambria Math" w:cs="Times New Roman"/>
            <w:kern w:val="2"/>
          </w:rPr>
          <m:t>)</m:t>
        </m:r>
      </m:oMath>
      <w:r>
        <w:rPr>
          <w:rFonts w:ascii="Times New Roman" w:hAnsi="Times New Roman" w:cs="Times New Roman"/>
          <w:kern w:val="2"/>
        </w:rPr>
        <w:t>。</w:t>
      </w:r>
    </w:p>
    <w:p w14:paraId="607660AA"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kern w:val="2"/>
        </w:rPr>
        <w:t>四元数（</w:t>
      </w:r>
      <w:r>
        <w:rPr>
          <w:rFonts w:ascii="Times New Roman" w:hAnsi="Times New Roman" w:cs="Times New Roman"/>
          <w:kern w:val="2"/>
        </w:rPr>
        <w:t>Quaternion</w:t>
      </w:r>
      <w:r>
        <w:rPr>
          <w:rFonts w:ascii="Times New Roman" w:hAnsi="Times New Roman" w:cs="Times New Roman"/>
          <w:kern w:val="2"/>
        </w:rPr>
        <w:t>）是一种数学结构，扩展了复数的概念</w:t>
      </w:r>
      <w:r>
        <w:rPr>
          <w:rFonts w:ascii="Times New Roman" w:hAnsi="Times New Roman" w:cs="Times New Roman" w:hint="eastAsia"/>
          <w:kern w:val="2"/>
        </w:rPr>
        <w:t>，</w:t>
      </w:r>
      <w:r>
        <w:rPr>
          <w:rFonts w:ascii="Times New Roman" w:hAnsi="Times New Roman" w:cs="Times New Roman"/>
          <w:kern w:val="2"/>
        </w:rPr>
        <w:t>它由四个实数构成，可以用来表示三维空间中的旋转。为防止万向节锁（</w:t>
      </w:r>
      <w:r>
        <w:rPr>
          <w:rFonts w:ascii="Times New Roman" w:hAnsi="Times New Roman" w:cs="Times New Roman"/>
          <w:kern w:val="2"/>
        </w:rPr>
        <w:t>Gimbal Lock</w:t>
      </w:r>
      <w:r>
        <w:rPr>
          <w:rFonts w:ascii="Times New Roman" w:hAnsi="Times New Roman" w:cs="Times New Roman"/>
          <w:kern w:val="2"/>
        </w:rPr>
        <w:t>）和不自然的视角翻转，俯仰角通常受到限制：</w:t>
      </w:r>
    </w:p>
    <w:p w14:paraId="38673ADE" w14:textId="77777777" w:rsidR="00EE315F" w:rsidRDefault="00204804">
      <w:pPr>
        <w:jc w:val="right"/>
      </w:pPr>
      <m:oMath>
        <m:sSub>
          <m:sSubPr>
            <m:ctrlPr>
              <w:rPr>
                <w:rFonts w:ascii="Cambria Math" w:hAnsi="Cambria Math"/>
              </w:rPr>
            </m:ctrlPr>
          </m:sSubPr>
          <m:e>
            <m:r>
              <w:rPr>
                <w:rFonts w:ascii="Cambria Math" w:hAnsi="Cambria Math"/>
              </w:rPr>
              <m:t>θ</m:t>
            </m:r>
          </m:e>
          <m:sub>
            <m:r>
              <w:rPr>
                <w:rFonts w:ascii="Cambria Math" w:hAnsi="Cambria Math"/>
              </w:rPr>
              <m:t>pitc</m:t>
            </m:r>
            <m:r>
              <w:rPr>
                <w:rFonts w:ascii="Cambria Math" w:hAnsi="Cambria Math"/>
              </w:rPr>
              <m:t>h</m:t>
            </m:r>
          </m:sub>
        </m:sSub>
        <m:r>
          <m:rPr>
            <m:sty m:val="p"/>
          </m:rPr>
          <w:rPr>
            <w:rFonts w:ascii="Cambria Math" w:hAnsi="Cambria Math"/>
          </w:rPr>
          <m:t>=</m:t>
        </m:r>
        <m:r>
          <w:rPr>
            <w:rFonts w:ascii="Cambria Math" w:hAnsi="Cambria Math"/>
          </w:rPr>
          <m:t>clamp</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pitc</m:t>
            </m:r>
            <m:r>
              <w:rPr>
                <w:rFonts w:ascii="Cambria Math" w:hAnsi="Cambria Math"/>
              </w:rPr>
              <m:t>h</m:t>
            </m:r>
          </m:sub>
        </m:sSub>
        <m:r>
          <m:rPr>
            <m:sty m:val="p"/>
          </m:rPr>
          <w:rPr>
            <w:rFonts w:ascii="Cambria Math" w:hAnsi="Cambria Math"/>
          </w:rPr>
          <m:t xml:space="preserve">,-2 </m:t>
        </m:r>
        <m:r>
          <w:rPr>
            <w:rFonts w:ascii="Cambria Math" w:hAnsi="Cambria Math"/>
          </w:rPr>
          <m:t>π</m:t>
        </m:r>
        <m:r>
          <m:rPr>
            <m:sty m:val="p"/>
          </m:rPr>
          <w:rPr>
            <w:rFonts w:ascii="Cambria Math" w:hAnsi="Cambria Math"/>
          </w:rPr>
          <m:t>+</m:t>
        </m:r>
        <m:r>
          <w:rPr>
            <w:rFonts w:ascii="Cambria Math" w:hAnsi="Cambria Math"/>
          </w:rPr>
          <m:t>ϵ</m:t>
        </m:r>
        <m:r>
          <m:rPr>
            <m:sty m:val="p"/>
          </m:rPr>
          <w:rPr>
            <w:rFonts w:ascii="Cambria Math" w:hAnsi="Cambria Math"/>
          </w:rPr>
          <m:t xml:space="preserve">, 2 </m:t>
        </m:r>
        <m:r>
          <w:rPr>
            <w:rFonts w:ascii="Cambria Math" w:hAnsi="Cambria Math"/>
          </w:rPr>
          <m:t>π</m:t>
        </m:r>
        <m:r>
          <m:rPr>
            <m:sty m:val="p"/>
          </m:rPr>
          <w:rPr>
            <w:rFonts w:ascii="Cambria Math" w:hAnsi="Cambria Math"/>
          </w:rPr>
          <m:t>-</m:t>
        </m:r>
        <m:r>
          <w:rPr>
            <w:rFonts w:ascii="Cambria Math" w:hAnsi="Cambria Math"/>
          </w:rPr>
          <m:t>ϵ</m:t>
        </m:r>
        <m:r>
          <m:rPr>
            <m:sty m:val="p"/>
          </m:rPr>
          <w:rPr>
            <w:rFonts w:ascii="Cambria Math" w:hAnsi="Cambria Math"/>
          </w:rPr>
          <m:t>)</m:t>
        </m:r>
      </m:oMath>
      <w:r>
        <w:rPr>
          <w:rFonts w:hint="eastAsia"/>
        </w:rPr>
        <w:t xml:space="preserve">        </w:t>
      </w:r>
      <w:r>
        <w:rPr>
          <w:rFonts w:hint="eastAsia"/>
        </w:rPr>
        <w:t>（</w:t>
      </w:r>
      <w:r>
        <w:rPr>
          <w:rFonts w:ascii="Times New Roman" w:hAnsi="Times New Roman" w:cs="Times New Roman"/>
        </w:rPr>
        <w:t>3.25</w:t>
      </w:r>
      <w:r>
        <w:rPr>
          <w:rFonts w:hint="eastAsia"/>
        </w:rPr>
        <w:t>）</w:t>
      </w:r>
    </w:p>
    <w:p w14:paraId="6B4A19B5" w14:textId="77777777" w:rsidR="00EE315F" w:rsidRDefault="00204804">
      <w:pPr>
        <w:widowControl w:val="0"/>
        <w:snapToGrid w:val="0"/>
        <w:spacing w:before="120" w:line="300" w:lineRule="auto"/>
        <w:jc w:val="both"/>
        <w:rPr>
          <w:rFonts w:ascii="Times New Roman" w:hAnsi="Times New Roman" w:cs="Times New Roman"/>
          <w:kern w:val="2"/>
        </w:rPr>
      </w:pPr>
      <w:r>
        <w:rPr>
          <w:rFonts w:ascii="Times New Roman" w:hAnsi="Times New Roman" w:cs="Times New Roman" w:hint="eastAsia"/>
          <w:kern w:val="2"/>
        </w:rPr>
        <w:t>式中：</w:t>
      </w:r>
      <m:oMath>
        <m:r>
          <w:rPr>
            <w:rFonts w:ascii="Cambria Math" w:hAnsi="Cambria Math" w:cs="Times New Roman"/>
            <w:kern w:val="2"/>
          </w:rPr>
          <m:t>ϵ</m:t>
        </m:r>
      </m:oMath>
      <w:r>
        <w:rPr>
          <w:rFonts w:ascii="Times New Roman" w:hAnsi="Times New Roman" w:cs="Times New Roman"/>
          <w:kern w:val="2"/>
        </w:rPr>
        <w:t>是一个小值，防止达到正负</w:t>
      </w:r>
      <w:r>
        <w:rPr>
          <w:rFonts w:ascii="Times New Roman" w:hAnsi="Times New Roman" w:cs="Times New Roman"/>
          <w:kern w:val="2"/>
        </w:rPr>
        <w:t xml:space="preserve"> 90 </w:t>
      </w:r>
      <w:r>
        <w:rPr>
          <w:rFonts w:ascii="Times New Roman" w:hAnsi="Times New Roman" w:cs="Times New Roman"/>
          <w:kern w:val="2"/>
        </w:rPr>
        <w:t>度时的奇异性。</w:t>
      </w:r>
    </w:p>
    <w:p w14:paraId="7C006D38"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kern w:val="2"/>
        </w:rPr>
        <w:t xml:space="preserve"> </w:t>
      </w:r>
      <w:r>
        <w:rPr>
          <w:rFonts w:ascii="Times New Roman" w:hAnsi="Times New Roman" w:cs="Times New Roman" w:hint="eastAsia"/>
          <w:kern w:val="2"/>
        </w:rPr>
        <w:t>通过上述计算，用户可以通过鼠标移动控制相机的视角旋转。</w:t>
      </w:r>
    </w:p>
    <w:p w14:paraId="5D617FC6"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 xml:space="preserve">2 </w:t>
      </w:r>
      <w:r>
        <w:rPr>
          <w:rFonts w:ascii="Times New Roman" w:hAnsi="Times New Roman" w:cs="Times New Roman"/>
          <w:kern w:val="2"/>
        </w:rPr>
        <w:t>第一人称视角的</w:t>
      </w:r>
      <w:r>
        <w:rPr>
          <w:rFonts w:ascii="Times New Roman" w:hAnsi="Times New Roman" w:cs="Times New Roman" w:hint="eastAsia"/>
          <w:kern w:val="2"/>
        </w:rPr>
        <w:t>位移通常通过用户键盘的输入给定相机前向方向向量。</w:t>
      </w:r>
    </w:p>
    <w:p w14:paraId="55F8DE3A"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kern w:val="2"/>
        </w:rPr>
        <w:t>给定相机的前向方向向量</w:t>
      </w:r>
      <m:oMath>
        <m:sSub>
          <m:sSubPr>
            <m:ctrlPr>
              <w:rPr>
                <w:rFonts w:ascii="Cambria Math" w:hAnsi="Cambria Math" w:cs="Times New Roman"/>
                <w:kern w:val="2"/>
              </w:rPr>
            </m:ctrlPr>
          </m:sSubPr>
          <m:e>
            <m:r>
              <w:rPr>
                <w:rFonts w:ascii="Cambria Math" w:hAnsi="Cambria Math" w:cs="Times New Roman"/>
                <w:kern w:val="2"/>
              </w:rPr>
              <m:t>f</m:t>
            </m:r>
          </m:e>
          <m:sub>
            <m:r>
              <w:rPr>
                <w:rFonts w:ascii="Cambria Math" w:hAnsi="Cambria Math" w:cs="Times New Roman"/>
                <w:kern w:val="2"/>
              </w:rPr>
              <m:t>x</m:t>
            </m:r>
          </m:sub>
        </m:sSub>
      </m:oMath>
      <w:r>
        <w:rPr>
          <w:rFonts w:ascii="Times New Roman" w:hAnsi="Times New Roman" w:cs="Times New Roman"/>
          <w:kern w:val="2"/>
        </w:rPr>
        <w:t>，可以计算出平面上的移动方向：</w:t>
      </w:r>
    </w:p>
    <w:p w14:paraId="775A7C88" w14:textId="77777777" w:rsidR="00EE315F" w:rsidRDefault="00204804">
      <w:pPr>
        <w:jc w:val="right"/>
      </w:pPr>
      <m:oMath>
        <m:sSub>
          <m:sSubPr>
            <m:ctrlPr>
              <w:rPr>
                <w:rFonts w:ascii="Cambria Math" w:hAnsi="Cambria Math"/>
              </w:rPr>
            </m:ctrlPr>
          </m:sSubPr>
          <m:e>
            <m:r>
              <w:rPr>
                <w:rFonts w:ascii="Cambria Math" w:hAnsi="Cambria Math"/>
              </w:rPr>
              <m:t>f</m:t>
            </m:r>
          </m:e>
          <m:sub>
            <m:r>
              <m:rPr>
                <m:sty m:val="p"/>
              </m:rPr>
              <w:rPr>
                <w:rFonts w:ascii="Cambria Math" w:hAnsi="Cambria Math"/>
              </w:rPr>
              <m:t xml:space="preserve"> </m:t>
            </m:r>
            <m:r>
              <w:rPr>
                <w:rFonts w:ascii="Cambria Math" w:hAnsi="Cambria Math"/>
              </w:rPr>
              <m:t>planar</m:t>
            </m:r>
          </m:sub>
        </m:sSub>
        <m:r>
          <m:rPr>
            <m:sty m:val="p"/>
          </m:rPr>
          <w:rPr>
            <w:rFonts w:ascii="Cambria Math" w:hAnsi="Cambria Math"/>
          </w:rPr>
          <m:t>=</m:t>
        </m:r>
        <m:r>
          <w:rPr>
            <w:rFonts w:ascii="Cambria Math" w:hAnsi="Cambria Math"/>
          </w:rPr>
          <m:t>normalize</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z</m:t>
                </m:r>
              </m:sub>
            </m:sSub>
          </m:e>
        </m:d>
      </m:oMath>
      <w:r>
        <w:rPr>
          <w:rFonts w:hint="eastAsia"/>
        </w:rPr>
        <w:t xml:space="preserve">                </w:t>
      </w:r>
      <w:r>
        <w:rPr>
          <w:rFonts w:hint="eastAsia"/>
        </w:rPr>
        <w:t>（</w:t>
      </w:r>
      <w:r>
        <w:rPr>
          <w:rFonts w:ascii="Times New Roman" w:hAnsi="Times New Roman" w:cs="Times New Roman"/>
        </w:rPr>
        <w:t>3.26</w:t>
      </w:r>
      <w:r>
        <w:rPr>
          <w:rFonts w:hint="eastAsia"/>
        </w:rPr>
        <w:t>）</w:t>
      </w:r>
    </w:p>
    <w:p w14:paraId="03B6E1B7"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kern w:val="2"/>
        </w:rPr>
        <w:t>右向量通过旋转前</w:t>
      </w:r>
      <w:proofErr w:type="gramStart"/>
      <w:r>
        <w:rPr>
          <w:rFonts w:ascii="Times New Roman" w:hAnsi="Times New Roman" w:cs="Times New Roman"/>
          <w:kern w:val="2"/>
        </w:rPr>
        <w:t>向</w:t>
      </w:r>
      <w:proofErr w:type="gramEnd"/>
      <w:r>
        <w:rPr>
          <w:rFonts w:ascii="Times New Roman" w:hAnsi="Times New Roman" w:cs="Times New Roman"/>
          <w:kern w:val="2"/>
        </w:rPr>
        <w:t>向量</w:t>
      </w:r>
      <w:r>
        <w:rPr>
          <w:rFonts w:ascii="Times New Roman" w:hAnsi="Times New Roman" w:cs="Times New Roman"/>
          <w:kern w:val="2"/>
        </w:rPr>
        <w:t xml:space="preserve"> 90 </w:t>
      </w:r>
      <w:r>
        <w:rPr>
          <w:rFonts w:ascii="Times New Roman" w:hAnsi="Times New Roman" w:cs="Times New Roman"/>
          <w:kern w:val="2"/>
        </w:rPr>
        <w:t>度得到：</w:t>
      </w:r>
    </w:p>
    <w:p w14:paraId="1AB97853" w14:textId="77777777" w:rsidR="00EE315F" w:rsidRDefault="00204804">
      <w:pPr>
        <w:jc w:val="right"/>
      </w:pPr>
      <m:oMath>
        <m:r>
          <w:rPr>
            <w:rFonts w:ascii="Cambria Math" w:hAnsi="Cambria Math"/>
          </w:rPr>
          <m:t>r</m:t>
        </m:r>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z</m:t>
                </m:r>
              </m:sub>
            </m:sSub>
            <m:r>
              <m:rPr>
                <m:sty m:val="p"/>
              </m:rPr>
              <w:rPr>
                <w:rFonts w:ascii="Cambria Math" w:hAnsi="Cambria Math"/>
              </w:rPr>
              <m:t xml:space="preserve"> ,0,-</m:t>
            </m:r>
            <m:sSub>
              <m:sSubPr>
                <m:ctrlPr>
                  <w:rPr>
                    <w:rFonts w:ascii="Cambria Math" w:hAnsi="Cambria Math"/>
                  </w:rPr>
                </m:ctrlPr>
              </m:sSubPr>
              <m:e>
                <m:r>
                  <w:rPr>
                    <w:rFonts w:ascii="Cambria Math" w:hAnsi="Cambria Math"/>
                  </w:rPr>
                  <m:t>f</m:t>
                </m:r>
              </m:e>
              <m:sub>
                <m:r>
                  <w:rPr>
                    <w:rFonts w:ascii="Cambria Math" w:hAnsi="Cambria Math"/>
                  </w:rPr>
                  <m:t>x</m:t>
                </m:r>
              </m:sub>
            </m:sSub>
          </m:e>
        </m:d>
      </m:oMath>
      <w:r>
        <w:rPr>
          <w:rFonts w:hint="eastAsia"/>
        </w:rPr>
        <w:t xml:space="preserve">                         </w:t>
      </w:r>
      <w:r>
        <w:rPr>
          <w:rFonts w:hint="eastAsia"/>
        </w:rPr>
        <w:t>（</w:t>
      </w:r>
      <w:r>
        <w:rPr>
          <w:rFonts w:ascii="Times New Roman" w:hAnsi="Times New Roman" w:cs="Times New Roman"/>
        </w:rPr>
        <w:t>3.27</w:t>
      </w:r>
      <w:r>
        <w:rPr>
          <w:rFonts w:hint="eastAsia"/>
        </w:rPr>
        <w:t>）</w:t>
      </w:r>
    </w:p>
    <w:p w14:paraId="3C1AE8C7"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kern w:val="2"/>
        </w:rPr>
        <w:t>最终的移动向量是这些基本方向的线性组合：</w:t>
      </w:r>
    </w:p>
    <w:p w14:paraId="23E00113" w14:textId="77777777" w:rsidR="00EE315F" w:rsidRDefault="00204804">
      <w:pPr>
        <w:snapToGrid w:val="0"/>
        <w:spacing w:after="120" w:line="300" w:lineRule="auto"/>
        <w:ind w:firstLineChars="200" w:firstLine="480"/>
        <w:jc w:val="right"/>
        <w:rPr>
          <w:rFonts w:ascii="Cambria Math" w:hAnsi="Cambria Math"/>
        </w:rPr>
      </w:pPr>
      <m:oMath>
        <m:r>
          <w:rPr>
            <w:rFonts w:ascii="Cambria Math" w:hAnsi="Cambria Math"/>
          </w:rPr>
          <m:t>v</m:t>
        </m:r>
        <m:r>
          <m:rPr>
            <m:sty m:val="p"/>
          </m:rPr>
          <w:rPr>
            <w:rFonts w:ascii="Cambria Math" w:hAnsi="Cambria Math"/>
          </w:rPr>
          <m:t xml:space="preserve"> =</m:t>
        </m:r>
        <m:r>
          <w:rPr>
            <w:rFonts w:ascii="Cambria Math" w:hAnsi="Cambria Math"/>
          </w:rPr>
          <m:t>s</m:t>
        </m:r>
        <m:r>
          <m:rPr>
            <m:sty m:val="p"/>
          </m:rPr>
          <w:rPr>
            <w:rFonts w:ascii="Cambria Math" w:hAnsi="Cambria Math"/>
          </w:rPr>
          <m:t>⋅</m:t>
        </m:r>
        <m:d>
          <m:dPr>
            <m:ctrlPr>
              <w:rPr>
                <w:rFonts w:ascii="Cambria Math" w:hAnsi="Cambria Math"/>
              </w:rPr>
            </m:ctrlPr>
          </m:dPr>
          <m:e>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planar</m:t>
                </m:r>
              </m:sub>
            </m:sSub>
            <m:r>
              <m:rPr>
                <m:sty m:val="p"/>
              </m:rPr>
              <w:rPr>
                <w:rFonts w:ascii="Cambria Math" w:hAnsi="Cambria Math"/>
              </w:rPr>
              <m:t>-</m:t>
            </m:r>
            <m:r>
              <w:rPr>
                <w:rFonts w:ascii="Cambria Math" w:hAnsi="Cambria Math"/>
              </w:rPr>
              <m:t>s</m:t>
            </m:r>
            <m:r>
              <m:rPr>
                <m:sty m:val="p"/>
              </m:rP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f</m:t>
                </m:r>
              </m:e>
              <m:sub>
                <m:r>
                  <w:rPr>
                    <w:rFonts w:ascii="Cambria Math" w:hAnsi="Cambria Math"/>
                  </w:rPr>
                  <m:t>planar</m:t>
                </m:r>
              </m:sub>
            </m:sSub>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r</m:t>
            </m:r>
          </m:e>
        </m:d>
      </m:oMath>
      <w:r>
        <w:rPr>
          <w:rFonts w:ascii="Cambria Math" w:hAnsi="Cambria Math" w:hint="eastAsia"/>
        </w:rPr>
        <w:t xml:space="preserve">         </w:t>
      </w:r>
      <w:r>
        <w:rPr>
          <w:rFonts w:ascii="Cambria Math" w:hAnsi="Cambria Math" w:hint="eastAsia"/>
        </w:rPr>
        <w:t>（</w:t>
      </w:r>
      <w:r>
        <w:rPr>
          <w:rFonts w:ascii="Times New Roman" w:hAnsi="Times New Roman" w:cs="Times New Roman"/>
        </w:rPr>
        <w:t>3.28</w:t>
      </w:r>
      <w:r>
        <w:rPr>
          <w:rFonts w:ascii="Cambria Math" w:hAnsi="Cambria Math" w:hint="eastAsia"/>
        </w:rPr>
        <w:t>）</w:t>
      </w:r>
    </w:p>
    <w:p w14:paraId="761DC709"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式中：</w:t>
      </w:r>
      <m:oMath>
        <m:r>
          <w:rPr>
            <w:rFonts w:ascii="Cambria Math" w:hAnsi="Cambria Math" w:cs="Times New Roman"/>
            <w:kern w:val="2"/>
          </w:rPr>
          <m:t>s</m:t>
        </m:r>
      </m:oMath>
      <w:r>
        <w:rPr>
          <w:rFonts w:ascii="Times New Roman" w:hAnsi="Times New Roman" w:cs="Times New Roman"/>
          <w:kern w:val="2"/>
        </w:rPr>
        <w:t>是</w:t>
      </w:r>
      <w:r>
        <w:rPr>
          <w:rFonts w:ascii="Times New Roman" w:hAnsi="Times New Roman" w:cs="Times New Roman" w:hint="eastAsia"/>
          <w:kern w:val="2"/>
        </w:rPr>
        <w:t>用户输入的</w:t>
      </w:r>
      <w:r>
        <w:rPr>
          <w:rFonts w:ascii="Times New Roman" w:hAnsi="Times New Roman" w:cs="Times New Roman"/>
          <w:kern w:val="2"/>
        </w:rPr>
        <w:t>移动速度</w:t>
      </w:r>
      <w:r>
        <w:rPr>
          <w:rFonts w:ascii="Times New Roman" w:hAnsi="Times New Roman" w:cs="Times New Roman" w:hint="eastAsia"/>
          <w:kern w:val="2"/>
        </w:rPr>
        <w:t>大小；</w:t>
      </w:r>
      <w:r>
        <w:rPr>
          <w:rFonts w:ascii="Times New Roman" w:hAnsi="Times New Roman" w:cs="Times New Roman"/>
          <w:kern w:val="2"/>
        </w:rPr>
        <w:t>w</w:t>
      </w:r>
      <w:r>
        <w:rPr>
          <w:rFonts w:ascii="Times New Roman" w:hAnsi="Times New Roman" w:cs="Times New Roman" w:hint="eastAsia"/>
          <w:kern w:val="2"/>
        </w:rPr>
        <w:t>、</w:t>
      </w:r>
      <w:r>
        <w:rPr>
          <w:rFonts w:ascii="Times New Roman" w:hAnsi="Times New Roman" w:cs="Times New Roman"/>
          <w:kern w:val="2"/>
        </w:rPr>
        <w:t>s</w:t>
      </w:r>
      <w:r>
        <w:rPr>
          <w:rFonts w:ascii="Times New Roman" w:hAnsi="Times New Roman" w:cs="Times New Roman" w:hint="eastAsia"/>
          <w:kern w:val="2"/>
        </w:rPr>
        <w:t>、</w:t>
      </w:r>
      <w:r>
        <w:rPr>
          <w:rFonts w:ascii="Times New Roman" w:hAnsi="Times New Roman" w:cs="Times New Roman"/>
          <w:kern w:val="2"/>
        </w:rPr>
        <w:t>d</w:t>
      </w:r>
      <w:r>
        <w:rPr>
          <w:rFonts w:ascii="Times New Roman" w:hAnsi="Times New Roman" w:cs="Times New Roman" w:hint="eastAsia"/>
          <w:kern w:val="2"/>
        </w:rPr>
        <w:t>、</w:t>
      </w:r>
      <w:r>
        <w:rPr>
          <w:rFonts w:ascii="Times New Roman" w:hAnsi="Times New Roman" w:cs="Times New Roman"/>
          <w:kern w:val="2"/>
        </w:rPr>
        <w:t>a</w:t>
      </w:r>
      <w:r>
        <w:rPr>
          <w:rFonts w:ascii="Times New Roman" w:hAnsi="Times New Roman" w:cs="Times New Roman"/>
          <w:kern w:val="2"/>
        </w:rPr>
        <w:t>是对应键的按下状态。</w:t>
      </w:r>
    </w:p>
    <w:p w14:paraId="3409C9A3"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通过以上流程，用户通过键盘的</w:t>
      </w:r>
      <w:r>
        <w:rPr>
          <w:rFonts w:ascii="Times New Roman" w:hAnsi="Times New Roman" w:cs="Times New Roman" w:hint="eastAsia"/>
          <w:kern w:val="2"/>
        </w:rPr>
        <w:t>W</w:t>
      </w:r>
      <w:r>
        <w:rPr>
          <w:rFonts w:ascii="Times New Roman" w:hAnsi="Times New Roman" w:cs="Times New Roman" w:hint="eastAsia"/>
          <w:kern w:val="2"/>
        </w:rPr>
        <w:t>、</w:t>
      </w:r>
      <w:r>
        <w:rPr>
          <w:rFonts w:ascii="Times New Roman" w:hAnsi="Times New Roman" w:cs="Times New Roman" w:hint="eastAsia"/>
          <w:kern w:val="2"/>
        </w:rPr>
        <w:t>S</w:t>
      </w:r>
      <w:r>
        <w:rPr>
          <w:rFonts w:ascii="Times New Roman" w:hAnsi="Times New Roman" w:cs="Times New Roman" w:hint="eastAsia"/>
          <w:kern w:val="2"/>
        </w:rPr>
        <w:t>、</w:t>
      </w:r>
      <w:r>
        <w:rPr>
          <w:rFonts w:ascii="Times New Roman" w:hAnsi="Times New Roman" w:cs="Times New Roman" w:hint="eastAsia"/>
          <w:kern w:val="2"/>
        </w:rPr>
        <w:t>D</w:t>
      </w:r>
      <w:r>
        <w:rPr>
          <w:rFonts w:ascii="Times New Roman" w:hAnsi="Times New Roman" w:cs="Times New Roman" w:hint="eastAsia"/>
          <w:kern w:val="2"/>
        </w:rPr>
        <w:t>、</w:t>
      </w:r>
      <w:r>
        <w:rPr>
          <w:rFonts w:ascii="Times New Roman" w:hAnsi="Times New Roman" w:cs="Times New Roman" w:hint="eastAsia"/>
          <w:kern w:val="2"/>
        </w:rPr>
        <w:t>A</w:t>
      </w:r>
      <w:r>
        <w:rPr>
          <w:rFonts w:ascii="Times New Roman" w:hAnsi="Times New Roman" w:cs="Times New Roman" w:hint="eastAsia"/>
          <w:kern w:val="2"/>
        </w:rPr>
        <w:t>的输入，给定场景中相机方向向量进行视角的前后左右的移动观察模型内部或外部（如图</w:t>
      </w:r>
      <w:r>
        <w:rPr>
          <w:rFonts w:ascii="Times New Roman" w:hAnsi="Times New Roman" w:cs="Times New Roman" w:hint="eastAsia"/>
          <w:kern w:val="2"/>
        </w:rPr>
        <w:t>3.</w:t>
      </w:r>
      <w:commentRangeStart w:id="195"/>
      <w:r>
        <w:rPr>
          <w:rFonts w:ascii="Times New Roman" w:hAnsi="Times New Roman" w:cs="Times New Roman" w:hint="eastAsia"/>
          <w:kern w:val="2"/>
        </w:rPr>
        <w:t>7</w:t>
      </w:r>
      <w:commentRangeEnd w:id="195"/>
      <w:r w:rsidR="00674E18">
        <w:rPr>
          <w:rStyle w:val="aff4"/>
        </w:rPr>
        <w:commentReference w:id="195"/>
      </w:r>
      <w:r>
        <w:rPr>
          <w:rFonts w:ascii="Times New Roman" w:hAnsi="Times New Roman" w:cs="Times New Roman" w:hint="eastAsia"/>
          <w:kern w:val="2"/>
        </w:rPr>
        <w:t>）。</w:t>
      </w:r>
    </w:p>
    <w:p w14:paraId="2DD34543"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noProof/>
          <w:sz w:val="21"/>
          <w:szCs w:val="21"/>
        </w:rPr>
        <w:drawing>
          <wp:inline distT="0" distB="0" distL="0" distR="0" wp14:anchorId="046281D3" wp14:editId="521B3845">
            <wp:extent cx="3689985" cy="2436495"/>
            <wp:effectExtent l="0" t="0" r="5715" b="1905"/>
            <wp:docPr id="213974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4282" name="图片 1"/>
                    <pic:cNvPicPr>
                      <a:picLocks noChangeAspect="1"/>
                    </pic:cNvPicPr>
                  </pic:nvPicPr>
                  <pic:blipFill>
                    <a:blip r:embed="rId66"/>
                    <a:stretch>
                      <a:fillRect/>
                    </a:stretch>
                  </pic:blipFill>
                  <pic:spPr>
                    <a:xfrm>
                      <a:off x="0" y="0"/>
                      <a:ext cx="3715851" cy="2453493"/>
                    </a:xfrm>
                    <a:prstGeom prst="rect">
                      <a:avLst/>
                    </a:prstGeom>
                  </pic:spPr>
                </pic:pic>
              </a:graphicData>
            </a:graphic>
          </wp:inline>
        </w:drawing>
      </w:r>
    </w:p>
    <w:p w14:paraId="590EC159"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sz w:val="21"/>
          <w:szCs w:val="21"/>
        </w:rPr>
        <w:t>a</w:t>
      </w:r>
      <w:r>
        <w:rPr>
          <w:rFonts w:ascii="Times New Roman" w:hint="eastAsia"/>
          <w:sz w:val="21"/>
          <w:szCs w:val="21"/>
        </w:rPr>
        <w:t>）模型外部展示</w:t>
      </w:r>
    </w:p>
    <w:p w14:paraId="460D481F"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proofErr w:type="spellStart"/>
      <w:r>
        <w:rPr>
          <w:rFonts w:ascii="Times New Roman"/>
          <w:sz w:val="21"/>
          <w:szCs w:val="21"/>
        </w:rPr>
        <w:t>a</w:t>
      </w:r>
      <w:proofErr w:type="spellEnd"/>
      <w:r>
        <w:rPr>
          <w:rFonts w:ascii="Times New Roman" w:hint="eastAsia"/>
          <w:sz w:val="21"/>
          <w:szCs w:val="21"/>
        </w:rPr>
        <w:t>）</w:t>
      </w:r>
      <w:r>
        <w:rPr>
          <w:rFonts w:ascii="Times New Roman"/>
          <w:sz w:val="21"/>
          <w:szCs w:val="21"/>
        </w:rPr>
        <w:t>External display of the model</w:t>
      </w:r>
    </w:p>
    <w:p w14:paraId="7B4F8743" w14:textId="77777777" w:rsidR="00EE315F" w:rsidRDefault="00204804">
      <w:pPr>
        <w:snapToGrid w:val="0"/>
        <w:spacing w:after="120" w:line="300" w:lineRule="auto"/>
        <w:ind w:firstLineChars="200" w:firstLine="480"/>
        <w:jc w:val="center"/>
        <w:rPr>
          <w14:ligatures w14:val="standardContextual"/>
        </w:rPr>
      </w:pPr>
      <w:r>
        <w:rPr>
          <w:rFonts w:ascii="Cambria Math" w:hAnsi="Cambria Math"/>
          <w:noProof/>
        </w:rPr>
        <w:drawing>
          <wp:inline distT="0" distB="0" distL="0" distR="0" wp14:anchorId="794A9260" wp14:editId="3CDE6FA0">
            <wp:extent cx="3548380" cy="2296795"/>
            <wp:effectExtent l="0" t="0" r="0" b="1905"/>
            <wp:docPr id="1250232534" name="图片 1" descr="电脑萤幕画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32534" name="图片 1" descr="电脑萤幕画面&#10;&#10;AI 生成的内容可能不正确。"/>
                    <pic:cNvPicPr>
                      <a:picLocks noChangeAspect="1"/>
                    </pic:cNvPicPr>
                  </pic:nvPicPr>
                  <pic:blipFill>
                    <a:blip r:embed="rId67"/>
                    <a:srcRect l="2867"/>
                    <a:stretch>
                      <a:fillRect/>
                    </a:stretch>
                  </pic:blipFill>
                  <pic:spPr>
                    <a:xfrm>
                      <a:off x="0" y="0"/>
                      <a:ext cx="3868768" cy="2504355"/>
                    </a:xfrm>
                    <a:prstGeom prst="rect">
                      <a:avLst/>
                    </a:prstGeom>
                    <a:ln>
                      <a:noFill/>
                    </a:ln>
                  </pic:spPr>
                </pic:pic>
              </a:graphicData>
            </a:graphic>
          </wp:inline>
        </w:drawing>
      </w:r>
    </w:p>
    <w:p w14:paraId="08DA005C"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hint="eastAsia"/>
          <w:sz w:val="21"/>
          <w:szCs w:val="21"/>
        </w:rPr>
        <w:t>b</w:t>
      </w:r>
      <w:r>
        <w:rPr>
          <w:rFonts w:ascii="Times New Roman" w:hint="eastAsia"/>
          <w:sz w:val="21"/>
          <w:szCs w:val="21"/>
        </w:rPr>
        <w:t>）模型内部展示</w:t>
      </w:r>
    </w:p>
    <w:p w14:paraId="25F8B593"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hint="eastAsia"/>
          <w:sz w:val="21"/>
          <w:szCs w:val="21"/>
        </w:rPr>
        <w:t>b</w:t>
      </w:r>
      <w:r>
        <w:rPr>
          <w:rFonts w:ascii="Times New Roman" w:hint="eastAsia"/>
          <w:sz w:val="21"/>
          <w:szCs w:val="21"/>
        </w:rPr>
        <w:t>）</w:t>
      </w:r>
      <w:r>
        <w:rPr>
          <w:rFonts w:ascii="Times New Roman"/>
          <w:sz w:val="21"/>
          <w:szCs w:val="21"/>
        </w:rPr>
        <w:t>Internal display of the model</w:t>
      </w:r>
    </w:p>
    <w:p w14:paraId="5F8CD557"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图</w:t>
      </w:r>
      <w:r>
        <w:rPr>
          <w:rFonts w:ascii="Times New Roman" w:hint="eastAsia"/>
          <w:sz w:val="21"/>
          <w:szCs w:val="21"/>
        </w:rPr>
        <w:t>3</w:t>
      </w:r>
      <w:r>
        <w:rPr>
          <w:rFonts w:ascii="Times New Roman"/>
          <w:sz w:val="21"/>
          <w:szCs w:val="21"/>
        </w:rPr>
        <w:t>.</w:t>
      </w:r>
      <w:r>
        <w:rPr>
          <w:rFonts w:ascii="Times New Roman" w:hint="eastAsia"/>
          <w:sz w:val="21"/>
          <w:szCs w:val="21"/>
        </w:rPr>
        <w:t>10</w:t>
      </w:r>
      <w:r>
        <w:rPr>
          <w:rFonts w:ascii="Times New Roman" w:hint="eastAsia"/>
          <w:sz w:val="21"/>
          <w:szCs w:val="21"/>
        </w:rPr>
        <w:t>巷道漫游</w:t>
      </w:r>
    </w:p>
    <w:p w14:paraId="14A07188"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Fig.</w:t>
      </w:r>
      <w:r>
        <w:rPr>
          <w:rFonts w:ascii="Times New Roman" w:hint="eastAsia"/>
          <w:sz w:val="21"/>
          <w:szCs w:val="21"/>
        </w:rPr>
        <w:t xml:space="preserve"> 3</w:t>
      </w:r>
      <w:r>
        <w:rPr>
          <w:rFonts w:ascii="Times New Roman"/>
          <w:sz w:val="21"/>
          <w:szCs w:val="21"/>
        </w:rPr>
        <w:t>.</w:t>
      </w:r>
      <w:r>
        <w:rPr>
          <w:rFonts w:ascii="Times New Roman" w:hint="eastAsia"/>
          <w:sz w:val="21"/>
          <w:szCs w:val="21"/>
        </w:rPr>
        <w:t xml:space="preserve">10 </w:t>
      </w:r>
      <w:r>
        <w:rPr>
          <w:rFonts w:ascii="Times New Roman"/>
          <w:sz w:val="21"/>
          <w:szCs w:val="21"/>
        </w:rPr>
        <w:t>Fixed projection surface mapping</w:t>
      </w:r>
    </w:p>
    <w:p w14:paraId="16280063" w14:textId="77777777" w:rsidR="00EE315F" w:rsidRDefault="00204804">
      <w:pPr>
        <w:keepNext/>
        <w:keepLines/>
        <w:snapToGrid w:val="0"/>
        <w:spacing w:before="240" w:after="120" w:line="360" w:lineRule="auto"/>
        <w:outlineLvl w:val="1"/>
        <w:rPr>
          <w:rFonts w:eastAsia="黑体"/>
          <w:sz w:val="28"/>
          <w:szCs w:val="32"/>
        </w:rPr>
      </w:pPr>
      <w:bookmarkStart w:id="196" w:name="_Toc192629373"/>
      <w:r>
        <w:rPr>
          <w:rFonts w:eastAsia="黑体" w:hint="eastAsia"/>
          <w:sz w:val="28"/>
          <w:szCs w:val="32"/>
        </w:rPr>
        <w:t>3</w:t>
      </w:r>
      <w:r>
        <w:rPr>
          <w:rFonts w:eastAsia="黑体"/>
          <w:sz w:val="28"/>
          <w:szCs w:val="32"/>
        </w:rPr>
        <w:t>.</w:t>
      </w:r>
      <w:r>
        <w:rPr>
          <w:rFonts w:eastAsia="黑体" w:hint="eastAsia"/>
          <w:sz w:val="28"/>
          <w:szCs w:val="32"/>
        </w:rPr>
        <w:t xml:space="preserve">5 </w:t>
      </w:r>
      <w:r>
        <w:rPr>
          <w:rFonts w:eastAsia="黑体" w:hint="eastAsia"/>
          <w:sz w:val="28"/>
          <w:szCs w:val="32"/>
        </w:rPr>
        <w:t>本章小结</w:t>
      </w:r>
      <w:bookmarkEnd w:id="196"/>
    </w:p>
    <w:p w14:paraId="7860BFC5"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kern w:val="2"/>
        </w:rPr>
        <w:t>本章围绕三维地质建模与可视化的实现，详细介绍了基于</w:t>
      </w:r>
      <w:r>
        <w:rPr>
          <w:rFonts w:ascii="Times New Roman" w:hAnsi="Times New Roman" w:cs="Times New Roman"/>
          <w:kern w:val="2"/>
        </w:rPr>
        <w:t>WebGL</w:t>
      </w:r>
      <w:r>
        <w:rPr>
          <w:rFonts w:ascii="Times New Roman" w:hAnsi="Times New Roman" w:cs="Times New Roman"/>
          <w:kern w:val="2"/>
        </w:rPr>
        <w:t>技术的可视化方法。首先，讨论了</w:t>
      </w:r>
      <w:r>
        <w:rPr>
          <w:rFonts w:ascii="Times New Roman" w:hAnsi="Times New Roman" w:cs="Times New Roman"/>
          <w:kern w:val="2"/>
        </w:rPr>
        <w:t>WebGL</w:t>
      </w:r>
      <w:r>
        <w:rPr>
          <w:rFonts w:ascii="Times New Roman" w:hAnsi="Times New Roman" w:cs="Times New Roman"/>
          <w:kern w:val="2"/>
        </w:rPr>
        <w:t>和</w:t>
      </w:r>
      <w:r>
        <w:rPr>
          <w:rFonts w:ascii="Times New Roman" w:hAnsi="Times New Roman" w:cs="Times New Roman"/>
          <w:kern w:val="2"/>
        </w:rPr>
        <w:t>Three.js</w:t>
      </w:r>
      <w:r>
        <w:rPr>
          <w:rFonts w:ascii="Times New Roman" w:hAnsi="Times New Roman" w:cs="Times New Roman"/>
          <w:kern w:val="2"/>
        </w:rPr>
        <w:t>等核心技术在三维场景构建与模型渲染中的应用，分析了纹理</w:t>
      </w:r>
      <w:r>
        <w:rPr>
          <w:rFonts w:ascii="Times New Roman" w:hAnsi="Times New Roman" w:cs="Times New Roman"/>
          <w:kern w:val="2"/>
        </w:rPr>
        <w:t>UV</w:t>
      </w:r>
      <w:r>
        <w:rPr>
          <w:rFonts w:ascii="Times New Roman" w:hAnsi="Times New Roman" w:cs="Times New Roman"/>
          <w:kern w:val="2"/>
        </w:rPr>
        <w:t>坐标计算方法的核心原理和具体实现策略，为地质模型的细节表达提供了高效的技术支撑。</w:t>
      </w:r>
    </w:p>
    <w:p w14:paraId="68AD8DCB"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kern w:val="2"/>
        </w:rPr>
        <w:t>在交互功能方面，探讨了射线追踪、模型控制、巷道漫游</w:t>
      </w:r>
      <w:r>
        <w:rPr>
          <w:rFonts w:ascii="Times New Roman" w:hAnsi="Times New Roman" w:cs="Times New Roman" w:hint="eastAsia"/>
          <w:kern w:val="2"/>
        </w:rPr>
        <w:t>等</w:t>
      </w:r>
      <w:r>
        <w:rPr>
          <w:rFonts w:ascii="Times New Roman" w:hAnsi="Times New Roman" w:cs="Times New Roman"/>
          <w:kern w:val="2"/>
        </w:rPr>
        <w:t>功能的设计与实现，分析了射线追踪用于模型查询与用户交互的原理</w:t>
      </w:r>
      <w:r>
        <w:rPr>
          <w:rFonts w:ascii="Times New Roman" w:hAnsi="Times New Roman" w:cs="Times New Roman" w:hint="eastAsia"/>
          <w:kern w:val="2"/>
        </w:rPr>
        <w:t>和</w:t>
      </w:r>
      <w:r>
        <w:rPr>
          <w:rFonts w:ascii="Times New Roman" w:hAnsi="Times New Roman" w:cs="Times New Roman"/>
          <w:kern w:val="2"/>
        </w:rPr>
        <w:t>巷道漫游</w:t>
      </w:r>
      <w:proofErr w:type="gramStart"/>
      <w:r>
        <w:rPr>
          <w:rFonts w:ascii="Times New Roman" w:hAnsi="Times New Roman" w:cs="Times New Roman"/>
          <w:kern w:val="2"/>
        </w:rPr>
        <w:t>基于第</w:t>
      </w:r>
      <w:r>
        <w:rPr>
          <w:rFonts w:ascii="Times New Roman" w:hAnsi="Times New Roman" w:cs="Times New Roman" w:hint="eastAsia"/>
          <w:kern w:val="2"/>
        </w:rPr>
        <w:t>一</w:t>
      </w:r>
      <w:proofErr w:type="gramEnd"/>
      <w:r>
        <w:rPr>
          <w:rFonts w:ascii="Times New Roman" w:hAnsi="Times New Roman" w:cs="Times New Roman"/>
          <w:kern w:val="2"/>
        </w:rPr>
        <w:t>人称控制器的应用。基于</w:t>
      </w:r>
      <w:r>
        <w:rPr>
          <w:rFonts w:ascii="Times New Roman" w:hAnsi="Times New Roman" w:cs="Times New Roman"/>
          <w:kern w:val="2"/>
        </w:rPr>
        <w:t>WebGL</w:t>
      </w:r>
      <w:r>
        <w:rPr>
          <w:rFonts w:ascii="Times New Roman" w:hAnsi="Times New Roman" w:cs="Times New Roman"/>
          <w:kern w:val="2"/>
        </w:rPr>
        <w:t>的地质</w:t>
      </w:r>
      <w:r>
        <w:rPr>
          <w:rFonts w:ascii="Times New Roman" w:hAnsi="Times New Roman" w:cs="Times New Roman" w:hint="eastAsia"/>
          <w:kern w:val="2"/>
        </w:rPr>
        <w:t>模型</w:t>
      </w:r>
      <w:r>
        <w:rPr>
          <w:rFonts w:ascii="Times New Roman" w:hAnsi="Times New Roman" w:cs="Times New Roman"/>
          <w:kern w:val="2"/>
        </w:rPr>
        <w:t>可视化</w:t>
      </w:r>
      <w:r>
        <w:rPr>
          <w:rFonts w:ascii="Times New Roman" w:hAnsi="Times New Roman" w:cs="Times New Roman" w:hint="eastAsia"/>
          <w:kern w:val="2"/>
        </w:rPr>
        <w:t>的方法原理及流程，</w:t>
      </w:r>
      <w:r>
        <w:rPr>
          <w:rFonts w:ascii="Times New Roman" w:hAnsi="Times New Roman" w:cs="Times New Roman"/>
          <w:kern w:val="2"/>
        </w:rPr>
        <w:t>为后续</w:t>
      </w:r>
      <w:r>
        <w:rPr>
          <w:rFonts w:ascii="Times New Roman" w:hAnsi="Times New Roman" w:cs="Times New Roman" w:hint="eastAsia"/>
          <w:kern w:val="2"/>
        </w:rPr>
        <w:t>可视化系统</w:t>
      </w:r>
      <w:r>
        <w:rPr>
          <w:rFonts w:ascii="Times New Roman" w:hAnsi="Times New Roman" w:cs="Times New Roman"/>
          <w:kern w:val="2"/>
        </w:rPr>
        <w:t>的</w:t>
      </w:r>
      <w:r>
        <w:rPr>
          <w:rFonts w:ascii="Times New Roman" w:hAnsi="Times New Roman" w:cs="Times New Roman" w:hint="eastAsia"/>
          <w:kern w:val="2"/>
        </w:rPr>
        <w:t>开发奠定</w:t>
      </w:r>
      <w:r>
        <w:rPr>
          <w:rFonts w:ascii="Times New Roman" w:hAnsi="Times New Roman" w:cs="Times New Roman"/>
          <w:kern w:val="2"/>
        </w:rPr>
        <w:t>基础。</w:t>
      </w:r>
    </w:p>
    <w:p w14:paraId="65259E34" w14:textId="77777777" w:rsidR="00EE315F" w:rsidRDefault="00EE315F">
      <w:pPr>
        <w:widowControl w:val="0"/>
        <w:snapToGrid w:val="0"/>
        <w:spacing w:before="120" w:line="300" w:lineRule="auto"/>
        <w:ind w:firstLineChars="200" w:firstLine="480"/>
        <w:jc w:val="both"/>
        <w:rPr>
          <w:rFonts w:ascii="Times New Roman" w:hAnsi="Times New Roman" w:cs="Times New Roman"/>
          <w:kern w:val="2"/>
        </w:rPr>
      </w:pPr>
    </w:p>
    <w:p w14:paraId="5D60159A" w14:textId="77777777" w:rsidR="00EE315F" w:rsidRDefault="00204804">
      <w:pPr>
        <w:adjustRightInd w:val="0"/>
        <w:snapToGrid w:val="0"/>
        <w:spacing w:before="240" w:after="120" w:line="360" w:lineRule="auto"/>
        <w:jc w:val="center"/>
        <w:outlineLvl w:val="0"/>
        <w:rPr>
          <w:rFonts w:ascii="Times New Roman" w:hAnsi="Times New Roman" w:cs="Times New Roman"/>
          <w:kern w:val="2"/>
        </w:rPr>
        <w:sectPr w:rsidR="00EE315F">
          <w:headerReference w:type="default" r:id="rId68"/>
          <w:pgSz w:w="11906" w:h="16838"/>
          <w:pgMar w:top="1701" w:right="1701" w:bottom="1701" w:left="1701" w:header="1134" w:footer="1134" w:gutter="0"/>
          <w:cols w:space="720"/>
          <w:docGrid w:type="linesAndChars" w:linePitch="326"/>
        </w:sectPr>
      </w:pPr>
      <w:r>
        <w:rPr>
          <w:rFonts w:ascii="Times New Roman" w:hAnsi="Times New Roman" w:cs="Times New Roman"/>
          <w:kern w:val="2"/>
        </w:rPr>
        <w:br w:type="page"/>
      </w:r>
      <w:bookmarkStart w:id="197" w:name="_Toc192629374"/>
    </w:p>
    <w:p w14:paraId="6F331B96" w14:textId="77777777" w:rsidR="00EE315F" w:rsidRDefault="00204804">
      <w:pPr>
        <w:adjustRightInd w:val="0"/>
        <w:snapToGrid w:val="0"/>
        <w:spacing w:before="240" w:after="120" w:line="360" w:lineRule="auto"/>
        <w:jc w:val="center"/>
        <w:outlineLvl w:val="0"/>
      </w:pPr>
      <w:r>
        <w:rPr>
          <w:rFonts w:ascii="Arial" w:eastAsia="黑体" w:hAnsi="Arial" w:cs="Arial" w:hint="eastAsia"/>
          <w:bCs/>
          <w:kern w:val="36"/>
          <w:sz w:val="32"/>
          <w:szCs w:val="36"/>
        </w:rPr>
        <w:t>4</w:t>
      </w:r>
      <w:r>
        <w:rPr>
          <w:rFonts w:ascii="Arial" w:eastAsia="黑体" w:hAnsi="Arial" w:cs="Arial"/>
          <w:bCs/>
          <w:kern w:val="36"/>
          <w:sz w:val="32"/>
          <w:szCs w:val="36"/>
        </w:rPr>
        <w:t>三维</w:t>
      </w:r>
      <w:r>
        <w:rPr>
          <w:rFonts w:ascii="Arial" w:eastAsia="黑体" w:hAnsi="Arial" w:cs="Arial" w:hint="eastAsia"/>
          <w:bCs/>
          <w:kern w:val="36"/>
          <w:sz w:val="32"/>
          <w:szCs w:val="36"/>
        </w:rPr>
        <w:t>地质模型可视化系统开发</w:t>
      </w:r>
      <w:bookmarkEnd w:id="197"/>
    </w:p>
    <w:p w14:paraId="2E198AB9" w14:textId="77777777" w:rsidR="00EE315F" w:rsidRDefault="00204804">
      <w:pPr>
        <w:keepNext/>
        <w:keepLines/>
        <w:snapToGrid w:val="0"/>
        <w:spacing w:before="240" w:after="120" w:line="360" w:lineRule="auto"/>
        <w:outlineLvl w:val="1"/>
        <w:rPr>
          <w:rFonts w:eastAsia="黑体"/>
          <w:sz w:val="28"/>
          <w:szCs w:val="32"/>
        </w:rPr>
      </w:pPr>
      <w:bookmarkStart w:id="198" w:name="_Toc192629375"/>
      <w:r>
        <w:rPr>
          <w:rFonts w:eastAsia="黑体" w:hint="eastAsia"/>
          <w:sz w:val="28"/>
          <w:szCs w:val="32"/>
        </w:rPr>
        <w:t>4</w:t>
      </w:r>
      <w:r>
        <w:rPr>
          <w:rFonts w:eastAsia="黑体"/>
          <w:sz w:val="28"/>
          <w:szCs w:val="32"/>
        </w:rPr>
        <w:t>.</w:t>
      </w:r>
      <w:r>
        <w:rPr>
          <w:rFonts w:eastAsia="黑体" w:hint="eastAsia"/>
          <w:sz w:val="28"/>
          <w:szCs w:val="32"/>
        </w:rPr>
        <w:t xml:space="preserve">1 </w:t>
      </w:r>
      <w:r>
        <w:rPr>
          <w:rFonts w:eastAsia="黑体" w:hint="eastAsia"/>
          <w:sz w:val="28"/>
          <w:szCs w:val="32"/>
        </w:rPr>
        <w:t>系统结构及功能</w:t>
      </w:r>
      <w:bookmarkEnd w:id="198"/>
    </w:p>
    <w:p w14:paraId="0AE6F28A" w14:textId="77777777" w:rsidR="00EE315F" w:rsidRDefault="00204804">
      <w:pPr>
        <w:spacing w:line="400" w:lineRule="exact"/>
        <w:ind w:firstLineChars="200" w:firstLine="480"/>
      </w:pPr>
      <w:r>
        <w:t xml:space="preserve">1. </w:t>
      </w:r>
      <w:r>
        <w:t>系统</w:t>
      </w:r>
      <w:r>
        <w:rPr>
          <w:rFonts w:hint="eastAsia"/>
        </w:rPr>
        <w:t>结构</w:t>
      </w:r>
    </w:p>
    <w:p w14:paraId="0885F2E6" w14:textId="77777777" w:rsidR="00EE315F" w:rsidRDefault="00204804">
      <w:pPr>
        <w:spacing w:line="400" w:lineRule="exact"/>
        <w:ind w:firstLineChars="250" w:firstLine="600"/>
      </w:pPr>
      <w:r>
        <w:rPr>
          <w:rFonts w:ascii="Times New Roman" w:hAnsi="Times New Roman" w:cs="Times New Roman"/>
          <w:kern w:val="2"/>
        </w:rPr>
        <w:t>系统采用前后端分离</w:t>
      </w:r>
      <w:r>
        <w:rPr>
          <w:rFonts w:ascii="Times New Roman" w:hAnsi="Times New Roman" w:cs="Times New Roman" w:hint="eastAsia"/>
          <w:kern w:val="2"/>
        </w:rPr>
        <w:t>的模式进行开发</w:t>
      </w:r>
      <w:r>
        <w:rPr>
          <w:rFonts w:ascii="Times New Roman" w:hAnsi="Times New Roman" w:cs="Times New Roman"/>
          <w:kern w:val="2"/>
        </w:rPr>
        <w:t>，前端</w:t>
      </w:r>
      <w:r>
        <w:rPr>
          <w:rFonts w:ascii="Times New Roman" w:hAnsi="Times New Roman" w:cs="Times New Roman" w:hint="eastAsia"/>
          <w:kern w:val="2"/>
        </w:rPr>
        <w:t>主要</w:t>
      </w:r>
      <w:r>
        <w:rPr>
          <w:rFonts w:ascii="Times New Roman" w:hAnsi="Times New Roman" w:cs="Times New Roman"/>
          <w:kern w:val="2"/>
        </w:rPr>
        <w:t>采用</w:t>
      </w:r>
      <w:r>
        <w:rPr>
          <w:rFonts w:ascii="Times New Roman" w:hAnsi="Times New Roman" w:cs="Times New Roman"/>
          <w:kern w:val="2"/>
        </w:rPr>
        <w:t xml:space="preserve">Vue 3 </w:t>
      </w:r>
      <w:r>
        <w:rPr>
          <w:rFonts w:ascii="Times New Roman" w:hAnsi="Times New Roman" w:cs="Times New Roman" w:hint="eastAsia"/>
          <w:kern w:val="2"/>
        </w:rPr>
        <w:t>、</w:t>
      </w:r>
      <w:r>
        <w:rPr>
          <w:rFonts w:ascii="Times New Roman" w:hAnsi="Times New Roman" w:cs="Times New Roman"/>
          <w:kern w:val="2"/>
        </w:rPr>
        <w:t xml:space="preserve">Three.js </w:t>
      </w:r>
      <w:r>
        <w:rPr>
          <w:rFonts w:ascii="Times New Roman" w:hAnsi="Times New Roman" w:cs="Times New Roman" w:hint="eastAsia"/>
          <w:kern w:val="2"/>
        </w:rPr>
        <w:t>和</w:t>
      </w:r>
      <w:r>
        <w:rPr>
          <w:rFonts w:ascii="Times New Roman" w:hAnsi="Times New Roman" w:cs="Times New Roman"/>
          <w:kern w:val="2"/>
        </w:rPr>
        <w:t>WebGL</w:t>
      </w:r>
      <w:r>
        <w:rPr>
          <w:rFonts w:ascii="Times New Roman" w:hAnsi="Times New Roman" w:cs="Times New Roman"/>
          <w:kern w:val="2"/>
        </w:rPr>
        <w:t>进行三维可视化渲染</w:t>
      </w:r>
      <w:r>
        <w:fldChar w:fldCharType="begin"/>
      </w:r>
      <w:r>
        <w:instrText xml:space="preserve"> ADDIN ZOTERO_ITEM CSL_CITATION {"citationID":"d7iTRox9","properties":{"formattedCitation":"\\super [79-81]\\nosupersub{}","plainCitation":"</w:instrText>
      </w:r>
      <w:r>
        <w:instrText>[79-81]","noteIndex":0},"citationItems":[{"id":125,"uris":["http://zotero.org/users/local/8clMLtyf/items/Z8S69MF4"],"itemData":{"id":125,"type":"thesis","abstract":"</w:instrText>
      </w:r>
      <w:r>
        <w:instrText>随着我国经济社会的飞速发展</w:instrText>
      </w:r>
      <w:r>
        <w:instrText>,</w:instrText>
      </w:r>
      <w:r>
        <w:instrText>我国的公路隧道规模与日俱增。传统人工管理的方式具有信息化程度偏低、显示不直观和管理效率低下等缺点</w:instrText>
      </w:r>
      <w:r>
        <w:instrText>,</w:instrText>
      </w:r>
      <w:r>
        <w:instrText>因此需要一种显示直观和信息化程度高的隧道管理系统来提高隧</w:instrText>
      </w:r>
      <w:r>
        <w:instrText>道的管理效率。另一方面</w:instrText>
      </w:r>
      <w:r>
        <w:instrText>,</w:instrText>
      </w:r>
      <w:r>
        <w:instrText>随着计算机技术的高速发展</w:instrText>
      </w:r>
      <w:r>
        <w:instrText>,</w:instrText>
      </w:r>
      <w:r>
        <w:instrText>特别是</w:instrText>
      </w:r>
      <w:r>
        <w:instrText>Web</w:instrText>
      </w:r>
      <w:r>
        <w:instrText>可视化技术和</w:instrText>
      </w:r>
      <w:r>
        <w:instrText>Web</w:instrText>
      </w:r>
      <w:r>
        <w:instrText>实时通信技术的发展为显示直观的隧道可视化系统提供了技术基础。本文提出了隧道实时可视化管理系统</w:instrText>
      </w:r>
      <w:r>
        <w:instrText>,</w:instrText>
      </w:r>
      <w:r>
        <w:instrText>该系统是一种使用</w:instrText>
      </w:r>
      <w:r>
        <w:instrText>B/S</w:instrText>
      </w:r>
      <w:r>
        <w:instrText>模式开发的隧道管理软件</w:instrText>
      </w:r>
      <w:r>
        <w:instrText>,</w:instrText>
      </w:r>
      <w:r>
        <w:instrText>软件实现</w:instrText>
      </w:r>
      <w:r>
        <w:rPr>
          <w:rFonts w:hint="eastAsia"/>
        </w:rPr>
        <w:instrText>了在三维场景下隧道形变的实时可视化监测和车辆位置的实时可视化监测</w:instrText>
      </w:r>
      <w:r>
        <w:instrText>,</w:instrText>
      </w:r>
      <w:r>
        <w:instrText>能够直观地实时管理隧道。同时该软件还具有隧道形变场景和车辆场景重现的功能</w:instrText>
      </w:r>
      <w:r>
        <w:instrText>,</w:instrText>
      </w:r>
      <w:r>
        <w:instrText>这对于事后问题的查找和分析具有重要意义。为了方便对隧道整体的监测</w:instrText>
      </w:r>
      <w:r>
        <w:instrText>,</w:instrText>
      </w:r>
      <w:r>
        <w:instrText>软件还加入了隧道形变统计和车辆统计的功能。本文的主要工作内容如下</w:instrText>
      </w:r>
      <w:r>
        <w:instrText>:(1)</w:instrText>
      </w:r>
      <w:r>
        <w:instrText>基于</w:instrText>
      </w:r>
      <w:r>
        <w:instrText>Web</w:instrText>
      </w:r>
      <w:r>
        <w:instrText>的三维场景设计。首先使用三维建模软件</w:instrText>
      </w:r>
      <w:r>
        <w:instrText>Blender</w:instrText>
      </w:r>
      <w:r>
        <w:instrText>构建了隧道场景的三维模型并将其导出为</w:instrText>
      </w:r>
      <w:r>
        <w:instrText>gl TF</w:instrText>
      </w:r>
      <w:r>
        <w:instrText>文件</w:instrText>
      </w:r>
      <w:r>
        <w:instrText>;</w:instrText>
      </w:r>
      <w:r>
        <w:instrText>然后使用基于</w:instrText>
      </w:r>
      <w:r>
        <w:instrText>WebGL</w:instrText>
      </w:r>
      <w:r>
        <w:instrText>的</w:instrText>
      </w:r>
      <w:r>
        <w:instrText>Three.js</w:instrText>
      </w:r>
      <w:r>
        <w:instrText>技术完成了三维场景在</w:instrText>
      </w:r>
      <w:r>
        <w:instrText>Web</w:instrText>
      </w:r>
      <w:r>
        <w:instrText>上的显示</w:instrText>
      </w:r>
      <w:r>
        <w:instrText>;</w:instrText>
      </w:r>
      <w:r>
        <w:instrText>最后</w:instrText>
      </w:r>
      <w:r>
        <w:instrText>,</w:instrText>
      </w:r>
      <w:r>
        <w:instrText>通过使用骨骼动画的方式</w:instrText>
      </w:r>
      <w:r>
        <w:instrText>,</w:instrText>
      </w:r>
      <w:r>
        <w:instrText>实现了隧道形变</w:instrText>
      </w:r>
      <w:r>
        <w:rPr>
          <w:rFonts w:hint="eastAsia"/>
        </w:rPr>
        <w:instrText>在</w:instrText>
      </w:r>
      <w:r>
        <w:instrText>Web</w:instrText>
      </w:r>
      <w:r>
        <w:instrText>上的显示以及车辆在三维场景中的移动</w:instrText>
      </w:r>
      <w:r>
        <w:instrText>,</w:instrText>
      </w:r>
      <w:r>
        <w:instrText>同时对三维场景的加载和</w:instrText>
      </w:r>
      <w:r>
        <w:instrText>渲染进行优化</w:instrText>
      </w:r>
      <w:r>
        <w:instrText>,</w:instrText>
      </w:r>
      <w:r>
        <w:instrText>提高了三维场景的加载和渲染效率。</w:instrText>
      </w:r>
      <w:r>
        <w:instrText>(2)</w:instrText>
      </w:r>
      <w:r>
        <w:instrText>实时数据传输与用户交互设计。使用</w:instrText>
      </w:r>
      <w:r>
        <w:instrText>WebSocket</w:instrText>
      </w:r>
      <w:r>
        <w:instrText>协议在浏览器端和服务器端建立通信</w:instrText>
      </w:r>
      <w:r>
        <w:instrText>,</w:instrText>
      </w:r>
      <w:r>
        <w:instrText>使得服务器可以在没有浏览器请求的条件下向浏览器端推送数据</w:instrText>
      </w:r>
      <w:r>
        <w:instrText>,</w:instrText>
      </w:r>
      <w:r>
        <w:instrText>为系统整体实现实时形变和实时车辆位置提供了通信基础。同时还设计完成了用户的交互设计</w:instrText>
      </w:r>
      <w:r>
        <w:instrText>,</w:instrText>
      </w:r>
      <w:r>
        <w:instrText>如三维场景的平移、旋转和缩放</w:instrText>
      </w:r>
      <w:r>
        <w:instrText>,</w:instrText>
      </w:r>
      <w:r>
        <w:instrText>从而提高用户的操作体验。</w:instrText>
      </w:r>
      <w:r>
        <w:instrText>(3)</w:instrText>
      </w:r>
      <w:r>
        <w:instrText>隧道实时可视化管理系统的开发。通过对系统的功能分析</w:instrText>
      </w:r>
      <w:r>
        <w:instrText>,</w:instrText>
      </w:r>
      <w:r>
        <w:instrText>选择使用</w:instrText>
      </w:r>
      <w:r>
        <w:instrText>B/S</w:instrText>
      </w:r>
      <w:r>
        <w:instrText>和前后端分离的模式完成本系统的开发。数据</w:instrText>
      </w:r>
      <w:r>
        <w:rPr>
          <w:rFonts w:hint="eastAsia"/>
        </w:rPr>
        <w:instrText>库使用</w:instrText>
      </w:r>
      <w:r>
        <w:instrText>My SQL</w:instrText>
      </w:r>
      <w:r>
        <w:instrText>数据库进行数据管理</w:instrText>
      </w:r>
      <w:r>
        <w:instrText>,</w:instrText>
      </w:r>
      <w:r>
        <w:instrText>设计物理实体表完成数据存储。后</w:instrText>
      </w:r>
      <w:r>
        <w:instrText>端采用</w:instrText>
      </w:r>
      <w:r>
        <w:instrText>Spring Boot</w:instrText>
      </w:r>
      <w:r>
        <w:instrText>框架和</w:instrText>
      </w:r>
      <w:r>
        <w:instrText>My Batis Plus</w:instrText>
      </w:r>
      <w:r>
        <w:instrText>框架构建了服务器端程序</w:instrText>
      </w:r>
      <w:r>
        <w:instrText>,</w:instrText>
      </w:r>
      <w:r>
        <w:instrText>使用</w:instrText>
      </w:r>
      <w:r>
        <w:instrText>MVC</w:instrText>
      </w:r>
      <w:r>
        <w:instrText>分层开发思想</w:instrText>
      </w:r>
      <w:r>
        <w:instrText>,</w:instrText>
      </w:r>
      <w:r>
        <w:instrText>完成实时数据的处理。前端使用</w:instrText>
      </w:r>
      <w:r>
        <w:instrText>Vue</w:instrText>
      </w:r>
      <w:r>
        <w:instrText>框架、</w:instrText>
      </w:r>
      <w:r>
        <w:instrText>Element UI</w:instrText>
      </w:r>
      <w:r>
        <w:instrText>组件和</w:instrText>
      </w:r>
      <w:r>
        <w:instrText>Echarts</w:instrText>
      </w:r>
      <w:r>
        <w:instrText>组件搭建了前端页面</w:instrText>
      </w:r>
      <w:r>
        <w:instrText>,</w:instrText>
      </w:r>
      <w:r>
        <w:instrText>完成前端三维场景和数据的可视化。本文设计的隧道实时可视化管理系统</w:instrText>
      </w:r>
      <w:r>
        <w:instrText>,</w:instrText>
      </w:r>
      <w:r>
        <w:instrText>不仅能够实时显示当前时刻隧道的内部场景信息</w:instrText>
      </w:r>
      <w:r>
        <w:instrText>,</w:instrText>
      </w:r>
      <w:r>
        <w:instrText>还能对隧道的历史场景进行可视化重现</w:instrText>
      </w:r>
      <w:r>
        <w:instrText>,</w:instrText>
      </w:r>
      <w:r>
        <w:instrText>有效提高了隧道的管理效率。</w:instrText>
      </w:r>
      <w:r>
        <w:instrText>","genre":"</w:instrText>
      </w:r>
      <w:r>
        <w:instrText>硕士学位论文</w:instrText>
      </w:r>
      <w:r>
        <w:instrText>","language":"zh-CN","note":"DOI: 10.27005/d.cnki</w:instrText>
      </w:r>
      <w:r>
        <w:instrText xml:space="preserve">.gdzku.2021.003741\nmajor: </w:instrText>
      </w:r>
      <w:r>
        <w:instrText>工程硕士（专业学位）</w:instrText>
      </w:r>
      <w:r>
        <w:instrText xml:space="preserve">\ndownload: 1321\nalbum: </w:instrText>
      </w:r>
      <w:r>
        <w:instrText>工程科技</w:instrText>
      </w:r>
      <w:r>
        <w:instrText>Ⅱ</w:instrText>
      </w:r>
      <w:r>
        <w:instrText>辑</w:instrText>
      </w:r>
      <w:r>
        <w:instrText>;</w:instrText>
      </w:r>
      <w:r>
        <w:instrText>信息科技</w:instrText>
      </w:r>
      <w:r>
        <w:instrText>\nCLC: TP393.09;U457\ndbcode: CMFD\ndbname: CMFD202201\nfilename: 1021748608.nh","number-of-pages":"88","publisher":"</w:instrText>
      </w:r>
      <w:r>
        <w:instrText>电子科技大学</w:instrText>
      </w:r>
      <w:r>
        <w:instrText>","source":"CNKI","title":"</w:instrText>
      </w:r>
      <w:r>
        <w:instrText>基于</w:instrText>
      </w:r>
      <w:r>
        <w:instrText>Web</w:instrText>
      </w:r>
      <w:r>
        <w:instrText>的隧道实时可视化管理系统设计与实现</w:instrText>
      </w:r>
      <w:r>
        <w:instrText>","URL":"ht</w:instrText>
      </w:r>
      <w:r>
        <w:instrText>tps://doi.org/10.27005/d.cnki.gdzku.2021.003741","author":[{"literal":"</w:instrText>
      </w:r>
      <w:r>
        <w:instrText>张羽西</w:instrText>
      </w:r>
      <w:r>
        <w:instrText>"}],"contributor":[{"literal":"</w:instrText>
      </w:r>
      <w:r>
        <w:instrText>李绍荣</w:instrText>
      </w:r>
      <w:r>
        <w:instrText>"}],"accessed":{"date-parts":[["2025",2,25]]},"issued":{"date-parts":[["2022"]]}}},{"id":124,"uris":["http://zotero.org/users/local/8clMLtyf/items/6</w:instrText>
      </w:r>
      <w:r>
        <w:instrText>8NSMY9E"],"itemData":{"id":124,"type":"article-journal","abstract":"</w:instrText>
      </w:r>
      <w:r>
        <w:instrText>针对目前水利工程施工阶段工程建管平台功能设置与行业联系不紧密、工程参建各方业务彼此孤立、三维可视化场景功能单一及加载速度慢、</w:instrText>
      </w:r>
      <w:r>
        <w:instrText xml:space="preserve"> BIM</w:instrText>
      </w:r>
      <w:r>
        <w:instrText>与其他技术手段结合较弱等问题，提出了以</w:instrText>
      </w:r>
      <w:r>
        <w:instrText>Cesium.js+Three.js</w:instrText>
      </w:r>
      <w:r>
        <w:instrText>前端融合框架为基础，以任务流程为主线，采用</w:instrText>
      </w:r>
      <w:r>
        <w:instrText>BIM+GIS+IoT</w:instrText>
      </w:r>
      <w:r>
        <w:instrText>技术搭建符合行业内功能特色的建</w:instrText>
      </w:r>
      <w:r>
        <w:rPr>
          <w:rFonts w:hint="eastAsia"/>
        </w:rPr>
        <w:instrText>管平台开发技术路线。以北京市密云水库改造消隐工程为实施点，自主研发了包含四级</w:instrText>
      </w:r>
      <w:r>
        <w:rPr>
          <w:rFonts w:hint="eastAsia"/>
        </w:rPr>
        <w:instrText>架构、三大模块、</w:instrText>
      </w:r>
      <w:r>
        <w:instrText>12</w:instrText>
      </w:r>
      <w:r>
        <w:instrText>大功能点的基于</w:instrText>
      </w:r>
      <w:r>
        <w:instrText>BIM</w:instrText>
      </w:r>
      <w:r>
        <w:instrText>的工程建设管理平台，实现了以工程参建各方协作流程为主线的工程建管模式，充分融合扩展了</w:instrText>
      </w:r>
      <w:r>
        <w:instrText>BIM+GIS+IoT</w:instrText>
      </w:r>
      <w:r>
        <w:instrText>的核心技术应用。该平台目前已经上线使用，通过各参建方协同、工程资料档案管理、进度</w:instrText>
      </w:r>
      <w:r>
        <w:instrText>/</w:instrText>
      </w:r>
      <w:r>
        <w:instrText>质量管理及物资码、智慧工地、</w:instrText>
      </w:r>
      <w:r>
        <w:instrText>VR</w:instrText>
      </w:r>
      <w:r>
        <w:instrText>等可视化应用，提升了工程建设管理效率，确保了工程按时按质完成，降低了</w:instrText>
      </w:r>
      <w:r>
        <w:instrText>20%</w:instrText>
      </w:r>
      <w:r>
        <w:instrText>的人力成本。相对于其他平台，</w:instrText>
      </w:r>
      <w:r>
        <w:instrText>BIM+GIS+IoT+VR</w:instrText>
      </w:r>
      <w:r>
        <w:instrText>融合度高，可视化场景应用点及交互效果丰富，在</w:instrText>
      </w:r>
      <w:r>
        <w:rPr>
          <w:rFonts w:hint="eastAsia"/>
        </w:rPr>
        <w:instrText>采用</w:instrText>
      </w:r>
      <w:r>
        <w:instrText>Cesium.js</w:instrText>
      </w:r>
      <w:r>
        <w:instrText>与</w:instrText>
      </w:r>
      <w:r>
        <w:instrText>Three.js</w:instrText>
      </w:r>
      <w:r>
        <w:instrText>融合的前端框架下，加载速度提高了</w:instrText>
      </w:r>
      <w:r>
        <w:instrText>50%</w:instrText>
      </w:r>
      <w:r>
        <w:instrText>以上，在实际工程中发挥了巨大的实用作用。</w:instrText>
      </w:r>
      <w:r>
        <w:instrText>","container-title":"</w:instrText>
      </w:r>
      <w:r>
        <w:instrText>水利水电技术（中英文）</w:instrText>
      </w:r>
      <w:r>
        <w:instrText xml:space="preserve">","DOI":"10.13928/j.cnki.wrahe.2022.11.004","issue":"11","language":"zh-CN","note":"foundation: </w:instrText>
      </w:r>
      <w:r>
        <w:instrText>国家重点研发计划项目</w:instrText>
      </w:r>
      <w:r>
        <w:instrText>(2016YFC0401404)</w:instrText>
      </w:r>
      <w:r>
        <w:instrText>；</w:instrText>
      </w:r>
      <w:r>
        <w:instrText xml:space="preserve"> </w:instrText>
      </w:r>
      <w:r>
        <w:instrText>北京市科技计划项目</w:instrText>
      </w:r>
      <w:r>
        <w:instrText>(Z161100004516015)</w:instrText>
      </w:r>
      <w:r>
        <w:instrText>；</w:instrText>
      </w:r>
      <w:r>
        <w:instrText xml:space="preserve">\ndownload: 1525\nalbum: </w:instrText>
      </w:r>
      <w:r>
        <w:instrText>工程科技</w:instrText>
      </w:r>
      <w:r>
        <w:instrText>Ⅱ</w:instrText>
      </w:r>
      <w:r>
        <w:instrText>辑</w:instrText>
      </w:r>
      <w:r>
        <w:instrText xml:space="preserve">\nCLC: TV51\ndbcode: </w:instrText>
      </w:r>
      <w:r>
        <w:instrText>CJFQ\ndbname: CJFDLAST2023\nfilename: SJWJ202211004","page":"37-49","source":"CNKI","title":"</w:instrText>
      </w:r>
      <w:r>
        <w:instrText>基于</w:instrText>
      </w:r>
      <w:r>
        <w:instrText>BIM</w:instrText>
      </w:r>
      <w:r>
        <w:instrText>的水利工程建设管理平台研究及应用</w:instrText>
      </w:r>
      <w:r>
        <w:instrText>","volume":"53","author":[{"literal":"</w:instrText>
      </w:r>
      <w:r>
        <w:instrText>代进雄</w:instrText>
      </w:r>
      <w:r>
        <w:instrText>"},{"literal":"</w:instrText>
      </w:r>
      <w:r>
        <w:instrText>蒋奇</w:instrText>
      </w:r>
      <w:r>
        <w:instrText>"},{"literal":"</w:instrText>
      </w:r>
      <w:r>
        <w:instrText>俞锋</w:instrText>
      </w:r>
      <w:r>
        <w:instrText>"},{"literal":"</w:instrText>
      </w:r>
      <w:r>
        <w:instrText>杨晓蕾</w:instrText>
      </w:r>
      <w:r>
        <w:instrText>"},{"literal":"</w:instrText>
      </w:r>
      <w:r>
        <w:instrText>张秋建</w:instrText>
      </w:r>
      <w:r>
        <w:instrText>"},{"literal":"</w:instrText>
      </w:r>
      <w:r>
        <w:instrText>仇彬逻</w:instrText>
      </w:r>
      <w:r>
        <w:instrText>"},{"literal"</w:instrText>
      </w:r>
      <w:r>
        <w:instrText>:"</w:instrText>
      </w:r>
      <w:r>
        <w:instrText>刘燕</w:instrText>
      </w:r>
      <w:r>
        <w:instrText>"}],"issued":{"date-parts":[["2022"]]}}},{"id":123,"uris":["http://zotero.org/users/local/8clMLtyf/items/FQPELI5W"],"itemData":{"id":123,"type":"thesis","abstract":"</w:instrText>
      </w:r>
      <w:r>
        <w:instrText>制造业作为国民经济的主体</w:instrText>
      </w:r>
      <w:r>
        <w:instrText>,</w:instrText>
      </w:r>
      <w:r>
        <w:instrText>在国家发展规划中占有极其重要的地位。智能制造作为</w:instrText>
      </w:r>
      <w:r>
        <w:instrText>“</w:instrText>
      </w:r>
      <w:r>
        <w:instrText>中国制造</w:instrText>
      </w:r>
      <w:r>
        <w:instrText>2025”</w:instrText>
      </w:r>
      <w:r>
        <w:instrText>的核心战略目标之一更是受到了国内外学术界和企业的广泛关注。数字孪生技术作为实现智</w:instrText>
      </w:r>
      <w:r>
        <w:instrText>能制造的重要技术手段之一</w:instrText>
      </w:r>
      <w:r>
        <w:instrText>,</w:instrText>
      </w:r>
      <w:r>
        <w:instrText>主要依托于物理工厂和数字化虚拟工厂信息交互融合达到车间生产智能化的目标</w:instrText>
      </w:r>
      <w:r>
        <w:instrText>,</w:instrText>
      </w:r>
      <w:r>
        <w:instrText>数字孪生的本质是数据在物理空间和信息空间的双向映射。自数字孪生车间概念提出以来</w:instrText>
      </w:r>
      <w:r>
        <w:instrText>,</w:instrText>
      </w:r>
      <w:r>
        <w:instrText>以数字孪生为主要技术手段开发的智能制造系统研究的数量近些年来呈爆发式增长</w:instrText>
      </w:r>
      <w:r>
        <w:instrText>,</w:instrText>
      </w:r>
      <w:r>
        <w:instrText>但投入产线实际应用的却寥寥无几</w:instrText>
      </w:r>
      <w:r>
        <w:instrText>,</w:instrText>
      </w:r>
      <w:r>
        <w:instrText>主要归因于系统开发流程长、维护困难、泛用性差以及实际使用中受到时间空间上的各项限制。因此如何在智能制造推进过程中向广大物联网企业推行普及车间数</w:instrText>
      </w:r>
      <w:r>
        <w:rPr>
          <w:rFonts w:hint="eastAsia"/>
        </w:rPr>
        <w:instrText>字孪生系统成为一个具有挑战性的问题。本文对基于云平台的车间数字孪生系统的关键技术进行了</w:instrText>
      </w:r>
      <w:r>
        <w:rPr>
          <w:rFonts w:hint="eastAsia"/>
        </w:rPr>
        <w:instrText>研究</w:instrText>
      </w:r>
      <w:r>
        <w:instrText>,</w:instrText>
      </w:r>
      <w:r>
        <w:instrText>针对当前数字孪生系统仅在大型企业和高精尖技术研究中使用广泛</w:instrText>
      </w:r>
      <w:r>
        <w:instrText>,</w:instrText>
      </w:r>
      <w:r>
        <w:instrText>在中小型企业中无法快速普及的现状</w:instrText>
      </w:r>
      <w:r>
        <w:instrText>,</w:instrText>
      </w:r>
      <w:r>
        <w:instrText>本文提出了云平台下以服务租赁方式应用推广车间数字孪生系统的方案。设计了部署在云平台上的车间数字孪生系统结构</w:instrText>
      </w:r>
      <w:r>
        <w:instrText>,</w:instrText>
      </w:r>
      <w:r>
        <w:instrText>提出了云平台下多源异构的数据采集、传输及管理方法和模型动态加载配置方法</w:instrText>
      </w:r>
      <w:r>
        <w:instrText>,</w:instrText>
      </w:r>
      <w:r>
        <w:instrText>为未来的车间数字孪生系统开发维护管理模式提供了一些新的思考。针对工业车间数据采集传输方面的问题</w:instrText>
      </w:r>
      <w:r>
        <w:instrText>,</w:instrText>
      </w:r>
      <w:r>
        <w:instrText>本文建立了结合</w:instrText>
      </w:r>
      <w:r>
        <w:instrText>MQTT</w:instrText>
      </w:r>
      <w:r>
        <w:instrText>代理的</w:instrText>
      </w:r>
      <w:r>
        <w:instrText>OPC UA</w:instrText>
      </w:r>
      <w:r>
        <w:instrText>订阅发布</w:instrText>
      </w:r>
      <w:r>
        <w:rPr>
          <w:rFonts w:hint="eastAsia"/>
        </w:rPr>
        <w:instrText>模式的数据采集传输方案</w:instrText>
      </w:r>
      <w:r>
        <w:instrText>,</w:instrText>
      </w:r>
      <w:r>
        <w:instrText>采用</w:instrText>
      </w:r>
      <w:r>
        <w:instrText>My SQL</w:instrText>
      </w:r>
      <w:r>
        <w:instrText>作为共享数据库存储管理数据。结合了</w:instrText>
      </w:r>
      <w:r>
        <w:instrText>OPC UA</w:instrText>
      </w:r>
      <w:r>
        <w:instrText>协</w:instrText>
      </w:r>
      <w:r>
        <w:instrText>议更快速、更安全和更灵活的优势以及</w:instrText>
      </w:r>
      <w:r>
        <w:instrText>MQTT</w:instrText>
      </w:r>
      <w:r>
        <w:instrText>协议扁平化的数据传输管理以及按主题的订阅发布模式</w:instrText>
      </w:r>
      <w:r>
        <w:instrText>,</w:instrText>
      </w:r>
      <w:r>
        <w:instrText>在物理车间与虚拟车间融合交互过程中</w:instrText>
      </w:r>
      <w:r>
        <w:instrText>,</w:instrText>
      </w:r>
      <w:r>
        <w:instrText>保障了孪生数据传输的稳定性和可靠性。为了对云化的车间数字孪生系统提供通用的监控仿真服务</w:instrText>
      </w:r>
      <w:r>
        <w:instrText>,</w:instrText>
      </w:r>
      <w:r>
        <w:instrText>本文为车间数字孪生系统的云化提出了数字孪生模型在云平台下的存储管理和动态加载方法</w:instrText>
      </w:r>
      <w:r>
        <w:instrText>,</w:instrText>
      </w:r>
      <w:r>
        <w:instrText>通过</w:instrText>
      </w:r>
      <w:r>
        <w:instrText>3Dmax</w:instrText>
      </w:r>
      <w:r>
        <w:instrText>和</w:instrText>
      </w:r>
      <w:r>
        <w:instrText>parts4cad</w:instrText>
      </w:r>
      <w:r>
        <w:instrText>快速建立车间设备模型</w:instrText>
      </w:r>
      <w:r>
        <w:instrText>,</w:instrText>
      </w:r>
      <w:r>
        <w:instrText>采用</w:instrText>
      </w:r>
      <w:r>
        <w:instrText>Lz4</w:instrText>
      </w:r>
      <w:r>
        <w:instrText>压缩算法存储管理</w:instrText>
      </w:r>
      <w:r>
        <w:instrText>,</w:instrText>
      </w:r>
      <w:r>
        <w:instrText>针对数据驱动数字孪生模型的需求</w:instrText>
      </w:r>
      <w:r>
        <w:instrText>,</w:instrText>
      </w:r>
      <w:r>
        <w:instrText>设计了云</w:instrText>
      </w:r>
      <w:r>
        <w:rPr>
          <w:rFonts w:hint="eastAsia"/>
        </w:rPr>
        <w:instrText>平台下数字孪生模型的动态加载更新方案以及数字孪生模型与物理设备动态建立连接映射的方法</w:instrText>
      </w:r>
      <w:r>
        <w:instrText>,</w:instrText>
      </w:r>
      <w:r>
        <w:instrText>增强</w:instrText>
      </w:r>
      <w:r>
        <w:instrText>了系统的灵活性和扩展性。</w:instrText>
      </w:r>
      <w:r>
        <w:instrText>","genre":"</w:instrText>
      </w:r>
      <w:r>
        <w:instrText>硕士学位论文</w:instrText>
      </w:r>
      <w:r>
        <w:instrText xml:space="preserve">","language":"zh-CN","note":"DOI: 10.27587/d.cnki.gksjs.2022.000022\nmajor: </w:instrText>
      </w:r>
      <w:r>
        <w:instrText>计算机应用技术</w:instrText>
      </w:r>
      <w:r>
        <w:instrText xml:space="preserve">\ndownload: 2613\nalbum: </w:instrText>
      </w:r>
      <w:r>
        <w:instrText>信息科技</w:instrText>
      </w:r>
      <w:r>
        <w:instrText>\nCLC: TP393.09\ndbcode: CMFD\ndbname: CMFD202202\nfilename: 1022718232.nh","number-of-pages":"90","publisher":"</w:instrText>
      </w:r>
      <w:r>
        <w:instrText>中国科</w:instrText>
      </w:r>
      <w:r>
        <w:instrText>学院大学（中国科学院沈阳计算技术研究所）</w:instrText>
      </w:r>
      <w:r>
        <w:instrText>","source":"CNKI","title":"</w:instrText>
      </w:r>
      <w:r>
        <w:instrText>基于云平台的车间数字孪生系统的设计与实现</w:instrText>
      </w:r>
      <w:r>
        <w:instrText>","URL":"https://doi.org/10.27587/d.cnki.gksjs.2022.000022","author":[{"literal":"</w:instrText>
      </w:r>
      <w:r>
        <w:instrText>金国梁</w:instrText>
      </w:r>
      <w:r>
        <w:instrText>"}],"contributor":[{"literal":"</w:instrText>
      </w:r>
      <w:r>
        <w:instrText>王鸿亮</w:instrText>
      </w:r>
      <w:r>
        <w:instrText>"}],"accessed":{"date-parts":[["2025",2,25]]},"issued":{"date-parts":[</w:instrText>
      </w:r>
      <w:r>
        <w:instrText xml:space="preserve">["2022"]]}}}],"schema":"https://github.com/citation-style-language/schema/raw/master/csl-citation.json"} </w:instrText>
      </w:r>
      <w:r>
        <w:fldChar w:fldCharType="separate"/>
      </w:r>
      <w:r>
        <w:rPr>
          <w:rFonts w:cs="Times New Roman"/>
          <w:vertAlign w:val="superscript"/>
          <w14:ligatures w14:val="standardContextual"/>
        </w:rPr>
        <w:t>[79-81]</w:t>
      </w:r>
      <w:r>
        <w:fldChar w:fldCharType="end"/>
      </w:r>
      <w:r>
        <w:t>，</w:t>
      </w:r>
      <w:r>
        <w:rPr>
          <w:rFonts w:ascii="Times New Roman" w:hAnsi="Times New Roman" w:cs="Times New Roman"/>
          <w:kern w:val="2"/>
        </w:rPr>
        <w:t>后端</w:t>
      </w:r>
      <w:r>
        <w:rPr>
          <w:rFonts w:ascii="Times New Roman" w:hAnsi="Times New Roman" w:cs="Times New Roman" w:hint="eastAsia"/>
          <w:kern w:val="2"/>
        </w:rPr>
        <w:t>基于</w:t>
      </w:r>
      <w:r>
        <w:rPr>
          <w:rFonts w:ascii="Times New Roman" w:hAnsi="Times New Roman" w:cs="Times New Roman" w:hint="eastAsia"/>
          <w:kern w:val="2"/>
        </w:rPr>
        <w:t>Java</w:t>
      </w:r>
      <w:r>
        <w:rPr>
          <w:rFonts w:ascii="Times New Roman" w:hAnsi="Times New Roman" w:cs="Times New Roman" w:hint="eastAsia"/>
          <w:kern w:val="2"/>
        </w:rPr>
        <w:t>和</w:t>
      </w:r>
      <w:r>
        <w:rPr>
          <w:rFonts w:ascii="Times New Roman" w:hAnsi="Times New Roman" w:cs="Times New Roman"/>
          <w:kern w:val="2"/>
        </w:rPr>
        <w:t>Spring</w:t>
      </w:r>
      <w:r>
        <w:rPr>
          <w:rFonts w:ascii="Times New Roman" w:hAnsi="Times New Roman" w:cs="Times New Roman" w:hint="eastAsia"/>
          <w:kern w:val="2"/>
        </w:rPr>
        <w:t>框架</w:t>
      </w:r>
      <w:r>
        <w:rPr>
          <w:rFonts w:ascii="Times New Roman" w:hAnsi="Times New Roman" w:cs="Times New Roman"/>
          <w:kern w:val="2"/>
        </w:rPr>
        <w:t>进行数据处理与接口服务</w:t>
      </w:r>
      <w:r>
        <w:fldChar w:fldCharType="begin"/>
      </w:r>
      <w:r>
        <w:instrText xml:space="preserve"> ADDIN ZOTERO_ITEM CSL_CITATION {"citationID":"J6kW8JMl","properties":{"formattedCitation":"\\super [82-84]\\nos</w:instrText>
      </w:r>
      <w:r>
        <w:instrText>upersub{}","plainCitation":"[82-84]","noteIndex":0},"citationItems":[{"id":128,"uris":["http://zotero.org/users/local/8clMLtyf/items/XDUKEPIY"],"itemData":{"id":128,"type":"thesis","abstract":"</w:instrText>
      </w:r>
      <w:r>
        <w:instrText>云计算作为一种全新的服务模式</w:instrText>
      </w:r>
      <w:r>
        <w:instrText>,</w:instrText>
      </w:r>
      <w:r>
        <w:instrText>为地质数据服务系统建设提供了一个新的思路和机遇。地质科学的研究主体是数据</w:instrText>
      </w:r>
      <w:r>
        <w:instrText>,</w:instrText>
      </w:r>
      <w:r>
        <w:instrText>而地质信息化建设在一定</w:instrText>
      </w:r>
      <w:r>
        <w:instrText>程度上就是数据的建设。因此</w:instrText>
      </w:r>
      <w:r>
        <w:instrText>,</w:instrText>
      </w:r>
      <w:r>
        <w:instrText>依托于云计算技术</w:instrText>
      </w:r>
      <w:r>
        <w:instrText>,</w:instrText>
      </w:r>
      <w:r>
        <w:instrText>构建一个面向多地质主题的一体化的数据云服务平台</w:instrText>
      </w:r>
      <w:r>
        <w:instrText>,</w:instrText>
      </w:r>
      <w:r>
        <w:instrText>提供统一的标准的数据服务</w:instrText>
      </w:r>
      <w:r>
        <w:instrText>,</w:instrText>
      </w:r>
      <w:r>
        <w:instrText>已成为地质信息化发展的主流方向之一。本文以云计算理论框架中微服务体系结构和容器虚拟化为基础</w:instrText>
      </w:r>
      <w:r>
        <w:instrText>,</w:instrText>
      </w:r>
      <w:r>
        <w:instrText>针对地质行业中的</w:instrText>
      </w:r>
      <w:r>
        <w:instrText>“</w:instrText>
      </w:r>
      <w:r>
        <w:instrText>服务孤岛</w:instrText>
      </w:r>
      <w:r>
        <w:instrText>”</w:instrText>
      </w:r>
      <w:r>
        <w:instrText>、数据中心建设中存在的分散重复建设、只注重基</w:instrText>
      </w:r>
      <w:r>
        <w:rPr>
          <w:rFonts w:hint="eastAsia"/>
        </w:rPr>
        <w:instrText>础设施</w:instrText>
      </w:r>
      <w:r>
        <w:instrText>(IaaS)</w:instrText>
      </w:r>
      <w:r>
        <w:instrText>建设以及系统扩展性差等主要问题</w:instrText>
      </w:r>
      <w:r>
        <w:instrText>,</w:instrText>
      </w:r>
      <w:r>
        <w:instrText>提出了基于微服务体系结构和面向多地质主题的数据云服务平台建设的解决方案</w:instrText>
      </w:r>
      <w:r>
        <w:instrText>,</w:instrText>
      </w:r>
      <w:r>
        <w:instrText>较好地解决了微服务体系下地质数据模型分类方法问题</w:instrText>
      </w:r>
      <w:r>
        <w:instrText>,</w:instrText>
      </w:r>
      <w:r>
        <w:instrText>以及合理的服务粒度划分和地质数据服务在微服务体系下的可扩</w:instrText>
      </w:r>
      <w:r>
        <w:instrText>展性</w:instrText>
      </w:r>
      <w:r>
        <w:instrText>(</w:instrText>
      </w:r>
      <w:r>
        <w:instrText>横向和纵向维度</w:instrText>
      </w:r>
      <w:r>
        <w:instrText>)</w:instrText>
      </w:r>
      <w:r>
        <w:instrText>问题</w:instrText>
      </w:r>
      <w:r>
        <w:instrText>,</w:instrText>
      </w:r>
      <w:r>
        <w:instrText>并基于</w:instrText>
      </w:r>
      <w:r>
        <w:instrText>Docker</w:instrText>
      </w:r>
      <w:r>
        <w:instrText>容器引擎实现了数据云服务平台的原型研发。最后以胜利油田的勘探模型系统和武警黄金部队的某些地质调查信息系统为例</w:instrText>
      </w:r>
      <w:r>
        <w:instrText>,</w:instrText>
      </w:r>
      <w:r>
        <w:instrText>对基于微服务体系结构和面向多地质主题数据云服务原型平台的应用效果</w:instrText>
      </w:r>
      <w:r>
        <w:instrText>,</w:instrText>
      </w:r>
      <w:r>
        <w:instrText>进行展示与分析。具体来说</w:instrText>
      </w:r>
      <w:r>
        <w:instrText>,</w:instrText>
      </w:r>
      <w:r>
        <w:instrText>论文的主要研究内容包括</w:instrText>
      </w:r>
      <w:r>
        <w:instrText>:1.</w:instrText>
      </w:r>
      <w:r>
        <w:instrText>研究基</w:instrText>
      </w:r>
      <w:r>
        <w:rPr>
          <w:rFonts w:hint="eastAsia"/>
        </w:rPr>
        <w:instrText>于微服务体系的地质业务数据模型分类以及服务粒度划分机理、方式和方法</w:instrText>
      </w:r>
      <w:r>
        <w:instrText>;2.</w:instrText>
      </w:r>
      <w:r>
        <w:instrText>研究基于</w:instrText>
      </w:r>
      <w:r>
        <w:instrText>RESTFul HATEOAS(</w:instrText>
      </w:r>
      <w:r>
        <w:instrText>语义性接口</w:instrText>
      </w:r>
      <w:r>
        <w:instrText>)</w:instrText>
      </w:r>
      <w:r>
        <w:instrText>的地质数据</w:instrText>
      </w:r>
      <w:r>
        <w:instrText>web</w:instrText>
      </w:r>
      <w:r>
        <w:instrText>服务和资源自描述规范</w:instrText>
      </w:r>
      <w:r>
        <w:instrText>,</w:instrText>
      </w:r>
      <w:r>
        <w:instrText>实现具有自描述功能的统一的地质数据服务接口</w:instrText>
      </w:r>
      <w:r>
        <w:instrText>;3.</w:instrText>
      </w:r>
      <w:r>
        <w:instrText>研究以地质数据服务为</w:instrText>
      </w:r>
      <w:r>
        <w:instrText>接口</w:instrText>
      </w:r>
      <w:r>
        <w:instrText>,</w:instrText>
      </w:r>
      <w:r>
        <w:instrText>面向地质主题的服务通用构建方法与范式</w:instrText>
      </w:r>
      <w:r>
        <w:instrText>,</w:instrText>
      </w:r>
      <w:r>
        <w:instrText>提供可横向、纵向扩展、可编排的地质数据主题服务</w:instrText>
      </w:r>
      <w:r>
        <w:instrText>;4.</w:instrText>
      </w:r>
      <w:r>
        <w:instrText>研究基于分布式消息队列的地质主题数据服务体系与缓存机制。根据对基于微服务体系结构和面向多地质主题数据云服务关键技术研究和实践</w:instrText>
      </w:r>
      <w:r>
        <w:instrText>,</w:instrText>
      </w:r>
      <w:r>
        <w:instrText>取得了如下成果</w:instrText>
      </w:r>
      <w:r>
        <w:instrText>:(1)</w:instrText>
      </w:r>
      <w:r>
        <w:instrText>针对云计算时代的地质领域信息化建设</w:instrText>
      </w:r>
      <w:r>
        <w:instrText>,</w:instrText>
      </w:r>
      <w:r>
        <w:rPr>
          <w:rFonts w:hint="eastAsia"/>
        </w:rPr>
        <w:instrText>提出了一种基于微服务体系结构与容器引擎的地质云平台构建方法</w:instrText>
      </w:r>
      <w:r>
        <w:instrText>;(2)</w:instrText>
      </w:r>
      <w:r>
        <w:instrText>提出了基于微服务体系结构和面向多地质主题数据云服务平台的系统架构</w:instrText>
      </w:r>
      <w:r>
        <w:instrText>,</w:instrText>
      </w:r>
      <w:r>
        <w:instrText>对其涉及的理论进行了阐述</w:instrText>
      </w:r>
      <w:r>
        <w:instrText>,</w:instrText>
      </w:r>
      <w:r>
        <w:instrText>并且对要解决的关键技术进行了详细分析</w:instrText>
      </w:r>
      <w:r>
        <w:instrText>,</w:instrText>
      </w:r>
      <w:r>
        <w:instrText>提出了基于</w:instrText>
      </w:r>
      <w:r>
        <w:instrText>HATEOUS</w:instrText>
      </w:r>
      <w:r>
        <w:instrText>约束的地质主</w:instrText>
      </w:r>
      <w:r>
        <w:instrText>题微服务契约构建方法</w:instrText>
      </w:r>
      <w:r>
        <w:instrText>;(3)</w:instrText>
      </w:r>
      <w:r>
        <w:instrText>研究了微服务接口网关与分布式消息队列机制</w:instrText>
      </w:r>
      <w:r>
        <w:instrText>,</w:instrText>
      </w:r>
      <w:r>
        <w:instrText>设计出以微服务单元为基础的本地缓存与集中分布式缓存相结合的二级混合缓存模型</w:instrText>
      </w:r>
      <w:r>
        <w:instrText>;(4)</w:instrText>
      </w:r>
      <w:r>
        <w:instrText>对微服务架构以及面向多地质主题数据云服务所涉及的关键问题</w:instrText>
      </w:r>
      <w:r>
        <w:instrText>,</w:instrText>
      </w:r>
      <w:r>
        <w:instrText>包括</w:instrText>
      </w:r>
      <w:r>
        <w:instrText>(1)</w:instrText>
      </w:r>
      <w:r>
        <w:instrText>微服务单元的划分原则</w:instrText>
      </w:r>
      <w:r>
        <w:instrText>,(2)</w:instrText>
      </w:r>
      <w:r>
        <w:instrText>基于基础业务实体的横向扩展机制</w:instrText>
      </w:r>
      <w:r>
        <w:instrText>,(3)</w:instrText>
      </w:r>
      <w:r>
        <w:instrText>基于地质主题纵向扩展机制</w:instrText>
      </w:r>
      <w:r>
        <w:instrText>,</w:instrText>
      </w:r>
      <w:r>
        <w:instrText>提出了解决方案并阐述了实现原理及方法</w:instrText>
      </w:r>
      <w:r>
        <w:instrText>;(5)</w:instrText>
      </w:r>
      <w:r>
        <w:instrText>实现了地质矿产点源信息系统和相关云计算技术的融合</w:instrText>
      </w:r>
      <w:r>
        <w:instrText>,</w:instrText>
      </w:r>
      <w:r>
        <w:instrText>提升了其概念和模式。</w:instrText>
      </w:r>
      <w:r>
        <w:instrText>(6)</w:instrText>
      </w:r>
      <w:r>
        <w:instrText>从油气勘探开信息化建设出发</w:instrText>
      </w:r>
      <w:r>
        <w:instrText>,</w:instrText>
      </w:r>
      <w:r>
        <w:instrText>通过微服务体系结构和面向多地质主题数据云服务关键技术</w:instrText>
      </w:r>
      <w:r>
        <w:instrText>,</w:instrText>
      </w:r>
      <w:r>
        <w:instrText>设计并编程实现勘探模型</w:instrText>
      </w:r>
      <w:r>
        <w:instrText>Web</w:instrText>
      </w:r>
      <w:r>
        <w:instrText>数据综合系统</w:instrText>
      </w:r>
      <w:r>
        <w:instrText>,</w:instrText>
      </w:r>
      <w:r>
        <w:instrText>实现了对勘探过程中形成的各类数据、研究成果及地质模型</w:instrText>
      </w:r>
      <w:r>
        <w:instrText>,</w:instrText>
      </w:r>
      <w:r>
        <w:instrText>进行多源信息联动查询和勘探开发业务分析</w:instrText>
      </w:r>
      <w:r>
        <w:instrText>,</w:instrText>
      </w:r>
      <w:r>
        <w:instrText>可支持勘探开发一体化研讨与决策支持</w:instrText>
      </w:r>
      <w:r>
        <w:instrText>;(7)</w:instrText>
      </w:r>
      <w:r>
        <w:instrText>针对某些地质数据共享和高效应用需求</w:instrText>
      </w:r>
      <w:r>
        <w:instrText>,</w:instrText>
      </w:r>
      <w:r>
        <w:instrText>同样将微服务体系结构和多地质主题关键技术融合到某些地质调查信</w:instrText>
      </w:r>
      <w:r>
        <w:rPr>
          <w:rFonts w:hint="eastAsia"/>
        </w:rPr>
        <w:instrText>息系统建设中去</w:instrText>
      </w:r>
      <w:r>
        <w:instrText>,</w:instrText>
      </w:r>
      <w:r>
        <w:instrText>建立了多尺度、多图幅</w:instrText>
      </w:r>
      <w:r>
        <w:instrText>(</w:instrText>
      </w:r>
      <w:r>
        <w:instrText>调查区</w:instrText>
      </w:r>
      <w:r>
        <w:instrText>)</w:instrText>
      </w:r>
      <w:r>
        <w:instrText>的多元异构某些地质空间数据与属性数据的有效存储、集成、管理、维护的数据库管理体系</w:instrText>
      </w:r>
      <w:r>
        <w:instrText>,</w:instrText>
      </w:r>
      <w:r>
        <w:instrText>为其数据中心提供了后台管理、维护和服务平台。其中</w:instrText>
      </w:r>
      <w:r>
        <w:instrText>,</w:instrText>
      </w:r>
      <w:r>
        <w:instrText>具有创新性体现在</w:instrText>
      </w:r>
      <w:r>
        <w:instrText>:(1)</w:instrText>
      </w:r>
      <w:r>
        <w:instrText>提出一种基于微服务体系的地质数据云</w:instrText>
      </w:r>
      <w:r>
        <w:instrText>服务框架体系。该体系以地质主题和基础业务实体为依据</w:instrText>
      </w:r>
      <w:r>
        <w:instrText>,</w:instrText>
      </w:r>
      <w:r>
        <w:instrText>将系统切分成细粒度的数据服务单元</w:instrText>
      </w:r>
      <w:r>
        <w:instrText>,</w:instrText>
      </w:r>
      <w:r>
        <w:instrText>然后通过内核虚拟化和容器技术标准化单进程</w:instrText>
      </w:r>
      <w:r>
        <w:instrText>,</w:instrText>
      </w:r>
      <w:r>
        <w:instrText>组成带有独立功能模块的地质数据主题服务单元。各服务单元之间可通过复合地质主题</w:instrText>
      </w:r>
      <w:r>
        <w:instrText>,</w:instrText>
      </w:r>
      <w:r>
        <w:instrText>形成更高层级的地质主题数据服务单元。</w:instrText>
      </w:r>
      <w:r>
        <w:instrText>(2)</w:instrText>
      </w:r>
      <w:r>
        <w:instrText>提出一种基于分治法思想构建</w:instrText>
      </w:r>
      <w:r>
        <w:rPr>
          <w:rFonts w:hint="eastAsia"/>
        </w:rPr>
        <w:instrText>面向地质主题和基础业务实体的云服务系统。该系统通过分而治之的方法</w:instrText>
      </w:r>
      <w:r>
        <w:instrText>,</w:instrText>
      </w:r>
      <w:r>
        <w:instrText>将传统的整体系统拆分为边界明确、接口统一的服务单元</w:instrText>
      </w:r>
      <w:r>
        <w:instrText>,</w:instrText>
      </w:r>
      <w:r>
        <w:instrText>通过各服务单元的组合</w:instrText>
      </w:r>
      <w:r>
        <w:instrText>,</w:instrText>
      </w:r>
      <w:r>
        <w:instrText>来达到实现整个系统服务功能的目的。</w:instrText>
      </w:r>
      <w:r>
        <w:instrText>","genre":"</w:instrText>
      </w:r>
      <w:r>
        <w:instrText>博士学位论文</w:instrText>
      </w:r>
      <w:r>
        <w:instrText>","language":"z</w:instrText>
      </w:r>
      <w:r>
        <w:instrText xml:space="preserve">h-CN","note":"major: </w:instrText>
      </w:r>
      <w:r>
        <w:instrText>地学信息工程</w:instrText>
      </w:r>
      <w:r>
        <w:instrText xml:space="preserve">\ndownload: 752\nalbum: </w:instrText>
      </w:r>
      <w:r>
        <w:instrText>基础科学</w:instrText>
      </w:r>
      <w:r>
        <w:instrText>;</w:instrText>
      </w:r>
      <w:r>
        <w:instrText>工程科技</w:instrText>
      </w:r>
      <w:r>
        <w:instrText>Ⅰ</w:instrText>
      </w:r>
      <w:r>
        <w:instrText>辑</w:instrText>
      </w:r>
      <w:r>
        <w:instrText>\nCLC: P628\ndbcode: CDFD\ndbname: CDFDLAST2019\nfilename: 1018714801.nh","number-of-pages":"112","publisher":"</w:instrText>
      </w:r>
      <w:r>
        <w:instrText>中国地质大学</w:instrText>
      </w:r>
      <w:r>
        <w:instrText>","source":"CNKI","title":"</w:instrText>
      </w:r>
      <w:r>
        <w:instrText>基于微服务体系结构和面向多地质主题的数据云服务关键技术研究</w:instrText>
      </w:r>
      <w:r>
        <w:instrText>","URL":"https://kns.</w:instrText>
      </w:r>
      <w:r>
        <w:instrText>cnki.net/KCMS/detail/detail.aspx?dbcode=CDFD&amp;dbname=CDFDLAST2019&amp;filename=1018714801.nh","author":[{"literal":"</w:instrText>
      </w:r>
      <w:r>
        <w:instrText>彭诗杰</w:instrText>
      </w:r>
      <w:r>
        <w:instrText>"}],"contributor":[{"literal":"</w:instrText>
      </w:r>
      <w:r>
        <w:instrText>吴冲龙</w:instrText>
      </w:r>
      <w:r>
        <w:instrText>"},{"literal":"</w:instrText>
      </w:r>
      <w:r>
        <w:instrText>刘刚</w:instrText>
      </w:r>
      <w:r>
        <w:instrText>"}],"accessed":{"date-parts":[["2025",2,25]]},"issued":{"date-parts":[["2019"]]}}},{"id":12</w:instrText>
      </w:r>
      <w:r>
        <w:instrText>7,"uris":["http://zotero.org/users/local/8clMLtyf/items/4WYN8IS9"],"itemData":{"id":127,"type":"article-journal","abstract":"</w:instrText>
      </w:r>
      <w:r>
        <w:instrText>随着国家管网建设的</w:instrText>
      </w:r>
      <w:r>
        <w:rPr>
          <w:rFonts w:hint="eastAsia"/>
        </w:rPr>
        <w:instrText>不断发展</w:instrText>
      </w:r>
      <w:r>
        <w:instrText>,</w:instrText>
      </w:r>
      <w:r>
        <w:instrText>系统业务与灾害数据信息规模大幅增长</w:instrText>
      </w:r>
      <w:r>
        <w:instrText>,</w:instrText>
      </w:r>
      <w:r>
        <w:instrText>同时为防范长距离管道运输过程中易受地质灾害影响发生事故的发生</w:instrText>
      </w:r>
      <w:r>
        <w:instrText>,</w:instrText>
      </w:r>
      <w:r>
        <w:instrText>开发基于微服务框架的管道地质灾害监测预警系统</w:instrText>
      </w:r>
      <w:r>
        <w:instrText>.</w:instrText>
      </w:r>
      <w:r>
        <w:instrText>系统采用前后端分离开发模式</w:instrText>
      </w:r>
      <w:r>
        <w:instrText>,</w:instrText>
      </w:r>
      <w:r>
        <w:instrText>具有高并发、低耦合、高可用、易扩展等特点</w:instrText>
      </w:r>
      <w:r>
        <w:instrText>,</w:instrText>
      </w:r>
      <w:r>
        <w:instrText>集观测、上报、研究、</w:instrText>
      </w:r>
      <w:r>
        <w:instrText>风险评估、预报预警功能于一体</w:instrText>
      </w:r>
      <w:r>
        <w:instrText>.</w:instrText>
      </w:r>
      <w:r>
        <w:instrText>目前系统长期稳定运行于国家管网分公司</w:instrText>
      </w:r>
      <w:r>
        <w:instrText>,</w:instrText>
      </w:r>
      <w:r>
        <w:instrText>有效解决灾害预警、灾害处理、灾害信息管理等问题</w:instrText>
      </w:r>
      <w:r>
        <w:instrText>,</w:instrText>
      </w:r>
      <w:r>
        <w:instrText>为长距离运输管道行业提供了有效解决方案</w:instrText>
      </w:r>
      <w:r>
        <w:instrText>.","container-title":"</w:instrText>
      </w:r>
      <w:r>
        <w:instrText>计算机系统应用</w:instrText>
      </w:r>
      <w:r>
        <w:instrText xml:space="preserve">","DOI":"10.15888/j.cnki.csa.008399","issue":"3","language":"zh-CN","note":"download: 645\nalbum: </w:instrText>
      </w:r>
      <w:r>
        <w:instrText>信息科技</w:instrText>
      </w:r>
      <w:r>
        <w:instrText>;</w:instrText>
      </w:r>
      <w:r>
        <w:instrText>基础科学</w:instrText>
      </w:r>
      <w:r>
        <w:instrText>\nCLC: P694;TP311.52\ndbcode: CJFQ\ndbname:</w:instrText>
      </w:r>
      <w:r>
        <w:instrText xml:space="preserve"> CJFDLAST2022\nfilename: XTYY202203007","page":"65-74","source":"CNKI","title":"</w:instrText>
      </w:r>
      <w:r>
        <w:instrText>基于微服务架构的管道地质灾害监测预警系统</w:instrText>
      </w:r>
      <w:r>
        <w:instrText>","volume":"31","author":[{"literal":"</w:instrText>
      </w:r>
      <w:r>
        <w:instrText>郇凯</w:instrText>
      </w:r>
      <w:r>
        <w:instrText>"},{"literal":"</w:instrText>
      </w:r>
      <w:r>
        <w:instrText>黄佳为</w:instrText>
      </w:r>
      <w:r>
        <w:instrText>"},{"literal":"</w:instrText>
      </w:r>
      <w:r>
        <w:instrText>王鑫</w:instrText>
      </w:r>
      <w:r>
        <w:instrText>"},{"literal":"</w:instrText>
      </w:r>
      <w:r>
        <w:instrText>凌诚</w:instrText>
      </w:r>
      <w:r>
        <w:instrText>"}],"issued":{"date-parts":[["2022"]]}}},{"id":126,"uris":["http</w:instrText>
      </w:r>
      <w:r>
        <w:instrText>://zotero.org/users/local/8clMLtyf/items/UZ9ZST6Q"],"itemData":{"id":126,"type":"thesis","abstract":"</w:instrText>
      </w:r>
      <w:r>
        <w:instrText>地质遗迹公园有着分布范围广、空间信息数据繁杂、地质遗迹珍贵且</w:instrText>
      </w:r>
      <w:r>
        <w:rPr>
          <w:rFonts w:hint="eastAsia"/>
        </w:rPr>
        <w:instrText>不可恢复等特点</w:instrText>
      </w:r>
      <w:r>
        <w:instrText>,</w:instrText>
      </w:r>
      <w:r>
        <w:instrText>建立信息化管理平台进而提升管理效率成为地质遗迹公园建设的重要需求。相比传统</w:instrText>
      </w:r>
      <w:r>
        <w:instrText>GIS</w:instrText>
      </w:r>
      <w:r>
        <w:instrText>而言</w:instrText>
      </w:r>
      <w:r>
        <w:instrText>,WebGIS</w:instrText>
      </w:r>
      <w:r>
        <w:instrText>开发技术丰富多样、开发过程轻量快速、使用体验高效美观</w:instrText>
      </w:r>
      <w:r>
        <w:instrText>,</w:instrText>
      </w:r>
      <w:r>
        <w:instrText>基于</w:instrText>
      </w:r>
      <w:r>
        <w:instrText>WebGIS</w:instrText>
      </w:r>
      <w:r>
        <w:instrText>技术建立信息管理平台</w:instrText>
      </w:r>
      <w:r>
        <w:instrText>,</w:instrText>
      </w:r>
      <w:r>
        <w:instrText>可以直观的呈现地质遗迹公园各项管理事务</w:instrText>
      </w:r>
      <w:r>
        <w:instrText>,</w:instrText>
      </w:r>
      <w:r>
        <w:instrText>充分</w:instrText>
      </w:r>
      <w:r>
        <w:instrText>发挥地理空间数据的价值</w:instrText>
      </w:r>
      <w:r>
        <w:instrText>,</w:instrText>
      </w:r>
      <w:r>
        <w:instrText>使公园管理工作数字化、科学化、高效化。随着近年来</w:instrText>
      </w:r>
      <w:r>
        <w:instrText>Web</w:instrText>
      </w:r>
      <w:r>
        <w:instrText>技术的快速发展和</w:instrText>
      </w:r>
      <w:r>
        <w:instrText>GIS</w:instrText>
      </w:r>
      <w:r>
        <w:instrText>技术的广泛应用</w:instrText>
      </w:r>
      <w:r>
        <w:instrText>,</w:instrText>
      </w:r>
      <w:r>
        <w:instrText>催生了许多新的</w:instrText>
      </w:r>
      <w:r>
        <w:instrText>WebGIS</w:instrText>
      </w:r>
      <w:r>
        <w:instrText>技术</w:instrText>
      </w:r>
      <w:r>
        <w:instrText>,</w:instrText>
      </w:r>
      <w:r>
        <w:instrText>并且在生产环境中得到了广泛的实践。通过查阅相关文献和学习相关开发技术</w:instrText>
      </w:r>
      <w:r>
        <w:instrText>,</w:instrText>
      </w:r>
      <w:r>
        <w:instrText>本文梳理了</w:instrText>
      </w:r>
      <w:r>
        <w:instrText>WebGIS</w:instrText>
      </w:r>
      <w:r>
        <w:instrText>近些年的发展</w:instrText>
      </w:r>
      <w:r>
        <w:instrText>,</w:instrText>
      </w:r>
      <w:r>
        <w:instrText>并对目</w:instrText>
      </w:r>
      <w:r>
        <w:rPr>
          <w:rFonts w:hint="eastAsia"/>
        </w:rPr>
        <w:instrText>前主流的技术方案做了介绍</w:instrText>
      </w:r>
      <w:r>
        <w:instrText>,</w:instrText>
      </w:r>
      <w:r>
        <w:instrText>包括地图服务、空间数据存储、</w:instrText>
      </w:r>
      <w:r>
        <w:instrText>GeoJSON</w:instrText>
      </w:r>
      <w:r>
        <w:instrText>数据格式、空间数据处理、前端开发框架、数据可视化等技术模块。基于对公园需求的充分调研</w:instrText>
      </w:r>
      <w:r>
        <w:instrText>,</w:instrText>
      </w:r>
      <w:r>
        <w:instrText>本文确定采取开源轻量的技术方案</w:instrText>
      </w:r>
      <w:r>
        <w:instrText>,</w:instrText>
      </w:r>
      <w:r>
        <w:instrText>基于分层架构设计实现五大连池地质遗迹公园</w:instrText>
      </w:r>
      <w:r>
        <w:instrText>WebGIS</w:instrText>
      </w:r>
      <w:r>
        <w:instrText>管理平台。数据</w:instrText>
      </w:r>
      <w:r>
        <w:instrText>库使用开源的</w:instrText>
      </w:r>
      <w:r>
        <w:instrText>PostgreSQL,</w:instrText>
      </w:r>
      <w:r>
        <w:instrText>地图服务平台使用开源技术</w:instrText>
      </w:r>
      <w:r>
        <w:instrText>GeoServer,</w:instrText>
      </w:r>
      <w:r>
        <w:instrText>后端开发使用</w:instrText>
      </w:r>
      <w:r>
        <w:instrText>Java</w:instrText>
      </w:r>
      <w:r>
        <w:instrText>语言</w:instrText>
      </w:r>
      <w:r>
        <w:instrText>,</w:instrText>
      </w:r>
      <w:r>
        <w:instrText>前端框架使用</w:instrText>
      </w:r>
      <w:r>
        <w:instrText>Vue,</w:instrText>
      </w:r>
      <w:r>
        <w:instrText>前端地图框架使用</w:instrText>
      </w:r>
      <w:r>
        <w:instrText>Leaflet,</w:instrText>
      </w:r>
      <w:r>
        <w:instrText>数据可视化工具使用</w:instrText>
      </w:r>
      <w:r>
        <w:instrText>ECharts</w:instrText>
      </w:r>
      <w:r>
        <w:instrText>。旨在建立一套界面美观</w:instrText>
      </w:r>
      <w:r>
        <w:instrText>,</w:instrText>
      </w:r>
      <w:r>
        <w:instrText>功能易用的</w:instrText>
      </w:r>
      <w:r>
        <w:instrText>WebGIS</w:instrText>
      </w:r>
      <w:r>
        <w:instrText>管理系统。五大连池</w:instrText>
      </w:r>
      <w:r>
        <w:instrText>WebGIS</w:instrText>
      </w:r>
      <w:r>
        <w:instrText>管理系统是以地图和数据为核心</w:instrText>
      </w:r>
      <w:r>
        <w:instrText>,</w:instrText>
      </w:r>
      <w:r>
        <w:instrText>围绕水体监测、地质遗迹监测、土壤环境调查、人为环境因素调查等管理事务</w:instrText>
      </w:r>
      <w:r>
        <w:instrText>,</w:instrText>
      </w:r>
      <w:r>
        <w:instrText>建立的一套的综合管理系统。系统实现了地图显示、数据查询、原始数据存储、数据总览、统计分析、数据更新、权限管理等功能</w:instrText>
      </w:r>
      <w:r>
        <w:instrText>,</w:instrText>
      </w:r>
      <w:r>
        <w:instrText>为公园的各种类型数据提供了安全可</w:instrText>
      </w:r>
      <w:r>
        <w:instrText>靠的存储方案</w:instrText>
      </w:r>
      <w:r>
        <w:instrText>,</w:instrText>
      </w:r>
      <w:r>
        <w:instrText>为公园管理人员提供了美观高效的管理平台。在开发工作完成后</w:instrText>
      </w:r>
      <w:r>
        <w:instrText>,</w:instrText>
      </w:r>
      <w:r>
        <w:instrText>对系统的主要功能以图文形式进行了展示</w:instrText>
      </w:r>
      <w:r>
        <w:instrText>,</w:instrText>
      </w:r>
      <w:r>
        <w:instrText>并分析说明了系统的核心代码。最后</w:instrText>
      </w:r>
      <w:r>
        <w:instrText>,</w:instrText>
      </w:r>
      <w:r>
        <w:instrText>对目前地质公园</w:instrText>
      </w:r>
      <w:r>
        <w:instrText>WebGIS</w:instrText>
      </w:r>
      <w:r>
        <w:instrText>管理系统进行了总结</w:instrText>
      </w:r>
      <w:r>
        <w:instrText>,</w:instrText>
      </w:r>
      <w:r>
        <w:instrText>并结合</w:instrText>
      </w:r>
      <w:r>
        <w:instrText>WebGIS</w:instrText>
      </w:r>
      <w:r>
        <w:instrText>发展趋势和地质公园建设方向</w:instrText>
      </w:r>
      <w:r>
        <w:instrText>,</w:instrText>
      </w:r>
      <w:r>
        <w:instrText>对地质公园管理系统后</w:instrText>
      </w:r>
      <w:r>
        <w:rPr>
          <w:rFonts w:hint="eastAsia"/>
        </w:rPr>
        <w:instrText>期的技术升级做了一些探讨和展望。</w:instrText>
      </w:r>
      <w:r>
        <w:instrText>","genre":"</w:instrText>
      </w:r>
      <w:r>
        <w:instrText>硕士学位论文</w:instrText>
      </w:r>
      <w:r>
        <w:instrText xml:space="preserve">","language":"zh-CN","note":"DOI: 10.27493/d.cnki.gzdzy.2020.000735\nmajor: </w:instrText>
      </w:r>
      <w:r>
        <w:instrText>测绘科学与技术</w:instrText>
      </w:r>
      <w:r>
        <w:instrText xml:space="preserve">\ndownload: </w:instrText>
      </w:r>
      <w:r>
        <w:instrText xml:space="preserve">648\nalbum: </w:instrText>
      </w:r>
      <w:r>
        <w:instrText>基础科学</w:instrText>
      </w:r>
      <w:r>
        <w:instrText>;</w:instrText>
      </w:r>
      <w:r>
        <w:instrText>信息科技</w:instrText>
      </w:r>
      <w:r>
        <w:instrText>\nCLC: P942;P208\ndbcode: CMFD\ndbname: CMFD202002\nfilename: 1020042887.nh","number-of-pages":"66","publisher":"</w:instrText>
      </w:r>
      <w:r>
        <w:instrText>中国地质大学（北京）</w:instrText>
      </w:r>
      <w:r>
        <w:instrText>","source":"CNKI","title":"</w:instrText>
      </w:r>
      <w:r>
        <w:instrText>基于</w:instrText>
      </w:r>
      <w:r>
        <w:instrText>WebGIS</w:instrText>
      </w:r>
      <w:r>
        <w:instrText>的地质遗迹公园管理系统研发</w:instrText>
      </w:r>
      <w:r>
        <w:instrText>","URL":"https://doi.org/10.27493/d.cnki.gzdzy.2020.000735","aut</w:instrText>
      </w:r>
      <w:r>
        <w:instrText>hor":[{"literal":"</w:instrText>
      </w:r>
      <w:r>
        <w:instrText>田峰</w:instrText>
      </w:r>
      <w:r>
        <w:instrText>"}],"contributor":[{"literal":"</w:instrText>
      </w:r>
      <w:r>
        <w:instrText>邢廷炎</w:instrText>
      </w:r>
      <w:r>
        <w:instrText xml:space="preserve">"}],"accessed":{"date-parts":[["2025",2,25]]},"issued":{"date-parts":[["2020"]]}}}],"schema":"https://github.com/citation-style-language/schema/raw/master/csl-citation.json"} </w:instrText>
      </w:r>
      <w:r>
        <w:fldChar w:fldCharType="separate"/>
      </w:r>
      <w:r>
        <w:rPr>
          <w:rFonts w:cs="Times New Roman"/>
          <w:vertAlign w:val="superscript"/>
          <w14:ligatures w14:val="standardContextual"/>
        </w:rPr>
        <w:t>[82-84]</w:t>
      </w:r>
      <w:r>
        <w:fldChar w:fldCharType="end"/>
      </w:r>
      <w:r>
        <w:t>。通过前后端的协作，使得系统具有良</w:t>
      </w:r>
      <w:r>
        <w:t>好的扩展性与性能。</w:t>
      </w:r>
    </w:p>
    <w:p w14:paraId="15C41FAC"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w:t>
      </w:r>
      <w:r>
        <w:rPr>
          <w:rFonts w:ascii="Times New Roman" w:hAnsi="Times New Roman" w:cs="Times New Roman" w:hint="eastAsia"/>
          <w:kern w:val="2"/>
        </w:rPr>
        <w:t>1</w:t>
      </w:r>
      <w:r>
        <w:rPr>
          <w:rFonts w:ascii="Times New Roman" w:hAnsi="Times New Roman" w:cs="Times New Roman" w:hint="eastAsia"/>
          <w:kern w:val="2"/>
        </w:rPr>
        <w:t>）</w:t>
      </w:r>
      <w:r>
        <w:rPr>
          <w:rFonts w:ascii="Times New Roman" w:hAnsi="Times New Roman" w:cs="Times New Roman"/>
          <w:kern w:val="2"/>
        </w:rPr>
        <w:t>前端架构</w:t>
      </w:r>
    </w:p>
    <w:p w14:paraId="1FFFD337"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前端部分主要采用</w:t>
      </w:r>
      <w:r>
        <w:rPr>
          <w:rFonts w:ascii="Times New Roman" w:hAnsi="Times New Roman" w:cs="Times New Roman"/>
          <w:kern w:val="2"/>
        </w:rPr>
        <w:t>Vue 3</w:t>
      </w:r>
      <w:r>
        <w:rPr>
          <w:rFonts w:ascii="Times New Roman" w:hAnsi="Times New Roman" w:cs="Times New Roman" w:hint="eastAsia"/>
          <w:kern w:val="2"/>
        </w:rPr>
        <w:t>框架实现</w:t>
      </w:r>
      <w:r>
        <w:rPr>
          <w:rFonts w:ascii="Times New Roman" w:hAnsi="Times New Roman" w:cs="Times New Roman"/>
          <w:kern w:val="2"/>
        </w:rPr>
        <w:t>，</w:t>
      </w:r>
      <w:r>
        <w:rPr>
          <w:rFonts w:ascii="Times New Roman" w:hAnsi="Times New Roman" w:cs="Times New Roman" w:hint="eastAsia"/>
          <w:kern w:val="2"/>
        </w:rPr>
        <w:t>充分</w:t>
      </w:r>
      <w:r>
        <w:rPr>
          <w:rFonts w:ascii="Times New Roman" w:hAnsi="Times New Roman" w:cs="Times New Roman"/>
          <w:kern w:val="2"/>
        </w:rPr>
        <w:t>利用其响应式、组件化的特性提升了</w:t>
      </w:r>
      <w:r>
        <w:rPr>
          <w:rFonts w:ascii="Times New Roman" w:hAnsi="Times New Roman" w:cs="Times New Roman" w:hint="eastAsia"/>
          <w:kern w:val="2"/>
        </w:rPr>
        <w:t>界面</w:t>
      </w:r>
      <w:r>
        <w:rPr>
          <w:rFonts w:ascii="Times New Roman" w:hAnsi="Times New Roman" w:cs="Times New Roman"/>
          <w:kern w:val="2"/>
        </w:rPr>
        <w:t>的复用性与可维护性。通过</w:t>
      </w:r>
      <w:r>
        <w:rPr>
          <w:rFonts w:ascii="Times New Roman" w:hAnsi="Times New Roman" w:cs="Times New Roman"/>
          <w:kern w:val="2"/>
        </w:rPr>
        <w:t>Vue 3</w:t>
      </w:r>
      <w:r>
        <w:rPr>
          <w:rFonts w:ascii="Times New Roman" w:hAnsi="Times New Roman" w:cs="Times New Roman"/>
          <w:kern w:val="2"/>
        </w:rPr>
        <w:t>的</w:t>
      </w:r>
      <w:r>
        <w:rPr>
          <w:rFonts w:ascii="Times New Roman" w:hAnsi="Times New Roman" w:cs="Times New Roman"/>
          <w:kern w:val="2"/>
        </w:rPr>
        <w:t>Composition API</w:t>
      </w:r>
      <w:r>
        <w:rPr>
          <w:rFonts w:ascii="Times New Roman" w:hAnsi="Times New Roman" w:cs="Times New Roman" w:hint="eastAsia"/>
          <w:kern w:val="2"/>
        </w:rPr>
        <w:t>，前端业务逻辑得以更好地模块化管理，使代码结构更清晰紧凑。此外，在三维模型的渲染方面，采用了</w:t>
      </w:r>
      <w:r>
        <w:rPr>
          <w:rFonts w:ascii="Times New Roman" w:hAnsi="Times New Roman" w:cs="Times New Roman" w:hint="eastAsia"/>
          <w:kern w:val="2"/>
        </w:rPr>
        <w:t>Three.js</w:t>
      </w:r>
      <w:r>
        <w:rPr>
          <w:rFonts w:ascii="Times New Roman" w:hAnsi="Times New Roman" w:cs="Times New Roman" w:hint="eastAsia"/>
          <w:kern w:val="2"/>
        </w:rPr>
        <w:t>与</w:t>
      </w:r>
      <w:r>
        <w:rPr>
          <w:rFonts w:ascii="Times New Roman" w:hAnsi="Times New Roman" w:cs="Times New Roman" w:hint="eastAsia"/>
          <w:kern w:val="2"/>
        </w:rPr>
        <w:t>WebGL</w:t>
      </w:r>
      <w:r>
        <w:rPr>
          <w:rFonts w:ascii="Times New Roman" w:hAnsi="Times New Roman" w:cs="Times New Roman" w:hint="eastAsia"/>
          <w:kern w:val="2"/>
        </w:rPr>
        <w:t>技术，高效利用</w:t>
      </w:r>
      <w:r>
        <w:rPr>
          <w:rFonts w:ascii="Times New Roman" w:hAnsi="Times New Roman" w:cs="Times New Roman" w:hint="eastAsia"/>
          <w:kern w:val="2"/>
        </w:rPr>
        <w:t>GPU</w:t>
      </w:r>
      <w:r>
        <w:rPr>
          <w:rFonts w:ascii="Times New Roman" w:hAnsi="Times New Roman" w:cs="Times New Roman" w:hint="eastAsia"/>
          <w:kern w:val="2"/>
        </w:rPr>
        <w:t>加速，实现了流畅且逼真的三维地质场景交互体验。</w:t>
      </w:r>
    </w:p>
    <w:p w14:paraId="7F7E6A32"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w:t>
      </w:r>
      <w:r>
        <w:rPr>
          <w:rFonts w:ascii="Times New Roman" w:hAnsi="Times New Roman" w:cs="Times New Roman" w:hint="eastAsia"/>
          <w:kern w:val="2"/>
        </w:rPr>
        <w:t>2</w:t>
      </w:r>
      <w:r>
        <w:rPr>
          <w:rFonts w:ascii="Times New Roman" w:hAnsi="Times New Roman" w:cs="Times New Roman" w:hint="eastAsia"/>
          <w:kern w:val="2"/>
        </w:rPr>
        <w:t>）</w:t>
      </w:r>
      <w:r>
        <w:rPr>
          <w:rFonts w:ascii="Times New Roman" w:hAnsi="Times New Roman" w:cs="Times New Roman"/>
          <w:kern w:val="2"/>
        </w:rPr>
        <w:t>后端架构</w:t>
      </w:r>
    </w:p>
    <w:p w14:paraId="2FBD0BD5"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后端服务基于</w:t>
      </w:r>
      <w:r>
        <w:rPr>
          <w:rFonts w:ascii="Times New Roman" w:hAnsi="Times New Roman" w:cs="Times New Roman" w:hint="eastAsia"/>
          <w:kern w:val="2"/>
        </w:rPr>
        <w:t>Java</w:t>
      </w:r>
      <w:r>
        <w:rPr>
          <w:rFonts w:ascii="Times New Roman" w:hAnsi="Times New Roman" w:cs="Times New Roman" w:hint="eastAsia"/>
          <w:kern w:val="2"/>
        </w:rPr>
        <w:t>与</w:t>
      </w:r>
      <w:r>
        <w:rPr>
          <w:rFonts w:ascii="Times New Roman" w:hAnsi="Times New Roman" w:cs="Times New Roman" w:hint="eastAsia"/>
          <w:kern w:val="2"/>
        </w:rPr>
        <w:t>Spring</w:t>
      </w:r>
      <w:r>
        <w:rPr>
          <w:rFonts w:ascii="Times New Roman" w:hAnsi="Times New Roman" w:cs="Times New Roman" w:hint="eastAsia"/>
          <w:kern w:val="2"/>
        </w:rPr>
        <w:t>框架搭建，主要负责地质数据的存储、处理与管理。</w:t>
      </w:r>
      <w:r>
        <w:rPr>
          <w:rFonts w:ascii="Times New Roman" w:hAnsi="Times New Roman" w:cs="Times New Roman"/>
          <w:kern w:val="2"/>
        </w:rPr>
        <w:t>系统利用数据库存储地质数据，支持大规模数据的高效存取。同时，后端通过</w:t>
      </w:r>
      <w:r>
        <w:rPr>
          <w:rFonts w:ascii="Times New Roman" w:hAnsi="Times New Roman" w:cs="Times New Roman"/>
          <w:kern w:val="2"/>
        </w:rPr>
        <w:t>Java</w:t>
      </w:r>
      <w:r>
        <w:rPr>
          <w:rFonts w:ascii="Times New Roman" w:hAnsi="Times New Roman" w:cs="Times New Roman"/>
          <w:kern w:val="2"/>
        </w:rPr>
        <w:t>实现坐标转换、</w:t>
      </w:r>
      <w:r>
        <w:rPr>
          <w:rFonts w:ascii="Times New Roman" w:hAnsi="Times New Roman" w:cs="Times New Roman"/>
          <w:kern w:val="2"/>
        </w:rPr>
        <w:t>Delaunay</w:t>
      </w:r>
      <w:r>
        <w:rPr>
          <w:rFonts w:ascii="Times New Roman" w:hAnsi="Times New Roman" w:cs="Times New Roman"/>
          <w:kern w:val="2"/>
        </w:rPr>
        <w:t>三角剖分及地层建模等复杂计算，生成用于可视化的数据模型。</w:t>
      </w:r>
    </w:p>
    <w:p w14:paraId="73C6B0E6" w14:textId="77777777" w:rsidR="00EE315F" w:rsidRDefault="00204804">
      <w:pPr>
        <w:jc w:val="center"/>
      </w:pPr>
      <w:r>
        <w:rPr>
          <w:noProof/>
        </w:rPr>
        <w:drawing>
          <wp:inline distT="0" distB="0" distL="0" distR="0" wp14:anchorId="3C6D259E" wp14:editId="4248E5BB">
            <wp:extent cx="5203190" cy="4352925"/>
            <wp:effectExtent l="0" t="0" r="3810" b="3175"/>
            <wp:docPr id="209364035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40357" name="图片 1" descr="图示&#10;&#10;AI 生成的内容可能不正确。"/>
                    <pic:cNvPicPr>
                      <a:picLocks noChangeAspect="1"/>
                    </pic:cNvPicPr>
                  </pic:nvPicPr>
                  <pic:blipFill>
                    <a:blip r:embed="rId69"/>
                    <a:stretch>
                      <a:fillRect/>
                    </a:stretch>
                  </pic:blipFill>
                  <pic:spPr>
                    <a:xfrm>
                      <a:off x="0" y="0"/>
                      <a:ext cx="5213258" cy="4361751"/>
                    </a:xfrm>
                    <a:prstGeom prst="rect">
                      <a:avLst/>
                    </a:prstGeom>
                  </pic:spPr>
                </pic:pic>
              </a:graphicData>
            </a:graphic>
          </wp:inline>
        </w:drawing>
      </w:r>
    </w:p>
    <w:p w14:paraId="287D680F"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图</w:t>
      </w:r>
      <w:r>
        <w:rPr>
          <w:rFonts w:ascii="Times New Roman" w:hint="eastAsia"/>
          <w:sz w:val="21"/>
          <w:szCs w:val="21"/>
        </w:rPr>
        <w:t>4.1</w:t>
      </w:r>
      <w:r>
        <w:rPr>
          <w:rFonts w:ascii="Times New Roman" w:hint="eastAsia"/>
          <w:sz w:val="21"/>
          <w:szCs w:val="21"/>
        </w:rPr>
        <w:t>系统结构图</w:t>
      </w:r>
    </w:p>
    <w:p w14:paraId="1316FBCD"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Fig.</w:t>
      </w:r>
      <w:r>
        <w:rPr>
          <w:rFonts w:ascii="Times New Roman" w:hint="eastAsia"/>
          <w:sz w:val="21"/>
          <w:szCs w:val="21"/>
        </w:rPr>
        <w:t xml:space="preserve"> </w:t>
      </w:r>
      <w:r>
        <w:rPr>
          <w:rFonts w:ascii="Times New Roman"/>
          <w:sz w:val="21"/>
          <w:szCs w:val="21"/>
        </w:rPr>
        <w:t>4.1</w:t>
      </w:r>
      <w:r>
        <w:rPr>
          <w:rFonts w:ascii="Times New Roman" w:hint="eastAsia"/>
          <w:sz w:val="21"/>
          <w:szCs w:val="21"/>
        </w:rPr>
        <w:t xml:space="preserve"> </w:t>
      </w:r>
      <w:r>
        <w:rPr>
          <w:rFonts w:ascii="Times New Roman"/>
          <w:sz w:val="21"/>
          <w:szCs w:val="21"/>
        </w:rPr>
        <w:t>System architecture diagram</w:t>
      </w:r>
    </w:p>
    <w:p w14:paraId="7AFDDB71" w14:textId="77777777" w:rsidR="00EE315F" w:rsidRDefault="00204804">
      <w:pPr>
        <w:spacing w:line="400" w:lineRule="exact"/>
        <w:ind w:firstLineChars="200" w:firstLine="480"/>
        <w:rPr>
          <w:rFonts w:ascii="Times New Roman" w:hAnsi="Times New Roman" w:cs="Times New Roman"/>
          <w:kern w:val="2"/>
        </w:rPr>
      </w:pPr>
      <w:r>
        <w:rPr>
          <w:rFonts w:ascii="Times New Roman" w:hAnsi="Times New Roman" w:cs="Times New Roman" w:hint="eastAsia"/>
          <w:kern w:val="2"/>
        </w:rPr>
        <w:t>2</w:t>
      </w:r>
      <w:r>
        <w:rPr>
          <w:rFonts w:ascii="Times New Roman" w:hAnsi="Times New Roman" w:cs="Times New Roman"/>
          <w:kern w:val="2"/>
        </w:rPr>
        <w:t xml:space="preserve">. </w:t>
      </w:r>
      <w:r>
        <w:rPr>
          <w:rFonts w:ascii="Times New Roman" w:hAnsi="Times New Roman" w:cs="Times New Roman"/>
          <w:kern w:val="2"/>
        </w:rPr>
        <w:t>功能介绍</w:t>
      </w:r>
    </w:p>
    <w:p w14:paraId="44E3D2A4" w14:textId="77777777" w:rsidR="00EE315F" w:rsidRDefault="00204804">
      <w:pPr>
        <w:spacing w:line="400" w:lineRule="exact"/>
        <w:ind w:firstLineChars="200" w:firstLine="480"/>
        <w:rPr>
          <w:rFonts w:ascii="Times New Roman" w:hAnsi="Times New Roman" w:cs="Times New Roman"/>
          <w:kern w:val="2"/>
        </w:rPr>
      </w:pPr>
      <w:r>
        <w:rPr>
          <w:rFonts w:ascii="Times New Roman" w:hAnsi="Times New Roman" w:cs="Times New Roman"/>
          <w:kern w:val="2"/>
        </w:rPr>
        <w:t>系统的功能模块涵盖了三维地质建模的各个方面，以下是主要功能模块的介绍：</w:t>
      </w:r>
    </w:p>
    <w:p w14:paraId="7EF53CB5" w14:textId="77777777" w:rsidR="00EE315F" w:rsidRDefault="00204804">
      <w:pPr>
        <w:spacing w:line="400" w:lineRule="exact"/>
        <w:ind w:firstLineChars="200" w:firstLine="480"/>
        <w:rPr>
          <w:rFonts w:ascii="Times New Roman" w:hAnsi="Times New Roman" w:cs="Times New Roman"/>
          <w:kern w:val="2"/>
        </w:rPr>
      </w:pPr>
      <w:r>
        <w:rPr>
          <w:rFonts w:ascii="Times New Roman" w:hAnsi="Times New Roman" w:cs="Times New Roman" w:hint="eastAsia"/>
          <w:kern w:val="2"/>
        </w:rPr>
        <w:t>（</w:t>
      </w:r>
      <w:r>
        <w:rPr>
          <w:rFonts w:ascii="Times New Roman" w:hAnsi="Times New Roman" w:cs="Times New Roman" w:hint="eastAsia"/>
          <w:kern w:val="2"/>
        </w:rPr>
        <w:t>1</w:t>
      </w:r>
      <w:r>
        <w:rPr>
          <w:rFonts w:ascii="Times New Roman" w:hAnsi="Times New Roman" w:cs="Times New Roman" w:hint="eastAsia"/>
          <w:kern w:val="2"/>
        </w:rPr>
        <w:t>）</w:t>
      </w:r>
      <w:r>
        <w:rPr>
          <w:rFonts w:ascii="Times New Roman" w:hAnsi="Times New Roman" w:cs="Times New Roman"/>
          <w:kern w:val="2"/>
        </w:rPr>
        <w:t>数据导入</w:t>
      </w:r>
      <w:r>
        <w:rPr>
          <w:rFonts w:ascii="Times New Roman" w:hAnsi="Times New Roman" w:cs="Times New Roman" w:hint="eastAsia"/>
          <w:kern w:val="2"/>
        </w:rPr>
        <w:t>与处理</w:t>
      </w:r>
    </w:p>
    <w:p w14:paraId="6F4D8FB2" w14:textId="77777777" w:rsidR="00EE315F" w:rsidRDefault="00204804">
      <w:pPr>
        <w:spacing w:line="400" w:lineRule="exact"/>
        <w:ind w:firstLineChars="250" w:firstLine="600"/>
        <w:rPr>
          <w:rFonts w:ascii="Times New Roman" w:hAnsi="Times New Roman" w:cs="Times New Roman"/>
          <w:kern w:val="2"/>
        </w:rPr>
      </w:pPr>
      <w:r>
        <w:rPr>
          <w:rFonts w:ascii="Times New Roman" w:hAnsi="Times New Roman" w:cs="Times New Roman" w:hint="eastAsia"/>
          <w:kern w:val="2"/>
        </w:rPr>
        <w:t>可视化平台支持多种地质数据的导入，包括钻孔数据、地层数据、断层数据、巷道</w:t>
      </w:r>
      <w:r>
        <w:rPr>
          <w:rFonts w:ascii="Times New Roman" w:hAnsi="Times New Roman" w:cs="Times New Roman" w:hint="eastAsia"/>
          <w:kern w:val="2"/>
        </w:rPr>
        <w:t>OBJ</w:t>
      </w:r>
      <w:r>
        <w:rPr>
          <w:rFonts w:ascii="Times New Roman" w:hAnsi="Times New Roman" w:cs="Times New Roman" w:hint="eastAsia"/>
          <w:kern w:val="2"/>
        </w:rPr>
        <w:t>等从后端获取，所有数据经过后端处理后，统一转换为适用于</w:t>
      </w:r>
      <w:r>
        <w:rPr>
          <w:rFonts w:ascii="Times New Roman" w:hAnsi="Times New Roman" w:cs="Times New Roman" w:hint="eastAsia"/>
          <w:kern w:val="2"/>
        </w:rPr>
        <w:t xml:space="preserve"> WebGL / Three.js </w:t>
      </w:r>
      <w:r>
        <w:rPr>
          <w:rFonts w:ascii="Times New Roman" w:hAnsi="Times New Roman" w:cs="Times New Roman" w:hint="eastAsia"/>
          <w:kern w:val="2"/>
        </w:rPr>
        <w:t>渲染的</w:t>
      </w:r>
      <w:r>
        <w:rPr>
          <w:rFonts w:ascii="Times New Roman" w:hAnsi="Times New Roman" w:cs="Times New Roman" w:hint="eastAsia"/>
          <w:kern w:val="2"/>
        </w:rPr>
        <w:t xml:space="preserve">JSON </w:t>
      </w:r>
      <w:r>
        <w:rPr>
          <w:rFonts w:ascii="Times New Roman" w:hAnsi="Times New Roman" w:cs="Times New Roman" w:hint="eastAsia"/>
          <w:kern w:val="2"/>
        </w:rPr>
        <w:t>格式，并通过</w:t>
      </w:r>
      <w:r>
        <w:rPr>
          <w:rFonts w:ascii="Times New Roman" w:hAnsi="Times New Roman" w:cs="Times New Roman" w:hint="eastAsia"/>
          <w:kern w:val="2"/>
        </w:rPr>
        <w:t xml:space="preserve"> API </w:t>
      </w:r>
      <w:r>
        <w:rPr>
          <w:rFonts w:ascii="Times New Roman" w:hAnsi="Times New Roman" w:cs="Times New Roman" w:hint="eastAsia"/>
          <w:kern w:val="2"/>
        </w:rPr>
        <w:t>传输至前端，实现高效加载与交互</w:t>
      </w:r>
      <w:r>
        <w:rPr>
          <w:rFonts w:ascii="Times New Roman" w:hAnsi="Times New Roman" w:cs="Times New Roman"/>
          <w:kern w:val="2"/>
        </w:rPr>
        <w:t>。</w:t>
      </w:r>
    </w:p>
    <w:p w14:paraId="2EEEEEFE" w14:textId="77777777" w:rsidR="00EE315F" w:rsidRDefault="00204804">
      <w:pPr>
        <w:spacing w:line="400" w:lineRule="exact"/>
        <w:ind w:firstLineChars="250" w:firstLine="600"/>
        <w:rPr>
          <w:rFonts w:ascii="Times New Roman" w:hAnsi="Times New Roman" w:cs="Times New Roman"/>
          <w:kern w:val="2"/>
        </w:rPr>
      </w:pPr>
      <w:r>
        <w:rPr>
          <w:rFonts w:ascii="Times New Roman" w:hAnsi="Times New Roman" w:cs="Times New Roman" w:hint="eastAsia"/>
          <w:kern w:val="2"/>
        </w:rPr>
        <w:t>（</w:t>
      </w:r>
      <w:r>
        <w:rPr>
          <w:rFonts w:ascii="Times New Roman" w:hAnsi="Times New Roman" w:cs="Times New Roman" w:hint="eastAsia"/>
          <w:kern w:val="2"/>
        </w:rPr>
        <w:t>2</w:t>
      </w:r>
      <w:r>
        <w:rPr>
          <w:rFonts w:ascii="Times New Roman" w:hAnsi="Times New Roman" w:cs="Times New Roman" w:hint="eastAsia"/>
          <w:kern w:val="2"/>
        </w:rPr>
        <w:t>）</w:t>
      </w:r>
      <w:r>
        <w:rPr>
          <w:rFonts w:ascii="Times New Roman" w:hAnsi="Times New Roman" w:cs="Times New Roman"/>
          <w:kern w:val="2"/>
        </w:rPr>
        <w:t>三维地质模型渲染</w:t>
      </w:r>
    </w:p>
    <w:p w14:paraId="70055A95" w14:textId="77777777" w:rsidR="00EE315F" w:rsidRDefault="00204804">
      <w:pPr>
        <w:spacing w:line="400" w:lineRule="exact"/>
        <w:ind w:firstLineChars="250" w:firstLine="600"/>
        <w:rPr>
          <w:rFonts w:ascii="Times New Roman" w:hAnsi="Times New Roman" w:cs="Times New Roman"/>
          <w:kern w:val="2"/>
        </w:rPr>
      </w:pPr>
      <w:r>
        <w:rPr>
          <w:rFonts w:ascii="Times New Roman" w:hAnsi="Times New Roman" w:cs="Times New Roman" w:hint="eastAsia"/>
          <w:kern w:val="2"/>
        </w:rPr>
        <w:t>系统采用</w:t>
      </w:r>
      <w:r>
        <w:rPr>
          <w:rFonts w:ascii="Times New Roman" w:hAnsi="Times New Roman" w:cs="Times New Roman" w:hint="eastAsia"/>
          <w:kern w:val="2"/>
        </w:rPr>
        <w:t xml:space="preserve"> WebGL </w:t>
      </w:r>
      <w:r>
        <w:rPr>
          <w:rFonts w:ascii="Times New Roman" w:hAnsi="Times New Roman" w:cs="Times New Roman" w:hint="eastAsia"/>
          <w:kern w:val="2"/>
        </w:rPr>
        <w:t>结合</w:t>
      </w:r>
      <w:r>
        <w:rPr>
          <w:rFonts w:ascii="Times New Roman" w:hAnsi="Times New Roman" w:cs="Times New Roman" w:hint="eastAsia"/>
          <w:kern w:val="2"/>
        </w:rPr>
        <w:t xml:space="preserve"> Three.js </w:t>
      </w:r>
      <w:r>
        <w:rPr>
          <w:rFonts w:ascii="Times New Roman" w:hAnsi="Times New Roman" w:cs="Times New Roman" w:hint="eastAsia"/>
          <w:kern w:val="2"/>
        </w:rPr>
        <w:t>进行高效</w:t>
      </w:r>
      <w:r>
        <w:rPr>
          <w:rFonts w:ascii="Times New Roman" w:hAnsi="Times New Roman" w:cs="Times New Roman" w:hint="eastAsia"/>
          <w:kern w:val="2"/>
        </w:rPr>
        <w:t xml:space="preserve"> GPU </w:t>
      </w:r>
      <w:r>
        <w:rPr>
          <w:rFonts w:ascii="Times New Roman" w:hAnsi="Times New Roman" w:cs="Times New Roman" w:hint="eastAsia"/>
          <w:kern w:val="2"/>
        </w:rPr>
        <w:t>渲染，支持钻孔、地层、断层、巷道等地质对象的可视化。同时，系统集成了光照、阴影、透明度、纹理映射等，以增强三维模型的真实感。用户可以自由旋转、缩放、平移模型进行地质内部结构观察。</w:t>
      </w:r>
    </w:p>
    <w:p w14:paraId="0D67BAC8" w14:textId="77777777" w:rsidR="00EE315F" w:rsidRDefault="00204804">
      <w:pPr>
        <w:spacing w:line="400" w:lineRule="exact"/>
        <w:ind w:firstLineChars="250" w:firstLine="600"/>
        <w:rPr>
          <w:rFonts w:ascii="Times New Roman" w:hAnsi="Times New Roman" w:cs="Times New Roman"/>
          <w:kern w:val="2"/>
        </w:rPr>
      </w:pPr>
      <w:r>
        <w:rPr>
          <w:rFonts w:ascii="Times New Roman" w:hAnsi="Times New Roman" w:cs="Times New Roman" w:hint="eastAsia"/>
          <w:kern w:val="2"/>
        </w:rPr>
        <w:t>（</w:t>
      </w:r>
      <w:r>
        <w:rPr>
          <w:rFonts w:ascii="Times New Roman" w:hAnsi="Times New Roman" w:cs="Times New Roman" w:hint="eastAsia"/>
          <w:kern w:val="2"/>
        </w:rPr>
        <w:t>3</w:t>
      </w:r>
      <w:r>
        <w:rPr>
          <w:rFonts w:ascii="Times New Roman" w:hAnsi="Times New Roman" w:cs="Times New Roman" w:hint="eastAsia"/>
          <w:kern w:val="2"/>
        </w:rPr>
        <w:t>）</w:t>
      </w:r>
      <w:r>
        <w:rPr>
          <w:rFonts w:ascii="Times New Roman" w:hAnsi="Times New Roman" w:cs="Times New Roman"/>
          <w:kern w:val="2"/>
        </w:rPr>
        <w:t>交互功能</w:t>
      </w:r>
      <w:r>
        <w:rPr>
          <w:rFonts w:ascii="Times New Roman" w:hAnsi="Times New Roman" w:cs="Times New Roman" w:hint="eastAsia"/>
          <w:kern w:val="2"/>
        </w:rPr>
        <w:t>及信息展示</w:t>
      </w:r>
    </w:p>
    <w:p w14:paraId="082F5E53" w14:textId="77777777" w:rsidR="00EE315F" w:rsidRDefault="00204804">
      <w:pPr>
        <w:spacing w:line="400" w:lineRule="exact"/>
        <w:ind w:firstLineChars="250" w:firstLine="600"/>
        <w:rPr>
          <w:rFonts w:ascii="Times New Roman" w:hAnsi="Times New Roman" w:cs="Times New Roman"/>
          <w:kern w:val="2"/>
        </w:rPr>
      </w:pPr>
      <w:r>
        <w:rPr>
          <w:rFonts w:ascii="Times New Roman" w:hAnsi="Times New Roman" w:cs="Times New Roman" w:hint="eastAsia"/>
          <w:kern w:val="2"/>
        </w:rPr>
        <w:t>系统提供丰富的交互功能，用户可通过鼠标点击或触</w:t>
      </w:r>
      <w:proofErr w:type="gramStart"/>
      <w:r>
        <w:rPr>
          <w:rFonts w:ascii="Times New Roman" w:hAnsi="Times New Roman" w:cs="Times New Roman" w:hint="eastAsia"/>
          <w:kern w:val="2"/>
        </w:rPr>
        <w:t>控操作</w:t>
      </w:r>
      <w:proofErr w:type="gramEnd"/>
      <w:r>
        <w:rPr>
          <w:rFonts w:ascii="Times New Roman" w:hAnsi="Times New Roman" w:cs="Times New Roman" w:hint="eastAsia"/>
          <w:kern w:val="2"/>
        </w:rPr>
        <w:t>与三维模型交互。射线追踪技术支持精准选取目标对象。</w:t>
      </w:r>
      <w:proofErr w:type="gramStart"/>
      <w:r>
        <w:rPr>
          <w:rFonts w:ascii="Times New Roman" w:hAnsi="Times New Roman" w:cs="Times New Roman" w:hint="eastAsia"/>
          <w:kern w:val="2"/>
        </w:rPr>
        <w:t>图层管理</w:t>
      </w:r>
      <w:proofErr w:type="gramEnd"/>
      <w:r>
        <w:rPr>
          <w:rFonts w:ascii="Times New Roman" w:hAnsi="Times New Roman" w:cs="Times New Roman" w:hint="eastAsia"/>
          <w:kern w:val="2"/>
        </w:rPr>
        <w:t>功能允许用户按需显示或隐藏地层、断层、钻孔等数据，实现个性化分析。系统还集成测量工具，可计算地层层间距离。此外，系统提供巷道漫游模式，用户可在隧道或矿井中自由移动，以第一人称视角体验地下空间结构，满足工程模拟和勘探需求。</w:t>
      </w:r>
    </w:p>
    <w:p w14:paraId="1C1A5B52" w14:textId="77777777" w:rsidR="00EE315F" w:rsidRDefault="00204804">
      <w:pPr>
        <w:spacing w:line="400" w:lineRule="exact"/>
        <w:ind w:firstLineChars="250" w:firstLine="600"/>
        <w:rPr>
          <w:rFonts w:ascii="Times New Roman" w:hAnsi="Times New Roman" w:cs="Times New Roman"/>
          <w:kern w:val="2"/>
        </w:rPr>
      </w:pPr>
      <w:r>
        <w:rPr>
          <w:rFonts w:ascii="Times New Roman" w:hAnsi="Times New Roman" w:cs="Times New Roman"/>
          <w:kern w:val="2"/>
        </w:rPr>
        <w:t>（</w:t>
      </w:r>
      <w:r>
        <w:rPr>
          <w:rFonts w:ascii="Times New Roman" w:hAnsi="Times New Roman" w:cs="Times New Roman"/>
          <w:kern w:val="2"/>
        </w:rPr>
        <w:t>5</w:t>
      </w:r>
      <w:r>
        <w:rPr>
          <w:rFonts w:ascii="Times New Roman" w:hAnsi="Times New Roman" w:cs="Times New Roman"/>
          <w:kern w:val="2"/>
        </w:rPr>
        <w:t>）系统优化与性能提升</w:t>
      </w:r>
    </w:p>
    <w:p w14:paraId="3A2E1B7A" w14:textId="77777777" w:rsidR="00EE315F" w:rsidRDefault="00204804">
      <w:pPr>
        <w:spacing w:line="400" w:lineRule="exact"/>
        <w:ind w:firstLineChars="250" w:firstLine="600"/>
        <w:rPr>
          <w:rFonts w:ascii="Times New Roman" w:hAnsi="Times New Roman" w:cs="Times New Roman"/>
          <w:kern w:val="2"/>
        </w:rPr>
      </w:pPr>
      <w:r>
        <w:rPr>
          <w:rFonts w:ascii="Times New Roman" w:hAnsi="Times New Roman" w:cs="Times New Roman" w:hint="eastAsia"/>
          <w:kern w:val="2"/>
        </w:rPr>
        <w:t>在数据加载方面，系统采用</w:t>
      </w:r>
      <w:r>
        <w:rPr>
          <w:rFonts w:ascii="Times New Roman" w:hAnsi="Times New Roman" w:cs="Times New Roman" w:hint="eastAsia"/>
          <w:kern w:val="2"/>
        </w:rPr>
        <w:t xml:space="preserve"> Vue 3 </w:t>
      </w:r>
      <w:r>
        <w:rPr>
          <w:rFonts w:ascii="Times New Roman" w:hAnsi="Times New Roman" w:cs="Times New Roman" w:hint="eastAsia"/>
          <w:kern w:val="2"/>
        </w:rPr>
        <w:t>作为前端框架，结合其响应式数据管理</w:t>
      </w:r>
      <w:r>
        <w:rPr>
          <w:rFonts w:ascii="Times New Roman" w:hAnsi="Times New Roman" w:cs="Times New Roman" w:hint="eastAsia"/>
          <w:kern w:val="2"/>
        </w:rPr>
        <w:t xml:space="preserve"> </w:t>
      </w:r>
      <w:r>
        <w:rPr>
          <w:rFonts w:ascii="Times New Roman" w:hAnsi="Times New Roman" w:cs="Times New Roman" w:hint="eastAsia"/>
          <w:kern w:val="2"/>
        </w:rPr>
        <w:t>特性，实现高效的组件更新与状态管理，并通过异步加载机制及增</w:t>
      </w:r>
      <w:r>
        <w:rPr>
          <w:rFonts w:ascii="Times New Roman" w:hAnsi="Times New Roman" w:cs="Times New Roman" w:hint="eastAsia"/>
          <w:kern w:val="2"/>
        </w:rPr>
        <w:t>量加载策略，确保按需加载地质模型，避免因大数据渲染导致的性能下降。</w:t>
      </w:r>
    </w:p>
    <w:p w14:paraId="15E0E420" w14:textId="77777777" w:rsidR="00EE315F" w:rsidRDefault="00204804">
      <w:pPr>
        <w:spacing w:line="400" w:lineRule="exact"/>
        <w:ind w:firstLineChars="250" w:firstLine="600"/>
        <w:rPr>
          <w:rFonts w:ascii="Times New Roman" w:hAnsi="Times New Roman" w:cs="Times New Roman"/>
          <w:kern w:val="2"/>
        </w:rPr>
      </w:pPr>
      <w:r>
        <w:rPr>
          <w:rFonts w:ascii="Times New Roman" w:hAnsi="Times New Roman" w:cs="Times New Roman"/>
          <w:kern w:val="2"/>
        </w:rPr>
        <w:t>（</w:t>
      </w:r>
      <w:r>
        <w:rPr>
          <w:rFonts w:ascii="Times New Roman" w:hAnsi="Times New Roman" w:cs="Times New Roman"/>
          <w:kern w:val="2"/>
        </w:rPr>
        <w:t>6</w:t>
      </w:r>
      <w:r>
        <w:rPr>
          <w:rFonts w:ascii="Times New Roman" w:hAnsi="Times New Roman" w:cs="Times New Roman"/>
          <w:kern w:val="2"/>
        </w:rPr>
        <w:t>）系统测试与应用示范</w:t>
      </w:r>
    </w:p>
    <w:p w14:paraId="6F9C5A11" w14:textId="77777777" w:rsidR="00EE315F" w:rsidRDefault="00204804">
      <w:pPr>
        <w:snapToGrid w:val="0"/>
        <w:spacing w:after="120" w:line="300" w:lineRule="auto"/>
        <w:ind w:firstLineChars="200" w:firstLine="480"/>
        <w:rPr>
          <w:rFonts w:ascii="Times New Roman" w:hAnsi="Times New Roman" w:cs="Times New Roman"/>
          <w:kern w:val="2"/>
        </w:rPr>
      </w:pPr>
      <w:r>
        <w:rPr>
          <w:rFonts w:ascii="Times New Roman" w:hAnsi="Times New Roman" w:cs="Times New Roman"/>
          <w:kern w:val="2"/>
        </w:rPr>
        <w:t>系统在开发完成后进行了多项功能测试，包括旋转、缩放、剖切、测量等交互体验测试，以及帧率、内存占用、加载速度等性能测试。此外，为验证系统的准确性，对比了地质模型的计算结果与实际勘测数据，确保层间厚度、断层位置等关键参数的精度。在实际应用方面，系统基于某地质勘探区的数据，完成了三维地质模型的构建与可视化展示，并在隧道设计、矿山开采进行了应用。</w:t>
      </w:r>
    </w:p>
    <w:p w14:paraId="5E766220" w14:textId="77777777" w:rsidR="00EE315F" w:rsidRDefault="00204804">
      <w:pPr>
        <w:snapToGrid w:val="0"/>
        <w:spacing w:after="120" w:line="300" w:lineRule="auto"/>
        <w:ind w:firstLineChars="200" w:firstLine="480"/>
        <w:jc w:val="center"/>
        <w:rPr>
          <w:rFonts w:ascii="Cambria Math" w:hAnsi="Cambria Math"/>
        </w:rPr>
      </w:pPr>
      <w:r>
        <w:rPr>
          <w:rFonts w:ascii="Cambria Math" w:hAnsi="Cambria Math"/>
          <w:noProof/>
        </w:rPr>
        <w:drawing>
          <wp:inline distT="0" distB="0" distL="0" distR="0" wp14:anchorId="01A20DC8" wp14:editId="40F752C6">
            <wp:extent cx="4234180" cy="2415540"/>
            <wp:effectExtent l="0" t="0" r="0" b="0"/>
            <wp:docPr id="174995137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51377" name="图片 1" descr="图示&#10;&#10;AI 生成的内容可能不正确。"/>
                    <pic:cNvPicPr>
                      <a:picLocks noChangeAspect="1"/>
                    </pic:cNvPicPr>
                  </pic:nvPicPr>
                  <pic:blipFill>
                    <a:blip r:embed="rId70"/>
                    <a:stretch>
                      <a:fillRect/>
                    </a:stretch>
                  </pic:blipFill>
                  <pic:spPr>
                    <a:xfrm>
                      <a:off x="0" y="0"/>
                      <a:ext cx="4245827" cy="2421979"/>
                    </a:xfrm>
                    <a:prstGeom prst="rect">
                      <a:avLst/>
                    </a:prstGeom>
                  </pic:spPr>
                </pic:pic>
              </a:graphicData>
            </a:graphic>
          </wp:inline>
        </w:drawing>
      </w:r>
    </w:p>
    <w:p w14:paraId="14F9A7FA"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图</w:t>
      </w:r>
      <w:r>
        <w:rPr>
          <w:rFonts w:ascii="Times New Roman" w:hint="eastAsia"/>
          <w:sz w:val="21"/>
          <w:szCs w:val="21"/>
        </w:rPr>
        <w:t>4.2</w:t>
      </w:r>
      <w:r>
        <w:rPr>
          <w:rFonts w:ascii="Times New Roman" w:hint="eastAsia"/>
          <w:sz w:val="21"/>
          <w:szCs w:val="21"/>
        </w:rPr>
        <w:t>系统功能图</w:t>
      </w:r>
    </w:p>
    <w:p w14:paraId="48ADE196"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Fig.</w:t>
      </w:r>
      <w:r>
        <w:rPr>
          <w:rFonts w:ascii="Times New Roman" w:hint="eastAsia"/>
          <w:sz w:val="21"/>
          <w:szCs w:val="21"/>
        </w:rPr>
        <w:t xml:space="preserve"> </w:t>
      </w:r>
      <w:r>
        <w:rPr>
          <w:rFonts w:ascii="Times New Roman"/>
          <w:sz w:val="21"/>
          <w:szCs w:val="21"/>
        </w:rPr>
        <w:t>4.</w:t>
      </w:r>
      <w:r>
        <w:rPr>
          <w:rFonts w:ascii="Times New Roman" w:hint="eastAsia"/>
          <w:sz w:val="21"/>
          <w:szCs w:val="21"/>
        </w:rPr>
        <w:t xml:space="preserve">2 </w:t>
      </w:r>
      <w:r>
        <w:rPr>
          <w:rFonts w:ascii="Times New Roman"/>
          <w:sz w:val="21"/>
          <w:szCs w:val="21"/>
        </w:rPr>
        <w:t xml:space="preserve">System </w:t>
      </w:r>
      <w:r>
        <w:rPr>
          <w:rFonts w:ascii="Times New Roman"/>
          <w:sz w:val="21"/>
          <w:szCs w:val="21"/>
        </w:rPr>
        <w:t>Function Diagram</w:t>
      </w:r>
    </w:p>
    <w:p w14:paraId="0F8B7C7F" w14:textId="77777777" w:rsidR="00EE315F" w:rsidRDefault="00204804">
      <w:pPr>
        <w:keepNext/>
        <w:keepLines/>
        <w:snapToGrid w:val="0"/>
        <w:spacing w:before="240" w:after="120" w:line="360" w:lineRule="auto"/>
        <w:outlineLvl w:val="1"/>
        <w:rPr>
          <w:rFonts w:eastAsia="黑体"/>
          <w:bCs/>
        </w:rPr>
      </w:pPr>
      <w:bookmarkStart w:id="199" w:name="_Toc192629376"/>
      <w:r>
        <w:rPr>
          <w:rFonts w:eastAsia="黑体" w:hint="eastAsia"/>
          <w:sz w:val="28"/>
          <w:szCs w:val="32"/>
        </w:rPr>
        <w:t>4</w:t>
      </w:r>
      <w:r>
        <w:rPr>
          <w:rFonts w:eastAsia="黑体"/>
          <w:sz w:val="28"/>
          <w:szCs w:val="32"/>
        </w:rPr>
        <w:t>.</w:t>
      </w:r>
      <w:r>
        <w:rPr>
          <w:rFonts w:eastAsia="黑体" w:hint="eastAsia"/>
          <w:sz w:val="28"/>
          <w:szCs w:val="32"/>
        </w:rPr>
        <w:t>2</w:t>
      </w:r>
      <w:r>
        <w:rPr>
          <w:rFonts w:eastAsia="黑体" w:hint="eastAsia"/>
          <w:bCs/>
        </w:rPr>
        <w:t>模型可视化及优化</w:t>
      </w:r>
      <w:bookmarkEnd w:id="199"/>
    </w:p>
    <w:p w14:paraId="725CB523" w14:textId="77777777" w:rsidR="00EE315F" w:rsidRDefault="00204804">
      <w:pPr>
        <w:keepNext/>
        <w:keepLines/>
        <w:snapToGrid w:val="0"/>
        <w:spacing w:before="120" w:after="120" w:line="360" w:lineRule="auto"/>
        <w:outlineLvl w:val="2"/>
        <w:rPr>
          <w:rFonts w:eastAsia="黑体"/>
          <w:bCs/>
        </w:rPr>
      </w:pPr>
      <w:bookmarkStart w:id="200" w:name="_Toc192629377"/>
      <w:r>
        <w:rPr>
          <w:rFonts w:eastAsia="黑体" w:hint="eastAsia"/>
          <w:bCs/>
        </w:rPr>
        <w:t>4.2.1</w:t>
      </w:r>
      <w:r>
        <w:rPr>
          <w:rFonts w:eastAsia="黑体" w:hint="eastAsia"/>
          <w:bCs/>
        </w:rPr>
        <w:t>模型可视化</w:t>
      </w:r>
      <w:bookmarkEnd w:id="200"/>
    </w:p>
    <w:p w14:paraId="74217792" w14:textId="77777777" w:rsidR="00EE315F" w:rsidRDefault="00204804">
      <w:pPr>
        <w:ind w:firstLineChars="200" w:firstLine="480"/>
        <w:rPr>
          <w:szCs w:val="32"/>
        </w:rPr>
      </w:pPr>
      <w:r>
        <w:rPr>
          <w:rFonts w:hint="eastAsia"/>
          <w:szCs w:val="32"/>
        </w:rPr>
        <w:t>根据第三章的构建流程，先对基础的三维场景进行搭建，再对服务</w:t>
      </w:r>
      <w:proofErr w:type="gramStart"/>
      <w:r>
        <w:rPr>
          <w:rFonts w:hint="eastAsia"/>
          <w:szCs w:val="32"/>
        </w:rPr>
        <w:t>端发出</w:t>
      </w:r>
      <w:proofErr w:type="gramEnd"/>
      <w:r>
        <w:rPr>
          <w:rFonts w:hint="eastAsia"/>
          <w:szCs w:val="32"/>
        </w:rPr>
        <w:t>对各个模型数据的请求，通过服务</w:t>
      </w:r>
      <w:proofErr w:type="gramStart"/>
      <w:r>
        <w:rPr>
          <w:rFonts w:hint="eastAsia"/>
          <w:szCs w:val="32"/>
        </w:rPr>
        <w:t>端处理</w:t>
      </w:r>
      <w:proofErr w:type="gramEnd"/>
      <w:r>
        <w:rPr>
          <w:rFonts w:hint="eastAsia"/>
          <w:szCs w:val="32"/>
        </w:rPr>
        <w:t>返回的模型数据进一步进行可视化开发。</w:t>
      </w:r>
    </w:p>
    <w:p w14:paraId="30280760" w14:textId="77777777" w:rsidR="00EE315F" w:rsidRDefault="00204804">
      <w:pPr>
        <w:ind w:firstLineChars="200" w:firstLine="480"/>
        <w:jc w:val="center"/>
        <w:rPr>
          <w:szCs w:val="32"/>
        </w:rPr>
      </w:pPr>
      <w:r>
        <w:rPr>
          <w:noProof/>
          <w:szCs w:val="32"/>
        </w:rPr>
        <w:drawing>
          <wp:inline distT="0" distB="0" distL="0" distR="0" wp14:anchorId="6B2F5AB5" wp14:editId="12B7C2D3">
            <wp:extent cx="3710305" cy="2226310"/>
            <wp:effectExtent l="0" t="0" r="0" b="0"/>
            <wp:docPr id="1778266793" name="图片 1" descr="图片包含 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66793" name="图片 1" descr="图片包含 图表&#10;&#10;AI 生成的内容可能不正确。"/>
                    <pic:cNvPicPr>
                      <a:picLocks noChangeAspect="1"/>
                    </pic:cNvPicPr>
                  </pic:nvPicPr>
                  <pic:blipFill>
                    <a:blip r:embed="rId71"/>
                    <a:stretch>
                      <a:fillRect/>
                    </a:stretch>
                  </pic:blipFill>
                  <pic:spPr>
                    <a:xfrm>
                      <a:off x="0" y="0"/>
                      <a:ext cx="3778451" cy="2266893"/>
                    </a:xfrm>
                    <a:prstGeom prst="rect">
                      <a:avLst/>
                    </a:prstGeom>
                  </pic:spPr>
                </pic:pic>
              </a:graphicData>
            </a:graphic>
          </wp:inline>
        </w:drawing>
      </w:r>
      <w:r>
        <w:rPr>
          <w:rFonts w:hint="eastAsia"/>
          <w:szCs w:val="32"/>
        </w:rPr>
        <w:t xml:space="preserve">   </w:t>
      </w:r>
      <w:r>
        <w:rPr>
          <w:szCs w:val="32"/>
        </w:rPr>
        <w:t>(a)</w:t>
      </w:r>
      <w:r>
        <w:rPr>
          <w:rFonts w:hint="eastAsia"/>
          <w:szCs w:val="32"/>
        </w:rPr>
        <w:t xml:space="preserve">      </w:t>
      </w:r>
      <w:r>
        <w:rPr>
          <w:noProof/>
          <w:szCs w:val="32"/>
        </w:rPr>
        <w:drawing>
          <wp:inline distT="0" distB="0" distL="0" distR="0" wp14:anchorId="2EB9CFE0" wp14:editId="29689932">
            <wp:extent cx="3759835" cy="2093595"/>
            <wp:effectExtent l="0" t="0" r="0" b="1905"/>
            <wp:docPr id="1009592369"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92369" name="图片 1" descr="图形用户界面, 文本, 应用程序&#10;&#10;AI 生成的内容可能不正确。"/>
                    <pic:cNvPicPr>
                      <a:picLocks noChangeAspect="1"/>
                    </pic:cNvPicPr>
                  </pic:nvPicPr>
                  <pic:blipFill>
                    <a:blip r:embed="rId72"/>
                    <a:srcRect r="57769"/>
                    <a:stretch>
                      <a:fillRect/>
                    </a:stretch>
                  </pic:blipFill>
                  <pic:spPr>
                    <a:xfrm>
                      <a:off x="0" y="0"/>
                      <a:ext cx="3868494" cy="2154005"/>
                    </a:xfrm>
                    <a:prstGeom prst="rect">
                      <a:avLst/>
                    </a:prstGeom>
                    <a:ln>
                      <a:noFill/>
                    </a:ln>
                  </pic:spPr>
                </pic:pic>
              </a:graphicData>
            </a:graphic>
          </wp:inline>
        </w:drawing>
      </w:r>
      <w:r>
        <w:rPr>
          <w:rFonts w:hint="eastAsia"/>
          <w:szCs w:val="32"/>
        </w:rPr>
        <w:t xml:space="preserve"> </w:t>
      </w:r>
      <w:r>
        <w:rPr>
          <w:szCs w:val="32"/>
        </w:rPr>
        <w:t>(b)</w:t>
      </w:r>
    </w:p>
    <w:p w14:paraId="42F508AF"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图</w:t>
      </w:r>
      <w:r>
        <w:rPr>
          <w:rFonts w:ascii="Times New Roman" w:hint="eastAsia"/>
          <w:sz w:val="21"/>
          <w:szCs w:val="21"/>
        </w:rPr>
        <w:t>4.</w:t>
      </w:r>
      <w:r>
        <w:rPr>
          <w:rFonts w:ascii="Times New Roman"/>
          <w:sz w:val="21"/>
          <w:szCs w:val="21"/>
        </w:rPr>
        <w:t>3</w:t>
      </w:r>
      <w:r>
        <w:rPr>
          <w:rFonts w:ascii="Times New Roman" w:hint="eastAsia"/>
          <w:sz w:val="21"/>
          <w:szCs w:val="21"/>
        </w:rPr>
        <w:t>三维场景搭建和数据请求</w:t>
      </w:r>
    </w:p>
    <w:p w14:paraId="660606F3"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Fig.</w:t>
      </w:r>
      <w:r>
        <w:rPr>
          <w:rFonts w:ascii="Times New Roman" w:hint="eastAsia"/>
          <w:sz w:val="21"/>
          <w:szCs w:val="21"/>
        </w:rPr>
        <w:t xml:space="preserve"> </w:t>
      </w:r>
      <w:r>
        <w:rPr>
          <w:rFonts w:ascii="Times New Roman"/>
          <w:sz w:val="21"/>
          <w:szCs w:val="21"/>
        </w:rPr>
        <w:t>4.</w:t>
      </w:r>
      <w:r>
        <w:rPr>
          <w:rFonts w:ascii="Times New Roman" w:hint="eastAsia"/>
          <w:sz w:val="21"/>
          <w:szCs w:val="21"/>
        </w:rPr>
        <w:t xml:space="preserve">3 </w:t>
      </w:r>
      <w:r>
        <w:rPr>
          <w:rFonts w:ascii="Times New Roman"/>
          <w:sz w:val="21"/>
          <w:szCs w:val="21"/>
        </w:rPr>
        <w:t>3D scene construction and data request</w:t>
      </w:r>
    </w:p>
    <w:p w14:paraId="5B197ECC" w14:textId="77777777" w:rsidR="00EE315F" w:rsidRDefault="00204804">
      <w:pPr>
        <w:widowControl w:val="0"/>
        <w:snapToGrid w:val="0"/>
        <w:spacing w:before="120" w:line="300" w:lineRule="auto"/>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1</w:t>
      </w:r>
      <w:r>
        <w:rPr>
          <w:rFonts w:ascii="Times New Roman" w:hAnsi="Times New Roman" w:cs="Times New Roman" w:hint="eastAsia"/>
          <w:color w:val="000000"/>
          <w:kern w:val="2"/>
        </w:rPr>
        <w:t>地层模型的可视化</w:t>
      </w:r>
    </w:p>
    <w:p w14:paraId="141B6C45" w14:textId="77777777" w:rsidR="00EE315F" w:rsidRDefault="00204804">
      <w:pPr>
        <w:widowControl w:val="0"/>
        <w:snapToGrid w:val="0"/>
        <w:spacing w:before="120" w:line="300" w:lineRule="auto"/>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Step1</w:t>
      </w:r>
      <w:r>
        <w:rPr>
          <w:rFonts w:ascii="Times New Roman" w:hAnsi="Times New Roman" w:cs="Times New Roman" w:hint="eastAsia"/>
          <w:color w:val="000000"/>
          <w:kern w:val="2"/>
        </w:rPr>
        <w:t>依照第二章中三角剖分及地层网格生成流程，服务端对钻孔数据集进行批量处理并生成地层模型网格数据，转化为可视化所需数据格式。</w:t>
      </w:r>
    </w:p>
    <w:p w14:paraId="288C4DA1" w14:textId="77777777" w:rsidR="00EE315F" w:rsidRDefault="00204804">
      <w:pPr>
        <w:widowControl w:val="0"/>
        <w:snapToGrid w:val="0"/>
        <w:spacing w:before="120" w:line="300" w:lineRule="auto"/>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 xml:space="preserve">Step2 </w:t>
      </w:r>
      <w:r>
        <w:rPr>
          <w:rFonts w:ascii="Times New Roman" w:hAnsi="Times New Roman" w:cs="Times New Roman" w:hint="eastAsia"/>
          <w:color w:val="000000"/>
          <w:kern w:val="2"/>
        </w:rPr>
        <w:t>浏览器请求服务端地层模型网格数据，根据保存的拓扑结构进行三角面数据的绘制渲染；计算</w:t>
      </w:r>
      <w:r>
        <w:rPr>
          <w:rFonts w:ascii="Times New Roman" w:hAnsi="Times New Roman" w:cs="Times New Roman"/>
          <w:color w:val="000000"/>
          <w:kern w:val="2"/>
        </w:rPr>
        <w:t xml:space="preserve"> Phong </w:t>
      </w:r>
      <w:r>
        <w:rPr>
          <w:rFonts w:ascii="Times New Roman" w:hAnsi="Times New Roman" w:cs="Times New Roman"/>
          <w:color w:val="000000"/>
          <w:kern w:val="2"/>
        </w:rPr>
        <w:t>光照模型</w:t>
      </w:r>
      <w:r>
        <w:rPr>
          <w:rFonts w:ascii="Times New Roman" w:hAnsi="Times New Roman" w:cs="Times New Roman" w:hint="eastAsia"/>
          <w:color w:val="000000"/>
          <w:kern w:val="2"/>
        </w:rPr>
        <w:t>参数（公式</w:t>
      </w:r>
      <w:r>
        <w:rPr>
          <w:rFonts w:ascii="Times New Roman" w:hAnsi="Times New Roman" w:cs="Times New Roman" w:hint="eastAsia"/>
          <w:color w:val="000000"/>
          <w:kern w:val="2"/>
        </w:rPr>
        <w:t>3.6</w:t>
      </w:r>
      <w:r>
        <w:rPr>
          <w:rFonts w:ascii="Times New Roman" w:hAnsi="Times New Roman" w:cs="Times New Roman" w:hint="eastAsia"/>
          <w:color w:val="000000"/>
          <w:kern w:val="2"/>
        </w:rPr>
        <w:t>）参与表面</w:t>
      </w:r>
      <w:r>
        <w:rPr>
          <w:rFonts w:ascii="Times New Roman" w:hAnsi="Times New Roman" w:cs="Times New Roman" w:hint="eastAsia"/>
          <w:color w:val="000000"/>
          <w:kern w:val="2"/>
        </w:rPr>
        <w:t>RGB</w:t>
      </w:r>
      <w:r>
        <w:rPr>
          <w:rFonts w:ascii="Times New Roman" w:hAnsi="Times New Roman" w:cs="Times New Roman" w:hint="eastAsia"/>
          <w:color w:val="000000"/>
          <w:kern w:val="2"/>
        </w:rPr>
        <w:t>值计算</w:t>
      </w:r>
      <w:r>
        <w:rPr>
          <w:rFonts w:ascii="Times New Roman" w:hAnsi="Times New Roman" w:cs="Times New Roman"/>
          <w:color w:val="000000"/>
          <w:kern w:val="2"/>
        </w:rPr>
        <w:t>，提高表面的真实感</w:t>
      </w:r>
      <w:r>
        <w:rPr>
          <w:rFonts w:ascii="Times New Roman" w:hAnsi="Times New Roman" w:cs="Times New Roman" w:hint="eastAsia"/>
          <w:color w:val="000000"/>
          <w:kern w:val="2"/>
        </w:rPr>
        <w:t>，并支持</w:t>
      </w:r>
      <w:r>
        <w:rPr>
          <w:rFonts w:ascii="Times New Roman" w:hAnsi="Times New Roman" w:cs="Times New Roman"/>
          <w:color w:val="000000"/>
          <w:kern w:val="2"/>
        </w:rPr>
        <w:t>透明度</w:t>
      </w:r>
      <w:r>
        <w:rPr>
          <w:rFonts w:ascii="Times New Roman" w:hAnsi="Times New Roman" w:cs="Times New Roman" w:hint="eastAsia"/>
          <w:color w:val="000000"/>
          <w:kern w:val="2"/>
        </w:rPr>
        <w:t>参数</w:t>
      </w:r>
      <w:r>
        <w:rPr>
          <w:rFonts w:ascii="Times New Roman" w:hAnsi="Times New Roman" w:cs="Times New Roman"/>
          <w:color w:val="000000"/>
          <w:kern w:val="2"/>
        </w:rPr>
        <w:t>调节</w:t>
      </w:r>
      <w:r>
        <w:rPr>
          <w:rFonts w:ascii="Times New Roman" w:hAnsi="Times New Roman" w:cs="Times New Roman" w:hint="eastAsia"/>
          <w:color w:val="000000"/>
          <w:kern w:val="2"/>
        </w:rPr>
        <w:t>和地层分类显隐</w:t>
      </w:r>
      <w:r>
        <w:rPr>
          <w:rFonts w:ascii="Times New Roman" w:hAnsi="Times New Roman" w:cs="Times New Roman"/>
          <w:color w:val="000000"/>
          <w:kern w:val="2"/>
        </w:rPr>
        <w:t>功能，以支持多层地质结构的叠加显示。</w:t>
      </w:r>
    </w:p>
    <w:p w14:paraId="1E19A2AD" w14:textId="77777777" w:rsidR="00EE315F" w:rsidRDefault="00204804">
      <w:pPr>
        <w:widowControl w:val="0"/>
        <w:snapToGrid w:val="0"/>
        <w:spacing w:before="120" w:line="300" w:lineRule="auto"/>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 xml:space="preserve">Step3 </w:t>
      </w:r>
      <w:r>
        <w:rPr>
          <w:rFonts w:ascii="Times New Roman" w:hAnsi="Times New Roman" w:cs="Times New Roman" w:hint="eastAsia"/>
          <w:color w:val="000000"/>
          <w:kern w:val="2"/>
        </w:rPr>
        <w:t>计算模型网格表面的法向量数据（公式</w:t>
      </w:r>
      <w:r>
        <w:rPr>
          <w:rFonts w:ascii="Times New Roman" w:hAnsi="Times New Roman" w:cs="Times New Roman" w:hint="eastAsia"/>
          <w:color w:val="000000"/>
          <w:kern w:val="2"/>
        </w:rPr>
        <w:t>3.7</w:t>
      </w:r>
      <w:r>
        <w:rPr>
          <w:rFonts w:ascii="Times New Roman" w:hAnsi="Times New Roman" w:cs="Times New Roman" w:hint="eastAsia"/>
          <w:color w:val="000000"/>
          <w:kern w:val="2"/>
        </w:rPr>
        <w:t>）用于参与光照方向及</w:t>
      </w:r>
      <w:r>
        <w:rPr>
          <w:rFonts w:ascii="Times New Roman" w:hAnsi="Times New Roman" w:cs="Times New Roman" w:hint="eastAsia"/>
          <w:color w:val="000000"/>
          <w:kern w:val="2"/>
        </w:rPr>
        <w:t>UV</w:t>
      </w:r>
      <w:r>
        <w:rPr>
          <w:rFonts w:ascii="Times New Roman" w:hAnsi="Times New Roman" w:cs="Times New Roman" w:hint="eastAsia"/>
          <w:color w:val="000000"/>
          <w:kern w:val="2"/>
        </w:rPr>
        <w:t>纹理坐标的计算，待</w:t>
      </w:r>
      <w:r>
        <w:rPr>
          <w:rFonts w:ascii="Times New Roman" w:hAnsi="Times New Roman" w:cs="Times New Roman" w:hint="eastAsia"/>
          <w:color w:val="000000"/>
          <w:kern w:val="2"/>
        </w:rPr>
        <w:t>UV</w:t>
      </w:r>
      <w:r>
        <w:rPr>
          <w:rFonts w:ascii="Times New Roman" w:hAnsi="Times New Roman" w:cs="Times New Roman" w:hint="eastAsia"/>
          <w:color w:val="000000"/>
          <w:kern w:val="2"/>
        </w:rPr>
        <w:t>坐标计算完毕进行纹理贴图。</w:t>
      </w:r>
    </w:p>
    <w:p w14:paraId="78D836F4" w14:textId="77777777" w:rsidR="00EE315F" w:rsidRDefault="00204804">
      <w:pPr>
        <w:widowControl w:val="0"/>
        <w:snapToGrid w:val="0"/>
        <w:spacing w:before="120" w:line="300" w:lineRule="auto"/>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Step4</w:t>
      </w:r>
      <w:r>
        <w:rPr>
          <w:rFonts w:ascii="Times New Roman" w:hAnsi="Times New Roman" w:cs="Times New Roman" w:hint="eastAsia"/>
          <w:color w:val="000000"/>
          <w:kern w:val="2"/>
        </w:rPr>
        <w:t>将生成的</w:t>
      </w:r>
      <w:r>
        <w:rPr>
          <w:rFonts w:ascii="Times New Roman" w:hAnsi="Times New Roman" w:cs="Times New Roman" w:hint="eastAsia"/>
          <w:color w:val="000000"/>
          <w:kern w:val="2"/>
        </w:rPr>
        <w:t>地层模型渲染到三维场景中，支持交互式观察，包括旋转、平移、缩放等功能。</w:t>
      </w:r>
    </w:p>
    <w:p w14:paraId="15042E43" w14:textId="77777777" w:rsidR="00EE315F" w:rsidRDefault="00EE315F">
      <w:pPr>
        <w:snapToGrid w:val="0"/>
        <w:spacing w:line="300" w:lineRule="auto"/>
        <w:ind w:firstLineChars="200" w:firstLine="480"/>
        <w:jc w:val="center"/>
      </w:pPr>
    </w:p>
    <w:p w14:paraId="48628BBF" w14:textId="77777777" w:rsidR="00EE315F" w:rsidRDefault="00204804">
      <w:pPr>
        <w:snapToGrid w:val="0"/>
        <w:spacing w:line="300" w:lineRule="auto"/>
        <w:jc w:val="center"/>
        <w:rPr>
          <w14:ligatures w14:val="standardContextual"/>
        </w:rPr>
      </w:pPr>
      <w:r>
        <w:rPr>
          <w:noProof/>
          <w14:ligatures w14:val="standardContextual"/>
        </w:rPr>
        <w:drawing>
          <wp:inline distT="0" distB="0" distL="0" distR="0" wp14:anchorId="2CC9DE52" wp14:editId="5762AA62">
            <wp:extent cx="3687445" cy="2211070"/>
            <wp:effectExtent l="0" t="0" r="8255" b="0"/>
            <wp:docPr id="768370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70600" name="图片 1"/>
                    <pic:cNvPicPr>
                      <a:picLocks noChangeAspect="1"/>
                    </pic:cNvPicPr>
                  </pic:nvPicPr>
                  <pic:blipFill>
                    <a:blip r:embed="rId63"/>
                    <a:stretch>
                      <a:fillRect/>
                    </a:stretch>
                  </pic:blipFill>
                  <pic:spPr>
                    <a:xfrm>
                      <a:off x="0" y="0"/>
                      <a:ext cx="3738087" cy="2241796"/>
                    </a:xfrm>
                    <a:prstGeom prst="rect">
                      <a:avLst/>
                    </a:prstGeom>
                  </pic:spPr>
                </pic:pic>
              </a:graphicData>
            </a:graphic>
          </wp:inline>
        </w:drawing>
      </w:r>
    </w:p>
    <w:p w14:paraId="5C6F6A60"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图</w:t>
      </w:r>
      <w:r>
        <w:rPr>
          <w:rFonts w:ascii="Times New Roman" w:hint="eastAsia"/>
          <w:sz w:val="21"/>
          <w:szCs w:val="21"/>
        </w:rPr>
        <w:t>4.4</w:t>
      </w:r>
      <w:r>
        <w:rPr>
          <w:rFonts w:ascii="Times New Roman" w:hint="eastAsia"/>
          <w:sz w:val="21"/>
          <w:szCs w:val="21"/>
        </w:rPr>
        <w:t>单个地层模型可视化示例</w:t>
      </w:r>
    </w:p>
    <w:p w14:paraId="4AD62988"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Fig.</w:t>
      </w:r>
      <w:r>
        <w:rPr>
          <w:rFonts w:ascii="Times New Roman" w:hint="eastAsia"/>
          <w:sz w:val="21"/>
          <w:szCs w:val="21"/>
        </w:rPr>
        <w:t xml:space="preserve"> </w:t>
      </w:r>
      <w:r>
        <w:rPr>
          <w:rFonts w:ascii="Times New Roman"/>
          <w:sz w:val="21"/>
          <w:szCs w:val="21"/>
        </w:rPr>
        <w:t>4.</w:t>
      </w:r>
      <w:r>
        <w:rPr>
          <w:rFonts w:ascii="Times New Roman" w:hint="eastAsia"/>
          <w:sz w:val="21"/>
          <w:szCs w:val="21"/>
        </w:rPr>
        <w:t xml:space="preserve">2 </w:t>
      </w:r>
      <w:r>
        <w:rPr>
          <w:rFonts w:ascii="Times New Roman"/>
          <w:sz w:val="21"/>
          <w:szCs w:val="21"/>
        </w:rPr>
        <w:t>Visualization Example of Stratigraphic Model</w:t>
      </w:r>
    </w:p>
    <w:p w14:paraId="5B8EE4BE" w14:textId="77777777" w:rsidR="00EE315F" w:rsidRDefault="00204804">
      <w:pPr>
        <w:snapToGrid w:val="0"/>
        <w:spacing w:line="300" w:lineRule="auto"/>
        <w:rPr>
          <w14:ligatures w14:val="standardContextual"/>
        </w:rPr>
      </w:pPr>
      <w:r>
        <w:rPr>
          <w:noProof/>
        </w:rPr>
        <w:drawing>
          <wp:inline distT="0" distB="0" distL="0" distR="0" wp14:anchorId="7F2F4D16" wp14:editId="54AD3CE0">
            <wp:extent cx="2286000" cy="1381760"/>
            <wp:effectExtent l="0" t="0" r="0" b="2540"/>
            <wp:docPr id="1861877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77502" name="图片 1"/>
                    <pic:cNvPicPr>
                      <a:picLocks noChangeAspect="1"/>
                    </pic:cNvPicPr>
                  </pic:nvPicPr>
                  <pic:blipFill>
                    <a:blip r:embed="rId73"/>
                    <a:stretch>
                      <a:fillRect/>
                    </a:stretch>
                  </pic:blipFill>
                  <pic:spPr>
                    <a:xfrm>
                      <a:off x="0" y="0"/>
                      <a:ext cx="2309756" cy="1396338"/>
                    </a:xfrm>
                    <a:prstGeom prst="rect">
                      <a:avLst/>
                    </a:prstGeom>
                  </pic:spPr>
                </pic:pic>
              </a:graphicData>
            </a:graphic>
          </wp:inline>
        </w:drawing>
      </w:r>
      <w:r>
        <w:rPr>
          <w:rFonts w:hint="eastAsia"/>
          <w14:ligatures w14:val="standardContextual"/>
        </w:rPr>
        <w:t xml:space="preserve"> </w:t>
      </w:r>
      <w:r>
        <w:rPr>
          <w:rFonts w:hint="eastAsia"/>
          <w14:ligatures w14:val="standardContextual"/>
        </w:rPr>
        <w:t>（</w:t>
      </w:r>
      <w:r>
        <w:rPr>
          <w:rFonts w:hint="eastAsia"/>
          <w14:ligatures w14:val="standardContextual"/>
        </w:rPr>
        <w:t>a</w:t>
      </w:r>
      <w:r>
        <w:rPr>
          <w:rFonts w:hint="eastAsia"/>
          <w14:ligatures w14:val="standardContextual"/>
        </w:rPr>
        <w:t>）</w:t>
      </w:r>
      <w:r>
        <w:rPr>
          <w:rFonts w:hint="eastAsia"/>
          <w14:ligatures w14:val="standardContextual"/>
        </w:rPr>
        <w:t xml:space="preserve"> </w:t>
      </w:r>
      <w:r>
        <w:rPr>
          <w:noProof/>
          <w14:ligatures w14:val="standardContextual"/>
        </w:rPr>
        <w:drawing>
          <wp:inline distT="0" distB="0" distL="0" distR="0" wp14:anchorId="15054F32" wp14:editId="07BBE146">
            <wp:extent cx="2295525" cy="1372235"/>
            <wp:effectExtent l="0" t="0" r="3175" b="0"/>
            <wp:docPr id="242495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95590" name="图片 1"/>
                    <pic:cNvPicPr>
                      <a:picLocks noChangeAspect="1"/>
                    </pic:cNvPicPr>
                  </pic:nvPicPr>
                  <pic:blipFill>
                    <a:blip r:embed="rId74"/>
                    <a:stretch>
                      <a:fillRect/>
                    </a:stretch>
                  </pic:blipFill>
                  <pic:spPr>
                    <a:xfrm>
                      <a:off x="0" y="0"/>
                      <a:ext cx="2330198" cy="1393078"/>
                    </a:xfrm>
                    <a:prstGeom prst="rect">
                      <a:avLst/>
                    </a:prstGeom>
                  </pic:spPr>
                </pic:pic>
              </a:graphicData>
            </a:graphic>
          </wp:inline>
        </w:drawing>
      </w:r>
      <w:r>
        <w:rPr>
          <w:rFonts w:hint="eastAsia"/>
          <w14:ligatures w14:val="standardContextual"/>
        </w:rPr>
        <w:t>(b)</w:t>
      </w:r>
    </w:p>
    <w:p w14:paraId="13EA2F2F"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图</w:t>
      </w:r>
      <w:r>
        <w:rPr>
          <w:rFonts w:ascii="Times New Roman" w:hint="eastAsia"/>
          <w:sz w:val="21"/>
          <w:szCs w:val="21"/>
        </w:rPr>
        <w:t>4.5</w:t>
      </w:r>
      <w:r>
        <w:rPr>
          <w:rFonts w:ascii="Times New Roman" w:hint="eastAsia"/>
          <w:sz w:val="21"/>
          <w:szCs w:val="21"/>
        </w:rPr>
        <w:t>纹理细节展示</w:t>
      </w:r>
    </w:p>
    <w:p w14:paraId="31EFE773"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Fig.</w:t>
      </w:r>
      <w:r>
        <w:rPr>
          <w:rFonts w:ascii="Times New Roman" w:hint="eastAsia"/>
          <w:sz w:val="21"/>
          <w:szCs w:val="21"/>
        </w:rPr>
        <w:t xml:space="preserve"> 4</w:t>
      </w:r>
      <w:r>
        <w:rPr>
          <w:rFonts w:ascii="Times New Roman"/>
          <w:sz w:val="21"/>
          <w:szCs w:val="21"/>
        </w:rPr>
        <w:t>.</w:t>
      </w:r>
      <w:r>
        <w:rPr>
          <w:rFonts w:ascii="Times New Roman" w:hint="eastAsia"/>
          <w:sz w:val="21"/>
          <w:szCs w:val="21"/>
        </w:rPr>
        <w:t>5</w:t>
      </w:r>
      <w:r>
        <w:rPr>
          <w:rFonts w:ascii="Times New Roman"/>
          <w:sz w:val="21"/>
          <w:szCs w:val="21"/>
        </w:rPr>
        <w:t xml:space="preserve"> Texture detail display</w:t>
      </w:r>
    </w:p>
    <w:p w14:paraId="699E017D" w14:textId="77777777" w:rsidR="00EE315F" w:rsidRDefault="00204804">
      <w:pPr>
        <w:widowControl w:val="0"/>
        <w:snapToGrid w:val="0"/>
        <w:spacing w:before="120" w:line="300" w:lineRule="auto"/>
        <w:ind w:firstLineChars="200" w:firstLine="480"/>
        <w:jc w:val="both"/>
        <w:rPr>
          <w:rFonts w:ascii="Times New Roman" w:hAnsi="Times New Roman" w:cs="Times New Roman"/>
          <w:color w:val="000000"/>
          <w:kern w:val="2"/>
        </w:rPr>
      </w:pPr>
      <w:r>
        <w:rPr>
          <w:rFonts w:ascii="Times New Roman" w:hAnsi="Times New Roman" w:cs="Times New Roman"/>
          <w:color w:val="000000"/>
          <w:kern w:val="2"/>
        </w:rPr>
        <w:t>2</w:t>
      </w:r>
      <w:r>
        <w:rPr>
          <w:rFonts w:ascii="Times New Roman" w:hAnsi="Times New Roman" w:cs="Times New Roman" w:hint="eastAsia"/>
          <w:color w:val="000000"/>
          <w:kern w:val="2"/>
        </w:rPr>
        <w:t xml:space="preserve"> </w:t>
      </w:r>
      <w:r>
        <w:rPr>
          <w:rFonts w:ascii="Times New Roman" w:hAnsi="Times New Roman" w:cs="Times New Roman"/>
          <w:color w:val="000000"/>
          <w:kern w:val="2"/>
        </w:rPr>
        <w:t>钻孔圆柱体的可视化</w:t>
      </w:r>
    </w:p>
    <w:p w14:paraId="5E32320D" w14:textId="77777777" w:rsidR="00EE315F" w:rsidRDefault="00204804">
      <w:pPr>
        <w:widowControl w:val="0"/>
        <w:snapToGrid w:val="0"/>
        <w:spacing w:before="120" w:line="300" w:lineRule="auto"/>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 xml:space="preserve">Step1 </w:t>
      </w:r>
      <w:r>
        <w:rPr>
          <w:rFonts w:ascii="Times New Roman" w:hAnsi="Times New Roman" w:cs="Times New Roman" w:hint="eastAsia"/>
          <w:color w:val="000000"/>
          <w:kern w:val="2"/>
        </w:rPr>
        <w:t>从后端接收圆柱体模型相关数据，钻孔数据按相应地层分类存储在树状结构当中，为可视化</w:t>
      </w:r>
      <w:proofErr w:type="gramStart"/>
      <w:r>
        <w:rPr>
          <w:rFonts w:ascii="Times New Roman" w:hAnsi="Times New Roman" w:cs="Times New Roman" w:hint="eastAsia"/>
          <w:color w:val="000000"/>
          <w:kern w:val="2"/>
        </w:rPr>
        <w:t>渲染做</w:t>
      </w:r>
      <w:proofErr w:type="gramEnd"/>
      <w:r>
        <w:rPr>
          <w:rFonts w:ascii="Times New Roman" w:hAnsi="Times New Roman" w:cs="Times New Roman" w:hint="eastAsia"/>
          <w:color w:val="000000"/>
          <w:kern w:val="2"/>
        </w:rPr>
        <w:t>准备。</w:t>
      </w:r>
    </w:p>
    <w:p w14:paraId="66B66DF6" w14:textId="77777777" w:rsidR="00EE315F" w:rsidRDefault="00204804">
      <w:pPr>
        <w:widowControl w:val="0"/>
        <w:snapToGrid w:val="0"/>
        <w:spacing w:before="120" w:line="300" w:lineRule="auto"/>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 xml:space="preserve">Step2 </w:t>
      </w:r>
      <w:r>
        <w:rPr>
          <w:rFonts w:ascii="Times New Roman" w:hAnsi="Times New Roman" w:cs="Times New Roman" w:hint="eastAsia"/>
          <w:color w:val="000000"/>
          <w:kern w:val="2"/>
        </w:rPr>
        <w:t>对每一个钻孔，依次处理其所有地层，根据地层的深度信息计算每一层的厚度，并确定其在垂直方向上的位置。</w:t>
      </w:r>
    </w:p>
    <w:p w14:paraId="3F7781AC" w14:textId="77777777" w:rsidR="00EE315F" w:rsidRDefault="00204804">
      <w:pPr>
        <w:widowControl w:val="0"/>
        <w:snapToGrid w:val="0"/>
        <w:spacing w:before="120" w:line="300" w:lineRule="auto"/>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 xml:space="preserve">Step3 </w:t>
      </w:r>
      <w:r>
        <w:rPr>
          <w:rFonts w:ascii="Times New Roman" w:hAnsi="Times New Roman" w:cs="Times New Roman" w:hint="eastAsia"/>
          <w:color w:val="000000"/>
          <w:kern w:val="2"/>
        </w:rPr>
        <w:t>为每一层地层构建一个对应的圆柱体，其高度等于该层的厚度，利用钻孔的</w:t>
      </w:r>
      <w:r>
        <w:rPr>
          <w:rFonts w:ascii="Times New Roman" w:hAnsi="Times New Roman" w:cs="Times New Roman"/>
          <w:color w:val="000000"/>
          <w:kern w:val="2"/>
        </w:rPr>
        <w:t xml:space="preserve"> X, Y </w:t>
      </w:r>
      <w:r>
        <w:rPr>
          <w:rFonts w:ascii="Times New Roman" w:hAnsi="Times New Roman" w:cs="Times New Roman" w:hint="eastAsia"/>
          <w:color w:val="000000"/>
          <w:kern w:val="2"/>
        </w:rPr>
        <w:t>坐标及地</w:t>
      </w:r>
      <w:proofErr w:type="gramStart"/>
      <w:r>
        <w:rPr>
          <w:rFonts w:ascii="Times New Roman" w:hAnsi="Times New Roman" w:cs="Times New Roman" w:hint="eastAsia"/>
          <w:color w:val="000000"/>
          <w:kern w:val="2"/>
        </w:rPr>
        <w:t>层层深</w:t>
      </w:r>
      <w:proofErr w:type="gramEnd"/>
      <w:r>
        <w:rPr>
          <w:rFonts w:ascii="Times New Roman" w:hAnsi="Times New Roman" w:cs="Times New Roman" w:hint="eastAsia"/>
          <w:color w:val="000000"/>
          <w:kern w:val="2"/>
        </w:rPr>
        <w:t>确定圆柱体的顶底面位置，利用地层厚度</w:t>
      </w:r>
      <w:r>
        <w:rPr>
          <w:rFonts w:ascii="Times New Roman" w:hAnsi="Times New Roman" w:cs="Times New Roman" w:hint="eastAsia"/>
          <w:color w:val="000000"/>
          <w:kern w:val="2"/>
        </w:rPr>
        <w:t>h</w:t>
      </w:r>
      <w:r>
        <w:rPr>
          <w:rFonts w:ascii="Times New Roman" w:hAnsi="Times New Roman" w:cs="Times New Roman" w:hint="eastAsia"/>
          <w:color w:val="000000"/>
          <w:kern w:val="2"/>
        </w:rPr>
        <w:t>确定圆柱体的高度，使各层能够无缝拼接，形成完整的钻孔结构</w:t>
      </w:r>
    </w:p>
    <w:p w14:paraId="604FC11C" w14:textId="77777777" w:rsidR="00EE315F" w:rsidRDefault="00204804">
      <w:pPr>
        <w:widowControl w:val="0"/>
        <w:snapToGrid w:val="0"/>
        <w:spacing w:before="120" w:line="300" w:lineRule="auto"/>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 xml:space="preserve">Step4 </w:t>
      </w:r>
      <w:r>
        <w:rPr>
          <w:rFonts w:ascii="Times New Roman" w:hAnsi="Times New Roman" w:cs="Times New Roman" w:hint="eastAsia"/>
          <w:color w:val="000000"/>
          <w:kern w:val="2"/>
        </w:rPr>
        <w:t>依据地层属性或分类，为不同地层指定颜色，以增强可视化效果，使用户能够快速区分地层的分布情况。</w:t>
      </w:r>
    </w:p>
    <w:p w14:paraId="1BE97562" w14:textId="77777777" w:rsidR="00EE315F" w:rsidRDefault="00204804">
      <w:pPr>
        <w:widowControl w:val="0"/>
        <w:snapToGrid w:val="0"/>
        <w:spacing w:before="120" w:line="300" w:lineRule="auto"/>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Step5</w:t>
      </w:r>
      <w:r>
        <w:rPr>
          <w:rFonts w:ascii="Times New Roman" w:hAnsi="Times New Roman" w:cs="Times New Roman" w:hint="eastAsia"/>
          <w:color w:val="000000"/>
          <w:kern w:val="2"/>
        </w:rPr>
        <w:t>将生成的钻孔模型渲染到三维场景中，支持交互式观察，包括旋转、缩放、平移等功能。</w:t>
      </w:r>
    </w:p>
    <w:p w14:paraId="0F8CDAA2" w14:textId="77777777" w:rsidR="00EE315F" w:rsidRDefault="00204804">
      <w:pPr>
        <w:snapToGrid w:val="0"/>
        <w:spacing w:line="300" w:lineRule="auto"/>
        <w:ind w:firstLineChars="200" w:firstLine="480"/>
      </w:pPr>
      <w:r>
        <w:rPr>
          <w:noProof/>
        </w:rPr>
        <w:drawing>
          <wp:inline distT="0" distB="0" distL="0" distR="0" wp14:anchorId="4DBDDF12" wp14:editId="08238890">
            <wp:extent cx="3298825" cy="1878965"/>
            <wp:effectExtent l="0" t="0" r="3175" b="635"/>
            <wp:docPr id="1032552012" name="图片 1" descr="人们在围栏里&#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52012" name="图片 1" descr="人们在围栏里&#10;&#10;AI 生成的内容可能不正确。"/>
                    <pic:cNvPicPr>
                      <a:picLocks noChangeAspect="1"/>
                    </pic:cNvPicPr>
                  </pic:nvPicPr>
                  <pic:blipFill>
                    <a:blip r:embed="rId75"/>
                    <a:stretch>
                      <a:fillRect/>
                    </a:stretch>
                  </pic:blipFill>
                  <pic:spPr>
                    <a:xfrm>
                      <a:off x="0" y="0"/>
                      <a:ext cx="3385448" cy="1928399"/>
                    </a:xfrm>
                    <a:prstGeom prst="rect">
                      <a:avLst/>
                    </a:prstGeom>
                  </pic:spPr>
                </pic:pic>
              </a:graphicData>
            </a:graphic>
          </wp:inline>
        </w:drawing>
      </w:r>
      <w:r>
        <w:rPr>
          <w:rFonts w:hint="eastAsia"/>
        </w:rPr>
        <w:t>（</w:t>
      </w:r>
      <w:r>
        <w:rPr>
          <w:rFonts w:hint="eastAsia"/>
        </w:rPr>
        <w:t>a</w:t>
      </w:r>
      <w:r>
        <w:rPr>
          <w:rFonts w:hint="eastAsia"/>
        </w:rPr>
        <w:t>）</w:t>
      </w:r>
      <w:r>
        <w:rPr>
          <w:noProof/>
        </w:rPr>
        <w:drawing>
          <wp:inline distT="0" distB="0" distL="0" distR="0" wp14:anchorId="563AB9AE" wp14:editId="25F218FC">
            <wp:extent cx="826135" cy="2018030"/>
            <wp:effectExtent l="0" t="0" r="0" b="1270"/>
            <wp:docPr id="1917071627"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71627" name="图片 1" descr="图表&#10;&#10;AI 生成的内容可能不正确。"/>
                    <pic:cNvPicPr>
                      <a:picLocks noChangeAspect="1"/>
                    </pic:cNvPicPr>
                  </pic:nvPicPr>
                  <pic:blipFill>
                    <a:blip r:embed="rId76"/>
                    <a:stretch>
                      <a:fillRect/>
                    </a:stretch>
                  </pic:blipFill>
                  <pic:spPr>
                    <a:xfrm>
                      <a:off x="0" y="0"/>
                      <a:ext cx="846227" cy="2067368"/>
                    </a:xfrm>
                    <a:prstGeom prst="rect">
                      <a:avLst/>
                    </a:prstGeom>
                  </pic:spPr>
                </pic:pic>
              </a:graphicData>
            </a:graphic>
          </wp:inline>
        </w:drawing>
      </w:r>
      <w:r>
        <w:rPr>
          <w:rFonts w:hint="eastAsia"/>
        </w:rPr>
        <w:t>（</w:t>
      </w:r>
      <w:r>
        <w:rPr>
          <w:rFonts w:hint="eastAsia"/>
        </w:rPr>
        <w:t>b</w:t>
      </w:r>
      <w:r>
        <w:rPr>
          <w:rFonts w:hint="eastAsia"/>
        </w:rPr>
        <w:t>）</w:t>
      </w:r>
    </w:p>
    <w:p w14:paraId="3899A824"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图</w:t>
      </w:r>
      <w:r>
        <w:rPr>
          <w:rFonts w:ascii="Times New Roman" w:hint="eastAsia"/>
          <w:sz w:val="21"/>
          <w:szCs w:val="21"/>
        </w:rPr>
        <w:t xml:space="preserve">4.6 </w:t>
      </w:r>
      <w:r>
        <w:rPr>
          <w:rFonts w:ascii="Times New Roman" w:hint="eastAsia"/>
          <w:sz w:val="21"/>
          <w:szCs w:val="21"/>
        </w:rPr>
        <w:t>钻孔模型可视化和局部展示</w:t>
      </w:r>
    </w:p>
    <w:p w14:paraId="287A5345"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Fig.</w:t>
      </w:r>
      <w:r>
        <w:rPr>
          <w:rFonts w:ascii="Times New Roman" w:hint="eastAsia"/>
          <w:sz w:val="21"/>
          <w:szCs w:val="21"/>
        </w:rPr>
        <w:t xml:space="preserve"> </w:t>
      </w:r>
      <w:r>
        <w:rPr>
          <w:rFonts w:ascii="Times New Roman"/>
          <w:sz w:val="21"/>
          <w:szCs w:val="21"/>
        </w:rPr>
        <w:t>4.</w:t>
      </w:r>
      <w:r>
        <w:rPr>
          <w:rFonts w:ascii="Times New Roman" w:hint="eastAsia"/>
          <w:sz w:val="21"/>
          <w:szCs w:val="21"/>
        </w:rPr>
        <w:t xml:space="preserve">6 </w:t>
      </w:r>
      <w:r>
        <w:rPr>
          <w:rFonts w:ascii="Times New Roman"/>
          <w:sz w:val="21"/>
          <w:szCs w:val="21"/>
        </w:rPr>
        <w:t>Visualization and Local Display of Drilling Models</w:t>
      </w:r>
    </w:p>
    <w:p w14:paraId="395694C1" w14:textId="77777777" w:rsidR="00EE315F" w:rsidRDefault="00204804">
      <w:pPr>
        <w:widowControl w:val="0"/>
        <w:snapToGrid w:val="0"/>
        <w:spacing w:before="120" w:line="300" w:lineRule="auto"/>
        <w:ind w:firstLineChars="200" w:firstLine="480"/>
        <w:jc w:val="both"/>
        <w:rPr>
          <w:rFonts w:ascii="Times New Roman" w:hAnsi="Times New Roman" w:cs="Times New Roman"/>
          <w:color w:val="000000"/>
          <w:kern w:val="2"/>
        </w:rPr>
      </w:pPr>
      <w:r>
        <w:rPr>
          <w:rFonts w:ascii="Times New Roman" w:hAnsi="Times New Roman" w:cs="Times New Roman"/>
          <w:color w:val="000000"/>
          <w:kern w:val="2"/>
        </w:rPr>
        <w:t>3</w:t>
      </w:r>
      <w:r>
        <w:rPr>
          <w:rFonts w:ascii="Times New Roman" w:hAnsi="Times New Roman" w:cs="Times New Roman" w:hint="eastAsia"/>
          <w:color w:val="000000"/>
          <w:kern w:val="2"/>
        </w:rPr>
        <w:t xml:space="preserve"> </w:t>
      </w:r>
      <w:r>
        <w:rPr>
          <w:rFonts w:ascii="Times New Roman" w:hAnsi="Times New Roman" w:cs="Times New Roman" w:hint="eastAsia"/>
          <w:color w:val="000000"/>
          <w:kern w:val="2"/>
        </w:rPr>
        <w:t>断层</w:t>
      </w:r>
      <w:r>
        <w:rPr>
          <w:rFonts w:ascii="Times New Roman" w:hAnsi="Times New Roman" w:cs="Times New Roman"/>
          <w:color w:val="000000"/>
          <w:kern w:val="2"/>
        </w:rPr>
        <w:t>可视化</w:t>
      </w:r>
    </w:p>
    <w:p w14:paraId="41507330" w14:textId="77777777" w:rsidR="00EE315F" w:rsidRDefault="00204804">
      <w:pPr>
        <w:widowControl w:val="0"/>
        <w:snapToGrid w:val="0"/>
        <w:spacing w:before="120" w:line="300" w:lineRule="auto"/>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 xml:space="preserve">Step1 </w:t>
      </w:r>
      <w:r>
        <w:rPr>
          <w:rFonts w:ascii="Times New Roman" w:hAnsi="Times New Roman" w:cs="Times New Roman" w:hint="eastAsia"/>
          <w:color w:val="000000"/>
          <w:kern w:val="2"/>
        </w:rPr>
        <w:t>前端请求后端断层模型可视化数据。</w:t>
      </w:r>
    </w:p>
    <w:p w14:paraId="465FDF9D" w14:textId="77777777" w:rsidR="00EE315F" w:rsidRDefault="00204804">
      <w:pPr>
        <w:widowControl w:val="0"/>
        <w:snapToGrid w:val="0"/>
        <w:spacing w:before="120" w:line="300" w:lineRule="auto"/>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 xml:space="preserve">Step2 </w:t>
      </w:r>
      <w:r>
        <w:rPr>
          <w:rFonts w:ascii="Times New Roman" w:hAnsi="Times New Roman" w:cs="Times New Roman" w:hint="eastAsia"/>
          <w:color w:val="000000"/>
          <w:kern w:val="2"/>
        </w:rPr>
        <w:t>遍历断层进行分批次可视化处理，通过后端处理好的</w:t>
      </w:r>
      <w:proofErr w:type="gramStart"/>
      <w:r>
        <w:rPr>
          <w:rFonts w:ascii="Times New Roman" w:hAnsi="Times New Roman" w:cs="Times New Roman" w:hint="eastAsia"/>
          <w:color w:val="000000"/>
          <w:kern w:val="2"/>
        </w:rPr>
        <w:t>点数据</w:t>
      </w:r>
      <w:proofErr w:type="gramEnd"/>
      <w:r>
        <w:rPr>
          <w:rFonts w:ascii="Times New Roman" w:hAnsi="Times New Roman" w:cs="Times New Roman" w:hint="eastAsia"/>
          <w:color w:val="000000"/>
          <w:kern w:val="2"/>
        </w:rPr>
        <w:t>及拓扑结构使用缓冲几何体进行点面的渲染。</w:t>
      </w:r>
      <w:r>
        <w:rPr>
          <w:rFonts w:ascii="Times New Roman" w:hAnsi="Times New Roman" w:cs="Times New Roman"/>
          <w:color w:val="000000"/>
          <w:kern w:val="2"/>
        </w:rPr>
        <w:t>使用基于</w:t>
      </w:r>
      <w:r>
        <w:rPr>
          <w:rFonts w:ascii="Times New Roman" w:hAnsi="Times New Roman" w:cs="Times New Roman"/>
          <w:color w:val="000000"/>
          <w:kern w:val="2"/>
        </w:rPr>
        <w:t xml:space="preserve"> Phong </w:t>
      </w:r>
      <w:r>
        <w:rPr>
          <w:rFonts w:ascii="Times New Roman" w:hAnsi="Times New Roman" w:cs="Times New Roman"/>
          <w:color w:val="000000"/>
          <w:kern w:val="2"/>
        </w:rPr>
        <w:t>光照模型的渲染方法，</w:t>
      </w:r>
      <w:proofErr w:type="gramStart"/>
      <w:r>
        <w:rPr>
          <w:rFonts w:ascii="Times New Roman" w:hAnsi="Times New Roman" w:cs="Times New Roman" w:hint="eastAsia"/>
          <w:color w:val="000000"/>
          <w:kern w:val="2"/>
        </w:rPr>
        <w:t>图层显隐</w:t>
      </w:r>
      <w:proofErr w:type="gramEnd"/>
      <w:r>
        <w:rPr>
          <w:rFonts w:ascii="Times New Roman" w:hAnsi="Times New Roman" w:cs="Times New Roman"/>
          <w:color w:val="000000"/>
          <w:kern w:val="2"/>
        </w:rPr>
        <w:t>。</w:t>
      </w:r>
    </w:p>
    <w:p w14:paraId="745D8E91" w14:textId="77777777" w:rsidR="00EE315F" w:rsidRDefault="00204804">
      <w:pPr>
        <w:widowControl w:val="0"/>
        <w:snapToGrid w:val="0"/>
        <w:spacing w:before="120" w:line="300" w:lineRule="auto"/>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 xml:space="preserve">Step3 </w:t>
      </w:r>
      <w:r>
        <w:rPr>
          <w:rFonts w:ascii="Times New Roman" w:hAnsi="Times New Roman" w:cs="Times New Roman" w:hint="eastAsia"/>
          <w:color w:val="000000"/>
          <w:kern w:val="2"/>
        </w:rPr>
        <w:t>将生成的断层模型</w:t>
      </w:r>
      <w:r>
        <w:rPr>
          <w:rFonts w:ascii="Times New Roman" w:hAnsi="Times New Roman" w:cs="Times New Roman" w:hint="eastAsia"/>
          <w:color w:val="000000"/>
          <w:kern w:val="2"/>
        </w:rPr>
        <w:t>整合到三维场景中，支持交互式观察，包括旋转、缩放、平移等功能。</w:t>
      </w:r>
    </w:p>
    <w:p w14:paraId="1549DF40" w14:textId="77777777" w:rsidR="00EE315F" w:rsidRDefault="00204804">
      <w:pPr>
        <w:snapToGrid w:val="0"/>
        <w:spacing w:line="300" w:lineRule="auto"/>
        <w:ind w:firstLineChars="200" w:firstLine="480"/>
      </w:pPr>
      <w:r>
        <w:rPr>
          <w:noProof/>
        </w:rPr>
        <w:drawing>
          <wp:inline distT="0" distB="0" distL="0" distR="0" wp14:anchorId="53B54E0B" wp14:editId="6D7FD54F">
            <wp:extent cx="5400040" cy="2724150"/>
            <wp:effectExtent l="0" t="0" r="0" b="6350"/>
            <wp:docPr id="141607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7341" name="图片 1"/>
                    <pic:cNvPicPr>
                      <a:picLocks noChangeAspect="1"/>
                    </pic:cNvPicPr>
                  </pic:nvPicPr>
                  <pic:blipFill>
                    <a:blip r:embed="rId77"/>
                    <a:stretch>
                      <a:fillRect/>
                    </a:stretch>
                  </pic:blipFill>
                  <pic:spPr>
                    <a:xfrm>
                      <a:off x="0" y="0"/>
                      <a:ext cx="5400040" cy="2724150"/>
                    </a:xfrm>
                    <a:prstGeom prst="rect">
                      <a:avLst/>
                    </a:prstGeom>
                  </pic:spPr>
                </pic:pic>
              </a:graphicData>
            </a:graphic>
          </wp:inline>
        </w:drawing>
      </w:r>
      <w:r>
        <w:t xml:space="preserve"> </w:t>
      </w:r>
    </w:p>
    <w:p w14:paraId="4E065B70"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图</w:t>
      </w:r>
      <w:r>
        <w:rPr>
          <w:rFonts w:ascii="Times New Roman" w:hint="eastAsia"/>
          <w:sz w:val="21"/>
          <w:szCs w:val="21"/>
        </w:rPr>
        <w:t xml:space="preserve">4.7 </w:t>
      </w:r>
      <w:r>
        <w:rPr>
          <w:rFonts w:ascii="Times New Roman" w:hint="eastAsia"/>
          <w:sz w:val="21"/>
          <w:szCs w:val="21"/>
        </w:rPr>
        <w:t>断层模型展示</w:t>
      </w:r>
    </w:p>
    <w:p w14:paraId="64EEB293"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Fig.</w:t>
      </w:r>
      <w:r>
        <w:rPr>
          <w:rFonts w:ascii="Times New Roman" w:hint="eastAsia"/>
          <w:sz w:val="21"/>
          <w:szCs w:val="21"/>
        </w:rPr>
        <w:t xml:space="preserve"> </w:t>
      </w:r>
      <w:r>
        <w:rPr>
          <w:rFonts w:ascii="Times New Roman"/>
          <w:sz w:val="21"/>
          <w:szCs w:val="21"/>
        </w:rPr>
        <w:t>4.</w:t>
      </w:r>
      <w:r>
        <w:rPr>
          <w:rFonts w:ascii="Times New Roman" w:hint="eastAsia"/>
          <w:sz w:val="21"/>
          <w:szCs w:val="21"/>
        </w:rPr>
        <w:t xml:space="preserve">7 </w:t>
      </w:r>
      <w:r>
        <w:rPr>
          <w:rFonts w:ascii="Times New Roman"/>
          <w:sz w:val="21"/>
          <w:szCs w:val="21"/>
        </w:rPr>
        <w:t>Fault model display</w:t>
      </w:r>
    </w:p>
    <w:p w14:paraId="422D9895" w14:textId="77777777" w:rsidR="00EE315F" w:rsidRDefault="00204804">
      <w:pPr>
        <w:widowControl w:val="0"/>
        <w:snapToGrid w:val="0"/>
        <w:spacing w:before="120" w:line="300" w:lineRule="auto"/>
        <w:ind w:firstLineChars="200" w:firstLine="480"/>
        <w:jc w:val="both"/>
        <w:rPr>
          <w:rFonts w:ascii="Times New Roman" w:hAnsi="Times New Roman" w:cs="Times New Roman"/>
          <w:color w:val="000000"/>
          <w:kern w:val="2"/>
        </w:rPr>
      </w:pPr>
      <w:r>
        <w:rPr>
          <w:rFonts w:ascii="Times New Roman" w:hAnsi="Times New Roman" w:cs="Times New Roman"/>
          <w:color w:val="000000"/>
          <w:kern w:val="2"/>
        </w:rPr>
        <w:t>4</w:t>
      </w:r>
      <w:r>
        <w:rPr>
          <w:rFonts w:ascii="Times New Roman" w:hAnsi="Times New Roman" w:cs="Times New Roman" w:hint="eastAsia"/>
          <w:color w:val="000000"/>
          <w:kern w:val="2"/>
        </w:rPr>
        <w:t xml:space="preserve"> </w:t>
      </w:r>
      <w:r>
        <w:rPr>
          <w:rFonts w:ascii="Times New Roman" w:hAnsi="Times New Roman" w:cs="Times New Roman"/>
          <w:color w:val="000000"/>
          <w:kern w:val="2"/>
        </w:rPr>
        <w:t>巷道模型可视化</w:t>
      </w:r>
    </w:p>
    <w:p w14:paraId="70181A12" w14:textId="77777777" w:rsidR="00EE315F" w:rsidRDefault="00204804">
      <w:pPr>
        <w:widowControl w:val="0"/>
        <w:snapToGrid w:val="0"/>
        <w:spacing w:before="120" w:line="300" w:lineRule="auto"/>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 xml:space="preserve">Step1 </w:t>
      </w:r>
      <w:r>
        <w:rPr>
          <w:rFonts w:ascii="Times New Roman" w:hAnsi="Times New Roman" w:cs="Times New Roman" w:hint="eastAsia"/>
          <w:color w:val="000000"/>
          <w:kern w:val="2"/>
        </w:rPr>
        <w:t>前端请求后端</w:t>
      </w:r>
      <w:r>
        <w:rPr>
          <w:rFonts w:ascii="Times New Roman" w:hAnsi="Times New Roman" w:cs="Times New Roman"/>
          <w:color w:val="000000"/>
          <w:kern w:val="2"/>
        </w:rPr>
        <w:t>巷道模型</w:t>
      </w:r>
      <w:r>
        <w:rPr>
          <w:rFonts w:ascii="Times New Roman" w:hAnsi="Times New Roman" w:cs="Times New Roman"/>
          <w:color w:val="000000"/>
          <w:kern w:val="2"/>
        </w:rPr>
        <w:t>OBJ</w:t>
      </w:r>
      <w:r>
        <w:rPr>
          <w:rFonts w:ascii="Times New Roman" w:hAnsi="Times New Roman" w:cs="Times New Roman"/>
          <w:color w:val="000000"/>
          <w:kern w:val="2"/>
        </w:rPr>
        <w:t>文件</w:t>
      </w:r>
      <w:r>
        <w:rPr>
          <w:rFonts w:ascii="Times New Roman" w:hAnsi="Times New Roman" w:cs="Times New Roman" w:hint="eastAsia"/>
          <w:color w:val="000000"/>
          <w:kern w:val="2"/>
        </w:rPr>
        <w:t>。</w:t>
      </w:r>
    </w:p>
    <w:p w14:paraId="5BF4875C" w14:textId="77777777" w:rsidR="00EE315F" w:rsidRDefault="00204804">
      <w:pPr>
        <w:widowControl w:val="0"/>
        <w:snapToGrid w:val="0"/>
        <w:spacing w:before="120" w:line="300" w:lineRule="auto"/>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 xml:space="preserve">Step2 </w:t>
      </w:r>
      <w:r>
        <w:rPr>
          <w:rFonts w:ascii="Times New Roman" w:hAnsi="Times New Roman" w:cs="Times New Roman" w:hint="eastAsia"/>
          <w:color w:val="000000"/>
          <w:kern w:val="2"/>
        </w:rPr>
        <w:t>使用</w:t>
      </w:r>
      <w:r>
        <w:rPr>
          <w:rFonts w:ascii="Times New Roman" w:hAnsi="Times New Roman" w:cs="Times New Roman" w:hint="eastAsia"/>
          <w:color w:val="000000"/>
          <w:kern w:val="2"/>
        </w:rPr>
        <w:t>Three</w:t>
      </w:r>
      <w:r>
        <w:rPr>
          <w:rFonts w:ascii="Times New Roman" w:hAnsi="Times New Roman" w:cs="Times New Roman"/>
          <w:color w:val="000000"/>
          <w:kern w:val="2"/>
        </w:rPr>
        <w:t>.</w:t>
      </w:r>
      <w:r>
        <w:rPr>
          <w:rFonts w:ascii="Times New Roman" w:hAnsi="Times New Roman" w:cs="Times New Roman" w:hint="eastAsia"/>
          <w:color w:val="000000"/>
          <w:kern w:val="2"/>
        </w:rPr>
        <w:t>js</w:t>
      </w:r>
      <w:r>
        <w:rPr>
          <w:rFonts w:ascii="Times New Roman" w:hAnsi="Times New Roman" w:cs="Times New Roman" w:hint="eastAsia"/>
          <w:color w:val="000000"/>
          <w:kern w:val="2"/>
        </w:rPr>
        <w:t>对</w:t>
      </w:r>
      <w:r>
        <w:rPr>
          <w:rFonts w:ascii="Times New Roman" w:hAnsi="Times New Roman" w:cs="Times New Roman" w:hint="eastAsia"/>
          <w:color w:val="000000"/>
          <w:kern w:val="2"/>
        </w:rPr>
        <w:t>OBJ</w:t>
      </w:r>
      <w:r>
        <w:rPr>
          <w:rFonts w:ascii="Times New Roman" w:hAnsi="Times New Roman" w:cs="Times New Roman" w:hint="eastAsia"/>
          <w:color w:val="000000"/>
          <w:kern w:val="2"/>
        </w:rPr>
        <w:t>模型</w:t>
      </w:r>
      <w:proofErr w:type="gramStart"/>
      <w:r>
        <w:rPr>
          <w:rFonts w:ascii="Times New Roman" w:hAnsi="Times New Roman" w:cs="Times New Roman" w:hint="eastAsia"/>
          <w:color w:val="000000"/>
          <w:kern w:val="2"/>
        </w:rPr>
        <w:t>加载器讲巷道</w:t>
      </w:r>
      <w:proofErr w:type="gramEnd"/>
      <w:r>
        <w:rPr>
          <w:rFonts w:ascii="Times New Roman" w:hAnsi="Times New Roman" w:cs="Times New Roman" w:hint="eastAsia"/>
          <w:color w:val="000000"/>
          <w:kern w:val="2"/>
        </w:rPr>
        <w:t>模型加载并整合到三维场景当中。</w:t>
      </w:r>
    </w:p>
    <w:p w14:paraId="411A669B" w14:textId="77777777" w:rsidR="00EE315F" w:rsidRDefault="00204804">
      <w:pPr>
        <w:widowControl w:val="0"/>
        <w:snapToGrid w:val="0"/>
        <w:spacing w:before="120" w:line="300" w:lineRule="auto"/>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 xml:space="preserve">Step3 </w:t>
      </w:r>
      <w:r>
        <w:rPr>
          <w:rFonts w:ascii="Times New Roman" w:hAnsi="Times New Roman" w:cs="Times New Roman" w:hint="eastAsia"/>
          <w:color w:val="000000"/>
          <w:kern w:val="2"/>
        </w:rPr>
        <w:t>对巷道模型进行表面法向量计算，融合</w:t>
      </w:r>
      <w:r>
        <w:rPr>
          <w:rFonts w:ascii="Times New Roman" w:hAnsi="Times New Roman" w:cs="Times New Roman" w:hint="eastAsia"/>
          <w:color w:val="000000"/>
          <w:kern w:val="2"/>
        </w:rPr>
        <w:t>Phone</w:t>
      </w:r>
      <w:r>
        <w:rPr>
          <w:rFonts w:ascii="Times New Roman" w:hAnsi="Times New Roman" w:cs="Times New Roman" w:hint="eastAsia"/>
          <w:color w:val="000000"/>
          <w:kern w:val="2"/>
        </w:rPr>
        <w:t>光照模型并计算模型</w:t>
      </w:r>
      <w:r>
        <w:rPr>
          <w:rFonts w:ascii="Times New Roman" w:hAnsi="Times New Roman" w:cs="Times New Roman" w:hint="eastAsia"/>
          <w:color w:val="000000"/>
          <w:kern w:val="2"/>
        </w:rPr>
        <w:t>UV</w:t>
      </w:r>
      <w:r>
        <w:rPr>
          <w:rFonts w:ascii="Times New Roman" w:hAnsi="Times New Roman" w:cs="Times New Roman" w:hint="eastAsia"/>
          <w:color w:val="000000"/>
          <w:kern w:val="2"/>
        </w:rPr>
        <w:t>纹理，</w:t>
      </w:r>
      <w:r>
        <w:rPr>
          <w:rFonts w:ascii="Times New Roman" w:hAnsi="Times New Roman" w:cs="Times New Roman"/>
          <w:color w:val="000000"/>
          <w:kern w:val="2"/>
        </w:rPr>
        <w:t>对模型表面进行纹理映射，展示巷道材质</w:t>
      </w:r>
      <w:r>
        <w:rPr>
          <w:rFonts w:ascii="Times New Roman" w:hAnsi="Times New Roman" w:cs="Times New Roman" w:hint="eastAsia"/>
          <w:color w:val="000000"/>
          <w:kern w:val="2"/>
        </w:rPr>
        <w:t>。</w:t>
      </w:r>
      <w:r>
        <w:rPr>
          <w:rFonts w:ascii="Times New Roman" w:hAnsi="Times New Roman" w:cs="Times New Roman"/>
          <w:color w:val="000000"/>
          <w:kern w:val="2"/>
        </w:rPr>
        <w:t>支持</w:t>
      </w:r>
      <w:r>
        <w:rPr>
          <w:rFonts w:ascii="Times New Roman" w:hAnsi="Times New Roman" w:cs="Times New Roman" w:hint="eastAsia"/>
          <w:color w:val="000000"/>
          <w:kern w:val="2"/>
        </w:rPr>
        <w:t>第一人称漫游控制</w:t>
      </w:r>
      <w:r>
        <w:rPr>
          <w:rFonts w:ascii="Times New Roman" w:hAnsi="Times New Roman" w:cs="Times New Roman"/>
          <w:color w:val="000000"/>
          <w:kern w:val="2"/>
        </w:rPr>
        <w:t>，以观察巷道内部结构。</w:t>
      </w:r>
    </w:p>
    <w:p w14:paraId="43ED604B" w14:textId="77777777" w:rsidR="00EE315F" w:rsidRDefault="00204804">
      <w:pPr>
        <w:snapToGrid w:val="0"/>
        <w:spacing w:line="300" w:lineRule="auto"/>
        <w:ind w:firstLineChars="200" w:firstLine="480"/>
        <w:jc w:val="center"/>
      </w:pPr>
      <w:r>
        <w:rPr>
          <w:noProof/>
        </w:rPr>
        <w:drawing>
          <wp:inline distT="0" distB="0" distL="0" distR="0" wp14:anchorId="5C272551" wp14:editId="64CF8ABC">
            <wp:extent cx="3773170" cy="1828800"/>
            <wp:effectExtent l="0" t="0" r="0" b="0"/>
            <wp:docPr id="86496103" name="图片 1" descr="图示, 工程绘图,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6103" name="图片 1" descr="图示, 工程绘图, 折线图&#10;&#10;AI 生成的内容可能不正确。"/>
                    <pic:cNvPicPr>
                      <a:picLocks noChangeAspect="1"/>
                    </pic:cNvPicPr>
                  </pic:nvPicPr>
                  <pic:blipFill>
                    <a:blip r:embed="rId78"/>
                    <a:srcRect l="2223" t="11418" r="4647" b="7486"/>
                    <a:stretch>
                      <a:fillRect/>
                    </a:stretch>
                  </pic:blipFill>
                  <pic:spPr>
                    <a:xfrm>
                      <a:off x="0" y="0"/>
                      <a:ext cx="3840771" cy="1861397"/>
                    </a:xfrm>
                    <a:prstGeom prst="rect">
                      <a:avLst/>
                    </a:prstGeom>
                    <a:ln>
                      <a:noFill/>
                    </a:ln>
                  </pic:spPr>
                </pic:pic>
              </a:graphicData>
            </a:graphic>
          </wp:inline>
        </w:drawing>
      </w:r>
    </w:p>
    <w:p w14:paraId="6043CD73"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图</w:t>
      </w:r>
      <w:r>
        <w:rPr>
          <w:rFonts w:ascii="Times New Roman" w:hint="eastAsia"/>
          <w:sz w:val="21"/>
          <w:szCs w:val="21"/>
        </w:rPr>
        <w:t xml:space="preserve">4.8 </w:t>
      </w:r>
      <w:r>
        <w:rPr>
          <w:rFonts w:ascii="Times New Roman" w:hint="eastAsia"/>
          <w:sz w:val="21"/>
          <w:szCs w:val="21"/>
        </w:rPr>
        <w:t>巷道模型展示</w:t>
      </w:r>
    </w:p>
    <w:p w14:paraId="1327285A"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Fig.</w:t>
      </w:r>
      <w:r>
        <w:rPr>
          <w:rFonts w:ascii="Times New Roman" w:hint="eastAsia"/>
          <w:sz w:val="21"/>
          <w:szCs w:val="21"/>
        </w:rPr>
        <w:t xml:space="preserve"> </w:t>
      </w:r>
      <w:r>
        <w:rPr>
          <w:rFonts w:ascii="Times New Roman"/>
          <w:sz w:val="21"/>
          <w:szCs w:val="21"/>
        </w:rPr>
        <w:t>4.</w:t>
      </w:r>
      <w:r>
        <w:rPr>
          <w:rFonts w:ascii="Times New Roman" w:hint="eastAsia"/>
          <w:sz w:val="21"/>
          <w:szCs w:val="21"/>
        </w:rPr>
        <w:t xml:space="preserve">8 </w:t>
      </w:r>
      <w:r>
        <w:rPr>
          <w:rFonts w:ascii="Times New Roman"/>
          <w:sz w:val="21"/>
          <w:szCs w:val="21"/>
        </w:rPr>
        <w:t>Tunnel model display</w:t>
      </w:r>
    </w:p>
    <w:p w14:paraId="76B494D7" w14:textId="77777777" w:rsidR="00EE315F" w:rsidRDefault="00204804">
      <w:pPr>
        <w:keepNext/>
        <w:keepLines/>
        <w:snapToGrid w:val="0"/>
        <w:spacing w:before="120" w:after="120" w:line="360" w:lineRule="auto"/>
        <w:outlineLvl w:val="2"/>
        <w:rPr>
          <w:rFonts w:eastAsia="黑体"/>
          <w:bCs/>
        </w:rPr>
      </w:pPr>
      <w:bookmarkStart w:id="201" w:name="_Toc192629378"/>
      <w:r>
        <w:rPr>
          <w:rFonts w:eastAsia="黑体" w:hint="eastAsia"/>
          <w:bCs/>
        </w:rPr>
        <w:t>4.2.2</w:t>
      </w:r>
      <w:bookmarkStart w:id="202" w:name="OLE_LINK15"/>
      <w:bookmarkStart w:id="203" w:name="OLE_LINK16"/>
      <w:r>
        <w:rPr>
          <w:rFonts w:eastAsia="黑体" w:hint="eastAsia"/>
          <w:bCs/>
        </w:rPr>
        <w:t>地层模型</w:t>
      </w:r>
      <w:r>
        <w:rPr>
          <w:rFonts w:eastAsia="黑体"/>
          <w:bCs/>
        </w:rPr>
        <w:t>可视化</w:t>
      </w:r>
      <w:r>
        <w:rPr>
          <w:rFonts w:eastAsia="黑体" w:hint="eastAsia"/>
          <w:bCs/>
        </w:rPr>
        <w:t>优化</w:t>
      </w:r>
      <w:bookmarkEnd w:id="202"/>
      <w:bookmarkEnd w:id="203"/>
      <w:r>
        <w:rPr>
          <w:rFonts w:eastAsia="黑体" w:hint="eastAsia"/>
          <w:bCs/>
        </w:rPr>
        <w:t>分析</w:t>
      </w:r>
      <w:bookmarkEnd w:id="201"/>
    </w:p>
    <w:p w14:paraId="1C1BD140" w14:textId="77777777" w:rsidR="00EE315F" w:rsidRDefault="00204804">
      <w:pPr>
        <w:widowControl w:val="0"/>
        <w:snapToGrid w:val="0"/>
        <w:spacing w:before="120" w:line="300" w:lineRule="auto"/>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 xml:space="preserve">1 </w:t>
      </w:r>
      <w:r>
        <w:rPr>
          <w:rFonts w:ascii="Times New Roman" w:hAnsi="Times New Roman" w:cs="Times New Roman" w:hint="eastAsia"/>
          <w:color w:val="000000"/>
          <w:kern w:val="2"/>
        </w:rPr>
        <w:t>在地层可视化过程中，通常会涉及大量三角面片，然而这些面片的数量越多，</w:t>
      </w:r>
      <w:r>
        <w:rPr>
          <w:rFonts w:ascii="Times New Roman" w:hAnsi="Times New Roman" w:cs="Times New Roman" w:hint="eastAsia"/>
          <w:color w:val="000000"/>
          <w:kern w:val="2"/>
        </w:rPr>
        <w:t>WebGL</w:t>
      </w:r>
      <w:r>
        <w:rPr>
          <w:rFonts w:ascii="Times New Roman" w:hAnsi="Times New Roman" w:cs="Times New Roman" w:hint="eastAsia"/>
          <w:color w:val="000000"/>
          <w:kern w:val="2"/>
        </w:rPr>
        <w:t>需要执行的</w:t>
      </w:r>
      <w:r>
        <w:rPr>
          <w:rFonts w:ascii="Times New Roman" w:hAnsi="Times New Roman" w:cs="Times New Roman" w:hint="eastAsia"/>
          <w:color w:val="000000"/>
          <w:kern w:val="2"/>
        </w:rPr>
        <w:t>Draw Call</w:t>
      </w:r>
      <w:r>
        <w:rPr>
          <w:rFonts w:ascii="Times New Roman" w:hAnsi="Times New Roman" w:cs="Times New Roman" w:hint="eastAsia"/>
          <w:color w:val="000000"/>
          <w:kern w:val="2"/>
        </w:rPr>
        <w:t>也就越多，增加</w:t>
      </w:r>
      <w:r>
        <w:rPr>
          <w:rFonts w:ascii="Times New Roman" w:hAnsi="Times New Roman" w:cs="Times New Roman" w:hint="eastAsia"/>
          <w:color w:val="000000"/>
          <w:kern w:val="2"/>
        </w:rPr>
        <w:t xml:space="preserve"> GPU </w:t>
      </w:r>
      <w:r>
        <w:rPr>
          <w:rFonts w:ascii="Times New Roman" w:hAnsi="Times New Roman" w:cs="Times New Roman" w:hint="eastAsia"/>
          <w:color w:val="000000"/>
          <w:kern w:val="2"/>
        </w:rPr>
        <w:t>计算负担，导致渲染性能下降。实际上，如果相邻的三角面片法向量相似（即夹角在一定阈值内），它们在视觉效果上可以合并，从而减少渲染所需的几何体数量，提高</w:t>
      </w:r>
      <w:r>
        <w:rPr>
          <w:rFonts w:ascii="Times New Roman" w:hAnsi="Times New Roman" w:cs="Times New Roman" w:hint="eastAsia"/>
          <w:color w:val="000000"/>
          <w:kern w:val="2"/>
        </w:rPr>
        <w:t xml:space="preserve"> GPU </w:t>
      </w:r>
      <w:r>
        <w:rPr>
          <w:rFonts w:ascii="Times New Roman" w:hAnsi="Times New Roman" w:cs="Times New Roman" w:hint="eastAsia"/>
          <w:color w:val="000000"/>
          <w:kern w:val="2"/>
        </w:rPr>
        <w:t>计算效率。基于此，提出一种基于法向量的三角面片合并方法，主要用于优化地层模型网格可视化方法。</w:t>
      </w:r>
    </w:p>
    <w:p w14:paraId="3DDEB8FE" w14:textId="77777777" w:rsidR="00EE315F" w:rsidRDefault="00204804">
      <w:pPr>
        <w:widowControl w:val="0"/>
        <w:snapToGrid w:val="0"/>
        <w:spacing w:before="120" w:line="300" w:lineRule="auto"/>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Step1</w:t>
      </w:r>
      <w:r>
        <w:rPr>
          <w:rFonts w:ascii="Times New Roman" w:hAnsi="Times New Roman" w:cs="Times New Roman" w:hint="eastAsia"/>
          <w:color w:val="000000"/>
          <w:kern w:val="2"/>
        </w:rPr>
        <w:t>需要计算模型表面法向量</w:t>
      </w:r>
      <w:r>
        <w:rPr>
          <w:rFonts w:ascii="Times New Roman" w:hAnsi="Times New Roman" w:cs="Times New Roman" w:hint="eastAsia"/>
          <w:color w:val="000000"/>
          <w:kern w:val="2"/>
        </w:rPr>
        <w:t>，通过公式</w:t>
      </w:r>
      <w:r>
        <w:rPr>
          <w:rFonts w:ascii="Times New Roman" w:hAnsi="Times New Roman" w:cs="Times New Roman" w:hint="eastAsia"/>
          <w:color w:val="000000"/>
          <w:kern w:val="2"/>
        </w:rPr>
        <w:t>3.2</w:t>
      </w:r>
      <w:r>
        <w:rPr>
          <w:rFonts w:ascii="Times New Roman" w:hAnsi="Times New Roman" w:cs="Times New Roman" w:hint="eastAsia"/>
          <w:color w:val="000000"/>
          <w:kern w:val="2"/>
        </w:rPr>
        <w:t>计算获取到模型表面法向量数据</w:t>
      </w:r>
      <m:oMath>
        <m:r>
          <w:rPr>
            <w:rFonts w:ascii="Cambria Math" w:hAnsi="Cambria Math" w:cs="Times New Roman"/>
            <w:color w:val="000000"/>
            <w:kern w:val="2"/>
          </w:rPr>
          <m:t>N</m:t>
        </m:r>
      </m:oMath>
      <w:r>
        <w:rPr>
          <w:rFonts w:ascii="Times New Roman" w:hAnsi="Times New Roman" w:cs="Times New Roman" w:hint="eastAsia"/>
          <w:color w:val="000000"/>
          <w:kern w:val="2"/>
        </w:rPr>
        <w:t>并存储在内存当中。</w:t>
      </w:r>
    </w:p>
    <w:p w14:paraId="5C7E1053" w14:textId="77777777" w:rsidR="00EE315F" w:rsidRDefault="00204804">
      <w:pPr>
        <w:widowControl w:val="0"/>
        <w:snapToGrid w:val="0"/>
        <w:spacing w:before="120" w:line="300" w:lineRule="auto"/>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 xml:space="preserve">Step2 </w:t>
      </w:r>
      <w:r>
        <w:rPr>
          <w:rFonts w:ascii="Times New Roman" w:hAnsi="Times New Roman" w:cs="Times New Roman" w:hint="eastAsia"/>
          <w:color w:val="000000"/>
          <w:kern w:val="2"/>
        </w:rPr>
        <w:t>为了判断相邻三角面片是否可以合并，我们设定一个法向量夹角阈值</w:t>
      </w:r>
      <w:r>
        <w:rPr>
          <w:rFonts w:ascii="Times New Roman" w:hAnsi="Times New Roman" w:cs="Times New Roman" w:hint="eastAsia"/>
          <w:color w:val="000000"/>
          <w:kern w:val="2"/>
        </w:rPr>
        <w:t xml:space="preserve">  </w:t>
      </w:r>
      <m:oMath>
        <m:sSub>
          <m:sSubPr>
            <m:ctrlPr>
              <w:rPr>
                <w:rFonts w:ascii="Cambria Math" w:hAnsi="Cambria Math" w:cs="Times New Roman"/>
                <w:color w:val="000000"/>
                <w:kern w:val="2"/>
              </w:rPr>
            </m:ctrlPr>
          </m:sSubPr>
          <m:e>
            <m:r>
              <w:rPr>
                <w:rFonts w:ascii="Cambria Math" w:hAnsi="Cambria Math" w:cs="Times New Roman"/>
                <w:color w:val="000000"/>
                <w:kern w:val="2"/>
              </w:rPr>
              <m:t>θ</m:t>
            </m:r>
          </m:e>
          <m:sub>
            <m:r>
              <m:rPr>
                <m:nor/>
              </m:rPr>
              <w:rPr>
                <w:rFonts w:ascii="Times New Roman" w:hAnsi="Times New Roman" w:cs="Times New Roman"/>
                <w:color w:val="000000"/>
                <w:kern w:val="2"/>
              </w:rPr>
              <m:t>threshold</m:t>
            </m:r>
          </m:sub>
        </m:sSub>
      </m:oMath>
      <w:r>
        <w:rPr>
          <w:rFonts w:ascii="Times New Roman" w:hAnsi="Times New Roman" w:cs="Times New Roman" w:hint="eastAsia"/>
          <w:color w:val="000000"/>
          <w:kern w:val="2"/>
        </w:rPr>
        <w:t>，如果两个面片的法向量夹角小于该值，则认为它们的朝向接近，可以合并，夹角计算采用公式</w:t>
      </w:r>
      <w:r>
        <w:rPr>
          <w:rFonts w:ascii="Times New Roman" w:hAnsi="Times New Roman" w:cs="Times New Roman" w:hint="eastAsia"/>
          <w:color w:val="000000"/>
          <w:kern w:val="2"/>
        </w:rPr>
        <w:t>4.1</w:t>
      </w:r>
      <w:r>
        <w:rPr>
          <w:rFonts w:ascii="Times New Roman" w:hAnsi="Times New Roman" w:cs="Times New Roman" w:hint="eastAsia"/>
          <w:color w:val="000000"/>
          <w:kern w:val="2"/>
        </w:rPr>
        <w:t>计算。</w:t>
      </w:r>
    </w:p>
    <w:p w14:paraId="36577D98" w14:textId="77777777" w:rsidR="00EE315F" w:rsidRDefault="00204804">
      <w:pPr>
        <w:ind w:firstLine="480"/>
        <w:jc w:val="right"/>
      </w:pPr>
      <m:oMath>
        <m:r>
          <m:rPr>
            <m:sty m:val="p"/>
          </m:rPr>
          <w:rPr>
            <w:rFonts w:ascii="Cambria Math" w:hAnsi="Cambria Math"/>
          </w:rPr>
          <m:t>cos</m:t>
        </m:r>
        <m:r>
          <w:rPr>
            <w:rFonts w:ascii="Cambria Math" w:hAnsi="Cambria Math"/>
          </w:rPr>
          <m:t>(</m:t>
        </m:r>
        <m:r>
          <m:rPr>
            <m:sty m:val="p"/>
          </m:rPr>
          <w:rPr>
            <w:rFonts w:ascii="Cambria Math" w:hAnsi="Cambria Math"/>
          </w:rPr>
          <m:t>θ</m:t>
        </m:r>
        <m:r>
          <w:rPr>
            <w:rFonts w:ascii="Cambria Math" w:hAnsi="Cambria Math"/>
          </w:rPr>
          <m:t>)=</m:t>
        </m:r>
        <m:sSub>
          <m:sSubPr>
            <m:ctrlPr>
              <w:rPr>
                <w:rFonts w:ascii="Cambria Math" w:hAnsi="Cambria Math"/>
              </w:rPr>
            </m:ctrlPr>
          </m:sSubPr>
          <m:e>
            <m:r>
              <m:rPr>
                <m:sty m:val="p"/>
              </m:rP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N</m:t>
            </m:r>
          </m:e>
          <m:sub>
            <m:r>
              <w:rPr>
                <w:rFonts w:ascii="Cambria Math" w:hAnsi="Cambria Math"/>
              </w:rPr>
              <m:t>2</m:t>
            </m:r>
          </m:sub>
        </m:sSub>
      </m:oMath>
      <w:r>
        <w:rPr>
          <w:rFonts w:hint="eastAsia"/>
        </w:rPr>
        <w:t xml:space="preserve">                     </w:t>
      </w:r>
      <w:r>
        <w:rPr>
          <w:rFonts w:hint="eastAsia"/>
        </w:rPr>
        <w:t>（</w:t>
      </w:r>
      <w:r>
        <w:rPr>
          <w:rFonts w:hint="eastAsia"/>
        </w:rPr>
        <w:t>4.1</w:t>
      </w:r>
      <w:r>
        <w:rPr>
          <w:rFonts w:hint="eastAsia"/>
        </w:rPr>
        <w:t>）</w:t>
      </w:r>
    </w:p>
    <w:p w14:paraId="013B7799" w14:textId="77777777" w:rsidR="00EE315F" w:rsidRDefault="00204804">
      <w:pPr>
        <w:widowControl w:val="0"/>
        <w:snapToGrid w:val="0"/>
        <w:spacing w:before="120" w:line="300" w:lineRule="auto"/>
        <w:jc w:val="both"/>
        <w:rPr>
          <w:rFonts w:ascii="Times New Roman" w:hAnsi="Times New Roman" w:cs="Times New Roman"/>
          <w:kern w:val="2"/>
        </w:rPr>
      </w:pPr>
      <w:r>
        <w:rPr>
          <w:rFonts w:ascii="Times New Roman" w:hAnsi="Times New Roman" w:cs="Times New Roman" w:hint="eastAsia"/>
          <w:kern w:val="2"/>
        </w:rPr>
        <w:t>式中：</w:t>
      </w:r>
      <m:oMath>
        <m:sSub>
          <m:sSubPr>
            <m:ctrlPr>
              <w:rPr>
                <w:rFonts w:ascii="Cambria Math" w:hAnsi="Cambria Math" w:cs="Times New Roman"/>
                <w:kern w:val="2"/>
              </w:rPr>
            </m:ctrlPr>
          </m:sSubPr>
          <m:e>
            <m:r>
              <m:rPr>
                <m:sty m:val="p"/>
              </m:rPr>
              <w:rPr>
                <w:rFonts w:ascii="Cambria Math" w:hAnsi="Cambria Math" w:cs="Times New Roman"/>
                <w:kern w:val="2"/>
              </w:rPr>
              <m:t>N</m:t>
            </m:r>
          </m:e>
          <m:sub>
            <m:r>
              <m:rPr>
                <m:sty m:val="p"/>
              </m:rPr>
              <w:rPr>
                <w:rFonts w:ascii="Cambria Math" w:hAnsi="Cambria Math" w:cs="Times New Roman"/>
                <w:kern w:val="2"/>
              </w:rPr>
              <m:t>1</m:t>
            </m:r>
          </m:sub>
        </m:sSub>
      </m:oMath>
      <w:r>
        <w:rPr>
          <w:rFonts w:ascii="Times New Roman" w:hAnsi="Times New Roman" w:cs="Times New Roman" w:hint="eastAsia"/>
          <w:kern w:val="2"/>
        </w:rPr>
        <w:t>和</w:t>
      </w:r>
      <m:oMath>
        <m:sSub>
          <m:sSubPr>
            <m:ctrlPr>
              <w:rPr>
                <w:rFonts w:ascii="Cambria Math" w:hAnsi="Cambria Math" w:cs="Times New Roman"/>
                <w:kern w:val="2"/>
              </w:rPr>
            </m:ctrlPr>
          </m:sSubPr>
          <m:e>
            <m:r>
              <m:rPr>
                <m:sty m:val="p"/>
              </m:rPr>
              <w:rPr>
                <w:rFonts w:ascii="Cambria Math" w:hAnsi="Cambria Math" w:cs="Times New Roman"/>
                <w:kern w:val="2"/>
              </w:rPr>
              <m:t>N</m:t>
            </m:r>
          </m:e>
          <m:sub>
            <m:r>
              <m:rPr>
                <m:sty m:val="p"/>
              </m:rPr>
              <w:rPr>
                <w:rFonts w:ascii="Cambria Math" w:hAnsi="Cambria Math" w:cs="Times New Roman"/>
                <w:kern w:val="2"/>
              </w:rPr>
              <m:t>2</m:t>
            </m:r>
          </m:sub>
        </m:sSub>
      </m:oMath>
      <w:r>
        <w:rPr>
          <w:rFonts w:ascii="Times New Roman" w:hAnsi="Times New Roman" w:cs="Times New Roman" w:hint="eastAsia"/>
          <w:kern w:val="2"/>
        </w:rPr>
        <w:t>分别是相邻两个三角面的法向量；</w:t>
      </w:r>
      <m:oMath>
        <m:r>
          <m:rPr>
            <m:sty m:val="p"/>
          </m:rPr>
          <w:rPr>
            <w:rFonts w:ascii="Cambria Math" w:hAnsi="Cambria Math" w:cs="Times New Roman"/>
            <w:kern w:val="2"/>
          </w:rPr>
          <m:t>θ</m:t>
        </m:r>
      </m:oMath>
      <w:r>
        <w:rPr>
          <w:rFonts w:ascii="Times New Roman" w:hAnsi="Times New Roman" w:cs="Times New Roman" w:hint="eastAsia"/>
          <w:kern w:val="2"/>
        </w:rPr>
        <w:t>是两法向量。</w:t>
      </w:r>
    </w:p>
    <w:p w14:paraId="17A6EF07"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Step3</w:t>
      </w:r>
      <w:r>
        <w:rPr>
          <w:rFonts w:ascii="Times New Roman" w:hAnsi="Times New Roman" w:cs="Times New Roman" w:hint="eastAsia"/>
          <w:kern w:val="2"/>
        </w:rPr>
        <w:t>如果</w:t>
      </w:r>
      <m:oMath>
        <m:r>
          <w:rPr>
            <w:rFonts w:ascii="Cambria Math" w:hAnsi="Cambria Math" w:cs="Times New Roman"/>
            <w:kern w:val="2"/>
          </w:rPr>
          <m:t>θ</m:t>
        </m:r>
        <m:r>
          <m:rPr>
            <m:sty m:val="p"/>
          </m:rPr>
          <w:rPr>
            <w:rFonts w:ascii="Cambria Math" w:hAnsi="Cambria Math" w:cs="Times New Roman"/>
            <w:kern w:val="2"/>
          </w:rPr>
          <m:t>&lt;</m:t>
        </m:r>
        <m:sSub>
          <m:sSubPr>
            <m:ctrlPr>
              <w:rPr>
                <w:rFonts w:ascii="Cambria Math" w:hAnsi="Cambria Math" w:cs="Times New Roman"/>
                <w:kern w:val="2"/>
              </w:rPr>
            </m:ctrlPr>
          </m:sSubPr>
          <m:e>
            <m:r>
              <w:rPr>
                <w:rFonts w:ascii="Cambria Math" w:hAnsi="Cambria Math" w:cs="Times New Roman"/>
                <w:kern w:val="2"/>
              </w:rPr>
              <m:t>θ</m:t>
            </m:r>
          </m:e>
          <m:sub>
            <m:r>
              <m:rPr>
                <m:nor/>
              </m:rPr>
              <w:rPr>
                <w:rFonts w:ascii="Times New Roman" w:hAnsi="Times New Roman" w:cs="Times New Roman"/>
                <w:kern w:val="2"/>
              </w:rPr>
              <m:t>threshold</m:t>
            </m:r>
          </m:sub>
        </m:sSub>
      </m:oMath>
      <w:r>
        <w:rPr>
          <w:rFonts w:ascii="Times New Roman" w:hAnsi="Times New Roman" w:cs="Times New Roman" w:hint="eastAsia"/>
          <w:kern w:val="2"/>
        </w:rPr>
        <w:t>，则认为两个面片可以合并，可以按如下设定，</w:t>
      </w:r>
      <m:oMath>
        <m:sSub>
          <m:sSubPr>
            <m:ctrlPr>
              <w:rPr>
                <w:rFonts w:ascii="Cambria Math" w:hAnsi="Cambria Math" w:cs="Times New Roman"/>
                <w:kern w:val="2"/>
              </w:rPr>
            </m:ctrlPr>
          </m:sSubPr>
          <m:e>
            <m:r>
              <w:rPr>
                <w:rFonts w:ascii="Cambria Math" w:hAnsi="Cambria Math" w:cs="Times New Roman"/>
                <w:kern w:val="2"/>
              </w:rPr>
              <m:t>θ</m:t>
            </m:r>
          </m:e>
          <m:sub>
            <m:r>
              <m:rPr>
                <m:nor/>
              </m:rPr>
              <w:rPr>
                <w:rFonts w:ascii="Times New Roman" w:hAnsi="Times New Roman" w:cs="Times New Roman"/>
                <w:kern w:val="2"/>
              </w:rPr>
              <m:t>threshold</m:t>
            </m:r>
          </m:sub>
        </m:sSub>
        <m:r>
          <m:rPr>
            <m:sty m:val="p"/>
          </m:rPr>
          <w:rPr>
            <w:rFonts w:ascii="Cambria Math" w:hAnsi="Cambria Math" w:cs="Times New Roman"/>
            <w:kern w:val="2"/>
          </w:rPr>
          <m:t>=0°~5°</m:t>
        </m:r>
      </m:oMath>
      <w:r>
        <w:rPr>
          <w:rFonts w:ascii="Times New Roman" w:hAnsi="Times New Roman" w:cs="Times New Roman" w:hint="eastAsia"/>
          <w:kern w:val="2"/>
        </w:rPr>
        <w:t>适用于细节保持较高的场景</w:t>
      </w:r>
      <w:r>
        <w:rPr>
          <w:rFonts w:ascii="Times New Roman" w:hAnsi="Times New Roman" w:cs="Times New Roman" w:hint="eastAsia"/>
          <w:kern w:val="2"/>
        </w:rPr>
        <w:t>;</w:t>
      </w:r>
      <w:r>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θ</m:t>
            </m:r>
          </m:e>
          <m:sub>
            <m:r>
              <m:rPr>
                <m:nor/>
              </m:rPr>
              <w:rPr>
                <w:rFonts w:ascii="Times New Roman" w:hAnsi="Times New Roman" w:cs="Times New Roman"/>
                <w:kern w:val="2"/>
              </w:rPr>
              <m:t>threshold</m:t>
            </m:r>
          </m:sub>
        </m:sSub>
        <m:r>
          <m:rPr>
            <m:sty m:val="p"/>
          </m:rPr>
          <w:rPr>
            <w:rFonts w:ascii="Cambria Math" w:hAnsi="Cambria Math" w:cs="Times New Roman"/>
            <w:kern w:val="2"/>
          </w:rPr>
          <m:t>=10°~15°</m:t>
        </m:r>
      </m:oMath>
      <w:r>
        <w:rPr>
          <w:rFonts w:ascii="Times New Roman" w:hAnsi="Times New Roman" w:cs="Times New Roman" w:hint="eastAsia"/>
          <w:kern w:val="2"/>
        </w:rPr>
        <w:t>，适用于优化程度更高的场景。</w:t>
      </w:r>
    </w:p>
    <w:p w14:paraId="1D4F3E89"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Step4</w:t>
      </w:r>
      <w:r>
        <w:rPr>
          <w:rFonts w:ascii="Times New Roman" w:hAnsi="Times New Roman" w:cs="Times New Roman" w:hint="eastAsia"/>
          <w:kern w:val="2"/>
        </w:rPr>
        <w:t>为了合并符合相似性条件的三角面片，可以采用区域生长算法，将具有相似法向量的三角面片归为一组，并生成更大的</w:t>
      </w:r>
      <w:proofErr w:type="gramStart"/>
      <w:r>
        <w:rPr>
          <w:rFonts w:ascii="Times New Roman" w:hAnsi="Times New Roman" w:cs="Times New Roman" w:hint="eastAsia"/>
          <w:kern w:val="2"/>
        </w:rPr>
        <w:t>合并面</w:t>
      </w:r>
      <w:proofErr w:type="gramEnd"/>
      <w:r>
        <w:rPr>
          <w:rFonts w:ascii="Times New Roman" w:hAnsi="Times New Roman" w:cs="Times New Roman" w:hint="eastAsia"/>
          <w:kern w:val="2"/>
        </w:rPr>
        <w:t>片。选取一个起始三角面片作为初始面；递归检查与其相邻的三角面片；如果法向量夹角小于阈值，则合并该面片，并继续向外扩展；直到所有满足条件的面片都被合并，如图</w:t>
      </w:r>
      <w:r>
        <w:rPr>
          <w:rFonts w:ascii="Times New Roman" w:hAnsi="Times New Roman" w:cs="Times New Roman" w:hint="eastAsia"/>
          <w:kern w:val="2"/>
        </w:rPr>
        <w:t>4.9</w:t>
      </w:r>
      <w:r>
        <w:rPr>
          <w:rFonts w:ascii="Times New Roman" w:hAnsi="Times New Roman" w:cs="Times New Roman" w:hint="eastAsia"/>
          <w:kern w:val="2"/>
        </w:rPr>
        <w:t>所示。</w:t>
      </w:r>
    </w:p>
    <w:p w14:paraId="27BF138B" w14:textId="77777777" w:rsidR="00EE315F" w:rsidRDefault="00204804">
      <w:pPr>
        <w:ind w:firstLineChars="200" w:firstLine="480"/>
        <w:jc w:val="center"/>
      </w:pPr>
      <w:r>
        <w:rPr>
          <w:noProof/>
        </w:rPr>
        <w:drawing>
          <wp:inline distT="0" distB="0" distL="0" distR="0" wp14:anchorId="090A473C" wp14:editId="6A5B82B7">
            <wp:extent cx="3188970" cy="4069080"/>
            <wp:effectExtent l="0" t="0" r="0" b="0"/>
            <wp:docPr id="415774971"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74971" name="图片 1" descr="图示&#10;&#10;AI 生成的内容可能不正确。"/>
                    <pic:cNvPicPr>
                      <a:picLocks noChangeAspect="1"/>
                    </pic:cNvPicPr>
                  </pic:nvPicPr>
                  <pic:blipFill>
                    <a:blip r:embed="rId79"/>
                    <a:stretch>
                      <a:fillRect/>
                    </a:stretch>
                  </pic:blipFill>
                  <pic:spPr>
                    <a:xfrm>
                      <a:off x="0" y="0"/>
                      <a:ext cx="3197710" cy="4079864"/>
                    </a:xfrm>
                    <a:prstGeom prst="rect">
                      <a:avLst/>
                    </a:prstGeom>
                  </pic:spPr>
                </pic:pic>
              </a:graphicData>
            </a:graphic>
          </wp:inline>
        </w:drawing>
      </w:r>
    </w:p>
    <w:p w14:paraId="2CD0A088"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图</w:t>
      </w:r>
      <w:r>
        <w:rPr>
          <w:rFonts w:ascii="Times New Roman" w:hint="eastAsia"/>
          <w:sz w:val="21"/>
          <w:szCs w:val="21"/>
        </w:rPr>
        <w:t xml:space="preserve">4.9 </w:t>
      </w:r>
      <w:r>
        <w:rPr>
          <w:rFonts w:ascii="Times New Roman" w:hint="eastAsia"/>
          <w:sz w:val="21"/>
          <w:szCs w:val="21"/>
        </w:rPr>
        <w:t>生长算法处理流程</w:t>
      </w:r>
    </w:p>
    <w:p w14:paraId="79E4A676"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Fig.</w:t>
      </w:r>
      <w:r>
        <w:rPr>
          <w:rFonts w:ascii="Times New Roman" w:hint="eastAsia"/>
          <w:sz w:val="21"/>
          <w:szCs w:val="21"/>
        </w:rPr>
        <w:t xml:space="preserve"> </w:t>
      </w:r>
      <w:r>
        <w:rPr>
          <w:rFonts w:ascii="Times New Roman"/>
          <w:sz w:val="21"/>
          <w:szCs w:val="21"/>
        </w:rPr>
        <w:t>4.9 G</w:t>
      </w:r>
      <w:r>
        <w:rPr>
          <w:rFonts w:ascii="Times New Roman"/>
          <w:sz w:val="21"/>
          <w:szCs w:val="21"/>
        </w:rPr>
        <w:t>rowth Algorithm Processing Flow</w:t>
      </w:r>
    </w:p>
    <w:p w14:paraId="09258908"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 xml:space="preserve">Step5 </w:t>
      </w:r>
      <w:r>
        <w:rPr>
          <w:rFonts w:ascii="Times New Roman" w:hAnsi="Times New Roman" w:cs="Times New Roman" w:hint="eastAsia"/>
          <w:kern w:val="2"/>
        </w:rPr>
        <w:t>开辟新的存储内存，存储合并后的三角面顶点；重新计算索引数组，确保面片之间的拓扑结构正确；更新法向量数组，为合并后的面</w:t>
      </w:r>
      <w:proofErr w:type="gramStart"/>
      <w:r>
        <w:rPr>
          <w:rFonts w:ascii="Times New Roman" w:hAnsi="Times New Roman" w:cs="Times New Roman" w:hint="eastAsia"/>
          <w:kern w:val="2"/>
        </w:rPr>
        <w:t>片计算</w:t>
      </w:r>
      <w:proofErr w:type="gramEnd"/>
      <w:r>
        <w:rPr>
          <w:rFonts w:ascii="Times New Roman" w:hAnsi="Times New Roman" w:cs="Times New Roman" w:hint="eastAsia"/>
          <w:kern w:val="2"/>
        </w:rPr>
        <w:t>新的统一法向量；传递数据到</w:t>
      </w:r>
      <w:r>
        <w:rPr>
          <w:rFonts w:ascii="Times New Roman" w:hAnsi="Times New Roman" w:cs="Times New Roman" w:hint="eastAsia"/>
          <w:kern w:val="2"/>
        </w:rPr>
        <w:t xml:space="preserve"> WebGL </w:t>
      </w:r>
      <w:r>
        <w:rPr>
          <w:rFonts w:ascii="Times New Roman" w:hAnsi="Times New Roman" w:cs="Times New Roman" w:hint="eastAsia"/>
          <w:kern w:val="2"/>
        </w:rPr>
        <w:t>缓冲区，减少数据传输成本。</w:t>
      </w:r>
    </w:p>
    <w:p w14:paraId="4BC5D1A3"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以图</w:t>
      </w:r>
      <w:r>
        <w:rPr>
          <w:rFonts w:ascii="Times New Roman" w:hAnsi="Times New Roman" w:cs="Times New Roman" w:hint="eastAsia"/>
          <w:kern w:val="2"/>
        </w:rPr>
        <w:t>4.10</w:t>
      </w:r>
      <w:r>
        <w:rPr>
          <w:rFonts w:ascii="Times New Roman" w:hAnsi="Times New Roman" w:cs="Times New Roman" w:hint="eastAsia"/>
          <w:kern w:val="2"/>
        </w:rPr>
        <w:t>（</w:t>
      </w:r>
      <w:r>
        <w:rPr>
          <w:rFonts w:ascii="Times New Roman" w:hAnsi="Times New Roman" w:cs="Times New Roman" w:hint="eastAsia"/>
          <w:kern w:val="2"/>
        </w:rPr>
        <w:t>a</w:t>
      </w:r>
      <w:r>
        <w:rPr>
          <w:rFonts w:ascii="Times New Roman" w:hAnsi="Times New Roman" w:cs="Times New Roman" w:hint="eastAsia"/>
          <w:kern w:val="2"/>
        </w:rPr>
        <w:t>）为例，该模型具有</w:t>
      </w:r>
      <w:r>
        <w:rPr>
          <w:rFonts w:ascii="Times New Roman" w:hAnsi="Times New Roman" w:cs="Times New Roman" w:hint="eastAsia"/>
          <w:kern w:val="2"/>
        </w:rPr>
        <w:t>800</w:t>
      </w:r>
      <w:r>
        <w:rPr>
          <w:rFonts w:ascii="Times New Roman" w:hAnsi="Times New Roman" w:cs="Times New Roman" w:hint="eastAsia"/>
          <w:kern w:val="2"/>
        </w:rPr>
        <w:t>个三角网格，以</w:t>
      </w:r>
      <w:r>
        <w:rPr>
          <w:rFonts w:ascii="Times New Roman" w:hAnsi="Times New Roman" w:cs="Times New Roman" w:hint="eastAsia"/>
          <w:kern w:val="2"/>
        </w:rPr>
        <w:t>3</w:t>
      </w:r>
      <w:r>
        <w:rPr>
          <w:rFonts w:ascii="Times New Roman" w:hAnsi="Times New Roman" w:cs="Times New Roman" w:hint="eastAsia"/>
          <w:kern w:val="2"/>
        </w:rPr>
        <w:t>度作为法向量夹角阈值进行合并计算如图</w:t>
      </w:r>
      <w:r>
        <w:rPr>
          <w:rFonts w:ascii="Times New Roman" w:hAnsi="Times New Roman" w:cs="Times New Roman" w:hint="eastAsia"/>
          <w:kern w:val="2"/>
        </w:rPr>
        <w:t>4.10</w:t>
      </w:r>
      <w:r>
        <w:rPr>
          <w:rFonts w:ascii="Times New Roman" w:hAnsi="Times New Roman" w:cs="Times New Roman" w:hint="eastAsia"/>
          <w:kern w:val="2"/>
        </w:rPr>
        <w:t>（</w:t>
      </w:r>
      <w:r>
        <w:rPr>
          <w:rFonts w:ascii="Times New Roman" w:hAnsi="Times New Roman" w:cs="Times New Roman" w:hint="eastAsia"/>
          <w:kern w:val="2"/>
        </w:rPr>
        <w:t>b</w:t>
      </w:r>
      <w:r>
        <w:rPr>
          <w:rFonts w:ascii="Times New Roman" w:hAnsi="Times New Roman" w:cs="Times New Roman" w:hint="eastAsia"/>
          <w:kern w:val="2"/>
        </w:rPr>
        <w:t>）三角网</w:t>
      </w:r>
      <w:proofErr w:type="gramStart"/>
      <w:r>
        <w:rPr>
          <w:rFonts w:ascii="Times New Roman" w:hAnsi="Times New Roman" w:cs="Times New Roman" w:hint="eastAsia"/>
          <w:kern w:val="2"/>
        </w:rPr>
        <w:t>格减少</w:t>
      </w:r>
      <w:proofErr w:type="gramEnd"/>
      <w:r>
        <w:rPr>
          <w:rFonts w:ascii="Times New Roman" w:hAnsi="Times New Roman" w:cs="Times New Roman" w:hint="eastAsia"/>
          <w:kern w:val="2"/>
        </w:rPr>
        <w:t>了</w:t>
      </w:r>
      <w:r>
        <w:rPr>
          <w:rFonts w:ascii="Times New Roman" w:hAnsi="Times New Roman" w:cs="Times New Roman" w:hint="eastAsia"/>
          <w:kern w:val="2"/>
        </w:rPr>
        <w:t>94</w:t>
      </w:r>
      <w:r>
        <w:rPr>
          <w:rFonts w:ascii="Times New Roman" w:hAnsi="Times New Roman" w:cs="Times New Roman" w:hint="eastAsia"/>
          <w:kern w:val="2"/>
        </w:rPr>
        <w:t>个，</w:t>
      </w:r>
      <w:proofErr w:type="gramStart"/>
      <w:r>
        <w:rPr>
          <w:rFonts w:ascii="Times New Roman" w:hAnsi="Times New Roman" w:cs="Times New Roman" w:hint="eastAsia"/>
          <w:kern w:val="2"/>
        </w:rPr>
        <w:t>合并面</w:t>
      </w:r>
      <w:proofErr w:type="gramEnd"/>
      <w:r>
        <w:rPr>
          <w:rFonts w:ascii="Times New Roman" w:hAnsi="Times New Roman" w:cs="Times New Roman" w:hint="eastAsia"/>
          <w:kern w:val="2"/>
        </w:rPr>
        <w:t>作为多边形几何体直接填充，从图</w:t>
      </w:r>
      <w:r>
        <w:rPr>
          <w:rFonts w:ascii="Times New Roman" w:hAnsi="Times New Roman" w:cs="Times New Roman" w:hint="eastAsia"/>
          <w:kern w:val="2"/>
        </w:rPr>
        <w:t>4.10</w:t>
      </w:r>
      <w:r>
        <w:rPr>
          <w:rFonts w:ascii="Times New Roman" w:hAnsi="Times New Roman" w:cs="Times New Roman" w:hint="eastAsia"/>
          <w:kern w:val="2"/>
        </w:rPr>
        <w:t>（</w:t>
      </w:r>
      <w:r>
        <w:rPr>
          <w:rFonts w:ascii="Times New Roman" w:hAnsi="Times New Roman" w:cs="Times New Roman" w:hint="eastAsia"/>
          <w:kern w:val="2"/>
        </w:rPr>
        <w:t>c</w:t>
      </w:r>
      <w:r>
        <w:rPr>
          <w:rFonts w:ascii="Times New Roman" w:hAnsi="Times New Roman" w:cs="Times New Roman" w:hint="eastAsia"/>
          <w:kern w:val="2"/>
        </w:rPr>
        <w:t>）和</w:t>
      </w:r>
      <w:r>
        <w:rPr>
          <w:rFonts w:ascii="Times New Roman" w:hAnsi="Times New Roman" w:cs="Times New Roman" w:hint="eastAsia"/>
          <w:kern w:val="2"/>
        </w:rPr>
        <w:t>4.10</w:t>
      </w:r>
      <w:r>
        <w:rPr>
          <w:rFonts w:ascii="Times New Roman" w:hAnsi="Times New Roman" w:cs="Times New Roman" w:hint="eastAsia"/>
          <w:kern w:val="2"/>
        </w:rPr>
        <w:t>（</w:t>
      </w:r>
      <w:r>
        <w:rPr>
          <w:rFonts w:ascii="Times New Roman" w:hAnsi="Times New Roman" w:cs="Times New Roman" w:hint="eastAsia"/>
          <w:kern w:val="2"/>
        </w:rPr>
        <w:t>d</w:t>
      </w:r>
      <w:r>
        <w:rPr>
          <w:rFonts w:ascii="Times New Roman" w:hAnsi="Times New Roman" w:cs="Times New Roman" w:hint="eastAsia"/>
          <w:kern w:val="2"/>
        </w:rPr>
        <w:t>）对比可视化效果，仍具备一定精度。</w:t>
      </w:r>
    </w:p>
    <w:p w14:paraId="134C5654" w14:textId="77777777" w:rsidR="00EE315F" w:rsidRDefault="00204804">
      <w:pPr>
        <w:ind w:firstLineChars="200" w:firstLine="480"/>
        <w:jc w:val="distribute"/>
      </w:pPr>
      <w:r>
        <w:rPr>
          <w:noProof/>
        </w:rPr>
        <w:drawing>
          <wp:inline distT="0" distB="0" distL="0" distR="0" wp14:anchorId="53B28FFB" wp14:editId="044A6070">
            <wp:extent cx="2297430" cy="1825625"/>
            <wp:effectExtent l="0" t="0" r="1270" b="3175"/>
            <wp:docPr id="1912361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61412" name="图片 1"/>
                    <pic:cNvPicPr>
                      <a:picLocks noChangeAspect="1"/>
                    </pic:cNvPicPr>
                  </pic:nvPicPr>
                  <pic:blipFill>
                    <a:blip r:embed="rId80"/>
                    <a:stretch>
                      <a:fillRect/>
                    </a:stretch>
                  </pic:blipFill>
                  <pic:spPr>
                    <a:xfrm>
                      <a:off x="0" y="0"/>
                      <a:ext cx="2343215" cy="1862118"/>
                    </a:xfrm>
                    <a:prstGeom prst="rect">
                      <a:avLst/>
                    </a:prstGeom>
                  </pic:spPr>
                </pic:pic>
              </a:graphicData>
            </a:graphic>
          </wp:inline>
        </w:drawing>
      </w:r>
      <w:r>
        <w:tab/>
      </w:r>
      <w:r>
        <w:rPr>
          <w:rFonts w:hint="eastAsia"/>
        </w:rPr>
        <w:t>(a)</w:t>
      </w:r>
      <w:r>
        <w:rPr>
          <w14:ligatures w14:val="standardContextual"/>
        </w:rPr>
        <w:t xml:space="preserve"> </w:t>
      </w:r>
      <w:r>
        <w:rPr>
          <w:noProof/>
        </w:rPr>
        <w:drawing>
          <wp:inline distT="0" distB="0" distL="0" distR="0" wp14:anchorId="34624A68" wp14:editId="39CD4795">
            <wp:extent cx="2126615" cy="1859280"/>
            <wp:effectExtent l="0" t="0" r="0" b="0"/>
            <wp:docPr id="148622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2415" name="图片 1"/>
                    <pic:cNvPicPr>
                      <a:picLocks noChangeAspect="1"/>
                    </pic:cNvPicPr>
                  </pic:nvPicPr>
                  <pic:blipFill>
                    <a:blip r:embed="rId81"/>
                    <a:stretch>
                      <a:fillRect/>
                    </a:stretch>
                  </pic:blipFill>
                  <pic:spPr>
                    <a:xfrm>
                      <a:off x="0" y="0"/>
                      <a:ext cx="2155790" cy="1884795"/>
                    </a:xfrm>
                    <a:prstGeom prst="rect">
                      <a:avLst/>
                    </a:prstGeom>
                  </pic:spPr>
                </pic:pic>
              </a:graphicData>
            </a:graphic>
          </wp:inline>
        </w:drawing>
      </w:r>
      <w:r>
        <w:rPr>
          <w:rFonts w:hint="eastAsia"/>
        </w:rPr>
        <w:t xml:space="preserve"> (b)</w:t>
      </w:r>
    </w:p>
    <w:p w14:paraId="78CC5CF1" w14:textId="77777777" w:rsidR="00EE315F" w:rsidRDefault="00204804">
      <w:pPr>
        <w:ind w:firstLineChars="200" w:firstLine="480"/>
        <w:jc w:val="distribute"/>
      </w:pPr>
      <w:r>
        <w:rPr>
          <w:noProof/>
        </w:rPr>
        <w:drawing>
          <wp:inline distT="0" distB="0" distL="0" distR="0" wp14:anchorId="133FE3C4" wp14:editId="1511985E">
            <wp:extent cx="2156460" cy="1741170"/>
            <wp:effectExtent l="0" t="0" r="2540" b="0"/>
            <wp:docPr id="604087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87450" name="图片 1"/>
                    <pic:cNvPicPr>
                      <a:picLocks noChangeAspect="1"/>
                    </pic:cNvPicPr>
                  </pic:nvPicPr>
                  <pic:blipFill>
                    <a:blip r:embed="rId82"/>
                    <a:stretch>
                      <a:fillRect/>
                    </a:stretch>
                  </pic:blipFill>
                  <pic:spPr>
                    <a:xfrm>
                      <a:off x="0" y="0"/>
                      <a:ext cx="2182871" cy="1762673"/>
                    </a:xfrm>
                    <a:prstGeom prst="rect">
                      <a:avLst/>
                    </a:prstGeom>
                  </pic:spPr>
                </pic:pic>
              </a:graphicData>
            </a:graphic>
          </wp:inline>
        </w:drawing>
      </w:r>
      <w:r>
        <w:rPr>
          <w:rFonts w:hint="eastAsia"/>
        </w:rPr>
        <w:t xml:space="preserve"> (c) </w:t>
      </w:r>
      <w:r>
        <w:rPr>
          <w:noProof/>
        </w:rPr>
        <w:drawing>
          <wp:inline distT="0" distB="0" distL="0" distR="0" wp14:anchorId="5F0F1089" wp14:editId="5FFA2F0F">
            <wp:extent cx="2046605" cy="1649730"/>
            <wp:effectExtent l="0" t="0" r="0" b="1270"/>
            <wp:docPr id="216625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5474" name="图片 1"/>
                    <pic:cNvPicPr>
                      <a:picLocks noChangeAspect="1"/>
                    </pic:cNvPicPr>
                  </pic:nvPicPr>
                  <pic:blipFill>
                    <a:blip r:embed="rId83"/>
                    <a:stretch>
                      <a:fillRect/>
                    </a:stretch>
                  </pic:blipFill>
                  <pic:spPr>
                    <a:xfrm>
                      <a:off x="0" y="0"/>
                      <a:ext cx="2056465" cy="1657698"/>
                    </a:xfrm>
                    <a:prstGeom prst="rect">
                      <a:avLst/>
                    </a:prstGeom>
                  </pic:spPr>
                </pic:pic>
              </a:graphicData>
            </a:graphic>
          </wp:inline>
        </w:drawing>
      </w:r>
      <w:r>
        <w:rPr>
          <w:rFonts w:hint="eastAsia"/>
        </w:rPr>
        <w:t xml:space="preserve"> (d)</w:t>
      </w:r>
    </w:p>
    <w:p w14:paraId="5DC99012"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图</w:t>
      </w:r>
      <w:r>
        <w:rPr>
          <w:rFonts w:ascii="Times New Roman" w:hint="eastAsia"/>
          <w:sz w:val="21"/>
          <w:szCs w:val="21"/>
        </w:rPr>
        <w:t xml:space="preserve">4.10 </w:t>
      </w:r>
      <w:r>
        <w:rPr>
          <w:rFonts w:ascii="Times New Roman" w:hint="eastAsia"/>
          <w:sz w:val="21"/>
          <w:szCs w:val="21"/>
        </w:rPr>
        <w:t>模型对比示意图</w:t>
      </w:r>
    </w:p>
    <w:p w14:paraId="2FC29110"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Fig</w:t>
      </w:r>
      <w:r>
        <w:rPr>
          <w:rFonts w:ascii="Times New Roman"/>
          <w:sz w:val="21"/>
          <w:szCs w:val="21"/>
        </w:rPr>
        <w:t xml:space="preserve"> 4.</w:t>
      </w:r>
      <w:r>
        <w:rPr>
          <w:rFonts w:ascii="Times New Roman" w:hint="eastAsia"/>
          <w:sz w:val="21"/>
          <w:szCs w:val="21"/>
        </w:rPr>
        <w:t>10</w:t>
      </w:r>
      <w:r>
        <w:rPr>
          <w:rFonts w:ascii="Times New Roman"/>
          <w:sz w:val="21"/>
          <w:szCs w:val="21"/>
        </w:rPr>
        <w:t xml:space="preserve"> Model Comparison Diagram</w:t>
      </w:r>
    </w:p>
    <w:p w14:paraId="40150B6F"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 xml:space="preserve">2 </w:t>
      </w:r>
      <w:r>
        <w:rPr>
          <w:rFonts w:ascii="Times New Roman" w:hAnsi="Times New Roman" w:cs="Times New Roman" w:hint="eastAsia"/>
          <w:kern w:val="2"/>
        </w:rPr>
        <w:t>在</w:t>
      </w:r>
      <w:r>
        <w:rPr>
          <w:rFonts w:ascii="Times New Roman" w:hAnsi="Times New Roman" w:cs="Times New Roman" w:hint="eastAsia"/>
          <w:kern w:val="2"/>
        </w:rPr>
        <w:t>Three.js</w:t>
      </w:r>
      <w:r>
        <w:rPr>
          <w:rFonts w:ascii="Times New Roman" w:hAnsi="Times New Roman" w:cs="Times New Roman" w:hint="eastAsia"/>
          <w:kern w:val="2"/>
        </w:rPr>
        <w:t>中，单个几何体（如三角网格点线面、钻孔模型）通常作为独立对象进行渲染，但当数据量达到数万甚至数百万级别时，对于相同材质几何体的渲染每个对象会产生大量</w:t>
      </w:r>
      <w:r>
        <w:rPr>
          <w:rFonts w:ascii="Times New Roman" w:hAnsi="Times New Roman" w:cs="Times New Roman" w:hint="eastAsia"/>
          <w:kern w:val="2"/>
        </w:rPr>
        <w:t>WebGL</w:t>
      </w:r>
      <w:r>
        <w:rPr>
          <w:rFonts w:ascii="Times New Roman" w:hAnsi="Times New Roman" w:cs="Times New Roman" w:hint="eastAsia"/>
          <w:kern w:val="2"/>
        </w:rPr>
        <w:t>的</w:t>
      </w:r>
      <w:r>
        <w:rPr>
          <w:rFonts w:ascii="Times New Roman" w:hAnsi="Times New Roman" w:cs="Times New Roman" w:hint="eastAsia"/>
          <w:kern w:val="2"/>
        </w:rPr>
        <w:t xml:space="preserve"> Draw Call</w:t>
      </w:r>
      <w:r>
        <w:rPr>
          <w:rFonts w:ascii="Times New Roman" w:hAnsi="Times New Roman" w:cs="Times New Roman" w:hint="eastAsia"/>
          <w:kern w:val="2"/>
        </w:rPr>
        <w:t>绘制重复调用，极大地降低</w:t>
      </w:r>
      <w:r>
        <w:rPr>
          <w:rFonts w:ascii="Times New Roman" w:hAnsi="Times New Roman" w:cs="Times New Roman" w:hint="eastAsia"/>
          <w:kern w:val="2"/>
        </w:rPr>
        <w:t xml:space="preserve"> GPU </w:t>
      </w:r>
      <w:r>
        <w:rPr>
          <w:rFonts w:ascii="Times New Roman" w:hAnsi="Times New Roman" w:cs="Times New Roman" w:hint="eastAsia"/>
          <w:kern w:val="2"/>
        </w:rPr>
        <w:t>性能。因此，采用集合渲染技术，有效减少了</w:t>
      </w:r>
      <w:r>
        <w:rPr>
          <w:rFonts w:ascii="Times New Roman" w:hAnsi="Times New Roman" w:cs="Times New Roman" w:hint="eastAsia"/>
          <w:kern w:val="2"/>
        </w:rPr>
        <w:t xml:space="preserve"> GPU </w:t>
      </w:r>
      <w:r>
        <w:rPr>
          <w:rFonts w:ascii="Times New Roman" w:hAnsi="Times New Roman" w:cs="Times New Roman" w:hint="eastAsia"/>
          <w:kern w:val="2"/>
        </w:rPr>
        <w:t>计算压力。</w:t>
      </w:r>
    </w:p>
    <w:p w14:paraId="02647792"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w:t>
      </w:r>
      <w:r>
        <w:rPr>
          <w:rFonts w:ascii="Times New Roman" w:hAnsi="Times New Roman" w:cs="Times New Roman" w:hint="eastAsia"/>
          <w:kern w:val="2"/>
        </w:rPr>
        <w:t>1</w:t>
      </w:r>
      <w:r>
        <w:rPr>
          <w:rFonts w:ascii="Times New Roman" w:hAnsi="Times New Roman" w:cs="Times New Roman" w:hint="eastAsia"/>
          <w:kern w:val="2"/>
        </w:rPr>
        <w:t>）优化</w:t>
      </w:r>
      <w:r>
        <w:rPr>
          <w:rFonts w:ascii="Times New Roman" w:hAnsi="Times New Roman" w:cs="Times New Roman" w:hint="eastAsia"/>
          <w:kern w:val="2"/>
        </w:rPr>
        <w:t xml:space="preserve"> </w:t>
      </w:r>
      <w:proofErr w:type="spellStart"/>
      <w:r>
        <w:rPr>
          <w:rFonts w:ascii="Times New Roman" w:hAnsi="Times New Roman" w:cs="Times New Roman" w:hint="eastAsia"/>
          <w:kern w:val="2"/>
        </w:rPr>
        <w:t>BufferGeometry</w:t>
      </w:r>
      <w:proofErr w:type="spellEnd"/>
      <w:r>
        <w:rPr>
          <w:rFonts w:ascii="Times New Roman" w:hAnsi="Times New Roman" w:cs="Times New Roman" w:hint="eastAsia"/>
          <w:kern w:val="2"/>
        </w:rPr>
        <w:t xml:space="preserve"> </w:t>
      </w:r>
      <w:r>
        <w:rPr>
          <w:rFonts w:ascii="Times New Roman" w:hAnsi="Times New Roman" w:cs="Times New Roman" w:hint="eastAsia"/>
          <w:kern w:val="2"/>
        </w:rPr>
        <w:t>数据存储</w:t>
      </w:r>
    </w:p>
    <w:p w14:paraId="634BD223"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采用</w:t>
      </w:r>
      <w:r>
        <w:rPr>
          <w:rFonts w:ascii="Times New Roman" w:hAnsi="Times New Roman" w:cs="Times New Roman" w:hint="eastAsia"/>
          <w:kern w:val="2"/>
        </w:rPr>
        <w:t xml:space="preserve"> </w:t>
      </w:r>
      <w:proofErr w:type="spellStart"/>
      <w:r>
        <w:rPr>
          <w:rFonts w:ascii="Times New Roman" w:hAnsi="Times New Roman" w:cs="Times New Roman" w:hint="eastAsia"/>
          <w:kern w:val="2"/>
        </w:rPr>
        <w:t>BufferGeometry</w:t>
      </w:r>
      <w:proofErr w:type="spellEnd"/>
      <w:r>
        <w:rPr>
          <w:rFonts w:ascii="Times New Roman" w:hAnsi="Times New Roman" w:cs="Times New Roman" w:hint="eastAsia"/>
          <w:kern w:val="2"/>
        </w:rPr>
        <w:t xml:space="preserve"> </w:t>
      </w:r>
      <w:r>
        <w:rPr>
          <w:rFonts w:ascii="Times New Roman" w:hAnsi="Times New Roman" w:cs="Times New Roman" w:hint="eastAsia"/>
          <w:kern w:val="2"/>
        </w:rPr>
        <w:t>直接存储顶点、法向量、</w:t>
      </w:r>
      <w:r>
        <w:rPr>
          <w:rFonts w:ascii="Times New Roman" w:hAnsi="Times New Roman" w:cs="Times New Roman" w:hint="eastAsia"/>
          <w:kern w:val="2"/>
        </w:rPr>
        <w:t xml:space="preserve">UV </w:t>
      </w:r>
      <w:r>
        <w:rPr>
          <w:rFonts w:ascii="Times New Roman" w:hAnsi="Times New Roman" w:cs="Times New Roman" w:hint="eastAsia"/>
          <w:kern w:val="2"/>
        </w:rPr>
        <w:t>坐标等数据，避免</w:t>
      </w:r>
      <w:r>
        <w:rPr>
          <w:rFonts w:ascii="Times New Roman" w:hAnsi="Times New Roman" w:cs="Times New Roman" w:hint="eastAsia"/>
          <w:kern w:val="2"/>
        </w:rPr>
        <w:t xml:space="preserve"> Three.js </w:t>
      </w:r>
      <w:r>
        <w:rPr>
          <w:rFonts w:ascii="Times New Roman" w:hAnsi="Times New Roman" w:cs="Times New Roman" w:hint="eastAsia"/>
          <w:kern w:val="2"/>
        </w:rPr>
        <w:t>内部的对象转换，提高</w:t>
      </w:r>
      <w:r>
        <w:rPr>
          <w:rFonts w:ascii="Times New Roman" w:hAnsi="Times New Roman" w:cs="Times New Roman" w:hint="eastAsia"/>
          <w:kern w:val="2"/>
        </w:rPr>
        <w:t xml:space="preserve"> GPU </w:t>
      </w:r>
      <w:r>
        <w:rPr>
          <w:rFonts w:ascii="Times New Roman" w:hAnsi="Times New Roman" w:cs="Times New Roman" w:hint="eastAsia"/>
          <w:kern w:val="2"/>
        </w:rPr>
        <w:t>处理效率。</w:t>
      </w:r>
    </w:p>
    <w:p w14:paraId="6EC96819"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w:t>
      </w:r>
      <w:r>
        <w:rPr>
          <w:rFonts w:ascii="Times New Roman" w:hAnsi="Times New Roman" w:cs="Times New Roman" w:hint="eastAsia"/>
          <w:kern w:val="2"/>
        </w:rPr>
        <w:t>2</w:t>
      </w:r>
      <w:r>
        <w:rPr>
          <w:rFonts w:ascii="Times New Roman" w:hAnsi="Times New Roman" w:cs="Times New Roman" w:hint="eastAsia"/>
          <w:kern w:val="2"/>
        </w:rPr>
        <w:t>）减少场景中的独立</w:t>
      </w:r>
      <w:r>
        <w:rPr>
          <w:rFonts w:ascii="Times New Roman" w:hAnsi="Times New Roman" w:cs="Times New Roman" w:hint="eastAsia"/>
          <w:kern w:val="2"/>
        </w:rPr>
        <w:t xml:space="preserve"> Mesh </w:t>
      </w:r>
      <w:r>
        <w:rPr>
          <w:rFonts w:ascii="Times New Roman" w:hAnsi="Times New Roman" w:cs="Times New Roman" w:hint="eastAsia"/>
          <w:kern w:val="2"/>
        </w:rPr>
        <w:t>数量</w:t>
      </w:r>
    </w:p>
    <w:p w14:paraId="3FAB80B1"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对于大规模地层网格，采用合并几何体的方法，减少独立</w:t>
      </w:r>
      <w:r>
        <w:rPr>
          <w:rFonts w:ascii="Times New Roman" w:hAnsi="Times New Roman" w:cs="Times New Roman" w:hint="eastAsia"/>
          <w:kern w:val="2"/>
        </w:rPr>
        <w:t xml:space="preserve"> Mesh </w:t>
      </w:r>
      <w:r>
        <w:rPr>
          <w:rFonts w:ascii="Times New Roman" w:hAnsi="Times New Roman" w:cs="Times New Roman" w:hint="eastAsia"/>
          <w:kern w:val="2"/>
        </w:rPr>
        <w:t>组件，使</w:t>
      </w:r>
      <w:r>
        <w:rPr>
          <w:rFonts w:ascii="Times New Roman" w:hAnsi="Times New Roman" w:cs="Times New Roman" w:hint="eastAsia"/>
          <w:kern w:val="2"/>
        </w:rPr>
        <w:t xml:space="preserve"> WebGL </w:t>
      </w:r>
      <w:r>
        <w:rPr>
          <w:rFonts w:ascii="Times New Roman" w:hAnsi="Times New Roman" w:cs="Times New Roman" w:hint="eastAsia"/>
          <w:kern w:val="2"/>
        </w:rPr>
        <w:t>渲染效率提高。</w:t>
      </w:r>
    </w:p>
    <w:p w14:paraId="3174D8A6"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w:t>
      </w:r>
      <w:r>
        <w:rPr>
          <w:rFonts w:ascii="Times New Roman" w:hAnsi="Times New Roman" w:cs="Times New Roman" w:hint="eastAsia"/>
          <w:kern w:val="2"/>
        </w:rPr>
        <w:t>3</w:t>
      </w:r>
      <w:r>
        <w:rPr>
          <w:rFonts w:ascii="Times New Roman" w:hAnsi="Times New Roman" w:cs="Times New Roman" w:hint="eastAsia"/>
          <w:kern w:val="2"/>
        </w:rPr>
        <w:t>）性能对比测试结果：</w:t>
      </w:r>
    </w:p>
    <w:p w14:paraId="6AA823AE"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在相同场景下，传统</w:t>
      </w:r>
      <w:r>
        <w:rPr>
          <w:rFonts w:ascii="Times New Roman" w:hAnsi="Times New Roman" w:cs="Times New Roman" w:hint="eastAsia"/>
          <w:kern w:val="2"/>
        </w:rPr>
        <w:t xml:space="preserve"> Mesh </w:t>
      </w:r>
      <w:r>
        <w:rPr>
          <w:rFonts w:ascii="Times New Roman" w:hAnsi="Times New Roman" w:cs="Times New Roman" w:hint="eastAsia"/>
          <w:kern w:val="2"/>
        </w:rPr>
        <w:t>渲染</w:t>
      </w:r>
      <w:r>
        <w:rPr>
          <w:rFonts w:ascii="Times New Roman" w:hAnsi="Times New Roman" w:cs="Times New Roman" w:hint="eastAsia"/>
          <w:kern w:val="2"/>
        </w:rPr>
        <w:t>FPS</w:t>
      </w:r>
      <w:r>
        <w:rPr>
          <w:rFonts w:ascii="Times New Roman" w:hAnsi="Times New Roman" w:cs="Times New Roman" w:hint="eastAsia"/>
          <w:kern w:val="2"/>
        </w:rPr>
        <w:t>（帧率）下降至</w:t>
      </w:r>
      <w:r>
        <w:rPr>
          <w:rFonts w:ascii="Times New Roman" w:hAnsi="Times New Roman" w:cs="Times New Roman" w:hint="eastAsia"/>
          <w:kern w:val="2"/>
        </w:rPr>
        <w:t xml:space="preserve"> 10</w:t>
      </w:r>
      <w:r>
        <w:rPr>
          <w:rFonts w:ascii="Times New Roman" w:hAnsi="Times New Roman" w:cs="Times New Roman" w:hint="eastAsia"/>
          <w:kern w:val="2"/>
        </w:rPr>
        <w:t>以下，交互</w:t>
      </w:r>
      <w:proofErr w:type="gramStart"/>
      <w:r>
        <w:rPr>
          <w:rFonts w:ascii="Times New Roman" w:hAnsi="Times New Roman" w:cs="Times New Roman" w:hint="eastAsia"/>
          <w:kern w:val="2"/>
        </w:rPr>
        <w:t>体验卡顿</w:t>
      </w:r>
      <w:proofErr w:type="gramEnd"/>
      <w:r>
        <w:rPr>
          <w:rFonts w:ascii="Times New Roman" w:hAnsi="Times New Roman" w:cs="Times New Roman" w:hint="eastAsia"/>
          <w:kern w:val="2"/>
        </w:rPr>
        <w:t>，页面响应时间明显增加，曲线图如图</w:t>
      </w:r>
      <w:r>
        <w:rPr>
          <w:rFonts w:ascii="Times New Roman" w:hAnsi="Times New Roman" w:cs="Times New Roman" w:hint="eastAsia"/>
          <w:kern w:val="2"/>
        </w:rPr>
        <w:t>4.12</w:t>
      </w:r>
      <w:r>
        <w:rPr>
          <w:rFonts w:ascii="Times New Roman" w:hAnsi="Times New Roman" w:cs="Times New Roman" w:hint="eastAsia"/>
          <w:kern w:val="2"/>
        </w:rPr>
        <w:t>（</w:t>
      </w:r>
      <w:r>
        <w:rPr>
          <w:rFonts w:ascii="Times New Roman" w:hAnsi="Times New Roman" w:cs="Times New Roman" w:hint="eastAsia"/>
          <w:kern w:val="2"/>
        </w:rPr>
        <w:t>a</w:t>
      </w:r>
      <w:r>
        <w:rPr>
          <w:rFonts w:ascii="Times New Roman" w:hAnsi="Times New Roman" w:cs="Times New Roman" w:hint="eastAsia"/>
          <w:kern w:val="2"/>
        </w:rPr>
        <w:t>）和图</w:t>
      </w:r>
      <w:r>
        <w:rPr>
          <w:rFonts w:ascii="Times New Roman" w:hAnsi="Times New Roman" w:cs="Times New Roman" w:hint="eastAsia"/>
          <w:kern w:val="2"/>
        </w:rPr>
        <w:t>4.12</w:t>
      </w:r>
      <w:r>
        <w:rPr>
          <w:rFonts w:ascii="Times New Roman" w:hAnsi="Times New Roman" w:cs="Times New Roman" w:hint="eastAsia"/>
          <w:kern w:val="2"/>
        </w:rPr>
        <w:t>（</w:t>
      </w:r>
      <w:r>
        <w:rPr>
          <w:rFonts w:ascii="Times New Roman" w:hAnsi="Times New Roman" w:cs="Times New Roman" w:hint="eastAsia"/>
          <w:kern w:val="2"/>
        </w:rPr>
        <w:t>b</w:t>
      </w:r>
      <w:r>
        <w:rPr>
          <w:rFonts w:ascii="Times New Roman" w:hAnsi="Times New Roman" w:cs="Times New Roman" w:hint="eastAsia"/>
          <w:kern w:val="2"/>
        </w:rPr>
        <w:t>）。</w:t>
      </w:r>
    </w:p>
    <w:p w14:paraId="4F6DC013" w14:textId="77777777" w:rsidR="00EE315F" w:rsidRDefault="00204804">
      <w:pPr>
        <w:snapToGrid w:val="0"/>
        <w:spacing w:after="120" w:line="300" w:lineRule="auto"/>
        <w:ind w:firstLineChars="200" w:firstLine="480"/>
        <w:jc w:val="center"/>
        <w:rPr>
          <w:rFonts w:ascii="Cambria Math" w:hAnsi="Cambria Math"/>
        </w:rPr>
      </w:pPr>
      <w:r>
        <w:rPr>
          <w:rFonts w:ascii="Cambria Math" w:hAnsi="Cambria Math"/>
          <w:noProof/>
        </w:rPr>
        <w:drawing>
          <wp:inline distT="0" distB="0" distL="0" distR="0" wp14:anchorId="1BEC43BE" wp14:editId="51EF9C13">
            <wp:extent cx="3812540" cy="2379345"/>
            <wp:effectExtent l="0" t="0" r="0" b="0"/>
            <wp:docPr id="398492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92852" name="图片 1"/>
                    <pic:cNvPicPr>
                      <a:picLocks noChangeAspect="1"/>
                    </pic:cNvPicPr>
                  </pic:nvPicPr>
                  <pic:blipFill>
                    <a:blip r:embed="rId84"/>
                    <a:stretch>
                      <a:fillRect/>
                    </a:stretch>
                  </pic:blipFill>
                  <pic:spPr>
                    <a:xfrm>
                      <a:off x="0" y="0"/>
                      <a:ext cx="3887657" cy="2426340"/>
                    </a:xfrm>
                    <a:prstGeom prst="rect">
                      <a:avLst/>
                    </a:prstGeom>
                  </pic:spPr>
                </pic:pic>
              </a:graphicData>
            </a:graphic>
          </wp:inline>
        </w:drawing>
      </w:r>
    </w:p>
    <w:p w14:paraId="406E6807"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图</w:t>
      </w:r>
      <w:r>
        <w:rPr>
          <w:rFonts w:ascii="Times New Roman" w:hint="eastAsia"/>
          <w:sz w:val="21"/>
          <w:szCs w:val="21"/>
        </w:rPr>
        <w:t xml:space="preserve">4.11 </w:t>
      </w:r>
      <w:r>
        <w:rPr>
          <w:rFonts w:ascii="Times New Roman" w:hint="eastAsia"/>
          <w:sz w:val="21"/>
          <w:szCs w:val="21"/>
        </w:rPr>
        <w:t>随模型增多不同渲染方式对</w:t>
      </w:r>
      <w:r>
        <w:rPr>
          <w:rFonts w:ascii="Times New Roman" w:hint="eastAsia"/>
          <w:sz w:val="21"/>
          <w:szCs w:val="21"/>
        </w:rPr>
        <w:t>FPS</w:t>
      </w:r>
      <w:r>
        <w:rPr>
          <w:rFonts w:ascii="Times New Roman" w:hint="eastAsia"/>
          <w:sz w:val="21"/>
          <w:szCs w:val="21"/>
        </w:rPr>
        <w:t>的影响</w:t>
      </w:r>
    </w:p>
    <w:p w14:paraId="7795FBBC"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Fig.</w:t>
      </w:r>
      <w:r>
        <w:rPr>
          <w:rFonts w:ascii="Times New Roman" w:hint="eastAsia"/>
          <w:sz w:val="21"/>
          <w:szCs w:val="21"/>
        </w:rPr>
        <w:t xml:space="preserve"> 4</w:t>
      </w:r>
      <w:r>
        <w:rPr>
          <w:rFonts w:ascii="Times New Roman"/>
          <w:sz w:val="21"/>
          <w:szCs w:val="21"/>
        </w:rPr>
        <w:t>.</w:t>
      </w:r>
      <w:r>
        <w:rPr>
          <w:rFonts w:ascii="Times New Roman" w:hint="eastAsia"/>
          <w:sz w:val="21"/>
          <w:szCs w:val="21"/>
        </w:rPr>
        <w:t>11</w:t>
      </w:r>
      <w:r>
        <w:rPr>
          <w:rFonts w:ascii="Times New Roman"/>
          <w:sz w:val="21"/>
          <w:szCs w:val="21"/>
        </w:rPr>
        <w:t xml:space="preserve"> The impact of different rendering methods on FPS as the number of models increases</w:t>
      </w:r>
    </w:p>
    <w:p w14:paraId="6699A730" w14:textId="77777777" w:rsidR="00EE315F" w:rsidRDefault="00204804">
      <w:pPr>
        <w:snapToGrid w:val="0"/>
        <w:spacing w:after="120" w:line="300" w:lineRule="auto"/>
        <w:ind w:firstLineChars="200" w:firstLine="480"/>
        <w:jc w:val="center"/>
        <w:rPr>
          <w:rFonts w:ascii="Cambria Math" w:hAnsi="Cambria Math"/>
        </w:rPr>
      </w:pPr>
      <w:r>
        <w:rPr>
          <w:rFonts w:ascii="Cambria Math" w:hAnsi="Cambria Math"/>
          <w:noProof/>
        </w:rPr>
        <w:drawing>
          <wp:inline distT="0" distB="0" distL="0" distR="0" wp14:anchorId="70436CC0" wp14:editId="65AFF882">
            <wp:extent cx="3429000" cy="2466975"/>
            <wp:effectExtent l="0" t="0" r="0" b="9525"/>
            <wp:docPr id="1835926644"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26644" name="图片 1" descr="电脑游戏画面&#10;&#10;中度可信度描述已自动生成"/>
                    <pic:cNvPicPr>
                      <a:picLocks noChangeAspect="1"/>
                    </pic:cNvPicPr>
                  </pic:nvPicPr>
                  <pic:blipFill>
                    <a:blip r:embed="rId85"/>
                    <a:srcRect r="62253" b="51643"/>
                    <a:stretch>
                      <a:fillRect/>
                    </a:stretch>
                  </pic:blipFill>
                  <pic:spPr>
                    <a:xfrm>
                      <a:off x="0" y="0"/>
                      <a:ext cx="3437918" cy="2474016"/>
                    </a:xfrm>
                    <a:prstGeom prst="rect">
                      <a:avLst/>
                    </a:prstGeom>
                    <a:ln>
                      <a:noFill/>
                    </a:ln>
                  </pic:spPr>
                </pic:pic>
              </a:graphicData>
            </a:graphic>
          </wp:inline>
        </w:drawing>
      </w:r>
    </w:p>
    <w:p w14:paraId="2FAFC3B1"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hint="eastAsia"/>
          <w:sz w:val="21"/>
          <w:szCs w:val="21"/>
        </w:rPr>
        <w:t>a</w:t>
      </w:r>
      <w:r>
        <w:rPr>
          <w:rFonts w:ascii="Times New Roman" w:hint="eastAsia"/>
          <w:sz w:val="21"/>
          <w:szCs w:val="21"/>
        </w:rPr>
        <w:t>）未优化的大量数据渲染性能</w:t>
      </w:r>
      <w:r>
        <w:rPr>
          <w:rFonts w:ascii="Times New Roman"/>
          <w:sz w:val="21"/>
          <w:szCs w:val="21"/>
        </w:rPr>
        <w:t>图</w:t>
      </w:r>
    </w:p>
    <w:p w14:paraId="04F31C52"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hint="eastAsia"/>
          <w:sz w:val="21"/>
          <w:szCs w:val="21"/>
        </w:rPr>
        <w:t>a</w:t>
      </w:r>
      <w:r>
        <w:rPr>
          <w:rFonts w:ascii="Times New Roman" w:hint="eastAsia"/>
          <w:sz w:val="21"/>
          <w:szCs w:val="21"/>
        </w:rPr>
        <w:t>）</w:t>
      </w:r>
      <w:r>
        <w:rPr>
          <w:rFonts w:ascii="Times New Roman"/>
          <w:sz w:val="21"/>
          <w:szCs w:val="21"/>
        </w:rPr>
        <w:t xml:space="preserve"> Unoptimized rendering performance graph for large amounts of data</w:t>
      </w:r>
    </w:p>
    <w:p w14:paraId="69E45748" w14:textId="77777777" w:rsidR="00EE315F" w:rsidRDefault="00204804">
      <w:pPr>
        <w:snapToGrid w:val="0"/>
        <w:spacing w:after="120" w:line="300" w:lineRule="auto"/>
        <w:ind w:firstLineChars="200" w:firstLine="480"/>
        <w:jc w:val="center"/>
        <w:rPr>
          <w:rFonts w:ascii="Cambria Math" w:hAnsi="Cambria Math"/>
        </w:rPr>
      </w:pPr>
      <w:r>
        <w:rPr>
          <w:rFonts w:ascii="Cambria Math" w:hAnsi="Cambria Math"/>
          <w:noProof/>
        </w:rPr>
        <w:drawing>
          <wp:inline distT="0" distB="0" distL="0" distR="0" wp14:anchorId="2ADD8FAF" wp14:editId="10DDFB1A">
            <wp:extent cx="3590925" cy="2148840"/>
            <wp:effectExtent l="0" t="0" r="0" b="3810"/>
            <wp:docPr id="601821932"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21932" name="图片 1" descr="电脑游戏画面&#10;&#10;中度可信度描述已自动生成"/>
                    <pic:cNvPicPr>
                      <a:picLocks noChangeAspect="1"/>
                    </pic:cNvPicPr>
                  </pic:nvPicPr>
                  <pic:blipFill>
                    <a:blip r:embed="rId86"/>
                    <a:srcRect r="47451" b="51189"/>
                    <a:stretch>
                      <a:fillRect/>
                    </a:stretch>
                  </pic:blipFill>
                  <pic:spPr>
                    <a:xfrm>
                      <a:off x="0" y="0"/>
                      <a:ext cx="3606954" cy="2159003"/>
                    </a:xfrm>
                    <a:prstGeom prst="rect">
                      <a:avLst/>
                    </a:prstGeom>
                    <a:ln>
                      <a:noFill/>
                    </a:ln>
                  </pic:spPr>
                </pic:pic>
              </a:graphicData>
            </a:graphic>
          </wp:inline>
        </w:drawing>
      </w:r>
    </w:p>
    <w:p w14:paraId="77F546C9"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sz w:val="21"/>
          <w:szCs w:val="21"/>
        </w:rPr>
        <w:t>b</w:t>
      </w:r>
      <w:r>
        <w:rPr>
          <w:rFonts w:ascii="Times New Roman" w:hint="eastAsia"/>
          <w:sz w:val="21"/>
          <w:szCs w:val="21"/>
        </w:rPr>
        <w:t>）</w:t>
      </w:r>
      <w:r>
        <w:rPr>
          <w:rFonts w:ascii="Times New Roman"/>
          <w:sz w:val="21"/>
          <w:szCs w:val="21"/>
        </w:rPr>
        <w:t xml:space="preserve"> </w:t>
      </w:r>
      <w:r>
        <w:rPr>
          <w:rFonts w:ascii="Times New Roman"/>
          <w:sz w:val="21"/>
          <w:szCs w:val="21"/>
        </w:rPr>
        <w:t>优化后的大量数据渲染性能图</w:t>
      </w:r>
    </w:p>
    <w:p w14:paraId="17A980DD"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sz w:val="21"/>
          <w:szCs w:val="21"/>
        </w:rPr>
        <w:t>b</w:t>
      </w:r>
      <w:r>
        <w:rPr>
          <w:rFonts w:ascii="Times New Roman" w:hint="eastAsia"/>
          <w:sz w:val="21"/>
          <w:szCs w:val="21"/>
        </w:rPr>
        <w:t>）</w:t>
      </w:r>
      <w:r>
        <w:rPr>
          <w:rFonts w:ascii="Times New Roman"/>
          <w:sz w:val="21"/>
          <w:szCs w:val="21"/>
        </w:rPr>
        <w:t xml:space="preserve"> Optimized performance graph for</w:t>
      </w:r>
      <w:r>
        <w:rPr>
          <w:rFonts w:ascii="Times New Roman"/>
          <w:sz w:val="21"/>
          <w:szCs w:val="21"/>
        </w:rPr>
        <w:t xml:space="preserve"> rendering large amounts of data</w:t>
      </w:r>
    </w:p>
    <w:p w14:paraId="44C2E51C"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图</w:t>
      </w:r>
      <w:r>
        <w:rPr>
          <w:rFonts w:ascii="Times New Roman"/>
          <w:sz w:val="21"/>
          <w:szCs w:val="21"/>
        </w:rPr>
        <w:t>4.</w:t>
      </w:r>
      <w:r>
        <w:rPr>
          <w:rFonts w:ascii="Times New Roman" w:hint="eastAsia"/>
          <w:sz w:val="21"/>
          <w:szCs w:val="21"/>
        </w:rPr>
        <w:t>12</w:t>
      </w:r>
      <w:r>
        <w:rPr>
          <w:rFonts w:ascii="Times New Roman" w:hint="eastAsia"/>
          <w:sz w:val="21"/>
          <w:szCs w:val="21"/>
        </w:rPr>
        <w:t>渲染性能对比</w:t>
      </w:r>
    </w:p>
    <w:p w14:paraId="35EA029A"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Fig.</w:t>
      </w:r>
      <w:r>
        <w:rPr>
          <w:rFonts w:ascii="Times New Roman" w:hint="eastAsia"/>
          <w:sz w:val="21"/>
          <w:szCs w:val="21"/>
        </w:rPr>
        <w:t xml:space="preserve"> 4</w:t>
      </w:r>
      <w:r>
        <w:rPr>
          <w:rFonts w:ascii="Times New Roman"/>
          <w:sz w:val="21"/>
          <w:szCs w:val="21"/>
        </w:rPr>
        <w:t>.</w:t>
      </w:r>
      <w:r>
        <w:rPr>
          <w:rFonts w:ascii="Times New Roman" w:hint="eastAsia"/>
          <w:sz w:val="21"/>
          <w:szCs w:val="21"/>
        </w:rPr>
        <w:t xml:space="preserve">12 </w:t>
      </w:r>
      <w:r>
        <w:rPr>
          <w:rFonts w:ascii="Times New Roman"/>
          <w:sz w:val="21"/>
          <w:szCs w:val="21"/>
        </w:rPr>
        <w:t>Comparison of rendering performance</w:t>
      </w:r>
    </w:p>
    <w:p w14:paraId="223D3B47"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经过优化后，</w:t>
      </w:r>
      <w:proofErr w:type="spellStart"/>
      <w:r>
        <w:rPr>
          <w:rFonts w:ascii="Times New Roman" w:hAnsi="Times New Roman" w:cs="Times New Roman" w:hint="eastAsia"/>
          <w:kern w:val="2"/>
        </w:rPr>
        <w:t>InstancedMesh</w:t>
      </w:r>
      <w:proofErr w:type="spellEnd"/>
      <w:r>
        <w:rPr>
          <w:rFonts w:ascii="Times New Roman" w:hAnsi="Times New Roman" w:cs="Times New Roman" w:hint="eastAsia"/>
          <w:kern w:val="2"/>
        </w:rPr>
        <w:t xml:space="preserve"> </w:t>
      </w:r>
      <w:r>
        <w:rPr>
          <w:rFonts w:ascii="Times New Roman" w:hAnsi="Times New Roman" w:cs="Times New Roman" w:hint="eastAsia"/>
          <w:kern w:val="2"/>
        </w:rPr>
        <w:t>批量渲染，</w:t>
      </w:r>
      <w:r>
        <w:rPr>
          <w:rFonts w:ascii="Times New Roman" w:hAnsi="Times New Roman" w:cs="Times New Roman" w:hint="eastAsia"/>
          <w:kern w:val="2"/>
        </w:rPr>
        <w:t xml:space="preserve">FPS </w:t>
      </w:r>
      <w:r>
        <w:rPr>
          <w:rFonts w:ascii="Times New Roman" w:hAnsi="Times New Roman" w:cs="Times New Roman" w:hint="eastAsia"/>
          <w:kern w:val="2"/>
        </w:rPr>
        <w:t>维持在</w:t>
      </w:r>
      <w:r>
        <w:rPr>
          <w:rFonts w:ascii="Times New Roman" w:hAnsi="Times New Roman" w:cs="Times New Roman" w:hint="eastAsia"/>
          <w:kern w:val="2"/>
        </w:rPr>
        <w:t xml:space="preserve"> 50-60 </w:t>
      </w:r>
      <w:r>
        <w:rPr>
          <w:rFonts w:ascii="Times New Roman" w:hAnsi="Times New Roman" w:cs="Times New Roman" w:hint="eastAsia"/>
          <w:kern w:val="2"/>
        </w:rPr>
        <w:t>以上，交互流畅，页面响应速度显著提高。系统的渲染性能提升了约</w:t>
      </w:r>
      <w:r>
        <w:rPr>
          <w:rFonts w:ascii="Times New Roman" w:hAnsi="Times New Roman" w:cs="Times New Roman" w:hint="eastAsia"/>
          <w:kern w:val="2"/>
        </w:rPr>
        <w:t xml:space="preserve"> 3-5 </w:t>
      </w:r>
      <w:proofErr w:type="gramStart"/>
      <w:r>
        <w:rPr>
          <w:rFonts w:ascii="Times New Roman" w:hAnsi="Times New Roman" w:cs="Times New Roman" w:hint="eastAsia"/>
          <w:kern w:val="2"/>
        </w:rPr>
        <w:t>倍</w:t>
      </w:r>
      <w:proofErr w:type="gramEnd"/>
      <w:r>
        <w:rPr>
          <w:rFonts w:ascii="Times New Roman" w:hAnsi="Times New Roman" w:cs="Times New Roman" w:hint="eastAsia"/>
          <w:kern w:val="2"/>
        </w:rPr>
        <w:t>，尤其在大规模三维数据可视化场景下，集合渲染显著提高了渲染效率，减少了</w:t>
      </w:r>
      <w:r>
        <w:rPr>
          <w:rFonts w:ascii="Times New Roman" w:hAnsi="Times New Roman" w:cs="Times New Roman" w:hint="eastAsia"/>
          <w:kern w:val="2"/>
        </w:rPr>
        <w:t xml:space="preserve"> GPU </w:t>
      </w:r>
      <w:r>
        <w:rPr>
          <w:rFonts w:ascii="Times New Roman" w:hAnsi="Times New Roman" w:cs="Times New Roman" w:hint="eastAsia"/>
          <w:kern w:val="2"/>
        </w:rPr>
        <w:t>计算压力。</w:t>
      </w:r>
    </w:p>
    <w:p w14:paraId="41B83E19" w14:textId="77777777" w:rsidR="00EE315F" w:rsidRDefault="00204804">
      <w:pPr>
        <w:keepNext/>
        <w:keepLines/>
        <w:snapToGrid w:val="0"/>
        <w:spacing w:before="120" w:after="120" w:line="360" w:lineRule="auto"/>
        <w:outlineLvl w:val="2"/>
        <w:rPr>
          <w:rFonts w:eastAsia="黑体"/>
          <w:bCs/>
        </w:rPr>
      </w:pPr>
      <w:bookmarkStart w:id="204" w:name="_Toc192629379"/>
      <w:r>
        <w:rPr>
          <w:rFonts w:eastAsia="黑体" w:hint="eastAsia"/>
          <w:bCs/>
        </w:rPr>
        <w:t>4.2.3</w:t>
      </w:r>
      <w:r>
        <w:rPr>
          <w:rFonts w:eastAsia="黑体" w:hint="eastAsia"/>
          <w:bCs/>
        </w:rPr>
        <w:t>基于</w:t>
      </w:r>
      <w:r>
        <w:rPr>
          <w:rFonts w:eastAsia="黑体" w:hint="eastAsia"/>
          <w:bCs/>
        </w:rPr>
        <w:t>VUE3</w:t>
      </w:r>
      <w:r>
        <w:rPr>
          <w:rFonts w:eastAsia="黑体" w:hint="eastAsia"/>
          <w:bCs/>
        </w:rPr>
        <w:t>系统开发方法</w:t>
      </w:r>
      <w:bookmarkEnd w:id="204"/>
    </w:p>
    <w:p w14:paraId="7D42F0A5"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在三维地质建模的可视化系统中，性能优化是保证流畅</w:t>
      </w:r>
      <w:proofErr w:type="gramStart"/>
      <w:r>
        <w:rPr>
          <w:rFonts w:ascii="Times New Roman" w:hAnsi="Times New Roman" w:cs="Times New Roman" w:hint="eastAsia"/>
          <w:kern w:val="2"/>
        </w:rPr>
        <w:t>交互与</w:t>
      </w:r>
      <w:proofErr w:type="gramEnd"/>
      <w:r>
        <w:rPr>
          <w:rFonts w:ascii="Times New Roman" w:hAnsi="Times New Roman" w:cs="Times New Roman" w:hint="eastAsia"/>
          <w:kern w:val="2"/>
        </w:rPr>
        <w:t>高效渲染的关键。地质模型数据规模的增长，传统的</w:t>
      </w:r>
      <w:r>
        <w:rPr>
          <w:rFonts w:ascii="Times New Roman" w:hAnsi="Times New Roman" w:cs="Times New Roman" w:hint="eastAsia"/>
          <w:kern w:val="2"/>
        </w:rPr>
        <w:t xml:space="preserve"> H5 </w:t>
      </w:r>
      <w:r>
        <w:rPr>
          <w:rFonts w:ascii="Times New Roman" w:hAnsi="Times New Roman" w:cs="Times New Roman" w:hint="eastAsia"/>
          <w:kern w:val="2"/>
        </w:rPr>
        <w:t>原生开发方式在处理大量多样的地质数据时表现出一定的性能瓶颈，而</w:t>
      </w:r>
      <w:r>
        <w:rPr>
          <w:rFonts w:ascii="Times New Roman" w:hAnsi="Times New Roman" w:cs="Times New Roman" w:hint="eastAsia"/>
          <w:kern w:val="2"/>
        </w:rPr>
        <w:t xml:space="preserve"> Vue3 </w:t>
      </w:r>
      <w:r>
        <w:rPr>
          <w:rFonts w:ascii="Times New Roman" w:hAnsi="Times New Roman" w:cs="Times New Roman" w:hint="eastAsia"/>
          <w:kern w:val="2"/>
        </w:rPr>
        <w:t>框架的引入使得系统在组件化管理、数据更新和异步加载方面得到显著提升。</w:t>
      </w:r>
    </w:p>
    <w:p w14:paraId="50C3EAA0"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1</w:t>
      </w:r>
      <w:r>
        <w:rPr>
          <w:rFonts w:ascii="Times New Roman" w:hAnsi="Times New Roman" w:cs="Times New Roman"/>
          <w:kern w:val="2"/>
        </w:rPr>
        <w:t>组件化管理的提升</w:t>
      </w:r>
      <w:r>
        <w:rPr>
          <w:rFonts w:ascii="Times New Roman" w:hAnsi="Times New Roman" w:cs="Times New Roman" w:hint="eastAsia"/>
          <w:kern w:val="2"/>
        </w:rPr>
        <w:t>，</w:t>
      </w:r>
      <w:r>
        <w:rPr>
          <w:rFonts w:ascii="Times New Roman" w:hAnsi="Times New Roman" w:cs="Times New Roman"/>
          <w:kern w:val="2"/>
        </w:rPr>
        <w:t>通过</w:t>
      </w:r>
      <w:r>
        <w:rPr>
          <w:rFonts w:ascii="Times New Roman" w:hAnsi="Times New Roman" w:cs="Times New Roman"/>
          <w:kern w:val="2"/>
        </w:rPr>
        <w:t>Vue 3</w:t>
      </w:r>
      <w:r>
        <w:rPr>
          <w:rFonts w:ascii="Times New Roman" w:hAnsi="Times New Roman" w:cs="Times New Roman"/>
          <w:kern w:val="2"/>
        </w:rPr>
        <w:t>的引入，系统的前端逻辑被拆分为多个可重用的组件，页面的各个部分都可以独立开发、测试和维护</w:t>
      </w:r>
      <w:r>
        <w:rPr>
          <w:rFonts w:ascii="Times New Roman" w:hAnsi="Times New Roman" w:cs="Times New Roman" w:hint="eastAsia"/>
          <w:kern w:val="2"/>
        </w:rPr>
        <w:t>，</w:t>
      </w:r>
      <w:r>
        <w:rPr>
          <w:rFonts w:ascii="Times New Roman" w:hAnsi="Times New Roman" w:cs="Times New Roman"/>
          <w:kern w:val="2"/>
        </w:rPr>
        <w:t>减少了代码的耦合度，并提高了系统的可扩展性和可维护性。</w:t>
      </w:r>
    </w:p>
    <w:p w14:paraId="14B34379"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2</w:t>
      </w:r>
      <w:r>
        <w:rPr>
          <w:rFonts w:ascii="Times New Roman" w:hAnsi="Times New Roman" w:cs="Times New Roman"/>
          <w:kern w:val="2"/>
        </w:rPr>
        <w:t>由于三维渲染和数据处理的复杂性，性能优化是系统的重要</w:t>
      </w:r>
      <w:r>
        <w:rPr>
          <w:rFonts w:ascii="Times New Roman" w:hAnsi="Times New Roman" w:cs="Times New Roman" w:hint="eastAsia"/>
          <w:kern w:val="2"/>
        </w:rPr>
        <w:t>指标，</w:t>
      </w:r>
      <w:r>
        <w:rPr>
          <w:rFonts w:ascii="Times New Roman" w:hAnsi="Times New Roman" w:cs="Times New Roman"/>
          <w:kern w:val="2"/>
        </w:rPr>
        <w:t>在</w:t>
      </w:r>
      <w:r>
        <w:rPr>
          <w:rFonts w:ascii="Times New Roman" w:hAnsi="Times New Roman" w:cs="Times New Roman"/>
          <w:kern w:val="2"/>
        </w:rPr>
        <w:t>Vue 3</w:t>
      </w:r>
      <w:r>
        <w:rPr>
          <w:rFonts w:ascii="Times New Roman" w:hAnsi="Times New Roman" w:cs="Times New Roman"/>
          <w:kern w:val="2"/>
        </w:rPr>
        <w:t>框架下，</w:t>
      </w:r>
      <w:r>
        <w:rPr>
          <w:rFonts w:ascii="Times New Roman" w:hAnsi="Times New Roman" w:cs="Times New Roman" w:hint="eastAsia"/>
          <w:kern w:val="2"/>
        </w:rPr>
        <w:t>可以采用</w:t>
      </w:r>
      <w:proofErr w:type="gramStart"/>
      <w:r>
        <w:rPr>
          <w:rFonts w:ascii="Times New Roman" w:hAnsi="Times New Roman" w:cs="Times New Roman"/>
          <w:kern w:val="2"/>
        </w:rPr>
        <w:t>懒</w:t>
      </w:r>
      <w:proofErr w:type="gramEnd"/>
      <w:r>
        <w:rPr>
          <w:rFonts w:ascii="Times New Roman" w:hAnsi="Times New Roman" w:cs="Times New Roman"/>
          <w:kern w:val="2"/>
        </w:rPr>
        <w:t>加载与按需加载</w:t>
      </w:r>
      <w:r>
        <w:rPr>
          <w:rFonts w:ascii="Times New Roman" w:hAnsi="Times New Roman" w:cs="Times New Roman" w:hint="eastAsia"/>
          <w:kern w:val="2"/>
        </w:rPr>
        <w:t>，通</w:t>
      </w:r>
      <w:r>
        <w:rPr>
          <w:rFonts w:ascii="Times New Roman" w:hAnsi="Times New Roman" w:cs="Times New Roman"/>
          <w:kern w:val="2"/>
        </w:rPr>
        <w:t>过</w:t>
      </w:r>
      <w:r>
        <w:rPr>
          <w:rFonts w:ascii="Times New Roman" w:hAnsi="Times New Roman" w:cs="Times New Roman"/>
          <w:kern w:val="2"/>
        </w:rPr>
        <w:t>Vue 3</w:t>
      </w:r>
      <w:r>
        <w:rPr>
          <w:rFonts w:ascii="Times New Roman" w:hAnsi="Times New Roman" w:cs="Times New Roman"/>
          <w:kern w:val="2"/>
        </w:rPr>
        <w:t>的动态导入功能，按需加载模块，减少初次加载的资源消耗，提高了加载速度。</w:t>
      </w:r>
      <w:r>
        <w:rPr>
          <w:rFonts w:ascii="Times New Roman" w:hAnsi="Times New Roman" w:cs="Times New Roman"/>
          <w:kern w:val="2"/>
        </w:rPr>
        <w:t>Vue 3</w:t>
      </w:r>
      <w:r>
        <w:rPr>
          <w:rFonts w:ascii="Times New Roman" w:hAnsi="Times New Roman" w:cs="Times New Roman"/>
          <w:kern w:val="2"/>
        </w:rPr>
        <w:t>的响应式系统通过</w:t>
      </w:r>
      <w:r>
        <w:rPr>
          <w:rFonts w:ascii="Times New Roman" w:hAnsi="Times New Roman" w:cs="Times New Roman"/>
          <w:kern w:val="2"/>
        </w:rPr>
        <w:t>Proxy</w:t>
      </w:r>
      <w:r>
        <w:rPr>
          <w:rFonts w:ascii="Times New Roman" w:hAnsi="Times New Roman" w:cs="Times New Roman"/>
          <w:kern w:val="2"/>
        </w:rPr>
        <w:t>实现了更高效的依赖追踪和更新机制，减少了不必要的重新渲染，提升了页面响应速度。</w:t>
      </w:r>
    </w:p>
    <w:p w14:paraId="63DA54C6"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3</w:t>
      </w:r>
      <w:r>
        <w:rPr>
          <w:rFonts w:ascii="Times New Roman" w:hAnsi="Times New Roman" w:cs="Times New Roman"/>
          <w:kern w:val="2"/>
        </w:rPr>
        <w:t>通过</w:t>
      </w:r>
      <w:r>
        <w:rPr>
          <w:rFonts w:ascii="Times New Roman" w:hAnsi="Times New Roman" w:cs="Times New Roman"/>
          <w:kern w:val="2"/>
        </w:rPr>
        <w:t>Vue 3</w:t>
      </w:r>
      <w:r>
        <w:rPr>
          <w:rFonts w:ascii="Times New Roman" w:hAnsi="Times New Roman" w:cs="Times New Roman"/>
          <w:kern w:val="2"/>
        </w:rPr>
        <w:t>的响应式和组件化开发，系统的用户交互</w:t>
      </w:r>
      <w:r>
        <w:rPr>
          <w:rFonts w:ascii="Times New Roman" w:hAnsi="Times New Roman" w:cs="Times New Roman" w:hint="eastAsia"/>
          <w:kern w:val="2"/>
        </w:rPr>
        <w:t>可以</w:t>
      </w:r>
      <w:r>
        <w:rPr>
          <w:rFonts w:ascii="Times New Roman" w:hAnsi="Times New Roman" w:cs="Times New Roman"/>
          <w:kern w:val="2"/>
        </w:rPr>
        <w:t>得到显著的提升。用户在操作界面时，所有的交互过程都能够即时反馈</w:t>
      </w:r>
      <w:r>
        <w:rPr>
          <w:rFonts w:ascii="Times New Roman" w:hAnsi="Times New Roman" w:cs="Times New Roman" w:hint="eastAsia"/>
          <w:kern w:val="2"/>
        </w:rPr>
        <w:t>，支持</w:t>
      </w:r>
      <w:r>
        <w:rPr>
          <w:rFonts w:ascii="Times New Roman" w:hAnsi="Times New Roman" w:cs="Times New Roman"/>
          <w:kern w:val="2"/>
        </w:rPr>
        <w:t>实时更新与数据绑定：</w:t>
      </w:r>
      <w:r>
        <w:rPr>
          <w:rFonts w:ascii="Times New Roman" w:hAnsi="Times New Roman" w:cs="Times New Roman" w:hint="eastAsia"/>
          <w:kern w:val="2"/>
        </w:rPr>
        <w:t>并且由强大的</w:t>
      </w:r>
      <w:r>
        <w:rPr>
          <w:rFonts w:ascii="Times New Roman" w:hAnsi="Times New Roman" w:cs="Times New Roman"/>
          <w:kern w:val="2"/>
        </w:rPr>
        <w:t>Ant Design</w:t>
      </w:r>
      <w:r>
        <w:rPr>
          <w:rFonts w:ascii="Times New Roman" w:hAnsi="Times New Roman" w:cs="Times New Roman"/>
          <w:kern w:val="2"/>
        </w:rPr>
        <w:t>组件</w:t>
      </w:r>
      <w:proofErr w:type="gramStart"/>
      <w:r>
        <w:rPr>
          <w:rFonts w:ascii="Times New Roman" w:hAnsi="Times New Roman" w:cs="Times New Roman"/>
          <w:kern w:val="2"/>
        </w:rPr>
        <w:t>库提供</w:t>
      </w:r>
      <w:proofErr w:type="gramEnd"/>
      <w:r>
        <w:rPr>
          <w:rFonts w:ascii="Times New Roman" w:hAnsi="Times New Roman" w:cs="Times New Roman"/>
          <w:kern w:val="2"/>
        </w:rPr>
        <w:t>了丰富的交互组件，增强了用户操作的便利性和界面的一致性。</w:t>
      </w:r>
    </w:p>
    <w:p w14:paraId="1F97078D"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4</w:t>
      </w:r>
      <w:r>
        <w:rPr>
          <w:rFonts w:ascii="Times New Roman" w:hAnsi="Times New Roman" w:cs="Times New Roman" w:hint="eastAsia"/>
          <w:kern w:val="2"/>
        </w:rPr>
        <w:t>基础软件环境。</w:t>
      </w:r>
    </w:p>
    <w:p w14:paraId="20D6E277"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框架：</w:t>
      </w:r>
      <w:r>
        <w:rPr>
          <w:rFonts w:ascii="Times New Roman" w:hAnsi="Times New Roman" w:cs="Times New Roman" w:hint="eastAsia"/>
          <w:kern w:val="2"/>
        </w:rPr>
        <w:t>VUE3</w:t>
      </w:r>
    </w:p>
    <w:p w14:paraId="67B9CA73"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Java</w:t>
      </w:r>
      <w:r>
        <w:rPr>
          <w:rFonts w:ascii="Times New Roman" w:hAnsi="Times New Roman" w:cs="Times New Roman" w:hint="eastAsia"/>
          <w:kern w:val="2"/>
        </w:rPr>
        <w:t>Script</w:t>
      </w:r>
      <w:r>
        <w:rPr>
          <w:rFonts w:ascii="Times New Roman" w:hAnsi="Times New Roman" w:cs="Times New Roman" w:hint="eastAsia"/>
          <w:kern w:val="2"/>
        </w:rPr>
        <w:t>运行环境：</w:t>
      </w:r>
      <w:r>
        <w:rPr>
          <w:rFonts w:ascii="Times New Roman" w:hAnsi="Times New Roman" w:cs="Times New Roman" w:hint="eastAsia"/>
          <w:kern w:val="2"/>
        </w:rPr>
        <w:t>node.</w:t>
      </w:r>
      <w:r>
        <w:rPr>
          <w:rFonts w:ascii="Times New Roman" w:hAnsi="Times New Roman" w:cs="Times New Roman"/>
          <w:kern w:val="2"/>
        </w:rPr>
        <w:t>js</w:t>
      </w:r>
      <w:r>
        <w:rPr>
          <w:rFonts w:ascii="Times New Roman" w:hAnsi="Times New Roman" w:cs="Times New Roman" w:hint="eastAsia"/>
          <w:kern w:val="2"/>
        </w:rPr>
        <w:t>、</w:t>
      </w:r>
      <w:proofErr w:type="spellStart"/>
      <w:r>
        <w:rPr>
          <w:rFonts w:ascii="Times New Roman" w:hAnsi="Times New Roman" w:cs="Times New Roman" w:hint="eastAsia"/>
          <w:kern w:val="2"/>
        </w:rPr>
        <w:t>npm</w:t>
      </w:r>
      <w:proofErr w:type="spellEnd"/>
      <w:r>
        <w:rPr>
          <w:rFonts w:ascii="Times New Roman" w:hAnsi="Times New Roman" w:cs="Times New Roman" w:hint="eastAsia"/>
          <w:kern w:val="2"/>
        </w:rPr>
        <w:t>依赖包管理工具</w:t>
      </w:r>
    </w:p>
    <w:p w14:paraId="78697A6F"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浏览器：</w:t>
      </w:r>
      <w:r>
        <w:rPr>
          <w:rFonts w:ascii="Times New Roman" w:hAnsi="Times New Roman" w:cs="Times New Roman" w:hint="eastAsia"/>
          <w:kern w:val="2"/>
        </w:rPr>
        <w:t>IE11</w:t>
      </w:r>
      <w:r>
        <w:rPr>
          <w:rFonts w:ascii="Times New Roman" w:hAnsi="Times New Roman" w:cs="Times New Roman" w:hint="eastAsia"/>
          <w:kern w:val="2"/>
        </w:rPr>
        <w:t>以上（需要支持</w:t>
      </w:r>
      <w:r>
        <w:rPr>
          <w:rFonts w:ascii="Times New Roman" w:hAnsi="Times New Roman" w:cs="Times New Roman" w:hint="eastAsia"/>
          <w:kern w:val="2"/>
        </w:rPr>
        <w:t>WebGL</w:t>
      </w:r>
      <w:r>
        <w:rPr>
          <w:rFonts w:ascii="Times New Roman" w:hAnsi="Times New Roman" w:cs="Times New Roman" w:hint="eastAsia"/>
          <w:kern w:val="2"/>
        </w:rPr>
        <w:t>）</w:t>
      </w:r>
    </w:p>
    <w:p w14:paraId="0A549FE6"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编辑器：</w:t>
      </w:r>
      <w:proofErr w:type="spellStart"/>
      <w:r>
        <w:rPr>
          <w:rFonts w:ascii="Times New Roman" w:hAnsi="Times New Roman" w:cs="Times New Roman" w:hint="eastAsia"/>
          <w:kern w:val="2"/>
        </w:rPr>
        <w:t>VSCode</w:t>
      </w:r>
      <w:proofErr w:type="spellEnd"/>
    </w:p>
    <w:p w14:paraId="19A5B96E"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操作系统</w:t>
      </w:r>
      <w:r>
        <w:rPr>
          <w:rFonts w:ascii="Times New Roman" w:hAnsi="Times New Roman" w:cs="Times New Roman" w:hint="eastAsia"/>
          <w:kern w:val="2"/>
        </w:rPr>
        <w:t xml:space="preserve">Windows 10 </w:t>
      </w:r>
      <w:r>
        <w:rPr>
          <w:rFonts w:ascii="Times New Roman" w:hAnsi="Times New Roman" w:cs="Times New Roman" w:hint="eastAsia"/>
          <w:kern w:val="2"/>
        </w:rPr>
        <w:t>专业版</w:t>
      </w:r>
    </w:p>
    <w:p w14:paraId="1532291F"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 xml:space="preserve">5 </w:t>
      </w:r>
      <w:r>
        <w:rPr>
          <w:rFonts w:ascii="Times New Roman" w:hAnsi="Times New Roman" w:cs="Times New Roman" w:hint="eastAsia"/>
          <w:kern w:val="2"/>
        </w:rPr>
        <w:t>如图</w:t>
      </w:r>
      <w:r>
        <w:rPr>
          <w:rFonts w:ascii="Times New Roman" w:hAnsi="Times New Roman" w:cs="Times New Roman" w:hint="eastAsia"/>
          <w:kern w:val="2"/>
        </w:rPr>
        <w:t>4.2</w:t>
      </w:r>
      <w:r>
        <w:rPr>
          <w:rFonts w:ascii="Times New Roman" w:hAnsi="Times New Roman" w:cs="Times New Roman" w:hint="eastAsia"/>
          <w:kern w:val="2"/>
        </w:rPr>
        <w:t>所示，基于框架开发可视化项目组件流程如下：</w:t>
      </w:r>
    </w:p>
    <w:p w14:paraId="5BCA757B" w14:textId="77777777" w:rsidR="00EE315F" w:rsidRDefault="00204804">
      <w:pPr>
        <w:snapToGrid w:val="0"/>
        <w:spacing w:line="300" w:lineRule="auto"/>
        <w:ind w:firstLineChars="200" w:firstLine="480"/>
        <w:jc w:val="center"/>
      </w:pPr>
      <w:r>
        <w:rPr>
          <w:noProof/>
        </w:rPr>
        <w:drawing>
          <wp:inline distT="0" distB="0" distL="0" distR="0" wp14:anchorId="2EF6D5B6" wp14:editId="4E71629C">
            <wp:extent cx="3537585" cy="4994275"/>
            <wp:effectExtent l="0" t="0" r="5715" b="0"/>
            <wp:docPr id="55173623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36233" name="图片 1" descr="图示&#10;&#10;AI 生成的内容可能不正确。"/>
                    <pic:cNvPicPr>
                      <a:picLocks noChangeAspect="1"/>
                    </pic:cNvPicPr>
                  </pic:nvPicPr>
                  <pic:blipFill>
                    <a:blip r:embed="rId87"/>
                    <a:stretch>
                      <a:fillRect/>
                    </a:stretch>
                  </pic:blipFill>
                  <pic:spPr>
                    <a:xfrm>
                      <a:off x="0" y="0"/>
                      <a:ext cx="3553139" cy="5016197"/>
                    </a:xfrm>
                    <a:prstGeom prst="rect">
                      <a:avLst/>
                    </a:prstGeom>
                  </pic:spPr>
                </pic:pic>
              </a:graphicData>
            </a:graphic>
          </wp:inline>
        </w:drawing>
      </w:r>
    </w:p>
    <w:p w14:paraId="52A695B7"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图</w:t>
      </w:r>
      <w:r>
        <w:rPr>
          <w:rFonts w:ascii="Times New Roman" w:hint="eastAsia"/>
          <w:sz w:val="21"/>
          <w:szCs w:val="21"/>
        </w:rPr>
        <w:t>4.13 VUE3</w:t>
      </w:r>
      <w:r>
        <w:rPr>
          <w:rFonts w:ascii="Times New Roman" w:hint="eastAsia"/>
          <w:sz w:val="21"/>
          <w:szCs w:val="21"/>
        </w:rPr>
        <w:t>框架开发流程图</w:t>
      </w:r>
    </w:p>
    <w:p w14:paraId="4004D3E1"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Fig.</w:t>
      </w:r>
      <w:r>
        <w:rPr>
          <w:rFonts w:ascii="Times New Roman" w:hint="eastAsia"/>
          <w:sz w:val="21"/>
          <w:szCs w:val="21"/>
        </w:rPr>
        <w:t xml:space="preserve"> 4</w:t>
      </w:r>
      <w:r>
        <w:rPr>
          <w:rFonts w:ascii="Times New Roman"/>
          <w:sz w:val="21"/>
          <w:szCs w:val="21"/>
        </w:rPr>
        <w:t>.</w:t>
      </w:r>
      <w:r>
        <w:rPr>
          <w:rFonts w:ascii="Times New Roman" w:hint="eastAsia"/>
          <w:sz w:val="21"/>
          <w:szCs w:val="21"/>
        </w:rPr>
        <w:t>13</w:t>
      </w:r>
      <w:r>
        <w:rPr>
          <w:rFonts w:ascii="Times New Roman"/>
          <w:sz w:val="21"/>
          <w:szCs w:val="21"/>
        </w:rPr>
        <w:t xml:space="preserve"> VUE3 Framework Development Flowchart</w:t>
      </w:r>
    </w:p>
    <w:p w14:paraId="77403861"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 xml:space="preserve">Step1 </w:t>
      </w:r>
      <w:r>
        <w:rPr>
          <w:rFonts w:ascii="Times New Roman" w:hAnsi="Times New Roman" w:cs="Times New Roman"/>
          <w:kern w:val="2"/>
        </w:rPr>
        <w:t>首先需要计算机安装</w:t>
      </w:r>
      <w:r>
        <w:rPr>
          <w:rFonts w:ascii="Times New Roman" w:hAnsi="Times New Roman" w:cs="Times New Roman"/>
          <w:kern w:val="2"/>
        </w:rPr>
        <w:t xml:space="preserve"> Node.js</w:t>
      </w:r>
      <w:r>
        <w:rPr>
          <w:rFonts w:ascii="Times New Roman" w:hAnsi="Times New Roman" w:cs="Times New Roman"/>
          <w:kern w:val="2"/>
        </w:rPr>
        <w:t>，这是运行</w:t>
      </w:r>
      <w:r>
        <w:rPr>
          <w:rFonts w:ascii="Times New Roman" w:hAnsi="Times New Roman" w:cs="Times New Roman"/>
          <w:kern w:val="2"/>
        </w:rPr>
        <w:t>Vu</w:t>
      </w:r>
      <w:r>
        <w:rPr>
          <w:rFonts w:ascii="Times New Roman" w:hAnsi="Times New Roman" w:cs="Times New Roman" w:hint="eastAsia"/>
          <w:kern w:val="2"/>
        </w:rPr>
        <w:t>e</w:t>
      </w:r>
      <w:r>
        <w:rPr>
          <w:rFonts w:ascii="Times New Roman" w:hAnsi="Times New Roman" w:cs="Times New Roman"/>
          <w:kern w:val="2"/>
        </w:rPr>
        <w:t>3</w:t>
      </w:r>
      <w:r>
        <w:rPr>
          <w:rFonts w:ascii="Times New Roman" w:hAnsi="Times New Roman" w:cs="Times New Roman"/>
          <w:kern w:val="2"/>
        </w:rPr>
        <w:t>项目的基础</w:t>
      </w:r>
      <w:r>
        <w:rPr>
          <w:rFonts w:ascii="Times New Roman" w:hAnsi="Times New Roman" w:cs="Times New Roman" w:hint="eastAsia"/>
          <w:kern w:val="2"/>
        </w:rPr>
        <w:t>，在电脑命令行终端安装</w:t>
      </w:r>
      <w:r>
        <w:rPr>
          <w:rFonts w:ascii="Times New Roman" w:hAnsi="Times New Roman" w:cs="Times New Roman" w:hint="eastAsia"/>
          <w:kern w:val="2"/>
        </w:rPr>
        <w:t>VUE</w:t>
      </w:r>
      <w:r>
        <w:rPr>
          <w:rFonts w:ascii="Times New Roman" w:hAnsi="Times New Roman" w:cs="Times New Roman" w:hint="eastAsia"/>
          <w:kern w:val="2"/>
        </w:rPr>
        <w:t>脚手架（官方提供用来快速创建和管理</w:t>
      </w:r>
      <w:r>
        <w:rPr>
          <w:rFonts w:ascii="Times New Roman" w:hAnsi="Times New Roman" w:cs="Times New Roman" w:hint="eastAsia"/>
          <w:kern w:val="2"/>
        </w:rPr>
        <w:t xml:space="preserve"> Vue </w:t>
      </w:r>
      <w:r>
        <w:rPr>
          <w:rFonts w:ascii="Times New Roman" w:hAnsi="Times New Roman" w:cs="Times New Roman" w:hint="eastAsia"/>
          <w:kern w:val="2"/>
        </w:rPr>
        <w:t>项目的工具）配置基本环节和项目结构。</w:t>
      </w:r>
    </w:p>
    <w:p w14:paraId="709091C6"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 xml:space="preserve">Step2 </w:t>
      </w:r>
      <w:r>
        <w:rPr>
          <w:rFonts w:ascii="Times New Roman" w:hAnsi="Times New Roman" w:cs="Times New Roman" w:hint="eastAsia"/>
          <w:kern w:val="2"/>
        </w:rPr>
        <w:t>根据初始项目结构，通常分为组件文件、静态资源文件、页面组件文件、请求服务文件以及程序入口和</w:t>
      </w:r>
      <w:r>
        <w:rPr>
          <w:rFonts w:ascii="Times New Roman" w:hAnsi="Times New Roman" w:cs="Times New Roman" w:hint="eastAsia"/>
          <w:kern w:val="2"/>
        </w:rPr>
        <w:t>JavaScript</w:t>
      </w:r>
      <w:r>
        <w:rPr>
          <w:rFonts w:ascii="Times New Roman" w:hAnsi="Times New Roman" w:cs="Times New Roman" w:hint="eastAsia"/>
          <w:kern w:val="2"/>
        </w:rPr>
        <w:t>入口文件，进行可视化工具函数、三维可视化核心场景组件等文件的创建。</w:t>
      </w:r>
    </w:p>
    <w:p w14:paraId="3B287349"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Step3</w:t>
      </w:r>
      <w:r>
        <w:rPr>
          <w:rFonts w:ascii="Times New Roman" w:hAnsi="Times New Roman" w:cs="Times New Roman" w:hint="eastAsia"/>
          <w:kern w:val="2"/>
        </w:rPr>
        <w:t>进行三维可视化场景组件等开发，通过</w:t>
      </w:r>
      <w:r>
        <w:rPr>
          <w:rFonts w:ascii="Times New Roman" w:hAnsi="Times New Roman" w:cs="Times New Roman" w:hint="eastAsia"/>
          <w:kern w:val="2"/>
        </w:rPr>
        <w:t>HTML</w:t>
      </w:r>
      <w:r>
        <w:rPr>
          <w:rFonts w:ascii="Times New Roman" w:hAnsi="Times New Roman" w:cs="Times New Roman" w:hint="eastAsia"/>
          <w:kern w:val="2"/>
        </w:rPr>
        <w:t>的容器节点即可进行</w:t>
      </w:r>
      <w:r>
        <w:rPr>
          <w:rFonts w:ascii="Times New Roman" w:hAnsi="Times New Roman" w:cs="Times New Roman" w:hint="eastAsia"/>
          <w:kern w:val="2"/>
        </w:rPr>
        <w:t>T</w:t>
      </w:r>
      <w:r>
        <w:rPr>
          <w:rFonts w:ascii="Times New Roman" w:hAnsi="Times New Roman" w:cs="Times New Roman"/>
          <w:kern w:val="2"/>
        </w:rPr>
        <w:t>h</w:t>
      </w:r>
      <w:r>
        <w:rPr>
          <w:rFonts w:ascii="Times New Roman" w:hAnsi="Times New Roman" w:cs="Times New Roman" w:hint="eastAsia"/>
          <w:kern w:val="2"/>
        </w:rPr>
        <w:t>ree</w:t>
      </w:r>
      <w:r>
        <w:rPr>
          <w:rFonts w:ascii="Times New Roman" w:hAnsi="Times New Roman" w:cs="Times New Roman"/>
          <w:kern w:val="2"/>
        </w:rPr>
        <w:t>.</w:t>
      </w:r>
      <w:r>
        <w:rPr>
          <w:rFonts w:ascii="Times New Roman" w:hAnsi="Times New Roman" w:cs="Times New Roman" w:hint="eastAsia"/>
          <w:kern w:val="2"/>
        </w:rPr>
        <w:t>js</w:t>
      </w:r>
      <w:r>
        <w:rPr>
          <w:rFonts w:ascii="Times New Roman" w:hAnsi="Times New Roman" w:cs="Times New Roman" w:hint="eastAsia"/>
          <w:kern w:val="2"/>
        </w:rPr>
        <w:t>场景渲染的开发，利用第三章的方法进行基础三维场景的构造，利用后端提供的</w:t>
      </w:r>
      <w:r>
        <w:rPr>
          <w:rFonts w:ascii="Times New Roman" w:hAnsi="Times New Roman" w:cs="Times New Roman" w:hint="eastAsia"/>
          <w:kern w:val="2"/>
        </w:rPr>
        <w:t>API</w:t>
      </w:r>
      <w:r>
        <w:rPr>
          <w:rFonts w:ascii="Times New Roman" w:hAnsi="Times New Roman" w:cs="Times New Roman" w:hint="eastAsia"/>
          <w:kern w:val="2"/>
        </w:rPr>
        <w:t>接口进行三维地质模型数据的请求并进行可视化渲染，并在程序入口挂载该组件。</w:t>
      </w:r>
    </w:p>
    <w:p w14:paraId="5F561A9D"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St</w:t>
      </w:r>
      <w:r>
        <w:rPr>
          <w:rFonts w:ascii="Times New Roman" w:hAnsi="Times New Roman" w:cs="Times New Roman" w:hint="eastAsia"/>
          <w:kern w:val="2"/>
        </w:rPr>
        <w:t xml:space="preserve">ep4 </w:t>
      </w:r>
      <w:r>
        <w:rPr>
          <w:rFonts w:ascii="Times New Roman" w:hAnsi="Times New Roman" w:cs="Times New Roman" w:hint="eastAsia"/>
          <w:kern w:val="2"/>
        </w:rPr>
        <w:t>进一步开发相机参数控制、各类</w:t>
      </w:r>
      <w:proofErr w:type="gramStart"/>
      <w:r>
        <w:rPr>
          <w:rFonts w:ascii="Times New Roman" w:hAnsi="Times New Roman" w:cs="Times New Roman" w:hint="eastAsia"/>
          <w:kern w:val="2"/>
        </w:rPr>
        <w:t>模型图层显隐</w:t>
      </w:r>
      <w:proofErr w:type="gramEnd"/>
      <w:r>
        <w:rPr>
          <w:rFonts w:ascii="Times New Roman" w:hAnsi="Times New Roman" w:cs="Times New Roman" w:hint="eastAsia"/>
          <w:kern w:val="2"/>
        </w:rPr>
        <w:t>控制</w:t>
      </w:r>
      <w:proofErr w:type="gramStart"/>
      <w:r>
        <w:rPr>
          <w:rFonts w:ascii="Times New Roman" w:hAnsi="Times New Roman" w:cs="Times New Roman" w:hint="eastAsia"/>
          <w:kern w:val="2"/>
        </w:rPr>
        <w:t>以及层</w:t>
      </w:r>
      <w:proofErr w:type="gramEnd"/>
      <w:r>
        <w:rPr>
          <w:rFonts w:ascii="Times New Roman" w:hAnsi="Times New Roman" w:cs="Times New Roman" w:hint="eastAsia"/>
          <w:kern w:val="2"/>
        </w:rPr>
        <w:t>间距计算等交互功能。</w:t>
      </w:r>
    </w:p>
    <w:p w14:paraId="6A67D964"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 xml:space="preserve">Step5 </w:t>
      </w:r>
      <w:r>
        <w:rPr>
          <w:rFonts w:ascii="Times New Roman" w:hAnsi="Times New Roman" w:cs="Times New Roman" w:hint="eastAsia"/>
          <w:kern w:val="2"/>
        </w:rPr>
        <w:t>对系统进行功能测试及优化。</w:t>
      </w:r>
    </w:p>
    <w:p w14:paraId="12D7B39B"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 xml:space="preserve">Vue 3 </w:t>
      </w:r>
      <w:r>
        <w:rPr>
          <w:rFonts w:ascii="Times New Roman" w:hAnsi="Times New Roman" w:cs="Times New Roman" w:hint="eastAsia"/>
          <w:kern w:val="2"/>
        </w:rPr>
        <w:t>与</w:t>
      </w:r>
      <w:r>
        <w:rPr>
          <w:rFonts w:ascii="Times New Roman" w:hAnsi="Times New Roman" w:cs="Times New Roman" w:hint="eastAsia"/>
          <w:kern w:val="2"/>
        </w:rPr>
        <w:t xml:space="preserve"> WebGL </w:t>
      </w:r>
      <w:r>
        <w:rPr>
          <w:rFonts w:ascii="Times New Roman" w:hAnsi="Times New Roman" w:cs="Times New Roman" w:hint="eastAsia"/>
          <w:kern w:val="2"/>
        </w:rPr>
        <w:t>的结合进一步提升了交互性能，降低模型操作时的卡顿，确保复杂地质模型的可视化体验流畅、高效</w:t>
      </w:r>
      <w:r>
        <w:rPr>
          <w:rFonts w:ascii="Times New Roman" w:hAnsi="Times New Roman" w:cs="Times New Roman"/>
          <w:kern w:val="2"/>
        </w:rPr>
        <w:t>。</w:t>
      </w:r>
    </w:p>
    <w:p w14:paraId="6626EEFA"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1</w:t>
      </w:r>
      <w:r>
        <w:rPr>
          <w:rFonts w:ascii="Times New Roman" w:hAnsi="Times New Roman" w:cs="Times New Roman" w:hint="eastAsia"/>
          <w:kern w:val="2"/>
        </w:rPr>
        <w:t>在初期开发测试阶段，系统采用了原生</w:t>
      </w:r>
      <w:r>
        <w:rPr>
          <w:rFonts w:ascii="Times New Roman" w:hAnsi="Times New Roman" w:cs="Times New Roman" w:hint="eastAsia"/>
          <w:kern w:val="2"/>
        </w:rPr>
        <w:t>H5</w:t>
      </w:r>
      <w:r>
        <w:rPr>
          <w:rFonts w:ascii="Times New Roman" w:hAnsi="Times New Roman" w:cs="Times New Roman" w:hint="eastAsia"/>
          <w:kern w:val="2"/>
        </w:rPr>
        <w:t>进行页面管理和模型渲染，虽然能够实现基本功能，但在复杂交互、状态管理和数据响应方面存在明显不足。原生</w:t>
      </w:r>
      <w:r>
        <w:rPr>
          <w:rFonts w:ascii="Times New Roman" w:hAnsi="Times New Roman" w:cs="Times New Roman" w:hint="eastAsia"/>
          <w:kern w:val="2"/>
        </w:rPr>
        <w:t xml:space="preserve"> H5 </w:t>
      </w:r>
      <w:r>
        <w:rPr>
          <w:rFonts w:ascii="Times New Roman" w:hAnsi="Times New Roman" w:cs="Times New Roman" w:hint="eastAsia"/>
          <w:kern w:val="2"/>
        </w:rPr>
        <w:t>采用</w:t>
      </w:r>
      <w:r>
        <w:rPr>
          <w:rFonts w:ascii="Times New Roman" w:hAnsi="Times New Roman" w:cs="Times New Roman" w:hint="eastAsia"/>
          <w:kern w:val="2"/>
        </w:rPr>
        <w:t xml:space="preserve"> DOM</w:t>
      </w:r>
      <w:r>
        <w:rPr>
          <w:rFonts w:ascii="Times New Roman" w:hAnsi="Times New Roman" w:cs="Times New Roman" w:hint="eastAsia"/>
          <w:kern w:val="2"/>
        </w:rPr>
        <w:t>直接操作数据更新，导致在处理大规模地质数据时，页面重绘频繁，渲染性能下降。</w:t>
      </w:r>
    </w:p>
    <w:p w14:paraId="14773476"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Vue3</w:t>
      </w:r>
      <w:r>
        <w:rPr>
          <w:rFonts w:ascii="Times New Roman" w:hAnsi="Times New Roman" w:cs="Times New Roman" w:hint="eastAsia"/>
          <w:kern w:val="2"/>
        </w:rPr>
        <w:t>框架采用了虚拟</w:t>
      </w:r>
      <w:r>
        <w:rPr>
          <w:rFonts w:ascii="Times New Roman" w:hAnsi="Times New Roman" w:cs="Times New Roman" w:hint="eastAsia"/>
          <w:kern w:val="2"/>
        </w:rPr>
        <w:t xml:space="preserve"> DOM</w:t>
      </w:r>
      <w:r>
        <w:rPr>
          <w:rFonts w:ascii="Times New Roman" w:hAnsi="Times New Roman" w:cs="Times New Roman" w:hint="eastAsia"/>
          <w:kern w:val="2"/>
        </w:rPr>
        <w:t>机制，使得数据变化时仅更新必要的部分，其本质是树状结构的</w:t>
      </w:r>
      <w:r>
        <w:rPr>
          <w:rFonts w:ascii="Times New Roman" w:hAnsi="Times New Roman" w:cs="Times New Roman" w:hint="eastAsia"/>
          <w:kern w:val="2"/>
        </w:rPr>
        <w:t>JavaScript</w:t>
      </w:r>
      <w:r>
        <w:rPr>
          <w:rFonts w:ascii="Times New Roman" w:hAnsi="Times New Roman" w:cs="Times New Roman" w:hint="eastAsia"/>
          <w:kern w:val="2"/>
        </w:rPr>
        <w:t>对象，他映射了真实</w:t>
      </w:r>
      <w:r>
        <w:rPr>
          <w:rFonts w:ascii="Times New Roman" w:hAnsi="Times New Roman" w:cs="Times New Roman" w:hint="eastAsia"/>
          <w:kern w:val="2"/>
        </w:rPr>
        <w:t>DOM</w:t>
      </w:r>
      <w:r>
        <w:rPr>
          <w:rFonts w:ascii="Times New Roman" w:hAnsi="Times New Roman" w:cs="Times New Roman" w:hint="eastAsia"/>
          <w:kern w:val="2"/>
        </w:rPr>
        <w:t>节点，通过内置的</w:t>
      </w:r>
      <w:r>
        <w:rPr>
          <w:rFonts w:ascii="Times New Roman" w:hAnsi="Times New Roman" w:cs="Times New Roman" w:hint="eastAsia"/>
          <w:kern w:val="2"/>
        </w:rPr>
        <w:t>diff</w:t>
      </w:r>
      <w:r>
        <w:rPr>
          <w:rFonts w:ascii="Times New Roman" w:hAnsi="Times New Roman" w:cs="Times New Roman" w:hint="eastAsia"/>
          <w:kern w:val="2"/>
        </w:rPr>
        <w:t>算法进行了节点差异性比较，只修改变化的部分，对比数据如图</w:t>
      </w:r>
      <w:r>
        <w:rPr>
          <w:rFonts w:ascii="Times New Roman" w:hAnsi="Times New Roman" w:cs="Times New Roman" w:hint="eastAsia"/>
          <w:kern w:val="2"/>
        </w:rPr>
        <w:t>4.14</w:t>
      </w:r>
      <w:r>
        <w:rPr>
          <w:rFonts w:ascii="Times New Roman" w:hAnsi="Times New Roman" w:cs="Times New Roman" w:hint="eastAsia"/>
          <w:kern w:val="2"/>
        </w:rPr>
        <w:t>所</w:t>
      </w:r>
      <w:proofErr w:type="gramStart"/>
      <w:r>
        <w:rPr>
          <w:rFonts w:ascii="Times New Roman" w:hAnsi="Times New Roman" w:cs="Times New Roman" w:hint="eastAsia"/>
          <w:kern w:val="2"/>
        </w:rPr>
        <w:t>示可以</w:t>
      </w:r>
      <w:proofErr w:type="gramEnd"/>
      <w:r>
        <w:rPr>
          <w:rFonts w:ascii="Times New Roman" w:hAnsi="Times New Roman" w:cs="Times New Roman" w:hint="eastAsia"/>
          <w:kern w:val="2"/>
        </w:rPr>
        <w:t>显著降低</w:t>
      </w:r>
      <w:r>
        <w:rPr>
          <w:rFonts w:ascii="Times New Roman" w:hAnsi="Times New Roman" w:cs="Times New Roman" w:hint="eastAsia"/>
          <w:kern w:val="2"/>
        </w:rPr>
        <w:t>DOM</w:t>
      </w:r>
      <w:r>
        <w:rPr>
          <w:rFonts w:ascii="Times New Roman" w:hAnsi="Times New Roman" w:cs="Times New Roman" w:hint="eastAsia"/>
          <w:kern w:val="2"/>
        </w:rPr>
        <w:t>更新频率提高了整体</w:t>
      </w:r>
      <w:proofErr w:type="gramStart"/>
      <w:r>
        <w:rPr>
          <w:rFonts w:ascii="Times New Roman" w:hAnsi="Times New Roman" w:cs="Times New Roman" w:hint="eastAsia"/>
          <w:kern w:val="2"/>
        </w:rPr>
        <w:t>渲染重</w:t>
      </w:r>
      <w:proofErr w:type="gramEnd"/>
      <w:r>
        <w:rPr>
          <w:rFonts w:ascii="Times New Roman" w:hAnsi="Times New Roman" w:cs="Times New Roman" w:hint="eastAsia"/>
          <w:kern w:val="2"/>
        </w:rPr>
        <w:t>绘的效率，操作过程如图</w:t>
      </w:r>
      <w:r>
        <w:rPr>
          <w:rFonts w:ascii="Times New Roman" w:hAnsi="Times New Roman" w:cs="Times New Roman" w:hint="eastAsia"/>
          <w:kern w:val="2"/>
        </w:rPr>
        <w:t>4.14</w:t>
      </w:r>
      <w:r>
        <w:rPr>
          <w:rFonts w:ascii="Times New Roman" w:hAnsi="Times New Roman" w:cs="Times New Roman" w:hint="eastAsia"/>
          <w:kern w:val="2"/>
        </w:rPr>
        <w:t>所示。</w:t>
      </w:r>
    </w:p>
    <w:p w14:paraId="57D29025" w14:textId="77777777" w:rsidR="00EE315F" w:rsidRDefault="00204804">
      <w:pPr>
        <w:snapToGrid w:val="0"/>
        <w:spacing w:after="120" w:line="300" w:lineRule="auto"/>
        <w:ind w:firstLineChars="200" w:firstLine="480"/>
        <w:jc w:val="center"/>
        <w:rPr>
          <w:rFonts w:ascii="Cambria Math" w:hAnsi="Cambria Math"/>
        </w:rPr>
      </w:pPr>
      <w:r>
        <w:rPr>
          <w:rFonts w:ascii="Cambria Math" w:hAnsi="Cambria Math"/>
          <w:noProof/>
        </w:rPr>
        <w:drawing>
          <wp:inline distT="0" distB="0" distL="0" distR="0" wp14:anchorId="6EE0DD0D" wp14:editId="438D2885">
            <wp:extent cx="3476625" cy="1772920"/>
            <wp:effectExtent l="0" t="0" r="3175" b="5080"/>
            <wp:docPr id="14061957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95787" name="图片 1" descr="图表, 折线图&#10;&#10;描述已自动生成"/>
                    <pic:cNvPicPr>
                      <a:picLocks noChangeAspect="1"/>
                    </pic:cNvPicPr>
                  </pic:nvPicPr>
                  <pic:blipFill>
                    <a:blip r:embed="rId88"/>
                    <a:stretch>
                      <a:fillRect/>
                    </a:stretch>
                  </pic:blipFill>
                  <pic:spPr>
                    <a:xfrm>
                      <a:off x="0" y="0"/>
                      <a:ext cx="3507719" cy="1789333"/>
                    </a:xfrm>
                    <a:prstGeom prst="rect">
                      <a:avLst/>
                    </a:prstGeom>
                  </pic:spPr>
                </pic:pic>
              </a:graphicData>
            </a:graphic>
          </wp:inline>
        </w:drawing>
      </w:r>
    </w:p>
    <w:p w14:paraId="073BBC3E"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图</w:t>
      </w:r>
      <w:r>
        <w:rPr>
          <w:rFonts w:ascii="Times New Roman" w:hint="eastAsia"/>
          <w:sz w:val="21"/>
          <w:szCs w:val="21"/>
        </w:rPr>
        <w:t>4.14 DOM</w:t>
      </w:r>
      <w:r>
        <w:rPr>
          <w:rFonts w:ascii="Times New Roman" w:hint="eastAsia"/>
          <w:sz w:val="21"/>
          <w:szCs w:val="21"/>
        </w:rPr>
        <w:t>操作频次对比</w:t>
      </w:r>
    </w:p>
    <w:p w14:paraId="244FE5F9"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Fig.</w:t>
      </w:r>
      <w:r>
        <w:rPr>
          <w:rFonts w:ascii="Times New Roman" w:hint="eastAsia"/>
          <w:sz w:val="21"/>
          <w:szCs w:val="21"/>
        </w:rPr>
        <w:t xml:space="preserve"> 4</w:t>
      </w:r>
      <w:r>
        <w:rPr>
          <w:rFonts w:ascii="Times New Roman"/>
          <w:sz w:val="21"/>
          <w:szCs w:val="21"/>
        </w:rPr>
        <w:t>.</w:t>
      </w:r>
      <w:r>
        <w:rPr>
          <w:rFonts w:ascii="Times New Roman" w:hint="eastAsia"/>
          <w:sz w:val="21"/>
          <w:szCs w:val="21"/>
        </w:rPr>
        <w:t xml:space="preserve">14 </w:t>
      </w:r>
      <w:r>
        <w:rPr>
          <w:rFonts w:ascii="Times New Roman"/>
          <w:sz w:val="21"/>
          <w:szCs w:val="21"/>
        </w:rPr>
        <w:t>Comparison of DOM operation frequency</w:t>
      </w:r>
    </w:p>
    <w:p w14:paraId="7D2DD9F3" w14:textId="77777777" w:rsidR="00EE315F" w:rsidRDefault="00204804">
      <w:pPr>
        <w:snapToGrid w:val="0"/>
        <w:spacing w:after="120" w:line="300" w:lineRule="auto"/>
        <w:ind w:firstLineChars="200" w:firstLine="480"/>
        <w:jc w:val="center"/>
        <w:rPr>
          <w:rFonts w:ascii="Cambria Math" w:hAnsi="Cambria Math"/>
        </w:rPr>
      </w:pPr>
      <w:r>
        <w:rPr>
          <w:rFonts w:ascii="Cambria Math" w:hAnsi="Cambria Math"/>
          <w:noProof/>
        </w:rPr>
        <w:drawing>
          <wp:inline distT="0" distB="0" distL="0" distR="0" wp14:anchorId="19584645" wp14:editId="6A8C7146">
            <wp:extent cx="2710180" cy="4663440"/>
            <wp:effectExtent l="0" t="0" r="0" b="0"/>
            <wp:docPr id="1662586378"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86378" name="图片 1" descr="图示&#10;&#10;AI 生成的内容可能不正确。"/>
                    <pic:cNvPicPr>
                      <a:picLocks noChangeAspect="1"/>
                    </pic:cNvPicPr>
                  </pic:nvPicPr>
                  <pic:blipFill>
                    <a:blip r:embed="rId89"/>
                    <a:stretch>
                      <a:fillRect/>
                    </a:stretch>
                  </pic:blipFill>
                  <pic:spPr>
                    <a:xfrm>
                      <a:off x="0" y="0"/>
                      <a:ext cx="2718260" cy="4676981"/>
                    </a:xfrm>
                    <a:prstGeom prst="rect">
                      <a:avLst/>
                    </a:prstGeom>
                  </pic:spPr>
                </pic:pic>
              </a:graphicData>
            </a:graphic>
          </wp:inline>
        </w:drawing>
      </w:r>
    </w:p>
    <w:p w14:paraId="6697C596"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图</w:t>
      </w:r>
      <w:r>
        <w:rPr>
          <w:rFonts w:ascii="Times New Roman" w:hint="eastAsia"/>
          <w:sz w:val="21"/>
          <w:szCs w:val="21"/>
        </w:rPr>
        <w:t xml:space="preserve">4.15 </w:t>
      </w:r>
      <w:r>
        <w:rPr>
          <w:rFonts w:ascii="Times New Roman" w:hint="eastAsia"/>
          <w:sz w:val="21"/>
          <w:szCs w:val="21"/>
        </w:rPr>
        <w:t>虚拟</w:t>
      </w:r>
      <w:r>
        <w:rPr>
          <w:rFonts w:ascii="Times New Roman" w:hint="eastAsia"/>
          <w:sz w:val="21"/>
          <w:szCs w:val="21"/>
        </w:rPr>
        <w:t>DOM</w:t>
      </w:r>
      <w:r>
        <w:rPr>
          <w:rFonts w:ascii="Times New Roman" w:hint="eastAsia"/>
          <w:sz w:val="21"/>
          <w:szCs w:val="21"/>
        </w:rPr>
        <w:t>操作示意图</w:t>
      </w:r>
    </w:p>
    <w:p w14:paraId="063CAA15"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Fig.</w:t>
      </w:r>
      <w:r>
        <w:rPr>
          <w:rFonts w:ascii="Times New Roman" w:hint="eastAsia"/>
          <w:sz w:val="21"/>
          <w:szCs w:val="21"/>
        </w:rPr>
        <w:t xml:space="preserve"> 4</w:t>
      </w:r>
      <w:r>
        <w:rPr>
          <w:rFonts w:ascii="Times New Roman"/>
          <w:sz w:val="21"/>
          <w:szCs w:val="21"/>
        </w:rPr>
        <w:t>.</w:t>
      </w:r>
      <w:r>
        <w:rPr>
          <w:rFonts w:ascii="Times New Roman" w:hint="eastAsia"/>
          <w:sz w:val="21"/>
          <w:szCs w:val="21"/>
        </w:rPr>
        <w:t xml:space="preserve">15 </w:t>
      </w:r>
      <w:r>
        <w:rPr>
          <w:rFonts w:ascii="Times New Roman"/>
          <w:sz w:val="21"/>
          <w:szCs w:val="21"/>
        </w:rPr>
        <w:t>Virtual DOM Operation</w:t>
      </w:r>
      <w:r>
        <w:rPr>
          <w:rFonts w:ascii="Times New Roman"/>
          <w:sz w:val="21"/>
          <w:szCs w:val="21"/>
        </w:rPr>
        <w:t xml:space="preserve"> Diagram</w:t>
      </w:r>
    </w:p>
    <w:p w14:paraId="73E4BA64" w14:textId="77777777" w:rsidR="00EE315F" w:rsidRDefault="00204804">
      <w:pPr>
        <w:snapToGrid w:val="0"/>
        <w:spacing w:after="120" w:line="300" w:lineRule="auto"/>
        <w:ind w:firstLineChars="200" w:firstLine="480"/>
        <w:rPr>
          <w:rFonts w:ascii="Times New Roman" w:hAnsi="Times New Roman" w:cs="Times New Roman"/>
          <w:kern w:val="2"/>
        </w:rPr>
      </w:pPr>
      <w:r>
        <w:rPr>
          <w:rFonts w:ascii="Times New Roman" w:hAnsi="Times New Roman" w:cs="Times New Roman" w:hint="eastAsia"/>
          <w:kern w:val="2"/>
        </w:rPr>
        <w:t xml:space="preserve">Vue </w:t>
      </w:r>
      <w:r>
        <w:rPr>
          <w:rFonts w:ascii="Times New Roman" w:hAnsi="Times New Roman" w:cs="Times New Roman" w:hint="eastAsia"/>
          <w:kern w:val="2"/>
        </w:rPr>
        <w:t>具备组件化架构，可以将三维可视化功能拆分为独立模块，降低代码耦合度，提升开发效率并降低维护成本。在地质数据动态加载方面，</w:t>
      </w:r>
      <w:r>
        <w:rPr>
          <w:rFonts w:ascii="Times New Roman" w:hAnsi="Times New Roman" w:cs="Times New Roman" w:hint="eastAsia"/>
          <w:kern w:val="2"/>
        </w:rPr>
        <w:t>Vue</w:t>
      </w:r>
      <w:r>
        <w:rPr>
          <w:rFonts w:ascii="Times New Roman" w:hAnsi="Times New Roman" w:cs="Times New Roman" w:hint="eastAsia"/>
          <w:kern w:val="2"/>
        </w:rPr>
        <w:t>的双向数据绑定</w:t>
      </w:r>
      <w:r>
        <w:rPr>
          <w:rFonts w:ascii="Times New Roman" w:hAnsi="Times New Roman" w:cs="Times New Roman" w:hint="eastAsia"/>
          <w:kern w:val="2"/>
        </w:rPr>
        <w:t xml:space="preserve"> </w:t>
      </w:r>
      <w:r>
        <w:rPr>
          <w:rFonts w:ascii="Times New Roman" w:hAnsi="Times New Roman" w:cs="Times New Roman" w:hint="eastAsia"/>
          <w:kern w:val="2"/>
        </w:rPr>
        <w:t>使得</w:t>
      </w:r>
      <w:r>
        <w:rPr>
          <w:rFonts w:ascii="Times New Roman" w:hAnsi="Times New Roman" w:cs="Times New Roman" w:hint="eastAsia"/>
          <w:kern w:val="2"/>
        </w:rPr>
        <w:t xml:space="preserve"> UI </w:t>
      </w:r>
      <w:r>
        <w:rPr>
          <w:rFonts w:ascii="Times New Roman" w:hAnsi="Times New Roman" w:cs="Times New Roman" w:hint="eastAsia"/>
          <w:kern w:val="2"/>
        </w:rPr>
        <w:t>层能够实时响应数据的变化，避免了手动更新数据带来的额外性能消耗。</w:t>
      </w:r>
    </w:p>
    <w:p w14:paraId="750C8C16" w14:textId="77777777" w:rsidR="00EE315F" w:rsidRDefault="00204804">
      <w:pPr>
        <w:spacing w:line="400" w:lineRule="exact"/>
        <w:ind w:firstLineChars="200" w:firstLine="480"/>
        <w:rPr>
          <w:rFonts w:ascii="Times New Roman" w:hAnsi="Times New Roman" w:cs="Times New Roman"/>
          <w:kern w:val="2"/>
        </w:rPr>
      </w:pPr>
      <w:r>
        <w:rPr>
          <w:rFonts w:ascii="Times New Roman" w:hAnsi="Times New Roman" w:cs="Times New Roman" w:hint="eastAsia"/>
          <w:kern w:val="2"/>
        </w:rPr>
        <w:t>实际测试表明，在相同的数据规模的渲染场景下，</w:t>
      </w:r>
      <w:r>
        <w:rPr>
          <w:rFonts w:ascii="Times New Roman" w:hAnsi="Times New Roman" w:cs="Times New Roman" w:hint="eastAsia"/>
          <w:kern w:val="2"/>
        </w:rPr>
        <w:t xml:space="preserve">Vue </w:t>
      </w:r>
      <w:r>
        <w:rPr>
          <w:rFonts w:ascii="Times New Roman" w:hAnsi="Times New Roman" w:cs="Times New Roman" w:hint="eastAsia"/>
          <w:kern w:val="2"/>
        </w:rPr>
        <w:t>框架的响应速度比原生</w:t>
      </w:r>
      <w:r>
        <w:rPr>
          <w:rFonts w:ascii="Times New Roman" w:hAnsi="Times New Roman" w:cs="Times New Roman" w:hint="eastAsia"/>
          <w:kern w:val="2"/>
        </w:rPr>
        <w:t xml:space="preserve"> H5 </w:t>
      </w:r>
      <w:r>
        <w:rPr>
          <w:rFonts w:ascii="Times New Roman" w:hAnsi="Times New Roman" w:cs="Times New Roman" w:hint="eastAsia"/>
          <w:kern w:val="2"/>
        </w:rPr>
        <w:t>提升约</w:t>
      </w:r>
      <w:r>
        <w:rPr>
          <w:rFonts w:ascii="Times New Roman" w:hAnsi="Times New Roman" w:cs="Times New Roman" w:hint="eastAsia"/>
          <w:kern w:val="2"/>
        </w:rPr>
        <w:t xml:space="preserve"> 30%-50%</w:t>
      </w:r>
      <w:r>
        <w:rPr>
          <w:rFonts w:ascii="Times New Roman" w:hAnsi="Times New Roman" w:cs="Times New Roman" w:hint="eastAsia"/>
          <w:kern w:val="2"/>
        </w:rPr>
        <w:t>，尤其在数据更新频繁的应用场景下，</w:t>
      </w:r>
      <w:r>
        <w:rPr>
          <w:rFonts w:ascii="Times New Roman" w:hAnsi="Times New Roman" w:cs="Times New Roman" w:hint="eastAsia"/>
          <w:kern w:val="2"/>
        </w:rPr>
        <w:t xml:space="preserve">Vue </w:t>
      </w:r>
      <w:r>
        <w:rPr>
          <w:rFonts w:ascii="Times New Roman" w:hAnsi="Times New Roman" w:cs="Times New Roman" w:hint="eastAsia"/>
          <w:kern w:val="2"/>
        </w:rPr>
        <w:t>的高效状态管理优势更加明显。</w:t>
      </w:r>
    </w:p>
    <w:p w14:paraId="126F58C3" w14:textId="77777777" w:rsidR="00EE315F" w:rsidRDefault="00204804">
      <w:pPr>
        <w:widowControl w:val="0"/>
        <w:spacing w:line="300" w:lineRule="auto"/>
        <w:jc w:val="center"/>
        <w:rPr>
          <w:rFonts w:ascii="Times New Roman" w:hAnsi="Times New Roman" w:cs="Times New Roman"/>
          <w:kern w:val="2"/>
          <w:sz w:val="21"/>
          <w:szCs w:val="21"/>
        </w:rPr>
      </w:pPr>
      <w:r>
        <w:rPr>
          <w:rFonts w:ascii="Times New Roman" w:hAnsi="Times New Roman" w:cs="Times New Roman"/>
          <w:kern w:val="2"/>
          <w:sz w:val="21"/>
          <w:szCs w:val="21"/>
        </w:rPr>
        <w:t>表</w:t>
      </w:r>
      <w:r>
        <w:rPr>
          <w:rFonts w:ascii="Times New Roman" w:hAnsi="Times New Roman" w:cs="Times New Roman" w:hint="eastAsia"/>
          <w:kern w:val="2"/>
          <w:sz w:val="21"/>
          <w:szCs w:val="21"/>
        </w:rPr>
        <w:t>4</w:t>
      </w:r>
      <w:r>
        <w:rPr>
          <w:rFonts w:ascii="Times New Roman" w:hAnsi="Times New Roman" w:cs="Times New Roman"/>
          <w:kern w:val="2"/>
          <w:sz w:val="21"/>
          <w:szCs w:val="21"/>
        </w:rPr>
        <w:t>.</w:t>
      </w:r>
      <w:r>
        <w:rPr>
          <w:rFonts w:ascii="Times New Roman" w:hAnsi="Times New Roman" w:cs="Times New Roman" w:hint="eastAsia"/>
          <w:kern w:val="2"/>
          <w:sz w:val="21"/>
          <w:szCs w:val="21"/>
        </w:rPr>
        <w:t>1</w:t>
      </w:r>
      <w:r>
        <w:rPr>
          <w:rFonts w:ascii="Times New Roman" w:hAnsi="Times New Roman" w:cs="Times New Roman"/>
          <w:kern w:val="2"/>
          <w:sz w:val="21"/>
          <w:szCs w:val="21"/>
        </w:rPr>
        <w:t xml:space="preserve"> </w:t>
      </w:r>
      <w:r>
        <w:rPr>
          <w:rFonts w:ascii="Times New Roman" w:hAnsi="Times New Roman" w:cs="Times New Roman" w:hint="eastAsia"/>
          <w:kern w:val="2"/>
          <w:sz w:val="21"/>
          <w:szCs w:val="21"/>
        </w:rPr>
        <w:t>H5</w:t>
      </w:r>
      <w:r>
        <w:rPr>
          <w:rFonts w:ascii="Times New Roman" w:hAnsi="Times New Roman" w:cs="Times New Roman" w:hint="eastAsia"/>
          <w:kern w:val="2"/>
          <w:sz w:val="21"/>
          <w:szCs w:val="21"/>
        </w:rPr>
        <w:t>与</w:t>
      </w:r>
      <w:r>
        <w:rPr>
          <w:rFonts w:ascii="Times New Roman" w:hAnsi="Times New Roman" w:cs="Times New Roman" w:hint="eastAsia"/>
          <w:kern w:val="2"/>
          <w:sz w:val="21"/>
          <w:szCs w:val="21"/>
        </w:rPr>
        <w:t>Vue</w:t>
      </w:r>
      <w:r>
        <w:rPr>
          <w:rFonts w:ascii="Times New Roman" w:hAnsi="Times New Roman" w:cs="Times New Roman" w:hint="eastAsia"/>
          <w:kern w:val="2"/>
          <w:sz w:val="21"/>
          <w:szCs w:val="21"/>
        </w:rPr>
        <w:t>框架技术指标对比</w:t>
      </w:r>
    </w:p>
    <w:p w14:paraId="120A32DE" w14:textId="77777777" w:rsidR="00EE315F" w:rsidRDefault="00204804">
      <w:pPr>
        <w:widowControl w:val="0"/>
        <w:spacing w:line="300" w:lineRule="auto"/>
        <w:jc w:val="center"/>
        <w:rPr>
          <w:rFonts w:ascii="Times New Roman" w:hAnsi="Times New Roman" w:cs="Times New Roman"/>
          <w:kern w:val="2"/>
          <w:sz w:val="21"/>
          <w:szCs w:val="21"/>
        </w:rPr>
      </w:pPr>
      <w:r>
        <w:rPr>
          <w:rFonts w:ascii="Times New Roman" w:hAnsi="Times New Roman" w:cs="Times New Roman"/>
          <w:kern w:val="2"/>
          <w:sz w:val="21"/>
          <w:szCs w:val="21"/>
        </w:rPr>
        <w:t xml:space="preserve">Table </w:t>
      </w:r>
      <w:r>
        <w:rPr>
          <w:rFonts w:ascii="Times New Roman" w:hAnsi="Times New Roman" w:cs="Times New Roman" w:hint="eastAsia"/>
          <w:kern w:val="2"/>
          <w:sz w:val="21"/>
          <w:szCs w:val="21"/>
        </w:rPr>
        <w:t>4</w:t>
      </w:r>
      <w:r>
        <w:rPr>
          <w:rFonts w:ascii="Times New Roman" w:hAnsi="Times New Roman" w:cs="Times New Roman"/>
          <w:kern w:val="2"/>
          <w:sz w:val="21"/>
          <w:szCs w:val="21"/>
        </w:rPr>
        <w:t>.</w:t>
      </w:r>
      <w:r>
        <w:rPr>
          <w:rFonts w:ascii="Times New Roman" w:hAnsi="Times New Roman" w:cs="Times New Roman" w:hint="eastAsia"/>
          <w:kern w:val="2"/>
          <w:sz w:val="21"/>
          <w:szCs w:val="21"/>
        </w:rPr>
        <w:t>1</w:t>
      </w:r>
      <w:r>
        <w:rPr>
          <w:rFonts w:ascii="Times New Roman" w:hAnsi="Times New Roman" w:cs="Times New Roman"/>
          <w:kern w:val="2"/>
          <w:sz w:val="21"/>
          <w:szCs w:val="21"/>
        </w:rPr>
        <w:t xml:space="preserve"> Comparison of technical indicators between H5 and Vue frameworks   </w:t>
      </w:r>
    </w:p>
    <w:tbl>
      <w:tblPr>
        <w:tblW w:w="101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4A0" w:firstRow="1" w:lastRow="0" w:firstColumn="1" w:lastColumn="0" w:noHBand="0" w:noVBand="1"/>
      </w:tblPr>
      <w:tblGrid>
        <w:gridCol w:w="1560"/>
        <w:gridCol w:w="708"/>
        <w:gridCol w:w="2410"/>
        <w:gridCol w:w="567"/>
        <w:gridCol w:w="1701"/>
        <w:gridCol w:w="1134"/>
        <w:gridCol w:w="284"/>
        <w:gridCol w:w="141"/>
        <w:gridCol w:w="1680"/>
      </w:tblGrid>
      <w:tr w:rsidR="00EE315F" w14:paraId="59E2B7EE" w14:textId="77777777">
        <w:trPr>
          <w:gridAfter w:val="1"/>
          <w:wAfter w:w="1680" w:type="dxa"/>
          <w:trHeight w:val="716"/>
        </w:trPr>
        <w:tc>
          <w:tcPr>
            <w:tcW w:w="1560" w:type="dxa"/>
            <w:tcBorders>
              <w:top w:val="single" w:sz="12" w:space="0" w:color="auto"/>
              <w:left w:val="nil"/>
              <w:right w:val="single" w:sz="4" w:space="0" w:color="FFFFFF"/>
            </w:tcBorders>
            <w:vAlign w:val="center"/>
          </w:tcPr>
          <w:p w14:paraId="31BB1DCA" w14:textId="77777777" w:rsidR="00EE315F" w:rsidRDefault="00204804">
            <w:pPr>
              <w:spacing w:line="264" w:lineRule="auto"/>
              <w:ind w:firstLine="240"/>
              <w:jc w:val="center"/>
              <w:rPr>
                <w:szCs w:val="21"/>
              </w:rPr>
            </w:pPr>
            <w:r>
              <w:rPr>
                <w:rFonts w:hint="eastAsia"/>
                <w:szCs w:val="21"/>
              </w:rPr>
              <w:t xml:space="preserve">   </w:t>
            </w:r>
            <w:r>
              <w:rPr>
                <w:rFonts w:hint="eastAsia"/>
                <w:szCs w:val="21"/>
              </w:rPr>
              <w:t>对比维度</w:t>
            </w:r>
          </w:p>
        </w:tc>
        <w:tc>
          <w:tcPr>
            <w:tcW w:w="3685" w:type="dxa"/>
            <w:gridSpan w:val="3"/>
            <w:tcBorders>
              <w:top w:val="single" w:sz="12" w:space="0" w:color="auto"/>
              <w:left w:val="nil"/>
              <w:right w:val="single" w:sz="4" w:space="0" w:color="FFFFFF"/>
            </w:tcBorders>
            <w:vAlign w:val="center"/>
          </w:tcPr>
          <w:p w14:paraId="2C4E36BB" w14:textId="77777777" w:rsidR="00EE315F" w:rsidRDefault="00204804">
            <w:pPr>
              <w:spacing w:line="264" w:lineRule="auto"/>
              <w:ind w:firstLine="240"/>
              <w:jc w:val="center"/>
              <w:rPr>
                <w:szCs w:val="21"/>
              </w:rPr>
            </w:pPr>
            <w:r>
              <w:rPr>
                <w:rFonts w:hint="eastAsia"/>
                <w:szCs w:val="21"/>
              </w:rPr>
              <w:t>H</w:t>
            </w:r>
            <w:r>
              <w:rPr>
                <w:szCs w:val="21"/>
              </w:rPr>
              <w:t>5</w:t>
            </w:r>
            <w:r>
              <w:rPr>
                <w:rFonts w:hint="eastAsia"/>
                <w:szCs w:val="21"/>
              </w:rPr>
              <w:t>原生</w:t>
            </w:r>
          </w:p>
        </w:tc>
        <w:tc>
          <w:tcPr>
            <w:tcW w:w="3260" w:type="dxa"/>
            <w:gridSpan w:val="4"/>
            <w:tcBorders>
              <w:top w:val="single" w:sz="12" w:space="0" w:color="auto"/>
              <w:left w:val="single" w:sz="4" w:space="0" w:color="FFFFFF"/>
              <w:right w:val="nil"/>
            </w:tcBorders>
            <w:vAlign w:val="center"/>
          </w:tcPr>
          <w:p w14:paraId="4F9673BB" w14:textId="77777777" w:rsidR="00EE315F" w:rsidRDefault="00204804">
            <w:pPr>
              <w:spacing w:line="264" w:lineRule="auto"/>
              <w:rPr>
                <w:szCs w:val="21"/>
              </w:rPr>
            </w:pPr>
            <w:r>
              <w:rPr>
                <w:rFonts w:hint="eastAsia"/>
                <w:szCs w:val="21"/>
              </w:rPr>
              <w:t xml:space="preserve"> Vue3        </w:t>
            </w:r>
            <w:r>
              <w:rPr>
                <w:rFonts w:hint="eastAsia"/>
                <w:szCs w:val="21"/>
              </w:rPr>
              <w:t>性能提升幅度</w:t>
            </w:r>
          </w:p>
        </w:tc>
      </w:tr>
      <w:tr w:rsidR="00EE315F" w14:paraId="6082B08A" w14:textId="77777777">
        <w:trPr>
          <w:gridAfter w:val="2"/>
          <w:wAfter w:w="1821" w:type="dxa"/>
          <w:trHeight w:val="340"/>
        </w:trPr>
        <w:tc>
          <w:tcPr>
            <w:tcW w:w="2268" w:type="dxa"/>
            <w:gridSpan w:val="2"/>
            <w:tcBorders>
              <w:top w:val="single" w:sz="8" w:space="0" w:color="auto"/>
              <w:left w:val="nil"/>
              <w:bottom w:val="single" w:sz="4" w:space="0" w:color="FFFFFF"/>
              <w:right w:val="single" w:sz="4" w:space="0" w:color="FFFFFF"/>
            </w:tcBorders>
            <w:vAlign w:val="center"/>
          </w:tcPr>
          <w:p w14:paraId="6AB79BE2" w14:textId="77777777" w:rsidR="00EE315F" w:rsidRDefault="00204804">
            <w:pPr>
              <w:spacing w:line="264" w:lineRule="auto"/>
              <w:ind w:firstLine="240"/>
              <w:jc w:val="center"/>
              <w:rPr>
                <w:szCs w:val="21"/>
              </w:rPr>
            </w:pPr>
            <w:r>
              <w:rPr>
                <w:szCs w:val="21"/>
              </w:rPr>
              <w:t>DOM</w:t>
            </w:r>
            <w:r>
              <w:rPr>
                <w:szCs w:val="21"/>
              </w:rPr>
              <w:t>更新机制</w:t>
            </w:r>
          </w:p>
        </w:tc>
        <w:tc>
          <w:tcPr>
            <w:tcW w:w="2410" w:type="dxa"/>
            <w:tcBorders>
              <w:top w:val="single" w:sz="8" w:space="0" w:color="auto"/>
              <w:left w:val="single" w:sz="4" w:space="0" w:color="FFFFFF"/>
              <w:bottom w:val="single" w:sz="4" w:space="0" w:color="FFFFFF"/>
              <w:right w:val="single" w:sz="4" w:space="0" w:color="FFFFFF"/>
            </w:tcBorders>
          </w:tcPr>
          <w:p w14:paraId="1951E4BE" w14:textId="77777777" w:rsidR="00EE315F" w:rsidRDefault="00204804">
            <w:pPr>
              <w:spacing w:line="264" w:lineRule="auto"/>
              <w:ind w:firstLine="240"/>
              <w:jc w:val="center"/>
              <w:rPr>
                <w:szCs w:val="21"/>
              </w:rPr>
            </w:pPr>
            <w:r>
              <w:rPr>
                <w:rFonts w:hint="eastAsia"/>
                <w:szCs w:val="21"/>
              </w:rPr>
              <w:t>直</w:t>
            </w:r>
            <w:r>
              <w:rPr>
                <w:szCs w:val="21"/>
              </w:rPr>
              <w:t>接</w:t>
            </w:r>
            <w:r>
              <w:rPr>
                <w:szCs w:val="21"/>
              </w:rPr>
              <w:t>DOM</w:t>
            </w:r>
            <w:r>
              <w:rPr>
                <w:szCs w:val="21"/>
              </w:rPr>
              <w:t>操作</w:t>
            </w:r>
          </w:p>
        </w:tc>
        <w:tc>
          <w:tcPr>
            <w:tcW w:w="2268" w:type="dxa"/>
            <w:gridSpan w:val="2"/>
            <w:tcBorders>
              <w:top w:val="single" w:sz="8" w:space="0" w:color="auto"/>
              <w:left w:val="single" w:sz="4" w:space="0" w:color="FFFFFF"/>
              <w:bottom w:val="single" w:sz="4" w:space="0" w:color="FFFFFF"/>
              <w:right w:val="single" w:sz="4" w:space="0" w:color="FFFFFF"/>
            </w:tcBorders>
            <w:vAlign w:val="center"/>
          </w:tcPr>
          <w:p w14:paraId="20E41508" w14:textId="77777777" w:rsidR="00EE315F" w:rsidRDefault="00204804">
            <w:pPr>
              <w:spacing w:line="264" w:lineRule="auto"/>
              <w:rPr>
                <w:szCs w:val="21"/>
              </w:rPr>
            </w:pPr>
            <w:r>
              <w:rPr>
                <w:szCs w:val="21"/>
              </w:rPr>
              <w:t>虚拟</w:t>
            </w:r>
            <w:r>
              <w:rPr>
                <w:szCs w:val="21"/>
              </w:rPr>
              <w:t>DOM</w:t>
            </w:r>
            <w:r>
              <w:rPr>
                <w:szCs w:val="21"/>
              </w:rPr>
              <w:t>差分更新</w:t>
            </w:r>
          </w:p>
        </w:tc>
        <w:tc>
          <w:tcPr>
            <w:tcW w:w="1418" w:type="dxa"/>
            <w:gridSpan w:val="2"/>
            <w:tcBorders>
              <w:top w:val="single" w:sz="8" w:space="0" w:color="auto"/>
              <w:left w:val="single" w:sz="4" w:space="0" w:color="FFFFFF"/>
              <w:bottom w:val="single" w:sz="4" w:space="0" w:color="FFFFFF"/>
              <w:right w:val="single" w:sz="4" w:space="0" w:color="FFFFFF"/>
            </w:tcBorders>
          </w:tcPr>
          <w:p w14:paraId="0708B8DC" w14:textId="77777777" w:rsidR="00EE315F" w:rsidRDefault="00204804">
            <w:pPr>
              <w:spacing w:line="264" w:lineRule="auto"/>
              <w:ind w:firstLine="240"/>
              <w:rPr>
                <w:szCs w:val="21"/>
              </w:rPr>
            </w:pPr>
            <w:r>
              <w:rPr>
                <w:szCs w:val="21"/>
              </w:rPr>
              <w:t>40%-65%</w:t>
            </w:r>
          </w:p>
        </w:tc>
      </w:tr>
      <w:tr w:rsidR="00EE315F" w14:paraId="322DA2D2" w14:textId="77777777">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0BB8C6E" w14:textId="77777777" w:rsidR="00EE315F" w:rsidRDefault="00204804">
            <w:pPr>
              <w:spacing w:line="264" w:lineRule="auto"/>
              <w:ind w:firstLine="240"/>
              <w:jc w:val="center"/>
              <w:rPr>
                <w:szCs w:val="21"/>
              </w:rPr>
            </w:pPr>
            <w:r>
              <w:rPr>
                <w:szCs w:val="21"/>
              </w:rPr>
              <w:t>内存占用率</w:t>
            </w:r>
          </w:p>
        </w:tc>
        <w:tc>
          <w:tcPr>
            <w:tcW w:w="2410" w:type="dxa"/>
            <w:tcBorders>
              <w:top w:val="single" w:sz="4" w:space="0" w:color="FFFFFF"/>
              <w:left w:val="single" w:sz="4" w:space="0" w:color="FFFFFF"/>
              <w:bottom w:val="single" w:sz="4" w:space="0" w:color="FFFFFF"/>
              <w:right w:val="single" w:sz="4" w:space="0" w:color="FFFFFF"/>
            </w:tcBorders>
          </w:tcPr>
          <w:p w14:paraId="0A9013C6" w14:textId="77777777" w:rsidR="00EE315F" w:rsidRDefault="00204804">
            <w:pPr>
              <w:spacing w:line="264" w:lineRule="auto"/>
              <w:ind w:firstLine="240"/>
              <w:jc w:val="center"/>
              <w:rPr>
                <w:szCs w:val="21"/>
              </w:rPr>
            </w:pPr>
            <w:r>
              <w:rPr>
                <w:szCs w:val="21"/>
              </w:rPr>
              <w:t>12.7MB~15.3MB</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60719D4" w14:textId="77777777" w:rsidR="00EE315F" w:rsidRDefault="00204804">
            <w:pPr>
              <w:spacing w:line="264" w:lineRule="auto"/>
              <w:ind w:firstLine="240"/>
              <w:jc w:val="center"/>
              <w:rPr>
                <w:szCs w:val="21"/>
              </w:rPr>
            </w:pPr>
            <w:r>
              <w:rPr>
                <w:szCs w:val="21"/>
              </w:rPr>
              <w:t>9.2MB~11.8MB</w:t>
            </w:r>
          </w:p>
        </w:tc>
        <w:tc>
          <w:tcPr>
            <w:tcW w:w="3239" w:type="dxa"/>
            <w:gridSpan w:val="4"/>
            <w:tcBorders>
              <w:top w:val="single" w:sz="4" w:space="0" w:color="FFFFFF"/>
              <w:left w:val="single" w:sz="4" w:space="0" w:color="FFFFFF"/>
              <w:bottom w:val="single" w:sz="4" w:space="0" w:color="FFFFFF"/>
              <w:right w:val="nil"/>
            </w:tcBorders>
          </w:tcPr>
          <w:p w14:paraId="59768087" w14:textId="77777777" w:rsidR="00EE315F" w:rsidRDefault="00204804">
            <w:pPr>
              <w:spacing w:line="264" w:lineRule="auto"/>
              <w:ind w:firstLine="240"/>
              <w:rPr>
                <w:szCs w:val="21"/>
              </w:rPr>
            </w:pPr>
            <w:r>
              <w:rPr>
                <w:rFonts w:hint="eastAsia"/>
                <w:szCs w:val="21"/>
              </w:rPr>
              <w:t>27.5%</w:t>
            </w:r>
            <w:r>
              <w:rPr>
                <w:rFonts w:hint="eastAsia"/>
                <w:szCs w:val="21"/>
              </w:rPr>
              <w:t>↓</w:t>
            </w:r>
          </w:p>
        </w:tc>
      </w:tr>
      <w:tr w:rsidR="00EE315F" w14:paraId="7C8E43D6" w14:textId="77777777">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BCC1BB9" w14:textId="77777777" w:rsidR="00EE315F" w:rsidRDefault="00204804">
            <w:pPr>
              <w:spacing w:line="264" w:lineRule="auto"/>
              <w:ind w:firstLine="240"/>
              <w:jc w:val="center"/>
              <w:rPr>
                <w:szCs w:val="21"/>
              </w:rPr>
            </w:pPr>
            <w:r>
              <w:rPr>
                <w:szCs w:val="21"/>
              </w:rPr>
              <w:t>首屏渲染时间</w:t>
            </w:r>
          </w:p>
        </w:tc>
        <w:tc>
          <w:tcPr>
            <w:tcW w:w="2410" w:type="dxa"/>
            <w:tcBorders>
              <w:top w:val="single" w:sz="4" w:space="0" w:color="FFFFFF"/>
              <w:left w:val="single" w:sz="4" w:space="0" w:color="FFFFFF"/>
              <w:bottom w:val="single" w:sz="4" w:space="0" w:color="FFFFFF"/>
              <w:right w:val="single" w:sz="4" w:space="0" w:color="FFFFFF"/>
            </w:tcBorders>
          </w:tcPr>
          <w:p w14:paraId="18C9A094" w14:textId="77777777" w:rsidR="00EE315F" w:rsidRDefault="00204804">
            <w:pPr>
              <w:spacing w:line="264" w:lineRule="auto"/>
              <w:ind w:firstLine="240"/>
              <w:jc w:val="center"/>
              <w:rPr>
                <w:szCs w:val="21"/>
              </w:rPr>
            </w:pPr>
            <w:r>
              <w:rPr>
                <w:szCs w:val="21"/>
              </w:rPr>
              <w:t>1.8s~2.4s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0503BFD" w14:textId="77777777" w:rsidR="00EE315F" w:rsidRDefault="00204804">
            <w:pPr>
              <w:spacing w:line="264" w:lineRule="auto"/>
              <w:ind w:firstLine="240"/>
              <w:jc w:val="center"/>
              <w:rPr>
                <w:szCs w:val="21"/>
              </w:rPr>
            </w:pPr>
            <w:r>
              <w:rPr>
                <w:szCs w:val="21"/>
              </w:rPr>
              <w:t>1.2s~1.6s</w:t>
            </w:r>
          </w:p>
        </w:tc>
        <w:tc>
          <w:tcPr>
            <w:tcW w:w="3239" w:type="dxa"/>
            <w:gridSpan w:val="4"/>
            <w:tcBorders>
              <w:top w:val="single" w:sz="4" w:space="0" w:color="FFFFFF"/>
              <w:left w:val="single" w:sz="4" w:space="0" w:color="FFFFFF"/>
              <w:bottom w:val="single" w:sz="4" w:space="0" w:color="FFFFFF"/>
              <w:right w:val="nil"/>
            </w:tcBorders>
          </w:tcPr>
          <w:p w14:paraId="2119F9BB" w14:textId="77777777" w:rsidR="00EE315F" w:rsidRDefault="00204804">
            <w:pPr>
              <w:spacing w:line="264" w:lineRule="auto"/>
              <w:ind w:firstLine="240"/>
              <w:rPr>
                <w:szCs w:val="21"/>
              </w:rPr>
            </w:pPr>
            <w:r>
              <w:rPr>
                <w:szCs w:val="21"/>
              </w:rPr>
              <w:t>33.3%↓</w:t>
            </w:r>
          </w:p>
        </w:tc>
      </w:tr>
      <w:tr w:rsidR="00EE315F" w14:paraId="3FA413D5" w14:textId="77777777">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78CD6D36" w14:textId="77777777" w:rsidR="00EE315F" w:rsidRDefault="00204804">
            <w:pPr>
              <w:spacing w:line="264" w:lineRule="auto"/>
              <w:ind w:firstLine="240"/>
              <w:jc w:val="center"/>
              <w:rPr>
                <w:szCs w:val="21"/>
              </w:rPr>
            </w:pPr>
            <w:r>
              <w:rPr>
                <w:szCs w:val="21"/>
              </w:rPr>
              <w:t>数据绑定效率</w:t>
            </w:r>
          </w:p>
        </w:tc>
        <w:tc>
          <w:tcPr>
            <w:tcW w:w="2410" w:type="dxa"/>
            <w:tcBorders>
              <w:top w:val="single" w:sz="4" w:space="0" w:color="FFFFFF"/>
              <w:left w:val="single" w:sz="4" w:space="0" w:color="FFFFFF"/>
              <w:bottom w:val="single" w:sz="4" w:space="0" w:color="FFFFFF"/>
              <w:right w:val="single" w:sz="4" w:space="0" w:color="FFFFFF"/>
            </w:tcBorders>
          </w:tcPr>
          <w:p w14:paraId="56E3EA31" w14:textId="77777777" w:rsidR="00EE315F" w:rsidRDefault="00204804">
            <w:pPr>
              <w:spacing w:line="264" w:lineRule="auto"/>
              <w:ind w:firstLine="240"/>
              <w:jc w:val="center"/>
              <w:rPr>
                <w:szCs w:val="21"/>
              </w:rPr>
            </w:pPr>
            <w:r>
              <w:rPr>
                <w:szCs w:val="21"/>
              </w:rPr>
              <w:t>手动更新（约</w:t>
            </w:r>
            <w:r>
              <w:rPr>
                <w:szCs w:val="21"/>
              </w:rPr>
              <w:t>320ms/</w:t>
            </w:r>
            <w:r>
              <w:rPr>
                <w:szCs w:val="21"/>
              </w:rPr>
              <w:t>万次）</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BE3B636" w14:textId="77777777" w:rsidR="00EE315F" w:rsidRDefault="00204804">
            <w:pPr>
              <w:spacing w:line="264" w:lineRule="auto"/>
              <w:ind w:firstLine="240"/>
              <w:jc w:val="center"/>
              <w:rPr>
                <w:szCs w:val="21"/>
              </w:rPr>
            </w:pPr>
            <w:r>
              <w:rPr>
                <w:szCs w:val="21"/>
              </w:rPr>
              <w:t>响应式绑定（约</w:t>
            </w:r>
            <w:r>
              <w:rPr>
                <w:szCs w:val="21"/>
              </w:rPr>
              <w:t>210ms/</w:t>
            </w:r>
            <w:r>
              <w:rPr>
                <w:szCs w:val="21"/>
              </w:rPr>
              <w:t>万次）</w:t>
            </w:r>
          </w:p>
        </w:tc>
        <w:tc>
          <w:tcPr>
            <w:tcW w:w="3239" w:type="dxa"/>
            <w:gridSpan w:val="4"/>
            <w:tcBorders>
              <w:top w:val="single" w:sz="4" w:space="0" w:color="FFFFFF"/>
              <w:left w:val="single" w:sz="4" w:space="0" w:color="FFFFFF"/>
              <w:bottom w:val="single" w:sz="4" w:space="0" w:color="FFFFFF"/>
              <w:right w:val="nil"/>
            </w:tcBorders>
          </w:tcPr>
          <w:p w14:paraId="69D230B9" w14:textId="77777777" w:rsidR="00EE315F" w:rsidRDefault="00204804">
            <w:pPr>
              <w:spacing w:line="264" w:lineRule="auto"/>
              <w:ind w:firstLine="240"/>
              <w:rPr>
                <w:szCs w:val="21"/>
              </w:rPr>
            </w:pPr>
            <w:r>
              <w:rPr>
                <w:szCs w:val="21"/>
              </w:rPr>
              <w:t>34.4%↑</w:t>
            </w:r>
          </w:p>
        </w:tc>
      </w:tr>
      <w:tr w:rsidR="00EE315F" w14:paraId="562B73A0" w14:textId="77777777">
        <w:trPr>
          <w:gridAfter w:val="3"/>
          <w:wAfter w:w="2105" w:type="dxa"/>
          <w:trHeight w:val="340"/>
        </w:trPr>
        <w:tc>
          <w:tcPr>
            <w:tcW w:w="2268" w:type="dxa"/>
            <w:gridSpan w:val="2"/>
            <w:tcBorders>
              <w:top w:val="single" w:sz="4" w:space="0" w:color="FFFFFF"/>
              <w:left w:val="nil"/>
              <w:bottom w:val="single" w:sz="4" w:space="0" w:color="FFFFFF"/>
              <w:right w:val="single" w:sz="4" w:space="0" w:color="FFFFFF"/>
            </w:tcBorders>
            <w:vAlign w:val="center"/>
          </w:tcPr>
          <w:p w14:paraId="39AEB702" w14:textId="77777777" w:rsidR="00EE315F" w:rsidRDefault="00204804">
            <w:pPr>
              <w:spacing w:line="264" w:lineRule="auto"/>
              <w:ind w:firstLine="240"/>
              <w:jc w:val="center"/>
              <w:rPr>
                <w:szCs w:val="21"/>
              </w:rPr>
            </w:pPr>
            <w:r>
              <w:rPr>
                <w:szCs w:val="21"/>
              </w:rPr>
              <w:t>GPU</w:t>
            </w:r>
            <w:r>
              <w:rPr>
                <w:szCs w:val="21"/>
              </w:rPr>
              <w:t>渲染帧</w:t>
            </w:r>
          </w:p>
        </w:tc>
        <w:tc>
          <w:tcPr>
            <w:tcW w:w="2410" w:type="dxa"/>
            <w:tcBorders>
              <w:top w:val="single" w:sz="4" w:space="0" w:color="FFFFFF"/>
              <w:left w:val="single" w:sz="4" w:space="0" w:color="FFFFFF"/>
              <w:bottom w:val="single" w:sz="4" w:space="0" w:color="FFFFFF"/>
              <w:right w:val="single" w:sz="4" w:space="0" w:color="FFFFFF"/>
            </w:tcBorders>
          </w:tcPr>
          <w:p w14:paraId="067E0956" w14:textId="77777777" w:rsidR="00EE315F" w:rsidRDefault="00204804">
            <w:pPr>
              <w:spacing w:line="264" w:lineRule="auto"/>
              <w:ind w:firstLine="240"/>
              <w:jc w:val="center"/>
              <w:rPr>
                <w:szCs w:val="21"/>
              </w:rPr>
            </w:pPr>
            <w:r>
              <w:rPr>
                <w:szCs w:val="21"/>
              </w:rPr>
              <w:t>45~52 FPS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EAFA3BC" w14:textId="77777777" w:rsidR="00EE315F" w:rsidRDefault="00204804">
            <w:pPr>
              <w:spacing w:line="264" w:lineRule="auto"/>
              <w:ind w:firstLine="240"/>
              <w:jc w:val="center"/>
              <w:rPr>
                <w:szCs w:val="21"/>
              </w:rPr>
            </w:pPr>
            <w:r>
              <w:rPr>
                <w:szCs w:val="21"/>
              </w:rPr>
              <w:t>58~63 FPS</w:t>
            </w:r>
          </w:p>
        </w:tc>
        <w:tc>
          <w:tcPr>
            <w:tcW w:w="1134" w:type="dxa"/>
            <w:tcBorders>
              <w:top w:val="single" w:sz="4" w:space="0" w:color="FFFFFF"/>
              <w:left w:val="single" w:sz="4" w:space="0" w:color="FFFFFF"/>
              <w:bottom w:val="single" w:sz="4" w:space="0" w:color="FFFFFF"/>
              <w:right w:val="single" w:sz="4" w:space="0" w:color="FFFFFF"/>
            </w:tcBorders>
          </w:tcPr>
          <w:p w14:paraId="2A884A10" w14:textId="77777777" w:rsidR="00EE315F" w:rsidRDefault="00204804">
            <w:pPr>
              <w:spacing w:line="264" w:lineRule="auto"/>
              <w:ind w:firstLine="240"/>
              <w:jc w:val="center"/>
              <w:rPr>
                <w:szCs w:val="21"/>
              </w:rPr>
            </w:pPr>
            <w:r>
              <w:rPr>
                <w:szCs w:val="21"/>
              </w:rPr>
              <w:t>28.9%↑</w:t>
            </w:r>
          </w:p>
        </w:tc>
      </w:tr>
      <w:tr w:rsidR="00EE315F" w14:paraId="005FB747" w14:textId="77777777">
        <w:trPr>
          <w:gridAfter w:val="2"/>
          <w:wAfter w:w="1821" w:type="dxa"/>
          <w:trHeight w:val="340"/>
        </w:trPr>
        <w:tc>
          <w:tcPr>
            <w:tcW w:w="2268" w:type="dxa"/>
            <w:gridSpan w:val="2"/>
            <w:tcBorders>
              <w:top w:val="single" w:sz="4" w:space="0" w:color="FFFFFF"/>
              <w:left w:val="nil"/>
              <w:bottom w:val="single" w:sz="12" w:space="0" w:color="auto"/>
              <w:right w:val="single" w:sz="4" w:space="0" w:color="FFFFFF"/>
            </w:tcBorders>
            <w:vAlign w:val="center"/>
          </w:tcPr>
          <w:p w14:paraId="5313F06A" w14:textId="77777777" w:rsidR="00EE315F" w:rsidRDefault="00204804">
            <w:pPr>
              <w:spacing w:line="264" w:lineRule="auto"/>
              <w:ind w:firstLine="240"/>
              <w:jc w:val="center"/>
              <w:rPr>
                <w:szCs w:val="21"/>
              </w:rPr>
            </w:pPr>
            <w:r>
              <w:rPr>
                <w:szCs w:val="21"/>
              </w:rPr>
              <w:t>Web Workers</w:t>
            </w:r>
            <w:r>
              <w:rPr>
                <w:szCs w:val="21"/>
              </w:rPr>
              <w:t>支持</w:t>
            </w:r>
          </w:p>
        </w:tc>
        <w:tc>
          <w:tcPr>
            <w:tcW w:w="2410" w:type="dxa"/>
            <w:tcBorders>
              <w:top w:val="single" w:sz="4" w:space="0" w:color="FFFFFF"/>
              <w:left w:val="single" w:sz="4" w:space="0" w:color="FFFFFF"/>
              <w:bottom w:val="single" w:sz="12" w:space="0" w:color="auto"/>
              <w:right w:val="single" w:sz="4" w:space="0" w:color="FFFFFF"/>
            </w:tcBorders>
          </w:tcPr>
          <w:p w14:paraId="3EFB0047" w14:textId="77777777" w:rsidR="00EE315F" w:rsidRDefault="00204804">
            <w:pPr>
              <w:spacing w:line="264" w:lineRule="auto"/>
              <w:ind w:firstLine="240"/>
              <w:jc w:val="center"/>
              <w:rPr>
                <w:szCs w:val="21"/>
              </w:rPr>
            </w:pPr>
            <w:r>
              <w:rPr>
                <w:szCs w:val="21"/>
              </w:rPr>
              <w:t>基础支持</w:t>
            </w:r>
          </w:p>
        </w:tc>
        <w:tc>
          <w:tcPr>
            <w:tcW w:w="2268" w:type="dxa"/>
            <w:gridSpan w:val="2"/>
            <w:tcBorders>
              <w:top w:val="single" w:sz="4" w:space="0" w:color="FFFFFF"/>
              <w:left w:val="single" w:sz="4" w:space="0" w:color="FFFFFF"/>
              <w:bottom w:val="single" w:sz="12" w:space="0" w:color="auto"/>
              <w:right w:val="single" w:sz="4" w:space="0" w:color="FFFFFF"/>
            </w:tcBorders>
            <w:vAlign w:val="center"/>
          </w:tcPr>
          <w:p w14:paraId="3E46819B" w14:textId="77777777" w:rsidR="00EE315F" w:rsidRDefault="00204804">
            <w:pPr>
              <w:spacing w:line="264" w:lineRule="auto"/>
              <w:ind w:firstLine="240"/>
              <w:jc w:val="center"/>
              <w:rPr>
                <w:szCs w:val="21"/>
              </w:rPr>
            </w:pPr>
            <w:r>
              <w:rPr>
                <w:szCs w:val="21"/>
              </w:rPr>
              <w:t>优化型</w:t>
            </w:r>
            <w:proofErr w:type="gramStart"/>
            <w:r>
              <w:rPr>
                <w:szCs w:val="21"/>
              </w:rPr>
              <w:t>异步支持</w:t>
            </w:r>
            <w:proofErr w:type="gramEnd"/>
          </w:p>
        </w:tc>
        <w:tc>
          <w:tcPr>
            <w:tcW w:w="1418" w:type="dxa"/>
            <w:gridSpan w:val="2"/>
            <w:tcBorders>
              <w:top w:val="single" w:sz="4" w:space="0" w:color="FFFFFF"/>
              <w:left w:val="single" w:sz="4" w:space="0" w:color="FFFFFF"/>
              <w:bottom w:val="single" w:sz="12" w:space="0" w:color="auto"/>
              <w:right w:val="single" w:sz="4" w:space="0" w:color="FFFFFF"/>
            </w:tcBorders>
          </w:tcPr>
          <w:p w14:paraId="3B1979CD" w14:textId="77777777" w:rsidR="00EE315F" w:rsidRDefault="00204804">
            <w:pPr>
              <w:spacing w:line="264" w:lineRule="auto"/>
              <w:ind w:firstLine="240"/>
              <w:rPr>
                <w:szCs w:val="21"/>
              </w:rPr>
            </w:pPr>
            <w:r>
              <w:rPr>
                <w:szCs w:val="21"/>
              </w:rPr>
              <w:t>28.9%↑</w:t>
            </w:r>
          </w:p>
        </w:tc>
      </w:tr>
    </w:tbl>
    <w:p w14:paraId="4AD8C5E8"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 xml:space="preserve">2. </w:t>
      </w:r>
      <w:r>
        <w:rPr>
          <w:rFonts w:ascii="Times New Roman" w:hAnsi="Times New Roman" w:cs="Times New Roman" w:hint="eastAsia"/>
          <w:kern w:val="2"/>
        </w:rPr>
        <w:t>由于地质数据量庞大（包括钻孔、地层、断层、巷道等模型数据），若采用传统的同步加载方式，页面初始化时间会显著增加，很大影响用户体验。因此，在优化过程中，系统采用了异步数据加载与增量渲染技术，使得模型数据能够分批次动态加载，避免一次性加载造成的性能卡顿，如图。</w:t>
      </w:r>
    </w:p>
    <w:p w14:paraId="79C5B499" w14:textId="77777777" w:rsidR="00EE315F" w:rsidRDefault="00204804">
      <w:pPr>
        <w:snapToGrid w:val="0"/>
        <w:spacing w:after="120" w:line="300" w:lineRule="auto"/>
        <w:ind w:firstLineChars="200" w:firstLine="480"/>
        <w:jc w:val="center"/>
        <w:rPr>
          <w:rFonts w:ascii="Cambria Math" w:hAnsi="Cambria Math"/>
        </w:rPr>
      </w:pPr>
      <w:r>
        <w:rPr>
          <w:rFonts w:ascii="Cambria Math" w:hAnsi="Cambria Math"/>
          <w:noProof/>
        </w:rPr>
        <w:drawing>
          <wp:inline distT="0" distB="0" distL="0" distR="0" wp14:anchorId="28E26AB7" wp14:editId="1124B19F">
            <wp:extent cx="3938905" cy="2092960"/>
            <wp:effectExtent l="0" t="0" r="0" b="2540"/>
            <wp:docPr id="699282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8287" name="图片 1" descr="图表, 折线图&#10;&#10;描述已自动生成"/>
                    <pic:cNvPicPr>
                      <a:picLocks noChangeAspect="1"/>
                    </pic:cNvPicPr>
                  </pic:nvPicPr>
                  <pic:blipFill>
                    <a:blip r:embed="rId90"/>
                    <a:stretch>
                      <a:fillRect/>
                    </a:stretch>
                  </pic:blipFill>
                  <pic:spPr>
                    <a:xfrm>
                      <a:off x="0" y="0"/>
                      <a:ext cx="3950884" cy="2099488"/>
                    </a:xfrm>
                    <a:prstGeom prst="rect">
                      <a:avLst/>
                    </a:prstGeom>
                  </pic:spPr>
                </pic:pic>
              </a:graphicData>
            </a:graphic>
          </wp:inline>
        </w:drawing>
      </w:r>
    </w:p>
    <w:p w14:paraId="00895105"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图</w:t>
      </w:r>
      <w:r>
        <w:rPr>
          <w:rFonts w:ascii="Times New Roman" w:hint="eastAsia"/>
          <w:sz w:val="21"/>
          <w:szCs w:val="21"/>
        </w:rPr>
        <w:t xml:space="preserve">4.16 </w:t>
      </w:r>
      <w:r>
        <w:rPr>
          <w:rFonts w:ascii="Times New Roman" w:hint="eastAsia"/>
          <w:sz w:val="21"/>
          <w:szCs w:val="21"/>
        </w:rPr>
        <w:t>分批次累计加载时间对比</w:t>
      </w:r>
    </w:p>
    <w:p w14:paraId="36059E72"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Fig.</w:t>
      </w:r>
      <w:r>
        <w:rPr>
          <w:rFonts w:ascii="Times New Roman" w:hint="eastAsia"/>
          <w:sz w:val="21"/>
          <w:szCs w:val="21"/>
        </w:rPr>
        <w:t xml:space="preserve"> 4</w:t>
      </w:r>
      <w:r>
        <w:rPr>
          <w:rFonts w:ascii="Times New Roman"/>
          <w:sz w:val="21"/>
          <w:szCs w:val="21"/>
        </w:rPr>
        <w:t>.</w:t>
      </w:r>
      <w:r>
        <w:rPr>
          <w:rFonts w:ascii="Times New Roman" w:hint="eastAsia"/>
          <w:sz w:val="21"/>
          <w:szCs w:val="21"/>
        </w:rPr>
        <w:t>16</w:t>
      </w:r>
      <w:r>
        <w:rPr>
          <w:rFonts w:ascii="Times New Roman"/>
          <w:sz w:val="21"/>
          <w:szCs w:val="21"/>
        </w:rPr>
        <w:t xml:space="preserve"> Comparison of cumulative loading time in batches</w:t>
      </w:r>
    </w:p>
    <w:p w14:paraId="6353499C"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 xml:space="preserve">Step1 </w:t>
      </w:r>
      <w:r>
        <w:rPr>
          <w:rFonts w:ascii="Times New Roman" w:hAnsi="Times New Roman" w:cs="Times New Roman" w:hint="eastAsia"/>
          <w:kern w:val="2"/>
        </w:rPr>
        <w:t>系统初始化时，仅加载基础场景（如场景、相机、光照、坐标轴等），避免页面首次渲染时卡顿。</w:t>
      </w:r>
    </w:p>
    <w:p w14:paraId="6BDEB05D"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Step2</w:t>
      </w:r>
      <w:r>
        <w:rPr>
          <w:rFonts w:ascii="Times New Roman" w:hAnsi="Times New Roman" w:cs="Times New Roman" w:hint="eastAsia"/>
          <w:kern w:val="2"/>
        </w:rPr>
        <w:t>通过异步请求后端接口，逐步获取地质数据（如钻孔、地层、断层、巷道等）。</w:t>
      </w:r>
    </w:p>
    <w:p w14:paraId="45B28BEF"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Step3</w:t>
      </w:r>
      <w:r>
        <w:rPr>
          <w:rFonts w:ascii="Times New Roman" w:hAnsi="Times New Roman" w:cs="Times New Roman" w:hint="eastAsia"/>
          <w:kern w:val="2"/>
        </w:rPr>
        <w:t>为了防止数据量过大导致页面卡顿，采用分批次加载数据的方式，即优先加载核心区域或用户当前视角内的数据，并在用户</w:t>
      </w:r>
      <w:proofErr w:type="gramStart"/>
      <w:r>
        <w:rPr>
          <w:rFonts w:ascii="Times New Roman" w:hAnsi="Times New Roman" w:cs="Times New Roman" w:hint="eastAsia"/>
          <w:kern w:val="2"/>
        </w:rPr>
        <w:t>交互或</w:t>
      </w:r>
      <w:proofErr w:type="gramEnd"/>
      <w:r>
        <w:rPr>
          <w:rFonts w:ascii="Times New Roman" w:hAnsi="Times New Roman" w:cs="Times New Roman" w:hint="eastAsia"/>
          <w:kern w:val="2"/>
        </w:rPr>
        <w:t>视角移动时，动态请求并渲染新的数据。</w:t>
      </w:r>
    </w:p>
    <w:p w14:paraId="287536CE"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增量渲染机制确保新加载的数据能无缝叠加到已有的模型中，而不影响已渲染的部分，从而保持良好的交互流畅度。，这种优化方式不仅减少了一次性加载带来的性能消耗，还提高了模型的加载速度，使得</w:t>
      </w:r>
      <w:r>
        <w:rPr>
          <w:rFonts w:ascii="Times New Roman" w:hAnsi="Times New Roman" w:cs="Times New Roman" w:hint="eastAsia"/>
          <w:kern w:val="2"/>
        </w:rPr>
        <w:t>用户可以在数据逐步加载的过程中进行交互，而无需等待所有数据加载完毕后才能查看地质结构。</w:t>
      </w:r>
    </w:p>
    <w:p w14:paraId="044852B8" w14:textId="77777777" w:rsidR="00EE315F" w:rsidRDefault="00204804">
      <w:pPr>
        <w:keepNext/>
        <w:keepLines/>
        <w:snapToGrid w:val="0"/>
        <w:spacing w:before="240" w:after="120" w:line="360" w:lineRule="auto"/>
        <w:outlineLvl w:val="1"/>
        <w:rPr>
          <w:rFonts w:eastAsia="黑体"/>
          <w:sz w:val="28"/>
          <w:szCs w:val="32"/>
        </w:rPr>
      </w:pPr>
      <w:bookmarkStart w:id="205" w:name="_Toc192629380"/>
      <w:r>
        <w:rPr>
          <w:rFonts w:eastAsia="黑体" w:hint="eastAsia"/>
          <w:sz w:val="28"/>
          <w:szCs w:val="32"/>
        </w:rPr>
        <w:t>4</w:t>
      </w:r>
      <w:r>
        <w:rPr>
          <w:rFonts w:eastAsia="黑体"/>
          <w:sz w:val="28"/>
          <w:szCs w:val="32"/>
        </w:rPr>
        <w:t>.</w:t>
      </w:r>
      <w:r>
        <w:rPr>
          <w:rFonts w:eastAsia="黑体" w:hint="eastAsia"/>
          <w:sz w:val="28"/>
          <w:szCs w:val="32"/>
        </w:rPr>
        <w:t>3</w:t>
      </w:r>
      <w:r>
        <w:rPr>
          <w:rFonts w:eastAsia="黑体" w:hint="eastAsia"/>
          <w:bCs/>
        </w:rPr>
        <w:t>地层层间距分布计算</w:t>
      </w:r>
      <w:bookmarkEnd w:id="205"/>
    </w:p>
    <w:p w14:paraId="6354013E"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地层层间距是地质模型可视化中描述地层厚度的重要指标，通过三维几何建模方法，结合可视化技术，可以计算并显示不同地层间的间距分布情况。本节以几何模型</w:t>
      </w:r>
      <w:proofErr w:type="gramStart"/>
      <w:r>
        <w:rPr>
          <w:rFonts w:ascii="Times New Roman" w:hAnsi="Times New Roman" w:cs="Times New Roman" w:hint="eastAsia"/>
          <w:kern w:val="2"/>
        </w:rPr>
        <w:t>的点集数据</w:t>
      </w:r>
      <w:proofErr w:type="gramEnd"/>
      <w:r>
        <w:rPr>
          <w:rFonts w:ascii="Times New Roman" w:hAnsi="Times New Roman" w:cs="Times New Roman" w:hint="eastAsia"/>
          <w:kern w:val="2"/>
        </w:rPr>
        <w:t>和三角面为基础，采用射线与三角形面交点检测的方法，计算当前</w:t>
      </w:r>
      <w:proofErr w:type="gramStart"/>
      <w:r>
        <w:rPr>
          <w:rFonts w:ascii="Times New Roman" w:hAnsi="Times New Roman" w:cs="Times New Roman" w:hint="eastAsia"/>
          <w:kern w:val="2"/>
        </w:rPr>
        <w:t>地层点集数据</w:t>
      </w:r>
      <w:proofErr w:type="gramEnd"/>
      <w:r>
        <w:rPr>
          <w:rFonts w:ascii="Times New Roman" w:hAnsi="Times New Roman" w:cs="Times New Roman" w:hint="eastAsia"/>
          <w:kern w:val="2"/>
        </w:rPr>
        <w:t>到目标地层的距离，计算流程如下。</w:t>
      </w:r>
    </w:p>
    <w:p w14:paraId="13228C89"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源地层和目标地层均由三角网格表示，源地层上选取任意点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oMath>
      <w:r>
        <w:rPr>
          <w:rFonts w:ascii="Times New Roman" w:hAnsi="Times New Roman" w:cs="Times New Roman" w:hint="eastAsia"/>
          <w:kern w:val="2"/>
        </w:rPr>
        <w:t>作为计算的起点，目标地层由多个三角形面</w:t>
      </w:r>
      <m:oMath>
        <m:sSub>
          <m:sSubPr>
            <m:ctrlPr>
              <w:rPr>
                <w:rFonts w:ascii="Cambria Math" w:hAnsi="Cambria Math" w:cs="Times New Roman"/>
                <w:kern w:val="2"/>
              </w:rPr>
            </m:ctrlPr>
          </m:sSubPr>
          <m:e>
            <m:r>
              <w:rPr>
                <w:rFonts w:ascii="Cambria Math" w:hAnsi="Cambria Math" w:cs="Times New Roman"/>
                <w:kern w:val="2"/>
              </w:rPr>
              <m:t>T</m:t>
            </m:r>
          </m:e>
          <m:sub>
            <m:r>
              <w:rPr>
                <w:rFonts w:ascii="Cambria Math" w:hAnsi="Cambria Math" w:cs="Times New Roman"/>
                <w:kern w:val="2"/>
              </w:rPr>
              <m:t>i</m:t>
            </m:r>
          </m:sub>
        </m:sSub>
        <m:d>
          <m:dPr>
            <m:begChr m:val="（"/>
            <m:endChr m:val="）"/>
            <m:ctrlPr>
              <w:rPr>
                <w:rFonts w:ascii="Cambria Math" w:hAnsi="Cambria Math" w:cs="Times New Roman"/>
                <w:kern w:val="2"/>
              </w:rPr>
            </m:ctrlPr>
          </m:dPr>
          <m:e>
            <m:r>
              <w:rPr>
                <w:rFonts w:ascii="Cambria Math" w:hAnsi="Cambria Math" w:cs="Times New Roman"/>
                <w:kern w:val="2"/>
              </w:rPr>
              <m:t>i</m:t>
            </m:r>
            <m:r>
              <m:rPr>
                <m:sty m:val="p"/>
              </m:rPr>
              <w:rPr>
                <w:rFonts w:ascii="Cambria Math" w:hAnsi="Cambria Math" w:cs="Times New Roman"/>
                <w:kern w:val="2"/>
              </w:rPr>
              <m:t>=1,2,…,</m:t>
            </m:r>
            <m:r>
              <w:rPr>
                <w:rFonts w:ascii="Cambria Math" w:hAnsi="Cambria Math" w:cs="Times New Roman"/>
                <w:kern w:val="2"/>
              </w:rPr>
              <m:t>n</m:t>
            </m:r>
          </m:e>
        </m:d>
      </m:oMath>
      <w:r>
        <w:rPr>
          <w:rFonts w:ascii="Times New Roman" w:hAnsi="Times New Roman" w:cs="Times New Roman" w:hint="eastAsia"/>
          <w:kern w:val="2"/>
        </w:rPr>
        <w:t>表示，每个三角形面由三个顶点</w:t>
      </w:r>
      <m:oMath>
        <m:sSub>
          <m:sSubPr>
            <m:ctrlPr>
              <w:rPr>
                <w:rFonts w:ascii="Cambria Math" w:hAnsi="Cambria Math" w:cs="Times New Roman"/>
                <w:kern w:val="2"/>
              </w:rPr>
            </m:ctrlPr>
          </m:sSubPr>
          <m:e>
            <m:r>
              <w:rPr>
                <w:rFonts w:ascii="Cambria Math" w:hAnsi="Cambria Math" w:cs="Times New Roman"/>
                <w:kern w:val="2"/>
              </w:rPr>
              <m:t>V</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V</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V</m:t>
            </m:r>
          </m:e>
          <m:sub>
            <m:r>
              <m:rPr>
                <m:sty m:val="p"/>
              </m:rPr>
              <w:rPr>
                <w:rFonts w:ascii="Cambria Math" w:hAnsi="Cambria Math" w:cs="Times New Roman"/>
                <w:kern w:val="2"/>
              </w:rPr>
              <m:t>3</m:t>
            </m:r>
          </m:sub>
        </m:sSub>
      </m:oMath>
      <w:r>
        <w:rPr>
          <w:rFonts w:ascii="Times New Roman" w:hAnsi="Times New Roman" w:cs="Times New Roman" w:hint="eastAsia"/>
          <w:kern w:val="2"/>
        </w:rPr>
        <w:t>定义。</w:t>
      </w:r>
    </w:p>
    <w:p w14:paraId="79A33884"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Step1</w:t>
      </w:r>
      <w:r>
        <w:rPr>
          <w:rFonts w:ascii="Times New Roman" w:hAnsi="Times New Roman" w:cs="Times New Roman" w:hint="eastAsia"/>
          <w:kern w:val="2"/>
        </w:rPr>
        <w:t>定义射线，射线是从当前三维坐标点</w:t>
      </w:r>
      <m:oMath>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s</m:t>
            </m:r>
          </m:sub>
        </m:sSub>
        <m:r>
          <m:rPr>
            <m:sty m:val="p"/>
          </m:rPr>
          <w:rPr>
            <w:rFonts w:ascii="Cambria Math" w:hAnsi="Cambria Math" w:cs="Times New Roman"/>
            <w:kern w:val="2"/>
          </w:rPr>
          <m:t>)</m:t>
        </m:r>
      </m:oMath>
      <w:r>
        <w:rPr>
          <w:rFonts w:ascii="Times New Roman" w:hAnsi="Times New Roman" w:cs="Times New Roman" w:hint="eastAsia"/>
          <w:kern w:val="2"/>
        </w:rPr>
        <w:t>出发，方向指向</w:t>
      </w:r>
      <w:proofErr w:type="gramStart"/>
      <w:r>
        <w:rPr>
          <w:rFonts w:ascii="Times New Roman" w:hAnsi="Times New Roman" w:cs="Times New Roman" w:hint="eastAsia"/>
          <w:kern w:val="2"/>
        </w:rPr>
        <w:t>一个拟造点</w:t>
      </w:r>
      <w:proofErr w:type="gramEnd"/>
      <m:oMath>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t</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s</m:t>
            </m:r>
          </m:sub>
        </m:sSub>
        <m:r>
          <m:rPr>
            <m:sty m:val="p"/>
          </m:rPr>
          <w:rPr>
            <w:rFonts w:ascii="Cambria Math" w:hAnsi="Cambria Math" w:cs="Times New Roman"/>
            <w:kern w:val="2"/>
          </w:rPr>
          <m:t>+Δz)</m:t>
        </m:r>
      </m:oMath>
      <w:r>
        <w:rPr>
          <w:rFonts w:ascii="Times New Roman" w:hAnsi="Times New Roman" w:cs="Times New Roman" w:hint="eastAsia"/>
          <w:kern w:val="2"/>
        </w:rPr>
        <w:t>，射线方向</w:t>
      </w:r>
      <w:r>
        <w:rPr>
          <w:rFonts w:ascii="Times New Roman" w:hAnsi="Times New Roman" w:cs="Times New Roman" w:hint="eastAsia"/>
          <w:kern w:val="2"/>
        </w:rPr>
        <w:t>D</w:t>
      </w:r>
      <w:r>
        <w:rPr>
          <w:rFonts w:ascii="Times New Roman" w:hAnsi="Times New Roman" w:cs="Times New Roman" w:hint="eastAsia"/>
          <w:kern w:val="2"/>
        </w:rPr>
        <w:t>按照公式</w:t>
      </w:r>
      <w:r>
        <w:rPr>
          <w:rFonts w:ascii="Times New Roman" w:hAnsi="Times New Roman" w:cs="Times New Roman" w:hint="eastAsia"/>
          <w:kern w:val="2"/>
        </w:rPr>
        <w:t>4.1</w:t>
      </w:r>
      <w:r>
        <w:rPr>
          <w:rFonts w:ascii="Times New Roman" w:hAnsi="Times New Roman" w:cs="Times New Roman" w:hint="eastAsia"/>
          <w:kern w:val="2"/>
        </w:rPr>
        <w:t>计算，从源地层的离散点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oMath>
      <w:r>
        <w:rPr>
          <w:rFonts w:ascii="Times New Roman" w:hAnsi="Times New Roman" w:cs="Times New Roman" w:hint="eastAsia"/>
          <w:kern w:val="2"/>
        </w:rPr>
        <w:t>发射射线按公式</w:t>
      </w:r>
      <w:r>
        <w:rPr>
          <w:rFonts w:ascii="Times New Roman" w:hAnsi="Times New Roman" w:cs="Times New Roman" w:hint="eastAsia"/>
          <w:kern w:val="2"/>
        </w:rPr>
        <w:t>4.2</w:t>
      </w:r>
      <w:r>
        <w:rPr>
          <w:rFonts w:ascii="Times New Roman" w:hAnsi="Times New Roman" w:cs="Times New Roman" w:hint="eastAsia"/>
          <w:kern w:val="2"/>
        </w:rPr>
        <w:t>定义。</w:t>
      </w:r>
    </w:p>
    <w:p w14:paraId="145A6E7A" w14:textId="77777777" w:rsidR="00EE315F" w:rsidRDefault="00204804">
      <w:pPr>
        <w:spacing w:line="400" w:lineRule="exact"/>
        <w:ind w:leftChars="100" w:left="240" w:firstLineChars="200" w:firstLine="480"/>
        <w:jc w:val="right"/>
      </w:pPr>
      <m:oMath>
        <m:r>
          <m:rPr>
            <m:sty m:val="p"/>
          </m:rPr>
          <w:rPr>
            <w:rFonts w:ascii="Cambria Math" w:hAnsi="Cambria Math"/>
          </w:rPr>
          <m:t>D</m:t>
        </m:r>
        <m: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t</m:t>
            </m:r>
          </m:sub>
        </m:sSub>
        <m: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s</m:t>
            </m:r>
          </m:sub>
        </m:sSub>
        <m:r>
          <w:rPr>
            <w:rFonts w:ascii="Cambria Math" w:hAnsi="Cambria Math"/>
          </w:rPr>
          <m:t>+</m:t>
        </m:r>
        <m:r>
          <m:rPr>
            <m:sty m:val="p"/>
          </m:rPr>
          <w:rPr>
            <w:rFonts w:ascii="Cambria Math" w:hAnsi="Cambria Math"/>
          </w:rPr>
          <m:t>Δz</m:t>
        </m:r>
        <m: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0,0,</m:t>
            </m:r>
            <m:r>
              <m:rPr>
                <m:sty m:val="p"/>
              </m:rPr>
              <w:rPr>
                <w:rFonts w:ascii="Cambria Math" w:hAnsi="Cambria Math"/>
              </w:rPr>
              <m:t>Δz</m:t>
            </m:r>
          </m:e>
        </m:d>
      </m:oMath>
      <w:r>
        <w:rPr>
          <w:rFonts w:hint="eastAsia"/>
        </w:rPr>
        <w:t xml:space="preserve">       </w:t>
      </w:r>
      <w:r>
        <w:rPr>
          <w:rFonts w:hint="eastAsia"/>
        </w:rPr>
        <w:t>（</w:t>
      </w:r>
      <w:r>
        <w:rPr>
          <w:rFonts w:ascii="Times New Roman" w:hAnsi="Times New Roman" w:cs="Times New Roman"/>
        </w:rPr>
        <w:t>4.1</w:t>
      </w:r>
      <w:r>
        <w:rPr>
          <w:rFonts w:hint="eastAsia"/>
        </w:rPr>
        <w:t>）</w:t>
      </w:r>
    </w:p>
    <w:p w14:paraId="650AE94F" w14:textId="77777777" w:rsidR="00EE315F" w:rsidRDefault="00204804">
      <w:pPr>
        <w:spacing w:line="400" w:lineRule="exact"/>
        <w:ind w:leftChars="100" w:left="240" w:firstLineChars="200" w:firstLine="480"/>
        <w:jc w:val="right"/>
      </w:pPr>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s</m:t>
            </m:r>
          </m:sub>
        </m:sSub>
        <m:r>
          <w:rPr>
            <w:rFonts w:ascii="Cambria Math" w:hAnsi="Cambria Math"/>
          </w:rPr>
          <m:t>+</m:t>
        </m:r>
        <m:r>
          <w:rPr>
            <w:rFonts w:ascii="Cambria Math" w:hAnsi="Cambria Math"/>
          </w:rPr>
          <m:t>t</m:t>
        </m:r>
        <m:r>
          <w:rPr>
            <w:rFonts w:ascii="Cambria Math" w:hAnsi="Cambria Math"/>
          </w:rPr>
          <m:t>·</m:t>
        </m:r>
        <m:r>
          <w:rPr>
            <w:rFonts w:ascii="Cambria Math" w:hAnsi="Cambria Math"/>
          </w:rPr>
          <m:t>D</m:t>
        </m:r>
        <m:r>
          <w:rPr>
            <w:rFonts w:ascii="Cambria Math" w:hAnsi="Cambria Math"/>
          </w:rPr>
          <m:t xml:space="preserve">,  </m:t>
        </m:r>
        <m:r>
          <w:rPr>
            <w:rFonts w:ascii="Cambria Math" w:hAnsi="Cambria Math"/>
          </w:rPr>
          <m:t>t</m:t>
        </m:r>
        <m:r>
          <w:rPr>
            <w:rFonts w:ascii="Cambria Math" w:hAnsi="Cambria Math"/>
          </w:rPr>
          <m:t>≥0</m:t>
        </m:r>
      </m:oMath>
      <w:r>
        <w:rPr>
          <w:rFonts w:hint="eastAsia"/>
        </w:rPr>
        <w:t xml:space="preserve">                 </w:t>
      </w:r>
      <w:r>
        <w:rPr>
          <w:rFonts w:hint="eastAsia"/>
        </w:rPr>
        <w:t>（</w:t>
      </w:r>
      <w:r>
        <w:rPr>
          <w:rFonts w:ascii="Times New Roman" w:hAnsi="Times New Roman" w:cs="Times New Roman"/>
        </w:rPr>
        <w:t>4.2</w:t>
      </w:r>
      <w:r>
        <w:rPr>
          <w:rFonts w:hint="eastAsia"/>
        </w:rPr>
        <w:t>）</w:t>
      </w:r>
    </w:p>
    <w:p w14:paraId="51440238" w14:textId="77777777" w:rsidR="00EE315F" w:rsidRDefault="00204804">
      <w:pPr>
        <w:widowControl w:val="0"/>
        <w:snapToGrid w:val="0"/>
        <w:spacing w:before="120" w:line="300" w:lineRule="auto"/>
        <w:jc w:val="both"/>
        <w:rPr>
          <w:rFonts w:ascii="Times New Roman" w:hAnsi="Times New Roman" w:cs="Times New Roman"/>
          <w:kern w:val="2"/>
        </w:rPr>
      </w:pPr>
      <w:r>
        <w:rPr>
          <w:rFonts w:ascii="Times New Roman" w:hAnsi="Times New Roman" w:cs="Times New Roman" w:hint="eastAsia"/>
          <w:kern w:val="2"/>
        </w:rPr>
        <w:t>式中：</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s</m:t>
                </m:r>
              </m:sub>
            </m:sSub>
          </m:e>
        </m:d>
      </m:oMath>
      <w:r>
        <w:rPr>
          <w:rFonts w:ascii="Times New Roman" w:hAnsi="Times New Roman" w:cs="Times New Roman" w:hint="eastAsia"/>
          <w:kern w:val="2"/>
        </w:rPr>
        <w:t>为射线起点，即当前点的位置；</w:t>
      </w:r>
      <m:oMath>
        <m:r>
          <w:rPr>
            <w:rFonts w:ascii="Cambria Math" w:hAnsi="Cambria Math" w:cs="Times New Roman"/>
            <w:kern w:val="2"/>
          </w:rPr>
          <m:t>D</m:t>
        </m:r>
      </m:oMath>
      <w:r>
        <w:rPr>
          <w:rFonts w:ascii="Times New Roman" w:hAnsi="Times New Roman" w:cs="Times New Roman" w:hint="eastAsia"/>
          <w:kern w:val="2"/>
        </w:rPr>
        <w:t>为射线方向向量；</w:t>
      </w:r>
      <m:oMath>
        <m:r>
          <m:rPr>
            <m:sty m:val="p"/>
          </m:rPr>
          <w:rPr>
            <w:rFonts w:ascii="Cambria Math" w:hAnsi="Cambria Math" w:cs="Times New Roman"/>
            <w:kern w:val="2"/>
          </w:rPr>
          <m:t>Δz</m:t>
        </m:r>
      </m:oMath>
      <w:r>
        <w:rPr>
          <w:rFonts w:ascii="Times New Roman" w:hAnsi="Times New Roman" w:cs="Times New Roman" w:hint="eastAsia"/>
          <w:kern w:val="2"/>
        </w:rPr>
        <w:t xml:space="preserve"> </w:t>
      </w:r>
      <w:r>
        <w:rPr>
          <w:rFonts w:ascii="Times New Roman" w:hAnsi="Times New Roman" w:cs="Times New Roman" w:hint="eastAsia"/>
          <w:kern w:val="2"/>
        </w:rPr>
        <w:t>是一个设定的阈值，</w:t>
      </w:r>
      <w:proofErr w:type="gramStart"/>
      <w:r>
        <w:rPr>
          <w:rFonts w:ascii="Times New Roman" w:hAnsi="Times New Roman" w:cs="Times New Roman" w:hint="eastAsia"/>
          <w:kern w:val="2"/>
        </w:rPr>
        <w:t>表示拟造点</w:t>
      </w:r>
      <w:proofErr w:type="gramEnd"/>
      <w:r>
        <w:rPr>
          <w:rFonts w:ascii="Times New Roman" w:hAnsi="Times New Roman" w:cs="Times New Roman" w:hint="eastAsia"/>
          <w:kern w:val="2"/>
        </w:rPr>
        <w:t>与当前点之间的高度增量。</w:t>
      </w:r>
    </w:p>
    <w:p w14:paraId="0C97E464"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 xml:space="preserve">Step2 </w:t>
      </w:r>
      <w:r>
        <w:rPr>
          <w:rFonts w:ascii="Times New Roman" w:hAnsi="Times New Roman" w:cs="Times New Roman" w:hint="eastAsia"/>
          <w:kern w:val="2"/>
        </w:rPr>
        <w:t>射线与三角形平面相交计算，可以利用公式</w:t>
      </w:r>
      <w:r>
        <w:rPr>
          <w:rFonts w:ascii="Times New Roman" w:hAnsi="Times New Roman" w:cs="Times New Roman" w:hint="eastAsia"/>
          <w:kern w:val="2"/>
        </w:rPr>
        <w:t>3.8</w:t>
      </w:r>
      <w:r>
        <w:rPr>
          <w:rFonts w:ascii="Times New Roman" w:hAnsi="Times New Roman" w:cs="Times New Roman" w:hint="eastAsia"/>
          <w:kern w:val="2"/>
        </w:rPr>
        <w:t>计算三角面法向量</w:t>
      </w:r>
      <w:r>
        <w:rPr>
          <w:rFonts w:ascii="Times New Roman" w:hAnsi="Times New Roman" w:cs="Times New Roman" w:hint="eastAsia"/>
          <w:kern w:val="2"/>
        </w:rPr>
        <w:t>N,</w:t>
      </w:r>
    </w:p>
    <w:p w14:paraId="41048407"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假设</w:t>
      </w:r>
      <w:r>
        <w:rPr>
          <w:rFonts w:ascii="Times New Roman" w:hAnsi="Times New Roman" w:cs="Times New Roman" w:hint="eastAsia"/>
          <w:kern w:val="2"/>
        </w:rPr>
        <w:t>N=</w:t>
      </w:r>
      <m:oMath>
        <m:r>
          <m:rPr>
            <m:sty m:val="p"/>
          </m:rPr>
          <w:rPr>
            <w:rFonts w:ascii="Cambria Math" w:hAnsi="Cambria Math" w:cs="Times New Roman"/>
            <w:kern w:val="2"/>
          </w:rPr>
          <m:t>(a, b, c)</m:t>
        </m:r>
      </m:oMath>
      <w:r>
        <w:rPr>
          <w:rFonts w:ascii="Times New Roman" w:hAnsi="Times New Roman" w:cs="Times New Roman"/>
          <w:kern w:val="2"/>
        </w:rPr>
        <w:t xml:space="preserve"> </w:t>
      </w:r>
      <w:r>
        <w:rPr>
          <w:rFonts w:ascii="Times New Roman" w:hAnsi="Times New Roman" w:cs="Times New Roman"/>
          <w:kern w:val="2"/>
        </w:rPr>
        <w:t>则该三角形所在的平面方程为：</w:t>
      </w:r>
    </w:p>
    <w:p w14:paraId="23FDEC01" w14:textId="77777777" w:rsidR="00EE315F" w:rsidRDefault="00204804">
      <w:pPr>
        <w:spacing w:line="400" w:lineRule="exact"/>
        <w:ind w:firstLineChars="200" w:firstLine="480"/>
        <w:jc w:val="right"/>
      </w:pPr>
      <m:oMath>
        <m:r>
          <m:rPr>
            <m:sty m:val="p"/>
          </m:rPr>
          <w:rPr>
            <w:rFonts w:ascii="Cambria Math" w:hAnsi="Cambria Math"/>
          </w:rPr>
          <m:t>a</m:t>
        </m:r>
        <m:r>
          <w:rPr>
            <w:rFonts w:ascii="Cambria Math" w:hAnsi="Cambria Math"/>
          </w:rPr>
          <m:t>(</m:t>
        </m:r>
        <m:r>
          <m:rPr>
            <m:sty m:val="p"/>
          </m:rPr>
          <w:rPr>
            <w:rFonts w:ascii="Cambria Math" w:hAnsi="Cambria Math"/>
          </w:rPr>
          <m:t>x</m:t>
        </m:r>
        <m: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w:rPr>
            <w:rFonts w:ascii="Cambria Math" w:hAnsi="Cambria Math"/>
          </w:rPr>
          <m:t>)+</m:t>
        </m:r>
        <m:r>
          <m:rPr>
            <m:sty m:val="p"/>
          </m:rPr>
          <w:rPr>
            <w:rFonts w:ascii="Cambria Math" w:hAnsi="Cambria Math"/>
          </w:rPr>
          <m:t>b</m:t>
        </m:r>
        <m:r>
          <w:rPr>
            <w:rFonts w:ascii="Cambria Math" w:hAnsi="Cambria Math"/>
          </w:rPr>
          <m:t>(</m:t>
        </m:r>
        <m:r>
          <m:rPr>
            <m:sty m:val="p"/>
          </m:rPr>
          <w:rPr>
            <w:rFonts w:ascii="Cambria Math" w:hAnsi="Cambria Math"/>
          </w:rPr>
          <m:t>y</m:t>
        </m:r>
        <m:r>
          <w:rPr>
            <w:rFonts w:ascii="Cambria Math" w:hAnsi="Cambria Math"/>
          </w:rPr>
          <m:t>-</m:t>
        </m:r>
        <m:sSub>
          <m:sSubPr>
            <m:ctrlPr>
              <w:rPr>
                <w:rFonts w:ascii="Cambria Math" w:hAnsi="Cambria Math"/>
              </w:rPr>
            </m:ctrlPr>
          </m:sSubPr>
          <m:e>
            <m:r>
              <m:rPr>
                <m:sty m:val="p"/>
              </m:rPr>
              <w:rPr>
                <w:rFonts w:ascii="Cambria Math" w:hAnsi="Cambria Math"/>
              </w:rPr>
              <m:t>y</m:t>
            </m:r>
          </m:e>
          <m:sub>
            <m:r>
              <w:rPr>
                <w:rFonts w:ascii="Cambria Math" w:hAnsi="Cambria Math"/>
              </w:rPr>
              <m:t>1</m:t>
            </m:r>
          </m:sub>
        </m:sSub>
        <m:r>
          <w:rPr>
            <w:rFonts w:ascii="Cambria Math" w:hAnsi="Cambria Math"/>
          </w:rPr>
          <m:t>)+</m:t>
        </m:r>
        <m:r>
          <m:rPr>
            <m:sty m:val="p"/>
          </m:rPr>
          <w:rPr>
            <w:rFonts w:ascii="Cambria Math" w:hAnsi="Cambria Math"/>
          </w:rPr>
          <m:t>c</m:t>
        </m:r>
        <m:r>
          <w:rPr>
            <w:rFonts w:ascii="Cambria Math" w:hAnsi="Cambria Math"/>
          </w:rPr>
          <m:t>(</m:t>
        </m:r>
        <m:r>
          <m:rPr>
            <m:sty m:val="p"/>
          </m:rPr>
          <w:rPr>
            <w:rFonts w:ascii="Cambria Math" w:hAnsi="Cambria Math"/>
          </w:rPr>
          <m:t>z</m:t>
        </m:r>
        <m:r>
          <w:rPr>
            <w:rFonts w:ascii="Cambria Math" w:hAnsi="Cambria Math"/>
          </w:rPr>
          <m:t>-</m:t>
        </m:r>
        <m:sSub>
          <m:sSubPr>
            <m:ctrlPr>
              <w:rPr>
                <w:rFonts w:ascii="Cambria Math" w:hAnsi="Cambria Math"/>
              </w:rPr>
            </m:ctrlPr>
          </m:sSubPr>
          <m:e>
            <m:r>
              <m:rPr>
                <m:sty m:val="p"/>
              </m:rPr>
              <w:rPr>
                <w:rFonts w:ascii="Cambria Math" w:hAnsi="Cambria Math"/>
              </w:rPr>
              <m:t>z</m:t>
            </m:r>
          </m:e>
          <m:sub>
            <m:r>
              <w:rPr>
                <w:rFonts w:ascii="Cambria Math" w:hAnsi="Cambria Math"/>
              </w:rPr>
              <m:t>1</m:t>
            </m:r>
          </m:sub>
        </m:sSub>
        <m:r>
          <w:rPr>
            <w:rFonts w:ascii="Cambria Math" w:hAnsi="Cambria Math"/>
          </w:rPr>
          <m:t>)=0</m:t>
        </m:r>
      </m:oMath>
      <w:r>
        <w:rPr>
          <w:rFonts w:hint="eastAsia"/>
        </w:rPr>
        <w:t xml:space="preserve">         </w:t>
      </w:r>
      <w:r>
        <w:rPr>
          <w:rFonts w:hint="eastAsia"/>
        </w:rPr>
        <w:t>（</w:t>
      </w:r>
      <w:r>
        <w:rPr>
          <w:rFonts w:ascii="Times New Roman" w:hAnsi="Times New Roman" w:cs="Times New Roman"/>
        </w:rPr>
        <w:t>4.3</w:t>
      </w:r>
      <w:r>
        <w:rPr>
          <w:rFonts w:hint="eastAsia"/>
        </w:rPr>
        <w:t>）</w:t>
      </w:r>
    </w:p>
    <w:p w14:paraId="4345A75D" w14:textId="77777777" w:rsidR="00EE315F" w:rsidRDefault="00204804">
      <w:pPr>
        <w:spacing w:line="400" w:lineRule="exact"/>
        <w:ind w:firstLineChars="200" w:firstLine="480"/>
      </w:pPr>
      <w:r>
        <w:t>展开得：</w:t>
      </w:r>
    </w:p>
    <w:p w14:paraId="0C442047" w14:textId="77777777" w:rsidR="00EE315F" w:rsidRDefault="00204804">
      <w:pPr>
        <w:spacing w:line="400" w:lineRule="exact"/>
        <w:ind w:firstLineChars="200" w:firstLine="480"/>
        <w:jc w:val="right"/>
      </w:pPr>
      <m:oMath>
        <m:r>
          <m:rPr>
            <m:sty m:val="p"/>
          </m:rPr>
          <w:rPr>
            <w:rFonts w:ascii="Cambria Math" w:hAnsi="Cambria Math" w:hint="eastAsia"/>
          </w:rPr>
          <m:t>ax</m:t>
        </m:r>
        <m:r>
          <w:rPr>
            <w:rFonts w:ascii="Cambria Math" w:hAnsi="Cambria Math"/>
          </w:rPr>
          <m:t>+</m:t>
        </m:r>
        <m:r>
          <m:rPr>
            <m:sty m:val="p"/>
          </m:rPr>
          <w:rPr>
            <w:rFonts w:ascii="Cambria Math" w:hAnsi="Cambria Math"/>
          </w:rPr>
          <m:t>by</m:t>
        </m:r>
        <m:r>
          <w:rPr>
            <w:rFonts w:ascii="Cambria Math" w:hAnsi="Cambria Math"/>
          </w:rPr>
          <m:t xml:space="preserve"> + </m:t>
        </m:r>
        <m:r>
          <m:rPr>
            <m:sty m:val="p"/>
          </m:rPr>
          <w:rPr>
            <w:rFonts w:ascii="Cambria Math" w:hAnsi="Cambria Math"/>
          </w:rPr>
          <m:t>cz</m:t>
        </m:r>
        <m:r>
          <w:rPr>
            <w:rFonts w:ascii="Cambria Math" w:hAnsi="Cambria Math"/>
          </w:rPr>
          <m:t xml:space="preserve"> + </m:t>
        </m:r>
        <m:r>
          <m:rPr>
            <m:sty m:val="p"/>
          </m:rPr>
          <w:rPr>
            <w:rFonts w:ascii="Cambria Math" w:hAnsi="Cambria Math"/>
          </w:rPr>
          <m:t>d</m:t>
        </m:r>
        <m:r>
          <w:rPr>
            <w:rFonts w:ascii="Cambria Math" w:hAnsi="Cambria Math"/>
          </w:rPr>
          <m:t xml:space="preserve"> = 0</m:t>
        </m:r>
      </m:oMath>
      <w:r>
        <w:t xml:space="preserve"> </w:t>
      </w:r>
      <w:r>
        <w:rPr>
          <w:rFonts w:hint="eastAsia"/>
        </w:rPr>
        <w:t xml:space="preserve">               </w:t>
      </w:r>
      <w:r>
        <w:rPr>
          <w:rFonts w:hint="eastAsia"/>
        </w:rPr>
        <w:t>（</w:t>
      </w:r>
      <w:r>
        <w:rPr>
          <w:rFonts w:ascii="Times New Roman" w:hAnsi="Times New Roman" w:cs="Times New Roman"/>
        </w:rPr>
        <w:t>4.4</w:t>
      </w:r>
      <w:r>
        <w:rPr>
          <w:rFonts w:hint="eastAsia"/>
        </w:rPr>
        <w:t>）</w:t>
      </w:r>
    </w:p>
    <w:p w14:paraId="2C97092E" w14:textId="77777777" w:rsidR="00EE315F" w:rsidRDefault="00204804">
      <w:pPr>
        <w:widowControl w:val="0"/>
        <w:snapToGrid w:val="0"/>
        <w:spacing w:before="120" w:line="300" w:lineRule="auto"/>
        <w:jc w:val="both"/>
        <w:rPr>
          <w:rFonts w:ascii="Times New Roman" w:hAnsi="Times New Roman" w:cs="Times New Roman"/>
          <w:kern w:val="2"/>
        </w:rPr>
      </w:pPr>
      <w:r>
        <w:rPr>
          <w:rFonts w:ascii="Times New Roman" w:hAnsi="Times New Roman" w:cs="Times New Roman" w:hint="eastAsia"/>
          <w:kern w:val="2"/>
        </w:rPr>
        <w:t>式中：</w:t>
      </w:r>
      <m:oMath>
        <m:r>
          <m:rPr>
            <m:sty m:val="p"/>
          </m:rPr>
          <w:rPr>
            <w:rFonts w:ascii="Cambria Math" w:hAnsi="Cambria Math" w:cs="Times New Roman"/>
            <w:kern w:val="2"/>
          </w:rPr>
          <m:t>d=-(</m:t>
        </m:r>
        <m:sSub>
          <m:sSubPr>
            <m:ctrlPr>
              <w:rPr>
                <w:rFonts w:ascii="Cambria Math" w:hAnsi="Cambria Math" w:cs="Times New Roman"/>
                <w:kern w:val="2"/>
              </w:rPr>
            </m:ctrlPr>
          </m:sSubPr>
          <m:e>
            <m:r>
              <m:rPr>
                <m:sty m:val="p"/>
              </m:rPr>
              <w:rPr>
                <w:rFonts w:ascii="Cambria Math" w:hAnsi="Cambria Math" w:cs="Times New Roman"/>
                <w:kern w:val="2"/>
              </w:rPr>
              <m:t>ax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by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cz</m:t>
            </m:r>
          </m:e>
          <m:sub>
            <m:r>
              <m:rPr>
                <m:sty m:val="p"/>
              </m:rPr>
              <w:rPr>
                <w:rFonts w:ascii="Cambria Math" w:hAnsi="Cambria Math" w:cs="Times New Roman"/>
                <w:kern w:val="2"/>
              </w:rPr>
              <m:t>1</m:t>
            </m:r>
          </m:sub>
        </m:sSub>
        <m:r>
          <m:rPr>
            <m:sty m:val="p"/>
          </m:rPr>
          <w:rPr>
            <w:rFonts w:ascii="Cambria Math" w:hAnsi="Cambria Math" w:cs="Times New Roman"/>
            <w:kern w:val="2"/>
          </w:rPr>
          <m:t>)</m:t>
        </m:r>
      </m:oMath>
      <w:r>
        <w:rPr>
          <w:rFonts w:ascii="Times New Roman" w:hAnsi="Times New Roman" w:cs="Times New Roman"/>
          <w:kern w:val="2"/>
        </w:rPr>
        <w:t>。</w:t>
      </w:r>
    </w:p>
    <w:p w14:paraId="3A217784"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将</w:t>
      </w:r>
      <m:oMath>
        <m:r>
          <w:rPr>
            <w:rFonts w:ascii="Cambria Math" w:hAnsi="Cambria Math" w:cs="Times New Roman"/>
            <w:kern w:val="2"/>
          </w:rPr>
          <m:t>R</m:t>
        </m:r>
        <m:d>
          <m:dPr>
            <m:ctrlPr>
              <w:rPr>
                <w:rFonts w:ascii="Cambria Math" w:hAnsi="Cambria Math" w:cs="Times New Roman"/>
                <w:kern w:val="2"/>
              </w:rPr>
            </m:ctrlPr>
          </m:dPr>
          <m:e>
            <m:r>
              <w:rPr>
                <w:rFonts w:ascii="Cambria Math" w:hAnsi="Cambria Math" w:cs="Times New Roman"/>
                <w:kern w:val="2"/>
              </w:rPr>
              <m:t>t</m:t>
            </m:r>
          </m:e>
        </m:d>
      </m:oMath>
      <w:r>
        <w:rPr>
          <w:rFonts w:ascii="Times New Roman" w:hAnsi="Times New Roman" w:cs="Times New Roman" w:hint="eastAsia"/>
          <w:kern w:val="2"/>
        </w:rPr>
        <w:t xml:space="preserve"> </w:t>
      </w:r>
      <w:r>
        <w:rPr>
          <w:rFonts w:ascii="Times New Roman" w:hAnsi="Times New Roman" w:cs="Times New Roman" w:hint="eastAsia"/>
          <w:kern w:val="2"/>
        </w:rPr>
        <w:t>代入平面方程解出</w:t>
      </w:r>
      <w:r>
        <w:rPr>
          <w:rFonts w:ascii="Times New Roman" w:hAnsi="Times New Roman" w:cs="Times New Roman" w:hint="eastAsia"/>
          <w:kern w:val="2"/>
        </w:rPr>
        <w:t>t</w:t>
      </w:r>
      <w:r>
        <w:rPr>
          <w:rFonts w:ascii="Times New Roman" w:hAnsi="Times New Roman" w:cs="Times New Roman" w:hint="eastAsia"/>
          <w:kern w:val="2"/>
        </w:rPr>
        <w:t>，如公式</w:t>
      </w:r>
      <w:r>
        <w:rPr>
          <w:rFonts w:ascii="Times New Roman" w:hAnsi="Times New Roman" w:cs="Times New Roman" w:hint="eastAsia"/>
          <w:kern w:val="2"/>
        </w:rPr>
        <w:t>4.6</w:t>
      </w:r>
      <w:r>
        <w:rPr>
          <w:rFonts w:ascii="Times New Roman" w:hAnsi="Times New Roman" w:cs="Times New Roman" w:hint="eastAsia"/>
          <w:kern w:val="2"/>
        </w:rPr>
        <w:t>得交点：</w:t>
      </w:r>
    </w:p>
    <w:p w14:paraId="37133021" w14:textId="77777777" w:rsidR="00EE315F" w:rsidRDefault="00204804">
      <w:pPr>
        <w:snapToGrid w:val="0"/>
        <w:spacing w:line="300" w:lineRule="auto"/>
        <w:jc w:val="right"/>
        <w:rPr>
          <w:rFonts w:ascii="Cambria Math" w:hAnsi="Cambria Math"/>
        </w:rPr>
      </w:pPr>
      <m:oMath>
        <m:r>
          <m:rPr>
            <m:sty m:val="p"/>
          </m:rPr>
          <w:rPr>
            <w:rFonts w:ascii="Cambria Math" w:hAnsi="Cambria Math"/>
          </w:rPr>
          <m:t>t=-</m:t>
        </m:r>
        <m:f>
          <m:fPr>
            <m:ctrlPr>
              <w:rPr>
                <w:rFonts w:ascii="Cambria Math" w:hAnsi="Cambria Math"/>
              </w:rPr>
            </m:ctrlPr>
          </m:fPr>
          <m:num>
            <m:sSub>
              <m:sSubPr>
                <m:ctrlPr>
                  <w:rPr>
                    <w:rFonts w:ascii="Cambria Math" w:hAnsi="Cambria Math"/>
                  </w:rPr>
                </m:ctrlPr>
              </m:sSubPr>
              <m:e>
                <m:r>
                  <m:rPr>
                    <m:sty m:val="p"/>
                  </m:rPr>
                  <w:rPr>
                    <w:rFonts w:ascii="Cambria Math" w:hAnsi="Cambria Math"/>
                  </w:rPr>
                  <m:t>ax</m:t>
                </m:r>
              </m:e>
              <m:sub>
                <m:r>
                  <m:rPr>
                    <m:sty m:val="p"/>
                  </m:rPr>
                  <w:rPr>
                    <w:rFonts w:ascii="Cambria Math" w:hAnsi="Cambria Math"/>
                  </w:rPr>
                  <m:t>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by</m:t>
                </m:r>
              </m:e>
              <m:sub>
                <m:r>
                  <m:rPr>
                    <m:sty m:val="p"/>
                  </m:rPr>
                  <w:rPr>
                    <w:rFonts w:ascii="Cambria Math" w:hAnsi="Cambria Math"/>
                  </w:rPr>
                  <m:t>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cz</m:t>
                </m:r>
              </m:e>
              <m:sub>
                <m:r>
                  <m:rPr>
                    <m:sty m:val="p"/>
                  </m:rPr>
                  <w:rPr>
                    <w:rFonts w:ascii="Cambria Math" w:hAnsi="Cambria Math"/>
                  </w:rPr>
                  <m:t>s</m:t>
                </m:r>
              </m:sub>
            </m:sSub>
            <m:r>
              <m:rPr>
                <m:sty m:val="p"/>
              </m:rPr>
              <w:rPr>
                <w:rFonts w:ascii="Cambria Math" w:hAnsi="Cambria Math"/>
              </w:rPr>
              <m:t>+d</m:t>
            </m:r>
          </m:num>
          <m:den>
            <m:sSub>
              <m:sSubPr>
                <m:ctrlPr>
                  <w:rPr>
                    <w:rFonts w:ascii="Cambria Math" w:hAnsi="Cambria Math"/>
                  </w:rPr>
                </m:ctrlPr>
              </m:sSubPr>
              <m:e>
                <m:r>
                  <m:rPr>
                    <m:sty m:val="p"/>
                  </m:rPr>
                  <w:rPr>
                    <w:rFonts w:ascii="Cambria Math" w:hAnsi="Cambria Math"/>
                  </w:rPr>
                  <m:t>ad</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bd</m:t>
                </m:r>
              </m:e>
              <m:sub>
                <m:r>
                  <m:rPr>
                    <m:sty m:val="p"/>
                  </m:rP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cd</m:t>
                </m:r>
              </m:e>
              <m:sub>
                <m:r>
                  <m:rPr>
                    <m:sty m:val="p"/>
                  </m:rPr>
                  <w:rPr>
                    <w:rFonts w:ascii="Cambria Math" w:hAnsi="Cambria Math"/>
                  </w:rPr>
                  <m:t>z</m:t>
                </m:r>
              </m:sub>
            </m:sSub>
          </m:den>
        </m:f>
      </m:oMath>
      <w:r>
        <w:rPr>
          <w:rFonts w:ascii="Cambria Math" w:hAnsi="Cambria Math" w:hint="eastAsia"/>
        </w:rPr>
        <w:t xml:space="preserve">                         </w:t>
      </w:r>
      <w:r>
        <w:rPr>
          <w:rFonts w:ascii="Cambria Math" w:hAnsi="Cambria Math" w:hint="eastAsia"/>
        </w:rPr>
        <w:t>（</w:t>
      </w:r>
      <w:r>
        <w:rPr>
          <w:rFonts w:ascii="Times New Roman" w:hAnsi="Times New Roman" w:cs="Times New Roman"/>
        </w:rPr>
        <w:t>4.5</w:t>
      </w:r>
      <w:r>
        <w:rPr>
          <w:rFonts w:ascii="Cambria Math" w:hAnsi="Cambria Math" w:hint="eastAsia"/>
        </w:rPr>
        <w:t>）</w:t>
      </w:r>
    </w:p>
    <w:p w14:paraId="25198BEC" w14:textId="77777777" w:rsidR="00EE315F" w:rsidRDefault="00204804">
      <w:pPr>
        <w:snapToGrid w:val="0"/>
        <w:spacing w:line="300" w:lineRule="auto"/>
        <w:jc w:val="right"/>
        <w:rPr>
          <w:szCs w:val="32"/>
          <w14:ligatures w14:val="standardContextual"/>
        </w:rPr>
      </w:pPr>
      <m:oMath>
        <m:r>
          <m:rPr>
            <m:sty m:val="p"/>
          </m:rPr>
          <w:rPr>
            <w:rFonts w:ascii="Cambria Math" w:hAnsi="Cambria Math"/>
            <w14:ligatures w14:val="standardContextual"/>
          </w:rPr>
          <m:t>P</m:t>
        </m:r>
        <m:r>
          <w:rPr>
            <w:rFonts w:ascii="Cambria Math" w:hAnsi="Cambria Math"/>
            <w14:ligatures w14:val="standardContextual"/>
          </w:rPr>
          <m:t>=</m:t>
        </m:r>
        <m:sSub>
          <m:sSubPr>
            <m:ctrlPr>
              <w:rPr>
                <w:rFonts w:ascii="Cambria Math" w:hAnsi="Cambria Math"/>
                <w14:ligatures w14:val="standardContextual"/>
              </w:rPr>
            </m:ctrlPr>
          </m:sSubPr>
          <m:e>
            <m:r>
              <m:rPr>
                <m:sty m:val="p"/>
              </m:rPr>
              <w:rPr>
                <w:rFonts w:ascii="Cambria Math" w:hAnsi="Cambria Math"/>
                <w14:ligatures w14:val="standardContextual"/>
              </w:rPr>
              <m:t>P</m:t>
            </m:r>
          </m:e>
          <m:sub>
            <m:r>
              <m:rPr>
                <m:sty m:val="p"/>
              </m:rPr>
              <w:rPr>
                <w:rFonts w:ascii="Cambria Math" w:hAnsi="Cambria Math"/>
                <w14:ligatures w14:val="standardContextual"/>
              </w:rPr>
              <m:t>s</m:t>
            </m:r>
          </m:sub>
        </m:sSub>
        <m:r>
          <w:rPr>
            <w:rFonts w:ascii="Cambria Math" w:hAnsi="Cambria Math"/>
            <w14:ligatures w14:val="standardContextual"/>
          </w:rPr>
          <m:t>+</m:t>
        </m:r>
        <m:r>
          <m:rPr>
            <m:sty m:val="p"/>
          </m:rPr>
          <w:rPr>
            <w:rFonts w:ascii="Cambria Math" w:hAnsi="Cambria Math"/>
            <w14:ligatures w14:val="standardContextual"/>
          </w:rPr>
          <m:t>t</m:t>
        </m:r>
        <m:r>
          <w:rPr>
            <w:rFonts w:ascii="Cambria Math" w:hAnsi="Cambria Math"/>
            <w14:ligatures w14:val="standardContextual"/>
          </w:rPr>
          <m:t>·</m:t>
        </m:r>
        <m:r>
          <m:rPr>
            <m:sty m:val="p"/>
          </m:rPr>
          <w:rPr>
            <w:rFonts w:ascii="Cambria Math" w:hAnsi="Cambria Math"/>
            <w14:ligatures w14:val="standardContextual"/>
          </w:rPr>
          <m:t>D</m:t>
        </m:r>
      </m:oMath>
      <w:r>
        <w:rPr>
          <w:rFonts w:hint="eastAsia"/>
          <w14:ligatures w14:val="standardContextual"/>
        </w:rPr>
        <w:t xml:space="preserve">                             </w:t>
      </w:r>
      <w:r>
        <w:rPr>
          <w:rFonts w:hint="eastAsia"/>
          <w:szCs w:val="32"/>
          <w14:ligatures w14:val="standardContextual"/>
        </w:rPr>
        <w:t>（</w:t>
      </w:r>
      <w:r>
        <w:rPr>
          <w:rFonts w:ascii="Times New Roman" w:hAnsi="Times New Roman" w:cs="Times New Roman"/>
          <w:szCs w:val="32"/>
          <w14:ligatures w14:val="standardContextual"/>
        </w:rPr>
        <w:t>4.6</w:t>
      </w:r>
      <w:r>
        <w:rPr>
          <w:rFonts w:hint="eastAsia"/>
          <w:szCs w:val="32"/>
          <w14:ligatures w14:val="standardContextual"/>
        </w:rPr>
        <w:t>）</w:t>
      </w:r>
    </w:p>
    <w:p w14:paraId="2F3C4EE5" w14:textId="77777777" w:rsidR="00EE315F" w:rsidRDefault="00204804">
      <w:pPr>
        <w:snapToGrid w:val="0"/>
        <w:spacing w:line="300" w:lineRule="auto"/>
        <w:ind w:right="960"/>
        <w:rPr>
          <w:rFonts w:ascii="Times New Roman" w:hAnsi="Times New Roman" w:cs="Times New Roman"/>
          <w:kern w:val="2"/>
        </w:rPr>
      </w:pPr>
      <w:r>
        <w:rPr>
          <w:rFonts w:ascii="Times New Roman" w:hAnsi="Times New Roman" w:cs="Times New Roman" w:hint="eastAsia"/>
          <w:kern w:val="2"/>
        </w:rPr>
        <w:t>式中：</w:t>
      </w:r>
      <w:r>
        <w:rPr>
          <w:rFonts w:ascii="Times New Roman" w:hAnsi="Times New Roman" w:cs="Times New Roman"/>
          <w:kern w:val="2"/>
        </w:rPr>
        <w:t xml:space="preserve"> </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x</m:t>
            </m:r>
          </m:sub>
        </m:sSub>
      </m:oMath>
      <w:r>
        <w:rPr>
          <w:rFonts w:ascii="Times New Roman" w:hAnsi="Times New Roman" w:cs="Times New Roman"/>
          <w:kern w:val="2"/>
        </w:rPr>
        <w:t xml:space="preserve">, </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y</m:t>
            </m:r>
          </m:sub>
        </m:sSub>
      </m:oMath>
      <w:r>
        <w:rPr>
          <w:rFonts w:ascii="Times New Roman" w:hAnsi="Times New Roman" w:cs="Times New Roman"/>
          <w:kern w:val="2"/>
        </w:rPr>
        <w:t xml:space="preserve">, </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z</m:t>
            </m:r>
          </m:sub>
        </m:sSub>
      </m:oMath>
      <w:r>
        <w:rPr>
          <w:rFonts w:ascii="Times New Roman" w:hAnsi="Times New Roman" w:cs="Times New Roman"/>
          <w:kern w:val="2"/>
        </w:rPr>
        <w:t>是射线方向向量的分量</w:t>
      </w:r>
      <w:r>
        <w:rPr>
          <w:rFonts w:ascii="Times New Roman" w:hAnsi="Times New Roman" w:cs="Times New Roman" w:hint="eastAsia"/>
          <w:kern w:val="2"/>
        </w:rPr>
        <w:t>，此处</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z</m:t>
            </m:r>
          </m:sub>
        </m:sSub>
      </m:oMath>
      <w:r>
        <w:rPr>
          <w:rFonts w:ascii="Times New Roman" w:hAnsi="Times New Roman" w:cs="Times New Roman" w:hint="eastAsia"/>
          <w:kern w:val="2"/>
        </w:rPr>
        <w:t>为</w:t>
      </w:r>
      <m:oMath>
        <m:r>
          <m:rPr>
            <m:sty m:val="p"/>
          </m:rPr>
          <w:rPr>
            <w:rFonts w:ascii="Cambria Math" w:hAnsi="Cambria Math" w:cs="Times New Roman"/>
            <w:kern w:val="2"/>
          </w:rPr>
          <m:t>Δz</m:t>
        </m:r>
      </m:oMath>
      <w:r>
        <w:rPr>
          <w:rFonts w:ascii="Times New Roman" w:hAnsi="Times New Roman" w:cs="Times New Roman" w:hint="eastAsia"/>
          <w:kern w:val="2"/>
        </w:rPr>
        <w:t>。</w:t>
      </w:r>
    </w:p>
    <w:p w14:paraId="69D87C8A" w14:textId="77777777" w:rsidR="00EE315F" w:rsidRDefault="00204804">
      <w:pPr>
        <w:snapToGrid w:val="0"/>
        <w:spacing w:line="300" w:lineRule="auto"/>
        <w:ind w:right="960"/>
        <w:jc w:val="center"/>
        <w:rPr>
          <w:szCs w:val="32"/>
          <w14:ligatures w14:val="standardContextual"/>
        </w:rPr>
      </w:pPr>
      <w:r>
        <w:rPr>
          <w:rFonts w:ascii="Times New Roman" w:hAnsi="Times New Roman" w:cs="Times New Roman"/>
          <w:kern w:val="2"/>
        </w:rPr>
        <w:br/>
      </w:r>
      <w:r>
        <w:rPr>
          <w:noProof/>
          <w:szCs w:val="32"/>
          <w14:ligatures w14:val="standardContextual"/>
        </w:rPr>
        <w:drawing>
          <wp:inline distT="0" distB="0" distL="0" distR="0" wp14:anchorId="47BECAA6" wp14:editId="7D710A62">
            <wp:extent cx="2481580" cy="2614295"/>
            <wp:effectExtent l="0" t="0" r="0" b="1905"/>
            <wp:docPr id="1271865570" name="图片 1" descr="图表, 形状,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65570" name="图片 1" descr="图表, 形状, 雷达图&#10;&#10;AI 生成的内容可能不正确。"/>
                    <pic:cNvPicPr>
                      <a:picLocks noChangeAspect="1"/>
                    </pic:cNvPicPr>
                  </pic:nvPicPr>
                  <pic:blipFill>
                    <a:blip r:embed="rId91"/>
                    <a:stretch>
                      <a:fillRect/>
                    </a:stretch>
                  </pic:blipFill>
                  <pic:spPr>
                    <a:xfrm>
                      <a:off x="0" y="0"/>
                      <a:ext cx="2493083" cy="2626532"/>
                    </a:xfrm>
                    <a:prstGeom prst="rect">
                      <a:avLst/>
                    </a:prstGeom>
                  </pic:spPr>
                </pic:pic>
              </a:graphicData>
            </a:graphic>
          </wp:inline>
        </w:drawing>
      </w:r>
    </w:p>
    <w:p w14:paraId="2ECE3126"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图</w:t>
      </w:r>
      <w:r>
        <w:rPr>
          <w:rFonts w:ascii="Times New Roman"/>
          <w:sz w:val="21"/>
          <w:szCs w:val="21"/>
        </w:rPr>
        <w:t>4.</w:t>
      </w:r>
      <w:r>
        <w:rPr>
          <w:rFonts w:ascii="Times New Roman" w:hint="eastAsia"/>
          <w:sz w:val="21"/>
          <w:szCs w:val="21"/>
        </w:rPr>
        <w:t>17</w:t>
      </w:r>
      <w:r>
        <w:rPr>
          <w:rFonts w:ascii="Times New Roman"/>
          <w:sz w:val="21"/>
          <w:szCs w:val="21"/>
        </w:rPr>
        <w:t xml:space="preserve"> </w:t>
      </w:r>
      <w:r>
        <w:rPr>
          <w:rFonts w:ascii="Times New Roman" w:hint="eastAsia"/>
          <w:sz w:val="21"/>
          <w:szCs w:val="21"/>
        </w:rPr>
        <w:t>源地层离散点向目标地层求交</w:t>
      </w:r>
    </w:p>
    <w:p w14:paraId="2FC6AA7E"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Fig.</w:t>
      </w:r>
      <w:r>
        <w:rPr>
          <w:rFonts w:ascii="Times New Roman" w:hint="eastAsia"/>
          <w:sz w:val="21"/>
          <w:szCs w:val="21"/>
        </w:rPr>
        <w:t xml:space="preserve"> 4</w:t>
      </w:r>
      <w:r>
        <w:rPr>
          <w:rFonts w:ascii="Times New Roman"/>
          <w:sz w:val="21"/>
          <w:szCs w:val="21"/>
        </w:rPr>
        <w:t>.</w:t>
      </w:r>
      <w:r>
        <w:rPr>
          <w:rFonts w:ascii="Times New Roman" w:hint="eastAsia"/>
          <w:sz w:val="21"/>
          <w:szCs w:val="21"/>
        </w:rPr>
        <w:t>17</w:t>
      </w:r>
      <w:r>
        <w:rPr>
          <w:rFonts w:ascii="Times New Roman"/>
          <w:sz w:val="21"/>
          <w:szCs w:val="21"/>
        </w:rPr>
        <w:t xml:space="preserve"> Intersection of discrete points in the source formation with the target formation target formation</w:t>
      </w:r>
    </w:p>
    <w:p w14:paraId="25C8746D"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 xml:space="preserve">Step3 </w:t>
      </w:r>
      <w:r>
        <w:rPr>
          <w:rFonts w:ascii="Times New Roman" w:hAnsi="Times New Roman" w:cs="Times New Roman" w:hint="eastAsia"/>
          <w:kern w:val="2"/>
        </w:rPr>
        <w:t>判断交点是否在三角面内，可用重心坐标法，对于目标地层上的三角形面</w:t>
      </w:r>
      <m:oMath>
        <m:sSub>
          <m:sSubPr>
            <m:ctrlPr>
              <w:rPr>
                <w:rFonts w:ascii="Cambria Math" w:hAnsi="Cambria Math" w:cs="Times New Roman"/>
                <w:kern w:val="2"/>
              </w:rPr>
            </m:ctrlPr>
          </m:sSubPr>
          <m:e>
            <m:r>
              <w:rPr>
                <w:rFonts w:ascii="Cambria Math" w:hAnsi="Cambria Math" w:cs="Times New Roman"/>
                <w:kern w:val="2"/>
              </w:rPr>
              <m:t>T</m:t>
            </m:r>
          </m:e>
          <m:sub>
            <m:r>
              <w:rPr>
                <w:rFonts w:ascii="Cambria Math" w:hAnsi="Cambria Math" w:cs="Times New Roman"/>
                <w:kern w:val="2"/>
              </w:rPr>
              <m:t>i</m:t>
            </m:r>
          </m:sub>
        </m:sSub>
      </m:oMath>
      <w:r>
        <w:rPr>
          <w:rFonts w:ascii="Times New Roman" w:hAnsi="Times New Roman" w:cs="Times New Roman" w:hint="eastAsia"/>
          <w:kern w:val="2"/>
        </w:rPr>
        <w:t>，可按公式</w:t>
      </w:r>
      <w:r>
        <w:rPr>
          <w:rFonts w:ascii="Times New Roman" w:hAnsi="Times New Roman" w:cs="Times New Roman" w:hint="eastAsia"/>
          <w:kern w:val="2"/>
        </w:rPr>
        <w:t>4.7</w:t>
      </w:r>
      <w:r>
        <w:rPr>
          <w:rFonts w:ascii="Times New Roman" w:hAnsi="Times New Roman" w:cs="Times New Roman" w:hint="eastAsia"/>
          <w:kern w:val="2"/>
        </w:rPr>
        <w:t>表示，并按公式</w:t>
      </w:r>
      <w:r>
        <w:rPr>
          <w:rFonts w:ascii="Times New Roman" w:hAnsi="Times New Roman" w:cs="Times New Roman" w:hint="eastAsia"/>
          <w:kern w:val="2"/>
        </w:rPr>
        <w:t>4.8</w:t>
      </w:r>
      <w:r>
        <w:rPr>
          <w:rFonts w:ascii="Times New Roman" w:hAnsi="Times New Roman" w:cs="Times New Roman" w:hint="eastAsia"/>
          <w:kern w:val="2"/>
        </w:rPr>
        <w:t>和</w:t>
      </w:r>
      <w:r>
        <w:rPr>
          <w:rFonts w:ascii="Times New Roman" w:hAnsi="Times New Roman" w:cs="Times New Roman" w:hint="eastAsia"/>
          <w:kern w:val="2"/>
        </w:rPr>
        <w:t>4.9</w:t>
      </w:r>
      <w:r>
        <w:rPr>
          <w:rFonts w:ascii="Times New Roman" w:hAnsi="Times New Roman" w:cs="Times New Roman" w:hint="eastAsia"/>
          <w:kern w:val="2"/>
        </w:rPr>
        <w:t>分别计算</w:t>
      </w:r>
      <w:r>
        <w:rPr>
          <w:rFonts w:ascii="Times New Roman" w:hAnsi="Times New Roman" w:cs="Times New Roman" w:hint="eastAsia"/>
          <w:kern w:val="2"/>
        </w:rPr>
        <w:t>u</w:t>
      </w:r>
      <w:r>
        <w:rPr>
          <w:rFonts w:ascii="Times New Roman" w:hAnsi="Times New Roman" w:cs="Times New Roman" w:hint="eastAsia"/>
          <w:kern w:val="2"/>
        </w:rPr>
        <w:t>、</w:t>
      </w:r>
      <w:r>
        <w:rPr>
          <w:rFonts w:ascii="Times New Roman" w:hAnsi="Times New Roman" w:cs="Times New Roman" w:hint="eastAsia"/>
          <w:kern w:val="2"/>
        </w:rPr>
        <w:t>v</w:t>
      </w:r>
      <w:r>
        <w:rPr>
          <w:rFonts w:ascii="Times New Roman" w:hAnsi="Times New Roman" w:cs="Times New Roman" w:hint="eastAsia"/>
          <w:kern w:val="2"/>
        </w:rPr>
        <w:t>。</w:t>
      </w:r>
    </w:p>
    <w:p w14:paraId="16273312" w14:textId="77777777" w:rsidR="00EE315F" w:rsidRDefault="00204804">
      <w:pPr>
        <w:snapToGrid w:val="0"/>
        <w:spacing w:after="120" w:line="300" w:lineRule="auto"/>
        <w:ind w:firstLineChars="200" w:firstLine="480"/>
        <w:jc w:val="right"/>
        <w:rPr>
          <w:rFonts w:ascii="Cambria Math" w:hAnsi="Cambria Math"/>
        </w:rPr>
      </w:pP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r>
          <w:rPr>
            <w:rFonts w:ascii="Cambria Math" w:hAnsi="Cambria Math"/>
          </w:rPr>
          <m:t>u</m:t>
        </m:r>
        <m:d>
          <m:dPr>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r>
          <w:rPr>
            <w:rFonts w:ascii="Cambria Math" w:hAnsi="Cambria Math"/>
          </w:rPr>
          <m:t>v</m:t>
        </m:r>
        <m:d>
          <m:dPr>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oMath>
      <w:r>
        <w:rPr>
          <w:rFonts w:ascii="Cambria Math" w:hAnsi="Cambria Math" w:hint="eastAsia"/>
        </w:rPr>
        <w:t xml:space="preserve">             </w:t>
      </w:r>
      <w:r>
        <w:rPr>
          <w:rFonts w:ascii="Cambria Math" w:hAnsi="Cambria Math" w:hint="eastAsia"/>
        </w:rPr>
        <w:t>（</w:t>
      </w:r>
      <w:r>
        <w:rPr>
          <w:rFonts w:ascii="Cambria Math" w:hAnsi="Cambria Math" w:hint="eastAsia"/>
        </w:rPr>
        <w:t>4.7</w:t>
      </w:r>
      <w:r>
        <w:rPr>
          <w:rFonts w:ascii="Cambria Math" w:hAnsi="Cambria Math" w:hint="eastAsia"/>
        </w:rPr>
        <w:t>）</w:t>
      </w:r>
    </w:p>
    <w:p w14:paraId="5313A8A3" w14:textId="77777777" w:rsidR="00EE315F" w:rsidRDefault="00204804">
      <w:pPr>
        <w:snapToGrid w:val="0"/>
        <w:spacing w:after="120" w:line="300" w:lineRule="auto"/>
        <w:jc w:val="right"/>
        <w:rPr>
          <w:rFonts w:ascii="Cambria Math" w:hAnsi="Cambria Math"/>
        </w:rPr>
      </w:pPr>
      <m:oMath>
        <m:r>
          <m:rPr>
            <m:sty m:val="p"/>
          </m:rPr>
          <w:rPr>
            <w:rFonts w:ascii="Cambria Math" w:hAnsi="Cambria Math"/>
          </w:rPr>
          <m:t>u=</m:t>
        </m:r>
        <m:f>
          <m:fPr>
            <m:ctrlPr>
              <w:rPr>
                <w:rFonts w:ascii="Cambria Math" w:hAnsi="Cambria Math"/>
              </w:rPr>
            </m:ctrlPr>
          </m:fPr>
          <m:num>
            <m:r>
              <m:rPr>
                <m:sty m:val="p"/>
              </m:rPr>
              <w:rPr>
                <w:rFonts w:ascii="Cambria Math" w:hAnsi="Cambria Math"/>
              </w:rPr>
              <m:t>(P-</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num>
          <m:den>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den>
        </m:f>
      </m:oMath>
      <w:r>
        <w:rPr>
          <w:rFonts w:ascii="Cambria Math" w:hAnsi="Cambria Math" w:hint="eastAsia"/>
        </w:rPr>
        <w:t xml:space="preserve">       </w:t>
      </w:r>
      <w:r>
        <w:rPr>
          <w:rFonts w:ascii="Cambria Math" w:hAnsi="Cambria Math" w:hint="eastAsia"/>
        </w:rPr>
        <w:t xml:space="preserve">               </w:t>
      </w:r>
      <w:r>
        <w:rPr>
          <w:rFonts w:ascii="Cambria Math" w:hAnsi="Cambria Math" w:hint="eastAsia"/>
        </w:rPr>
        <w:t>（</w:t>
      </w:r>
      <w:r>
        <w:rPr>
          <w:rFonts w:ascii="Cambria Math" w:hAnsi="Cambria Math" w:hint="eastAsia"/>
        </w:rPr>
        <w:t>4.8</w:t>
      </w:r>
      <w:r>
        <w:rPr>
          <w:rFonts w:ascii="Cambria Math" w:hAnsi="Cambria Math" w:hint="eastAsia"/>
        </w:rPr>
        <w:t>）</w:t>
      </w:r>
    </w:p>
    <w:p w14:paraId="2A0D6EFF" w14:textId="77777777" w:rsidR="00EE315F" w:rsidRDefault="00204804">
      <w:pPr>
        <w:snapToGrid w:val="0"/>
        <w:spacing w:after="120" w:line="300" w:lineRule="auto"/>
        <w:ind w:firstLineChars="200" w:firstLine="480"/>
        <w:jc w:val="right"/>
        <w:rPr>
          <w:rFonts w:ascii="Cambria Math" w:hAnsi="Cambria Math"/>
        </w:rPr>
      </w:pPr>
      <m:oMath>
        <m:r>
          <w:rPr>
            <w:rFonts w:ascii="Cambria Math" w:hAnsi="Cambria Math"/>
          </w:rPr>
          <m:t>v</m:t>
        </m:r>
        <m:r>
          <w:rPr>
            <w:rFonts w:ascii="Cambria Math" w:hAnsi="Cambria Math"/>
          </w:rPr>
          <m:t>=</m:t>
        </m:r>
        <m:f>
          <m:fPr>
            <m:ctrlPr>
              <w:rPr>
                <w:rFonts w:ascii="Cambria Math" w:hAnsi="Cambria Math"/>
              </w:rPr>
            </m:ctrlPr>
          </m:fPr>
          <m:num>
            <m:r>
              <w:rPr>
                <w:rFonts w:ascii="Cambria Math" w:hAnsi="Cambria Math"/>
              </w:rPr>
              <m:t>(</m:t>
            </m:r>
            <m:r>
              <w:rPr>
                <w:rFonts w:ascii="Cambria Math" w:hAnsi="Cambria Math"/>
              </w:rPr>
              <m:t>P</m:t>
            </m:r>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den>
        </m:f>
      </m:oMath>
      <w:r>
        <w:rPr>
          <w:rFonts w:ascii="Cambria Math" w:hAnsi="Cambria Math" w:hint="eastAsia"/>
        </w:rPr>
        <w:t xml:space="preserve">                       </w:t>
      </w:r>
      <w:bookmarkStart w:id="206" w:name="OLE_LINK17"/>
      <w:bookmarkStart w:id="207" w:name="OLE_LINK18"/>
      <w:r>
        <w:rPr>
          <w:rFonts w:ascii="Cambria Math" w:hAnsi="Cambria Math" w:hint="eastAsia"/>
        </w:rPr>
        <w:t>（</w:t>
      </w:r>
      <w:r>
        <w:rPr>
          <w:rFonts w:ascii="Cambria Math" w:hAnsi="Cambria Math" w:hint="eastAsia"/>
        </w:rPr>
        <w:t>4.9</w:t>
      </w:r>
      <w:r>
        <w:rPr>
          <w:rFonts w:ascii="Cambria Math" w:hAnsi="Cambria Math" w:hint="eastAsia"/>
        </w:rPr>
        <w:t>）</w:t>
      </w:r>
    </w:p>
    <w:bookmarkEnd w:id="206"/>
    <w:bookmarkEnd w:id="207"/>
    <w:p w14:paraId="4DAF660F"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如果满足</w:t>
      </w:r>
      <m:oMath>
        <m:r>
          <m:rPr>
            <m:sty m:val="p"/>
          </m:rPr>
          <w:rPr>
            <w:rFonts w:ascii="Cambria Math" w:hAnsi="Cambria Math" w:cs="Times New Roman"/>
            <w:kern w:val="2"/>
          </w:rPr>
          <m:t>0≤</m:t>
        </m:r>
        <m:r>
          <w:rPr>
            <w:rFonts w:ascii="Cambria Math" w:hAnsi="Cambria Math" w:cs="Times New Roman"/>
            <w:kern w:val="2"/>
          </w:rPr>
          <m:t>u</m:t>
        </m:r>
        <m:r>
          <m:rPr>
            <m:sty m:val="p"/>
          </m:rPr>
          <w:rPr>
            <w:rFonts w:ascii="Cambria Math" w:hAnsi="Cambria Math" w:cs="Times New Roman"/>
            <w:kern w:val="2"/>
          </w:rPr>
          <m:t>≤1,  0≤</m:t>
        </m:r>
        <m:r>
          <w:rPr>
            <w:rFonts w:ascii="Cambria Math" w:hAnsi="Cambria Math" w:cs="Times New Roman"/>
            <w:kern w:val="2"/>
          </w:rPr>
          <m:t>v</m:t>
        </m:r>
        <m:r>
          <m:rPr>
            <m:sty m:val="p"/>
          </m:rPr>
          <w:rPr>
            <w:rFonts w:ascii="Cambria Math" w:hAnsi="Cambria Math" w:cs="Times New Roman"/>
            <w:kern w:val="2"/>
          </w:rPr>
          <m:t xml:space="preserve">≤1,  </m:t>
        </m:r>
        <m:r>
          <w:rPr>
            <w:rFonts w:ascii="Cambria Math" w:hAnsi="Cambria Math" w:cs="Times New Roman"/>
            <w:kern w:val="2"/>
          </w:rPr>
          <m:t>u</m:t>
        </m:r>
        <m:r>
          <m:rPr>
            <m:sty m:val="p"/>
          </m:rPr>
          <w:rPr>
            <w:rFonts w:ascii="Cambria Math" w:hAnsi="Cambria Math" w:cs="Times New Roman"/>
            <w:kern w:val="2"/>
          </w:rPr>
          <m:t>+</m:t>
        </m:r>
        <m:r>
          <w:rPr>
            <w:rFonts w:ascii="Cambria Math" w:hAnsi="Cambria Math" w:cs="Times New Roman"/>
            <w:kern w:val="2"/>
          </w:rPr>
          <m:t>v</m:t>
        </m:r>
        <m:r>
          <m:rPr>
            <m:sty m:val="p"/>
          </m:rPr>
          <w:rPr>
            <w:rFonts w:ascii="Cambria Math" w:hAnsi="Cambria Math" w:cs="Times New Roman"/>
            <w:kern w:val="2"/>
          </w:rPr>
          <m:t>≤1</m:t>
        </m:r>
      </m:oMath>
      <w:r>
        <w:rPr>
          <w:rFonts w:ascii="Times New Roman" w:hAnsi="Times New Roman" w:cs="Times New Roman" w:hint="eastAsia"/>
          <w:kern w:val="2"/>
        </w:rPr>
        <w:t>，则</w:t>
      </w:r>
      <w:r>
        <w:rPr>
          <w:rFonts w:ascii="Times New Roman" w:hAnsi="Times New Roman" w:cs="Times New Roman" w:hint="eastAsia"/>
          <w:kern w:val="2"/>
        </w:rPr>
        <w:t>P</w:t>
      </w:r>
      <w:r>
        <w:rPr>
          <w:rFonts w:ascii="Times New Roman" w:hAnsi="Times New Roman" w:cs="Times New Roman" w:hint="eastAsia"/>
          <w:kern w:val="2"/>
        </w:rPr>
        <w:t>在三角形内，否则该交点无效。</w:t>
      </w:r>
    </w:p>
    <w:p w14:paraId="6049024B"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Step</w:t>
      </w:r>
      <w:r>
        <w:rPr>
          <w:rFonts w:ascii="Times New Roman" w:hAnsi="Times New Roman" w:cs="Times New Roman"/>
          <w:kern w:val="2"/>
        </w:rPr>
        <w:t>4</w:t>
      </w:r>
      <w:r>
        <w:rPr>
          <w:rFonts w:ascii="Times New Roman" w:hAnsi="Times New Roman" w:cs="Times New Roman" w:hint="eastAsia"/>
          <w:kern w:val="2"/>
        </w:rPr>
        <w:t xml:space="preserve"> </w:t>
      </w:r>
      <w:r>
        <w:rPr>
          <w:rFonts w:ascii="Times New Roman" w:hAnsi="Times New Roman" w:cs="Times New Roman" w:hint="eastAsia"/>
          <w:kern w:val="2"/>
        </w:rPr>
        <w:t>计算交点间距，源点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oMath>
      <w:r>
        <w:rPr>
          <w:rFonts w:ascii="Times New Roman" w:hAnsi="Times New Roman" w:cs="Times New Roman" w:hint="eastAsia"/>
          <w:kern w:val="2"/>
        </w:rPr>
        <w:t>到交点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i</m:t>
            </m:r>
          </m:sub>
        </m:sSub>
      </m:oMath>
      <w:r>
        <w:rPr>
          <w:rFonts w:ascii="Times New Roman" w:hAnsi="Times New Roman" w:cs="Times New Roman" w:hint="eastAsia"/>
          <w:kern w:val="2"/>
        </w:rPr>
        <w:t>的距离按如下公式计算：</w:t>
      </w:r>
    </w:p>
    <w:p w14:paraId="2A0BDC98" w14:textId="77777777" w:rsidR="00EE315F" w:rsidRDefault="00204804">
      <w:pPr>
        <w:snapToGrid w:val="0"/>
        <w:spacing w:after="120" w:line="300" w:lineRule="auto"/>
        <w:ind w:firstLineChars="200" w:firstLine="480"/>
        <w:jc w:val="right"/>
        <w:rPr>
          <w:rFonts w:ascii="Cambria Math" w:hAnsi="Cambria Math"/>
        </w:rPr>
      </w:pPr>
      <m:oMath>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oMath>
      <w:r>
        <w:rPr>
          <w:rFonts w:ascii="Cambria Math" w:hAnsi="Cambria Math" w:hint="eastAsia"/>
        </w:rPr>
        <w:t xml:space="preserve">             </w:t>
      </w:r>
      <w:r>
        <w:rPr>
          <w:rFonts w:ascii="Cambria Math" w:hAnsi="Cambria Math" w:hint="eastAsia"/>
        </w:rPr>
        <w:t>（</w:t>
      </w:r>
      <w:r>
        <w:rPr>
          <w:rFonts w:ascii="Cambria Math" w:hAnsi="Cambria Math" w:hint="eastAsia"/>
        </w:rPr>
        <w:t>4.9</w:t>
      </w:r>
      <w:r>
        <w:rPr>
          <w:rFonts w:ascii="Cambria Math" w:hAnsi="Cambria Math" w:hint="eastAsia"/>
        </w:rPr>
        <w:t>）</w:t>
      </w:r>
    </w:p>
    <w:p w14:paraId="1B38E3D4"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遍历所有相交点，保存源地</w:t>
      </w:r>
      <w:proofErr w:type="gramStart"/>
      <w:r>
        <w:rPr>
          <w:rFonts w:ascii="Times New Roman" w:hAnsi="Times New Roman" w:cs="Times New Roman" w:hint="eastAsia"/>
          <w:kern w:val="2"/>
        </w:rPr>
        <w:t>层点数据</w:t>
      </w:r>
      <w:proofErr w:type="gramEnd"/>
      <w:r>
        <w:rPr>
          <w:rFonts w:ascii="Times New Roman" w:hAnsi="Times New Roman" w:cs="Times New Roman" w:hint="eastAsia"/>
          <w:kern w:val="2"/>
        </w:rPr>
        <w:t>所计算的间距数据，并根据间距分类映射颜色进行下一步渲染。</w:t>
      </w:r>
    </w:p>
    <w:p w14:paraId="3E9E6192" w14:textId="77777777" w:rsidR="00EE315F" w:rsidRDefault="00204804">
      <w:pPr>
        <w:snapToGrid w:val="0"/>
        <w:spacing w:after="120" w:line="300" w:lineRule="auto"/>
        <w:ind w:firstLineChars="200" w:firstLine="480"/>
        <w:rPr>
          <w:rFonts w:ascii="Cambria Math" w:hAnsi="Cambria Math"/>
        </w:rPr>
      </w:pPr>
      <w:r>
        <w:rPr>
          <w:rFonts w:ascii="Cambria Math" w:hAnsi="Cambria Math"/>
          <w:noProof/>
        </w:rPr>
        <w:drawing>
          <wp:inline distT="0" distB="0" distL="0" distR="0" wp14:anchorId="74A847C3" wp14:editId="76D5EEE9">
            <wp:extent cx="5400040" cy="2205990"/>
            <wp:effectExtent l="0" t="0" r="0" b="3810"/>
            <wp:docPr id="1371680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80345" name="图片 1"/>
                    <pic:cNvPicPr>
                      <a:picLocks noChangeAspect="1"/>
                    </pic:cNvPicPr>
                  </pic:nvPicPr>
                  <pic:blipFill>
                    <a:blip r:embed="rId92"/>
                    <a:stretch>
                      <a:fillRect/>
                    </a:stretch>
                  </pic:blipFill>
                  <pic:spPr>
                    <a:xfrm>
                      <a:off x="0" y="0"/>
                      <a:ext cx="5400040" cy="2205990"/>
                    </a:xfrm>
                    <a:prstGeom prst="rect">
                      <a:avLst/>
                    </a:prstGeom>
                  </pic:spPr>
                </pic:pic>
              </a:graphicData>
            </a:graphic>
          </wp:inline>
        </w:drawing>
      </w:r>
    </w:p>
    <w:p w14:paraId="1D8704F4"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图</w:t>
      </w:r>
      <w:r>
        <w:rPr>
          <w:rFonts w:ascii="Times New Roman" w:hint="eastAsia"/>
          <w:sz w:val="21"/>
          <w:szCs w:val="21"/>
        </w:rPr>
        <w:t xml:space="preserve">4.18 </w:t>
      </w:r>
      <w:r>
        <w:rPr>
          <w:rFonts w:ascii="Times New Roman" w:hint="eastAsia"/>
          <w:sz w:val="21"/>
          <w:szCs w:val="21"/>
        </w:rPr>
        <w:t>根据层间距区间分顶点颜色渲染</w:t>
      </w:r>
    </w:p>
    <w:p w14:paraId="5FD5C381"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Fig.</w:t>
      </w:r>
      <w:r>
        <w:rPr>
          <w:rFonts w:ascii="Times New Roman" w:hint="eastAsia"/>
          <w:sz w:val="21"/>
          <w:szCs w:val="21"/>
        </w:rPr>
        <w:t xml:space="preserve"> 4</w:t>
      </w:r>
      <w:r>
        <w:rPr>
          <w:rFonts w:ascii="Times New Roman"/>
          <w:sz w:val="21"/>
          <w:szCs w:val="21"/>
        </w:rPr>
        <w:t>.</w:t>
      </w:r>
      <w:r>
        <w:rPr>
          <w:rFonts w:ascii="Times New Roman" w:hint="eastAsia"/>
          <w:sz w:val="21"/>
          <w:szCs w:val="21"/>
        </w:rPr>
        <w:t>18</w:t>
      </w:r>
      <w:r>
        <w:rPr>
          <w:rFonts w:ascii="Times New Roman"/>
          <w:sz w:val="21"/>
          <w:szCs w:val="21"/>
        </w:rPr>
        <w:t xml:space="preserve"> Color rendering of vertices based on interlayer spacing intervals</w:t>
      </w:r>
    </w:p>
    <w:p w14:paraId="4438692C" w14:textId="77777777" w:rsidR="00EE315F" w:rsidRDefault="00204804">
      <w:pPr>
        <w:keepNext/>
        <w:keepLines/>
        <w:snapToGrid w:val="0"/>
        <w:spacing w:before="240" w:after="120" w:line="360" w:lineRule="auto"/>
        <w:outlineLvl w:val="1"/>
        <w:rPr>
          <w:rFonts w:eastAsia="黑体"/>
          <w:sz w:val="28"/>
          <w:szCs w:val="32"/>
        </w:rPr>
      </w:pPr>
      <w:bookmarkStart w:id="208" w:name="_Toc192629381"/>
      <w:r>
        <w:rPr>
          <w:rFonts w:eastAsia="黑体" w:hint="eastAsia"/>
          <w:sz w:val="28"/>
          <w:szCs w:val="32"/>
        </w:rPr>
        <w:t>4</w:t>
      </w:r>
      <w:r>
        <w:rPr>
          <w:rFonts w:eastAsia="黑体"/>
          <w:sz w:val="28"/>
          <w:szCs w:val="32"/>
        </w:rPr>
        <w:t>.</w:t>
      </w:r>
      <w:r>
        <w:rPr>
          <w:rFonts w:eastAsia="黑体" w:hint="eastAsia"/>
          <w:sz w:val="28"/>
          <w:szCs w:val="32"/>
        </w:rPr>
        <w:t>4</w:t>
      </w:r>
      <w:r>
        <w:rPr>
          <w:rFonts w:eastAsia="黑体" w:hint="eastAsia"/>
          <w:sz w:val="28"/>
          <w:szCs w:val="32"/>
        </w:rPr>
        <w:t>本章小结</w:t>
      </w:r>
      <w:bookmarkEnd w:id="208"/>
    </w:p>
    <w:p w14:paraId="2F76CCAE"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本章主要介绍了三维地质建模系统的系统架构、前端技术升级与优化、核心功能模块以及地层层间距计算方法。详细讨论了前端技术的升级优化，阐述了系统的主要功能模块，包括数据导入与处理、三维地质模型渲染、数据分析与展示，以及交互功能并深入探讨了地层层间距计算的实现方法。展示了如何通过现代化的技术手段提升系统的性能和可视化效果。系统的优化与功能模块的完善，使得地质数据的可视化与分析更加高效、准确，为地质勘探和工程设计提供了强有力的支持。</w:t>
      </w:r>
    </w:p>
    <w:p w14:paraId="6C524C39" w14:textId="77777777" w:rsidR="00EE315F" w:rsidRDefault="00204804">
      <w:pPr>
        <w:adjustRightInd w:val="0"/>
        <w:snapToGrid w:val="0"/>
        <w:spacing w:before="240" w:after="120" w:line="360" w:lineRule="auto"/>
        <w:jc w:val="center"/>
        <w:outlineLvl w:val="0"/>
        <w:rPr>
          <w:rFonts w:ascii="Times New Roman" w:hAnsi="Times New Roman" w:cs="Times New Roman"/>
          <w:kern w:val="2"/>
        </w:rPr>
        <w:sectPr w:rsidR="00EE315F">
          <w:headerReference w:type="even" r:id="rId93"/>
          <w:headerReference w:type="default" r:id="rId94"/>
          <w:pgSz w:w="11906" w:h="16838"/>
          <w:pgMar w:top="1701" w:right="1701" w:bottom="1701" w:left="1701" w:header="1134" w:footer="1134" w:gutter="0"/>
          <w:cols w:space="720"/>
          <w:docGrid w:type="linesAndChars" w:linePitch="326"/>
        </w:sectPr>
      </w:pPr>
      <w:r>
        <w:rPr>
          <w:rFonts w:ascii="Times New Roman" w:hAnsi="Times New Roman" w:cs="Times New Roman"/>
          <w:kern w:val="2"/>
        </w:rPr>
        <w:br w:type="page"/>
      </w:r>
      <w:bookmarkStart w:id="209" w:name="_Toc192629382"/>
    </w:p>
    <w:p w14:paraId="7B96FCC2" w14:textId="77777777" w:rsidR="00EE315F" w:rsidRDefault="00204804">
      <w:pPr>
        <w:adjustRightInd w:val="0"/>
        <w:snapToGrid w:val="0"/>
        <w:spacing w:before="240" w:after="120" w:line="360" w:lineRule="auto"/>
        <w:jc w:val="center"/>
        <w:outlineLvl w:val="0"/>
      </w:pPr>
      <w:r>
        <w:rPr>
          <w:rFonts w:ascii="Arial" w:eastAsia="黑体" w:hAnsi="Arial" w:cs="Arial" w:hint="eastAsia"/>
          <w:bCs/>
          <w:kern w:val="36"/>
          <w:sz w:val="32"/>
          <w:szCs w:val="36"/>
        </w:rPr>
        <w:t>5</w:t>
      </w:r>
      <w:r>
        <w:rPr>
          <w:rFonts w:ascii="Arial" w:eastAsia="黑体" w:hAnsi="Arial" w:cs="Arial" w:hint="eastAsia"/>
          <w:bCs/>
          <w:kern w:val="36"/>
          <w:sz w:val="32"/>
          <w:szCs w:val="36"/>
        </w:rPr>
        <w:t>应用实例</w:t>
      </w:r>
      <w:bookmarkEnd w:id="209"/>
    </w:p>
    <w:p w14:paraId="6A6B9E9A" w14:textId="77777777" w:rsidR="00EE315F" w:rsidRDefault="00204804">
      <w:pPr>
        <w:keepNext/>
        <w:keepLines/>
        <w:snapToGrid w:val="0"/>
        <w:spacing w:before="240" w:after="120" w:line="360" w:lineRule="auto"/>
        <w:outlineLvl w:val="1"/>
        <w:rPr>
          <w:rFonts w:eastAsia="黑体"/>
          <w:sz w:val="28"/>
          <w:szCs w:val="32"/>
        </w:rPr>
      </w:pPr>
      <w:bookmarkStart w:id="210" w:name="_Toc192629383"/>
      <w:r>
        <w:rPr>
          <w:rFonts w:eastAsia="黑体" w:hint="eastAsia"/>
          <w:sz w:val="28"/>
          <w:szCs w:val="32"/>
        </w:rPr>
        <w:t>5</w:t>
      </w:r>
      <w:r>
        <w:rPr>
          <w:rFonts w:eastAsia="黑体"/>
          <w:sz w:val="28"/>
          <w:szCs w:val="32"/>
        </w:rPr>
        <w:t>.</w:t>
      </w:r>
      <w:r>
        <w:rPr>
          <w:rFonts w:eastAsia="黑体" w:hint="eastAsia"/>
          <w:sz w:val="28"/>
          <w:szCs w:val="32"/>
        </w:rPr>
        <w:t xml:space="preserve">1 </w:t>
      </w:r>
      <w:r>
        <w:rPr>
          <w:rFonts w:eastAsia="黑体" w:hint="eastAsia"/>
          <w:sz w:val="28"/>
          <w:szCs w:val="32"/>
        </w:rPr>
        <w:t>研究区概况</w:t>
      </w:r>
      <w:bookmarkEnd w:id="210"/>
    </w:p>
    <w:p w14:paraId="5F0E94A5"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kern w:val="2"/>
        </w:rPr>
        <w:t>1</w:t>
      </w:r>
      <w:r>
        <w:rPr>
          <w:rFonts w:ascii="Times New Roman" w:hAnsi="Times New Roman" w:cs="Times New Roman" w:hint="eastAsia"/>
          <w:kern w:val="2"/>
        </w:rPr>
        <w:t>．</w:t>
      </w:r>
      <w:r>
        <w:rPr>
          <w:rFonts w:ascii="Times New Roman" w:hAnsi="Times New Roman" w:cs="Times New Roman"/>
          <w:kern w:val="2"/>
        </w:rPr>
        <w:t>位置与交通</w:t>
      </w:r>
    </w:p>
    <w:p w14:paraId="495F6CBB"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kern w:val="2"/>
        </w:rPr>
        <w:t>邢台矿坐落在河北省邢台市南方向。该矿区行政上隶属于邢台市。在矿区的东侧，京广铁路穿行而过，矿区东北部到邢台火车站大约有</w:t>
      </w:r>
      <w:r>
        <w:rPr>
          <w:rFonts w:ascii="Times New Roman" w:hAnsi="Times New Roman" w:cs="Times New Roman"/>
          <w:kern w:val="2"/>
        </w:rPr>
        <w:t>7</w:t>
      </w:r>
      <w:r>
        <w:rPr>
          <w:rFonts w:ascii="Times New Roman" w:hAnsi="Times New Roman" w:cs="Times New Roman"/>
          <w:kern w:val="2"/>
        </w:rPr>
        <w:t>公里的距离，东部到小康车站大约</w:t>
      </w:r>
      <w:r>
        <w:rPr>
          <w:rFonts w:ascii="Times New Roman" w:hAnsi="Times New Roman" w:cs="Times New Roman"/>
          <w:kern w:val="2"/>
        </w:rPr>
        <w:t>4</w:t>
      </w:r>
      <w:r>
        <w:rPr>
          <w:rFonts w:ascii="Times New Roman" w:hAnsi="Times New Roman" w:cs="Times New Roman"/>
          <w:kern w:val="2"/>
        </w:rPr>
        <w:t>公里。矿区设有与煤矿相关的铁路线，加之矿区内公路四通八达，因此交通十分便利。</w:t>
      </w:r>
    </w:p>
    <w:p w14:paraId="2C5251C7"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2</w:t>
      </w:r>
      <w:r>
        <w:rPr>
          <w:rFonts w:ascii="Times New Roman" w:hAnsi="Times New Roman" w:cs="Times New Roman" w:hint="eastAsia"/>
          <w:kern w:val="2"/>
        </w:rPr>
        <w:t>．地质概况</w:t>
      </w:r>
      <w:r>
        <w:rPr>
          <w:rFonts w:ascii="Times New Roman" w:hAnsi="Times New Roman" w:cs="Times New Roman" w:hint="eastAsia"/>
          <w:kern w:val="2"/>
        </w:rPr>
        <w:t xml:space="preserve"> </w:t>
      </w:r>
    </w:p>
    <w:p w14:paraId="4C6CEE5B"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本区域属于石炭二叠系煤田，根据已知的钻孔数据，该地区的地层年代由老至</w:t>
      </w:r>
      <w:proofErr w:type="gramStart"/>
      <w:r>
        <w:rPr>
          <w:rFonts w:ascii="Times New Roman" w:hAnsi="Times New Roman" w:cs="Times New Roman" w:hint="eastAsia"/>
          <w:kern w:val="2"/>
        </w:rPr>
        <w:t>新分别</w:t>
      </w:r>
      <w:proofErr w:type="gramEnd"/>
      <w:r>
        <w:rPr>
          <w:rFonts w:ascii="Times New Roman" w:hAnsi="Times New Roman" w:cs="Times New Roman" w:hint="eastAsia"/>
          <w:kern w:val="2"/>
        </w:rPr>
        <w:t>是奥陶系、石炭系、二叠系以及第四系。</w:t>
      </w:r>
    </w:p>
    <w:p w14:paraId="63339F0D"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邢台矿区地处山西</w:t>
      </w:r>
      <w:proofErr w:type="gramStart"/>
      <w:r>
        <w:rPr>
          <w:rFonts w:ascii="Times New Roman" w:hAnsi="Times New Roman" w:cs="Times New Roman" w:hint="eastAsia"/>
          <w:kern w:val="2"/>
        </w:rPr>
        <w:t>中台出起</w:t>
      </w:r>
      <w:proofErr w:type="gramEnd"/>
      <w:r>
        <w:rPr>
          <w:rFonts w:ascii="Times New Roman" w:hAnsi="Times New Roman" w:cs="Times New Roman" w:hint="eastAsia"/>
          <w:kern w:val="2"/>
        </w:rPr>
        <w:t>的东部。该区的断层类型主要为高角度正</w:t>
      </w:r>
      <w:r>
        <w:rPr>
          <w:rFonts w:ascii="Times New Roman" w:hAnsi="Times New Roman" w:cs="Times New Roman" w:hint="eastAsia"/>
          <w:kern w:val="2"/>
        </w:rPr>
        <w:t>断层，方向主要为东西向、南北向及东北向，且以北东向断裂为主。此次调查共发现了</w:t>
      </w:r>
      <w:r>
        <w:rPr>
          <w:rFonts w:ascii="Times New Roman" w:hAnsi="Times New Roman" w:cs="Times New Roman" w:hint="eastAsia"/>
          <w:kern w:val="2"/>
        </w:rPr>
        <w:t>33</w:t>
      </w:r>
      <w:r>
        <w:rPr>
          <w:rFonts w:ascii="Times New Roman" w:hAnsi="Times New Roman" w:cs="Times New Roman" w:hint="eastAsia"/>
          <w:kern w:val="2"/>
        </w:rPr>
        <w:t>条落差超过</w:t>
      </w:r>
      <w:r>
        <w:rPr>
          <w:rFonts w:ascii="Times New Roman" w:hAnsi="Times New Roman" w:cs="Times New Roman" w:hint="eastAsia"/>
          <w:kern w:val="2"/>
        </w:rPr>
        <w:t>20</w:t>
      </w:r>
      <w:r>
        <w:rPr>
          <w:rFonts w:ascii="Times New Roman" w:hAnsi="Times New Roman" w:cs="Times New Roman" w:hint="eastAsia"/>
          <w:kern w:val="2"/>
        </w:rPr>
        <w:t>米的断层，平均</w:t>
      </w:r>
      <w:r>
        <w:rPr>
          <w:rFonts w:ascii="Times New Roman" w:hAnsi="Times New Roman" w:cs="Times New Roman" w:hint="eastAsia"/>
          <w:kern w:val="2"/>
        </w:rPr>
        <w:t>1.03</w:t>
      </w:r>
      <w:r>
        <w:rPr>
          <w:rFonts w:ascii="Times New Roman" w:hAnsi="Times New Roman" w:cs="Times New Roman" w:hint="eastAsia"/>
          <w:kern w:val="2"/>
        </w:rPr>
        <w:t>条</w:t>
      </w:r>
      <w:r>
        <w:rPr>
          <w:rFonts w:ascii="Times New Roman" w:hAnsi="Times New Roman" w:cs="Times New Roman" w:hint="eastAsia"/>
          <w:kern w:val="2"/>
        </w:rPr>
        <w:t>/</w:t>
      </w:r>
      <w:r>
        <w:rPr>
          <w:rFonts w:ascii="Times New Roman" w:hAnsi="Times New Roman" w:cs="Times New Roman" w:hint="eastAsia"/>
          <w:kern w:val="2"/>
        </w:rPr>
        <w:t>平方公里。大、中型断层是沿近乎平行走向分布的高角度正断层，形成狭长的地块，地质构造，其中</w:t>
      </w:r>
      <w:r>
        <w:rPr>
          <w:rFonts w:ascii="Times New Roman" w:hAnsi="Times New Roman" w:cs="Times New Roman" w:hint="eastAsia"/>
          <w:kern w:val="2"/>
        </w:rPr>
        <w:t>20</w:t>
      </w:r>
      <w:r>
        <w:rPr>
          <w:rFonts w:ascii="Times New Roman" w:hAnsi="Times New Roman" w:cs="Times New Roman" w:hint="eastAsia"/>
          <w:kern w:val="2"/>
        </w:rPr>
        <w:t>米以上的断层常作为采矿区的界线。</w:t>
      </w:r>
    </w:p>
    <w:p w14:paraId="4E699867"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区内构造特点可归纳如下：</w:t>
      </w:r>
    </w:p>
    <w:p w14:paraId="440889B9"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w:t>
      </w:r>
      <w:r>
        <w:rPr>
          <w:rFonts w:ascii="Times New Roman" w:hAnsi="Times New Roman" w:cs="Times New Roman" w:hint="eastAsia"/>
          <w:kern w:val="2"/>
        </w:rPr>
        <w:t>1</w:t>
      </w:r>
      <w:r>
        <w:rPr>
          <w:rFonts w:ascii="Times New Roman" w:hAnsi="Times New Roman" w:cs="Times New Roman" w:hint="eastAsia"/>
          <w:kern w:val="2"/>
        </w:rPr>
        <w:t>）构造线方向特征：地层走向主要沿着</w:t>
      </w:r>
      <w:r>
        <w:rPr>
          <w:rFonts w:ascii="Times New Roman" w:hAnsi="Times New Roman" w:cs="Times New Roman" w:hint="eastAsia"/>
          <w:kern w:val="2"/>
        </w:rPr>
        <w:t>N10</w:t>
      </w:r>
      <w:r>
        <w:rPr>
          <w:rFonts w:ascii="Times New Roman" w:hAnsi="Times New Roman" w:cs="Times New Roman" w:hint="eastAsia"/>
          <w:kern w:val="2"/>
        </w:rPr>
        <w:t>°至</w:t>
      </w:r>
      <w:r>
        <w:rPr>
          <w:rFonts w:ascii="Times New Roman" w:hAnsi="Times New Roman" w:cs="Times New Roman" w:hint="eastAsia"/>
          <w:kern w:val="2"/>
        </w:rPr>
        <w:t>25</w:t>
      </w:r>
      <w:r>
        <w:rPr>
          <w:rFonts w:ascii="Times New Roman" w:hAnsi="Times New Roman" w:cs="Times New Roman" w:hint="eastAsia"/>
          <w:kern w:val="2"/>
        </w:rPr>
        <w:t>°</w:t>
      </w:r>
      <w:r>
        <w:rPr>
          <w:rFonts w:ascii="Times New Roman" w:hAnsi="Times New Roman" w:cs="Times New Roman" w:hint="eastAsia"/>
          <w:kern w:val="2"/>
        </w:rPr>
        <w:t>E</w:t>
      </w:r>
      <w:r>
        <w:rPr>
          <w:rFonts w:ascii="Times New Roman" w:hAnsi="Times New Roman" w:cs="Times New Roman" w:hint="eastAsia"/>
          <w:kern w:val="2"/>
        </w:rPr>
        <w:t>的新华夏系方向延伸。</w:t>
      </w:r>
    </w:p>
    <w:p w14:paraId="1698640A"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w:t>
      </w:r>
      <w:r>
        <w:rPr>
          <w:rFonts w:ascii="Times New Roman" w:hAnsi="Times New Roman" w:cs="Times New Roman" w:hint="eastAsia"/>
          <w:kern w:val="2"/>
        </w:rPr>
        <w:t>2</w:t>
      </w:r>
      <w:r>
        <w:rPr>
          <w:rFonts w:ascii="Times New Roman" w:hAnsi="Times New Roman" w:cs="Times New Roman" w:hint="eastAsia"/>
          <w:kern w:val="2"/>
        </w:rPr>
        <w:t>）本区区域地层向东南方向倾斜，角度介于</w:t>
      </w:r>
      <w:r>
        <w:rPr>
          <w:rFonts w:ascii="Times New Roman" w:hAnsi="Times New Roman" w:cs="Times New Roman" w:hint="eastAsia"/>
          <w:kern w:val="2"/>
        </w:rPr>
        <w:t>5</w:t>
      </w:r>
      <w:r>
        <w:rPr>
          <w:rFonts w:ascii="Times New Roman" w:hAnsi="Times New Roman" w:cs="Times New Roman" w:hint="eastAsia"/>
          <w:kern w:val="2"/>
        </w:rPr>
        <w:t>°至</w:t>
      </w:r>
      <w:r>
        <w:rPr>
          <w:rFonts w:ascii="Times New Roman" w:hAnsi="Times New Roman" w:cs="Times New Roman" w:hint="eastAsia"/>
          <w:kern w:val="2"/>
        </w:rPr>
        <w:t>25</w:t>
      </w:r>
      <w:r>
        <w:rPr>
          <w:rFonts w:ascii="Times New Roman" w:hAnsi="Times New Roman" w:cs="Times New Roman" w:hint="eastAsia"/>
          <w:kern w:val="2"/>
        </w:rPr>
        <w:t>°之间。受到了本区区域断层的影响，区内有许多复杂地质构造产生，包括褶皱、大型断裂等。这些复杂地质情况的产生导致</w:t>
      </w:r>
      <w:r>
        <w:rPr>
          <w:rFonts w:ascii="Times New Roman" w:hAnsi="Times New Roman" w:cs="Times New Roman" w:hint="eastAsia"/>
          <w:kern w:val="2"/>
        </w:rPr>
        <w:t>本区内产生很多小型正断层。这些正断层的落差在</w:t>
      </w:r>
      <w:r>
        <w:rPr>
          <w:rFonts w:ascii="Times New Roman" w:hAnsi="Times New Roman" w:cs="Times New Roman" w:hint="eastAsia"/>
          <w:kern w:val="2"/>
        </w:rPr>
        <w:t>8-12</w:t>
      </w:r>
      <w:r>
        <w:rPr>
          <w:rFonts w:ascii="Times New Roman" w:hAnsi="Times New Roman" w:cs="Times New Roman" w:hint="eastAsia"/>
          <w:kern w:val="2"/>
        </w:rPr>
        <w:t>米，对矿区的生产以及维持造影影响。</w:t>
      </w:r>
    </w:p>
    <w:p w14:paraId="6F428156"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w:t>
      </w:r>
      <w:r>
        <w:rPr>
          <w:rFonts w:ascii="Times New Roman" w:hAnsi="Times New Roman" w:cs="Times New Roman" w:hint="eastAsia"/>
          <w:kern w:val="2"/>
        </w:rPr>
        <w:t>3</w:t>
      </w:r>
      <w:r>
        <w:rPr>
          <w:rFonts w:ascii="Times New Roman" w:hAnsi="Times New Roman" w:cs="Times New Roman" w:hint="eastAsia"/>
          <w:kern w:val="2"/>
        </w:rPr>
        <w:t>）断层特征：对于同一断层，不同部位的落差及断距不尽相同；同一断层自上而下其断层不连续；断层在垂直方向上运动明显，在水平方向上运动不明显，并且构造运移的影响不同部位的倾向也有所区别。</w:t>
      </w:r>
    </w:p>
    <w:p w14:paraId="7D867459"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w:t>
      </w:r>
      <w:r>
        <w:rPr>
          <w:rFonts w:ascii="Times New Roman" w:hAnsi="Times New Roman" w:cs="Times New Roman" w:hint="eastAsia"/>
          <w:kern w:val="2"/>
        </w:rPr>
        <w:t>4</w:t>
      </w:r>
      <w:r>
        <w:rPr>
          <w:rFonts w:ascii="Times New Roman" w:hAnsi="Times New Roman" w:cs="Times New Roman" w:hint="eastAsia"/>
          <w:kern w:val="2"/>
        </w:rPr>
        <w:t>）构造成因：本地区的地质构造形成于燕山期，喜马拉雅运动的产生与致本区地质构造演化密切相关。</w:t>
      </w:r>
    </w:p>
    <w:p w14:paraId="3B668309"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在本区域内，南北向和东西向的构造线占据了主导地位，这些构造线起源于燕山期。西部的</w:t>
      </w:r>
      <w:r>
        <w:rPr>
          <w:rFonts w:ascii="Times New Roman" w:hAnsi="Times New Roman" w:cs="Times New Roman" w:hint="eastAsia"/>
          <w:kern w:val="2"/>
        </w:rPr>
        <w:t>F1</w:t>
      </w:r>
      <w:r>
        <w:rPr>
          <w:rFonts w:ascii="Times New Roman" w:hAnsi="Times New Roman" w:cs="Times New Roman" w:hint="eastAsia"/>
          <w:kern w:val="2"/>
        </w:rPr>
        <w:t>、</w:t>
      </w:r>
      <w:r>
        <w:rPr>
          <w:rFonts w:ascii="Times New Roman" w:hAnsi="Times New Roman" w:cs="Times New Roman" w:hint="eastAsia"/>
          <w:kern w:val="2"/>
        </w:rPr>
        <w:t>F15</w:t>
      </w:r>
      <w:r>
        <w:rPr>
          <w:rFonts w:ascii="Times New Roman" w:hAnsi="Times New Roman" w:cs="Times New Roman" w:hint="eastAsia"/>
          <w:kern w:val="2"/>
        </w:rPr>
        <w:t>、</w:t>
      </w:r>
      <w:r>
        <w:rPr>
          <w:rFonts w:ascii="Times New Roman" w:hAnsi="Times New Roman" w:cs="Times New Roman" w:hint="eastAsia"/>
          <w:kern w:val="2"/>
        </w:rPr>
        <w:t>F27</w:t>
      </w:r>
      <w:r>
        <w:rPr>
          <w:rFonts w:ascii="Times New Roman" w:hAnsi="Times New Roman" w:cs="Times New Roman" w:hint="eastAsia"/>
          <w:kern w:val="2"/>
        </w:rPr>
        <w:t>、</w:t>
      </w:r>
      <w:r>
        <w:rPr>
          <w:rFonts w:ascii="Times New Roman" w:hAnsi="Times New Roman" w:cs="Times New Roman" w:hint="eastAsia"/>
          <w:kern w:val="2"/>
        </w:rPr>
        <w:t>F26</w:t>
      </w:r>
      <w:r>
        <w:rPr>
          <w:rFonts w:ascii="Times New Roman" w:hAnsi="Times New Roman" w:cs="Times New Roman" w:hint="eastAsia"/>
          <w:kern w:val="2"/>
        </w:rPr>
        <w:t>等断层以及东西部的</w:t>
      </w:r>
      <w:r>
        <w:rPr>
          <w:rFonts w:ascii="Times New Roman" w:hAnsi="Times New Roman" w:cs="Times New Roman" w:hint="eastAsia"/>
          <w:kern w:val="2"/>
        </w:rPr>
        <w:t>F2-1</w:t>
      </w:r>
      <w:r>
        <w:rPr>
          <w:rFonts w:ascii="Times New Roman" w:hAnsi="Times New Roman" w:cs="Times New Roman" w:hint="eastAsia"/>
          <w:kern w:val="2"/>
        </w:rPr>
        <w:t>、</w:t>
      </w:r>
      <w:r>
        <w:rPr>
          <w:rFonts w:ascii="Times New Roman" w:hAnsi="Times New Roman" w:cs="Times New Roman" w:hint="eastAsia"/>
          <w:kern w:val="2"/>
        </w:rPr>
        <w:t>F2</w:t>
      </w:r>
      <w:r>
        <w:rPr>
          <w:rFonts w:ascii="Times New Roman" w:hAnsi="Times New Roman" w:cs="Times New Roman" w:hint="eastAsia"/>
          <w:kern w:val="2"/>
        </w:rPr>
        <w:t>断</w:t>
      </w:r>
      <w:r>
        <w:rPr>
          <w:rFonts w:ascii="Times New Roman" w:hAnsi="Times New Roman" w:cs="Times New Roman" w:hint="eastAsia"/>
          <w:kern w:val="2"/>
        </w:rPr>
        <w:t>层，分割构成了并且部和东西部的边界。</w:t>
      </w:r>
    </w:p>
    <w:p w14:paraId="0AC9F619"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邢台矿区的地质构造特征显著，其地层完全为第四系的松散沉积物所覆盖，形成了典型的沉积覆盖地貌。本区域属于石炭二叠系煤田，根据已知的钻孔数据，该地区的地层年代由老至</w:t>
      </w:r>
      <w:proofErr w:type="gramStart"/>
      <w:r>
        <w:rPr>
          <w:rFonts w:ascii="Times New Roman" w:hAnsi="Times New Roman" w:cs="Times New Roman" w:hint="eastAsia"/>
          <w:kern w:val="2"/>
        </w:rPr>
        <w:t>新分别</w:t>
      </w:r>
      <w:proofErr w:type="gramEnd"/>
      <w:r>
        <w:rPr>
          <w:rFonts w:ascii="Times New Roman" w:hAnsi="Times New Roman" w:cs="Times New Roman" w:hint="eastAsia"/>
          <w:kern w:val="2"/>
        </w:rPr>
        <w:t>是奥陶系、石炭系、二叠系以及第四系。</w:t>
      </w:r>
    </w:p>
    <w:p w14:paraId="00F2C76C"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邢台矿钻孔揭露的地层主要是中</w:t>
      </w:r>
      <w:proofErr w:type="gramStart"/>
      <w:r>
        <w:rPr>
          <w:rFonts w:ascii="Times New Roman" w:hAnsi="Times New Roman" w:cs="Times New Roman" w:hint="eastAsia"/>
          <w:kern w:val="2"/>
        </w:rPr>
        <w:t>奥陶统以上</w:t>
      </w:r>
      <w:proofErr w:type="gramEnd"/>
      <w:r>
        <w:rPr>
          <w:rFonts w:ascii="Times New Roman" w:hAnsi="Times New Roman" w:cs="Times New Roman" w:hint="eastAsia"/>
          <w:kern w:val="2"/>
        </w:rPr>
        <w:t>地层。分述如下：</w:t>
      </w:r>
    </w:p>
    <w:p w14:paraId="7CD91F65"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kern w:val="2"/>
        </w:rPr>
        <w:fldChar w:fldCharType="begin"/>
      </w:r>
      <w:r>
        <w:rPr>
          <w:rFonts w:ascii="Times New Roman" w:hAnsi="Times New Roman" w:cs="Times New Roman"/>
          <w:kern w:val="2"/>
        </w:rPr>
        <w:instrText xml:space="preserve"> </w:instrText>
      </w:r>
      <w:r>
        <w:rPr>
          <w:rFonts w:ascii="Times New Roman" w:hAnsi="Times New Roman" w:cs="Times New Roman" w:hint="eastAsia"/>
          <w:kern w:val="2"/>
        </w:rPr>
        <w:instrText>= 1 \* GB3</w:instrText>
      </w:r>
      <w:r>
        <w:rPr>
          <w:rFonts w:ascii="Times New Roman" w:hAnsi="Times New Roman" w:cs="Times New Roman"/>
          <w:kern w:val="2"/>
        </w:rPr>
        <w:instrText xml:space="preserve"> </w:instrText>
      </w:r>
      <w:r>
        <w:rPr>
          <w:rFonts w:ascii="Times New Roman" w:hAnsi="Times New Roman" w:cs="Times New Roman"/>
          <w:kern w:val="2"/>
        </w:rPr>
        <w:fldChar w:fldCharType="separate"/>
      </w:r>
      <w:r>
        <w:rPr>
          <w:rFonts w:ascii="Times New Roman" w:hAnsi="Times New Roman" w:cs="Times New Roman" w:hint="eastAsia"/>
          <w:kern w:val="2"/>
        </w:rPr>
        <w:t>①</w:t>
      </w:r>
      <w:r>
        <w:rPr>
          <w:rFonts w:ascii="Times New Roman" w:hAnsi="Times New Roman" w:cs="Times New Roman"/>
          <w:kern w:val="2"/>
        </w:rPr>
        <w:fldChar w:fldCharType="end"/>
      </w:r>
      <w:r>
        <w:rPr>
          <w:rFonts w:ascii="Times New Roman" w:hAnsi="Times New Roman" w:cs="Times New Roman" w:hint="eastAsia"/>
          <w:kern w:val="2"/>
        </w:rPr>
        <w:t>奥陶系</w:t>
      </w:r>
      <w:r>
        <w:rPr>
          <w:rFonts w:ascii="Times New Roman" w:hAnsi="Times New Roman" w:cs="Times New Roman" w:hint="eastAsia"/>
          <w:kern w:val="2"/>
        </w:rPr>
        <w:t xml:space="preserve"> (O)</w:t>
      </w:r>
    </w:p>
    <w:p w14:paraId="3096697E"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该区域主要岩石类型为黄灰色、深灰色和灰色厚层状的石灰岩，某些地层中包含白云质石灰岩，特征为鲕粒状。根据勘测资料显示，本区地层的厚度在</w:t>
      </w:r>
      <w:r>
        <w:rPr>
          <w:rFonts w:ascii="Times New Roman" w:hAnsi="Times New Roman" w:cs="Times New Roman" w:hint="eastAsia"/>
          <w:kern w:val="2"/>
        </w:rPr>
        <w:t>590</w:t>
      </w:r>
      <w:r>
        <w:rPr>
          <w:rFonts w:ascii="Times New Roman" w:hAnsi="Times New Roman" w:cs="Times New Roman" w:hint="eastAsia"/>
          <w:kern w:val="2"/>
        </w:rPr>
        <w:t>米至</w:t>
      </w:r>
      <w:r>
        <w:rPr>
          <w:rFonts w:ascii="Times New Roman" w:hAnsi="Times New Roman" w:cs="Times New Roman" w:hint="eastAsia"/>
          <w:kern w:val="2"/>
        </w:rPr>
        <w:t>810</w:t>
      </w:r>
      <w:r>
        <w:rPr>
          <w:rFonts w:ascii="Times New Roman" w:hAnsi="Times New Roman" w:cs="Times New Roman" w:hint="eastAsia"/>
          <w:kern w:val="2"/>
        </w:rPr>
        <w:t>米之间，本矿区通过对已揭露地层的深入研究，发现其揭露的岩层厚度在</w:t>
      </w:r>
      <w:r>
        <w:rPr>
          <w:rFonts w:ascii="Times New Roman" w:hAnsi="Times New Roman" w:cs="Times New Roman" w:hint="eastAsia"/>
          <w:kern w:val="2"/>
        </w:rPr>
        <w:t>0.15</w:t>
      </w:r>
      <w:r>
        <w:rPr>
          <w:rFonts w:ascii="Times New Roman" w:hAnsi="Times New Roman" w:cs="Times New Roman" w:hint="eastAsia"/>
          <w:kern w:val="2"/>
        </w:rPr>
        <w:t>米至</w:t>
      </w:r>
      <w:r>
        <w:rPr>
          <w:rFonts w:ascii="Times New Roman" w:hAnsi="Times New Roman" w:cs="Times New Roman" w:hint="eastAsia"/>
          <w:kern w:val="2"/>
        </w:rPr>
        <w:t>235</w:t>
      </w:r>
      <w:r>
        <w:rPr>
          <w:rFonts w:ascii="Times New Roman" w:hAnsi="Times New Roman" w:cs="Times New Roman" w:hint="eastAsia"/>
          <w:kern w:val="2"/>
        </w:rPr>
        <w:t>米之间。</w:t>
      </w:r>
    </w:p>
    <w:p w14:paraId="1559D91F"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kern w:val="2"/>
        </w:rPr>
        <w:fldChar w:fldCharType="begin"/>
      </w:r>
      <w:r>
        <w:rPr>
          <w:rFonts w:ascii="Times New Roman" w:hAnsi="Times New Roman" w:cs="Times New Roman"/>
          <w:kern w:val="2"/>
        </w:rPr>
        <w:instrText xml:space="preserve"> </w:instrText>
      </w:r>
      <w:r>
        <w:rPr>
          <w:rFonts w:ascii="Times New Roman" w:hAnsi="Times New Roman" w:cs="Times New Roman" w:hint="eastAsia"/>
          <w:kern w:val="2"/>
        </w:rPr>
        <w:instrText>= 2 \* GB3</w:instrText>
      </w:r>
      <w:r>
        <w:rPr>
          <w:rFonts w:ascii="Times New Roman" w:hAnsi="Times New Roman" w:cs="Times New Roman"/>
          <w:kern w:val="2"/>
        </w:rPr>
        <w:instrText xml:space="preserve"> </w:instrText>
      </w:r>
      <w:r>
        <w:rPr>
          <w:rFonts w:ascii="Times New Roman" w:hAnsi="Times New Roman" w:cs="Times New Roman"/>
          <w:kern w:val="2"/>
        </w:rPr>
        <w:fldChar w:fldCharType="separate"/>
      </w:r>
      <w:r>
        <w:rPr>
          <w:rFonts w:ascii="Times New Roman" w:hAnsi="Times New Roman" w:cs="Times New Roman" w:hint="eastAsia"/>
          <w:kern w:val="2"/>
        </w:rPr>
        <w:t>②</w:t>
      </w:r>
      <w:r>
        <w:rPr>
          <w:rFonts w:ascii="Times New Roman" w:hAnsi="Times New Roman" w:cs="Times New Roman"/>
          <w:kern w:val="2"/>
        </w:rPr>
        <w:fldChar w:fldCharType="end"/>
      </w:r>
      <w:r>
        <w:rPr>
          <w:rFonts w:ascii="Times New Roman" w:hAnsi="Times New Roman" w:cs="Times New Roman" w:hint="eastAsia"/>
          <w:kern w:val="2"/>
        </w:rPr>
        <w:t>石炭系中统本溪组</w:t>
      </w:r>
      <w:r>
        <w:rPr>
          <w:rFonts w:ascii="Times New Roman" w:hAnsi="Times New Roman" w:cs="Times New Roman" w:hint="eastAsia"/>
          <w:kern w:val="2"/>
        </w:rPr>
        <w:t xml:space="preserve"> (C2b)</w:t>
      </w:r>
    </w:p>
    <w:p w14:paraId="32EB45A4"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该组地层底部由黑褐色的铝土岩组成，其中包括菱铁矿颗粒和结核。地层的上部是由黑灰色的泥岩所构成，此组地层在沉积时水力条件稳定，所以形成水平层理。根据勘测资料显示，整个区域厚度在</w:t>
      </w:r>
      <w:r>
        <w:rPr>
          <w:rFonts w:ascii="Times New Roman" w:hAnsi="Times New Roman" w:cs="Times New Roman" w:hint="eastAsia"/>
          <w:kern w:val="2"/>
        </w:rPr>
        <w:t>19</w:t>
      </w:r>
      <w:r>
        <w:rPr>
          <w:rFonts w:ascii="Times New Roman" w:hAnsi="Times New Roman" w:cs="Times New Roman" w:hint="eastAsia"/>
          <w:kern w:val="2"/>
        </w:rPr>
        <w:t>米至</w:t>
      </w:r>
      <w:r>
        <w:rPr>
          <w:rFonts w:ascii="Times New Roman" w:hAnsi="Times New Roman" w:cs="Times New Roman" w:hint="eastAsia"/>
          <w:kern w:val="2"/>
        </w:rPr>
        <w:t>26</w:t>
      </w:r>
      <w:r>
        <w:rPr>
          <w:rFonts w:ascii="Times New Roman" w:hAnsi="Times New Roman" w:cs="Times New Roman" w:hint="eastAsia"/>
          <w:kern w:val="2"/>
        </w:rPr>
        <w:t>米之间，通过钻孔揭露的地层厚度大致在</w:t>
      </w:r>
      <w:r>
        <w:rPr>
          <w:rFonts w:ascii="Times New Roman" w:hAnsi="Times New Roman" w:cs="Times New Roman" w:hint="eastAsia"/>
          <w:kern w:val="2"/>
        </w:rPr>
        <w:t>1.60</w:t>
      </w:r>
      <w:r>
        <w:rPr>
          <w:rFonts w:ascii="Times New Roman" w:hAnsi="Times New Roman" w:cs="Times New Roman" w:hint="eastAsia"/>
          <w:kern w:val="2"/>
        </w:rPr>
        <w:t>米至</w:t>
      </w:r>
      <w:r>
        <w:rPr>
          <w:rFonts w:ascii="Times New Roman" w:hAnsi="Times New Roman" w:cs="Times New Roman" w:hint="eastAsia"/>
          <w:kern w:val="2"/>
        </w:rPr>
        <w:t>25.70</w:t>
      </w:r>
      <w:r>
        <w:rPr>
          <w:rFonts w:ascii="Times New Roman" w:hAnsi="Times New Roman" w:cs="Times New Roman" w:hint="eastAsia"/>
          <w:kern w:val="2"/>
        </w:rPr>
        <w:t>米之间。该组地层与下方地层形成平行不整合接触。</w:t>
      </w:r>
    </w:p>
    <w:p w14:paraId="06DB7415"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kern w:val="2"/>
        </w:rPr>
        <w:fldChar w:fldCharType="begin"/>
      </w:r>
      <w:r>
        <w:rPr>
          <w:rFonts w:ascii="Times New Roman" w:hAnsi="Times New Roman" w:cs="Times New Roman"/>
          <w:kern w:val="2"/>
        </w:rPr>
        <w:instrText xml:space="preserve"> </w:instrText>
      </w:r>
      <w:r>
        <w:rPr>
          <w:rFonts w:ascii="Times New Roman" w:hAnsi="Times New Roman" w:cs="Times New Roman" w:hint="eastAsia"/>
          <w:kern w:val="2"/>
        </w:rPr>
        <w:instrText>= 3 \* GB3</w:instrText>
      </w:r>
      <w:r>
        <w:rPr>
          <w:rFonts w:ascii="Times New Roman" w:hAnsi="Times New Roman" w:cs="Times New Roman"/>
          <w:kern w:val="2"/>
        </w:rPr>
        <w:instrText xml:space="preserve"> </w:instrText>
      </w:r>
      <w:r>
        <w:rPr>
          <w:rFonts w:ascii="Times New Roman" w:hAnsi="Times New Roman" w:cs="Times New Roman"/>
          <w:kern w:val="2"/>
        </w:rPr>
        <w:fldChar w:fldCharType="separate"/>
      </w:r>
      <w:r>
        <w:rPr>
          <w:rFonts w:ascii="Times New Roman" w:hAnsi="Times New Roman" w:cs="Times New Roman" w:hint="eastAsia"/>
          <w:kern w:val="2"/>
        </w:rPr>
        <w:t>③</w:t>
      </w:r>
      <w:r>
        <w:rPr>
          <w:rFonts w:ascii="Times New Roman" w:hAnsi="Times New Roman" w:cs="Times New Roman"/>
          <w:kern w:val="2"/>
        </w:rPr>
        <w:fldChar w:fldCharType="end"/>
      </w:r>
      <w:proofErr w:type="gramStart"/>
      <w:r>
        <w:rPr>
          <w:rFonts w:ascii="Times New Roman" w:hAnsi="Times New Roman" w:cs="Times New Roman" w:hint="eastAsia"/>
          <w:kern w:val="2"/>
        </w:rPr>
        <w:t>石炭系上统太原组</w:t>
      </w:r>
      <w:proofErr w:type="gramEnd"/>
      <w:r>
        <w:rPr>
          <w:rFonts w:ascii="Times New Roman" w:hAnsi="Times New Roman" w:cs="Times New Roman" w:hint="eastAsia"/>
          <w:kern w:val="2"/>
        </w:rPr>
        <w:t xml:space="preserve"> (C3t)</w:t>
      </w:r>
    </w:p>
    <w:p w14:paraId="2C00F264"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该组地层由深灰色和灰色的泥岩、粉砂岩、灰色的砂岩、灰白色砂岩以及四层灰色至深灰色的石灰岩组成。以</w:t>
      </w:r>
      <w:r>
        <w:rPr>
          <w:rFonts w:ascii="Times New Roman" w:hAnsi="Times New Roman" w:cs="Times New Roman" w:hint="eastAsia"/>
          <w:kern w:val="2"/>
        </w:rPr>
        <w:t>9#</w:t>
      </w:r>
      <w:r>
        <w:rPr>
          <w:rFonts w:ascii="Times New Roman" w:hAnsi="Times New Roman" w:cs="Times New Roman" w:hint="eastAsia"/>
          <w:kern w:val="2"/>
        </w:rPr>
        <w:t>煤为主，该层为本组主要的可采煤层。整个区域的这一地层厚度大</w:t>
      </w:r>
      <w:r>
        <w:rPr>
          <w:rFonts w:ascii="Times New Roman" w:hAnsi="Times New Roman" w:cs="Times New Roman" w:hint="eastAsia"/>
          <w:kern w:val="2"/>
        </w:rPr>
        <w:t>约为</w:t>
      </w:r>
      <w:r>
        <w:rPr>
          <w:rFonts w:ascii="Times New Roman" w:hAnsi="Times New Roman" w:cs="Times New Roman" w:hint="eastAsia"/>
          <w:kern w:val="2"/>
        </w:rPr>
        <w:t>150</w:t>
      </w:r>
      <w:r>
        <w:rPr>
          <w:rFonts w:ascii="Times New Roman" w:hAnsi="Times New Roman" w:cs="Times New Roman" w:hint="eastAsia"/>
          <w:kern w:val="2"/>
        </w:rPr>
        <w:t>米，通过钻孔揭露的厚度在</w:t>
      </w:r>
      <w:r>
        <w:rPr>
          <w:rFonts w:ascii="Times New Roman" w:hAnsi="Times New Roman" w:cs="Times New Roman" w:hint="eastAsia"/>
          <w:kern w:val="2"/>
        </w:rPr>
        <w:t>117</w:t>
      </w:r>
      <w:r>
        <w:rPr>
          <w:rFonts w:ascii="Times New Roman" w:hAnsi="Times New Roman" w:cs="Times New Roman" w:hint="eastAsia"/>
          <w:kern w:val="2"/>
        </w:rPr>
        <w:t>米至</w:t>
      </w:r>
      <w:r>
        <w:rPr>
          <w:rFonts w:ascii="Times New Roman" w:hAnsi="Times New Roman" w:cs="Times New Roman" w:hint="eastAsia"/>
          <w:kern w:val="2"/>
        </w:rPr>
        <w:t>160</w:t>
      </w:r>
      <w:r>
        <w:rPr>
          <w:rFonts w:ascii="Times New Roman" w:hAnsi="Times New Roman" w:cs="Times New Roman" w:hint="eastAsia"/>
          <w:kern w:val="2"/>
        </w:rPr>
        <w:t>米之间。与下方地层呈现整合接触。</w:t>
      </w:r>
    </w:p>
    <w:p w14:paraId="3B5FB8FA"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kern w:val="2"/>
        </w:rPr>
        <w:fldChar w:fldCharType="begin"/>
      </w:r>
      <w:r>
        <w:rPr>
          <w:rFonts w:ascii="Times New Roman" w:hAnsi="Times New Roman" w:cs="Times New Roman"/>
          <w:kern w:val="2"/>
        </w:rPr>
        <w:instrText xml:space="preserve"> </w:instrText>
      </w:r>
      <w:r>
        <w:rPr>
          <w:rFonts w:ascii="Times New Roman" w:hAnsi="Times New Roman" w:cs="Times New Roman" w:hint="eastAsia"/>
          <w:kern w:val="2"/>
        </w:rPr>
        <w:instrText>= 4 \* GB3</w:instrText>
      </w:r>
      <w:r>
        <w:rPr>
          <w:rFonts w:ascii="Times New Roman" w:hAnsi="Times New Roman" w:cs="Times New Roman"/>
          <w:kern w:val="2"/>
        </w:rPr>
        <w:instrText xml:space="preserve"> </w:instrText>
      </w:r>
      <w:r>
        <w:rPr>
          <w:rFonts w:ascii="Times New Roman" w:hAnsi="Times New Roman" w:cs="Times New Roman"/>
          <w:kern w:val="2"/>
        </w:rPr>
        <w:fldChar w:fldCharType="separate"/>
      </w:r>
      <w:r>
        <w:rPr>
          <w:rFonts w:ascii="Times New Roman" w:hAnsi="Times New Roman" w:cs="Times New Roman" w:hint="eastAsia"/>
          <w:kern w:val="2"/>
        </w:rPr>
        <w:t>④</w:t>
      </w:r>
      <w:r>
        <w:rPr>
          <w:rFonts w:ascii="Times New Roman" w:hAnsi="Times New Roman" w:cs="Times New Roman"/>
          <w:kern w:val="2"/>
        </w:rPr>
        <w:fldChar w:fldCharType="end"/>
      </w:r>
      <w:proofErr w:type="gramStart"/>
      <w:r>
        <w:rPr>
          <w:rFonts w:ascii="Times New Roman" w:hAnsi="Times New Roman" w:cs="Times New Roman" w:hint="eastAsia"/>
          <w:kern w:val="2"/>
        </w:rPr>
        <w:t>二叠系下统</w:t>
      </w:r>
      <w:proofErr w:type="gramEnd"/>
      <w:r>
        <w:rPr>
          <w:rFonts w:ascii="Times New Roman" w:hAnsi="Times New Roman" w:cs="Times New Roman" w:hint="eastAsia"/>
          <w:kern w:val="2"/>
        </w:rPr>
        <w:t xml:space="preserve"> (P1)</w:t>
      </w:r>
    </w:p>
    <w:p w14:paraId="62480FB5"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kern w:val="2"/>
        </w:rPr>
        <w:fldChar w:fldCharType="begin"/>
      </w:r>
      <w:r>
        <w:rPr>
          <w:rFonts w:ascii="Times New Roman" w:hAnsi="Times New Roman" w:cs="Times New Roman"/>
          <w:kern w:val="2"/>
        </w:rPr>
        <w:instrText xml:space="preserve"> </w:instrText>
      </w:r>
      <w:r>
        <w:rPr>
          <w:rFonts w:ascii="Times New Roman" w:hAnsi="Times New Roman" w:cs="Times New Roman" w:hint="eastAsia"/>
          <w:kern w:val="2"/>
        </w:rPr>
        <w:instrText>= 1 \* alphabetic</w:instrText>
      </w:r>
      <w:r>
        <w:rPr>
          <w:rFonts w:ascii="Times New Roman" w:hAnsi="Times New Roman" w:cs="Times New Roman"/>
          <w:kern w:val="2"/>
        </w:rPr>
        <w:instrText xml:space="preserve"> </w:instrText>
      </w:r>
      <w:r>
        <w:rPr>
          <w:rFonts w:ascii="Times New Roman" w:hAnsi="Times New Roman" w:cs="Times New Roman"/>
          <w:kern w:val="2"/>
        </w:rPr>
        <w:fldChar w:fldCharType="separate"/>
      </w:r>
      <w:r>
        <w:rPr>
          <w:rFonts w:ascii="Times New Roman" w:hAnsi="Times New Roman" w:cs="Times New Roman"/>
          <w:kern w:val="2"/>
        </w:rPr>
        <w:t>a</w:t>
      </w:r>
      <w:r>
        <w:rPr>
          <w:rFonts w:ascii="Times New Roman" w:hAnsi="Times New Roman" w:cs="Times New Roman"/>
          <w:kern w:val="2"/>
        </w:rPr>
        <w:fldChar w:fldCharType="end"/>
      </w:r>
      <w:r>
        <w:rPr>
          <w:rFonts w:ascii="Times New Roman" w:hAnsi="Times New Roman" w:cs="Times New Roman" w:hint="eastAsia"/>
          <w:kern w:val="2"/>
        </w:rPr>
        <w:t>．山西组</w:t>
      </w:r>
      <w:r>
        <w:rPr>
          <w:rFonts w:ascii="Times New Roman" w:hAnsi="Times New Roman" w:cs="Times New Roman" w:hint="eastAsia"/>
          <w:kern w:val="2"/>
        </w:rPr>
        <w:t xml:space="preserve"> (P1s)</w:t>
      </w:r>
    </w:p>
    <w:p w14:paraId="018F7823"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本组地层主要由黑灰色粉砂岩，以及黑灰色至灰色的砂岩构成，本组地层含有几层煤层，其中</w:t>
      </w:r>
      <w:r>
        <w:rPr>
          <w:rFonts w:ascii="Times New Roman" w:hAnsi="Times New Roman" w:cs="Times New Roman" w:hint="eastAsia"/>
          <w:kern w:val="2"/>
        </w:rPr>
        <w:t>2#</w:t>
      </w:r>
      <w:r>
        <w:rPr>
          <w:rFonts w:ascii="Times New Roman" w:hAnsi="Times New Roman" w:cs="Times New Roman" w:hint="eastAsia"/>
          <w:kern w:val="2"/>
        </w:rPr>
        <w:t>煤是本组的主要可采煤层。通过详细的钻孔数据分析及对已揭露地层的深入研究，本组揭露的地层厚度在</w:t>
      </w:r>
      <w:r>
        <w:rPr>
          <w:rFonts w:ascii="Times New Roman" w:hAnsi="Times New Roman" w:cs="Times New Roman" w:hint="eastAsia"/>
          <w:kern w:val="2"/>
        </w:rPr>
        <w:t>39</w:t>
      </w:r>
      <w:r>
        <w:rPr>
          <w:rFonts w:ascii="Times New Roman" w:hAnsi="Times New Roman" w:cs="Times New Roman" w:hint="eastAsia"/>
          <w:kern w:val="2"/>
        </w:rPr>
        <w:t>米至</w:t>
      </w:r>
      <w:r>
        <w:rPr>
          <w:rFonts w:ascii="Times New Roman" w:hAnsi="Times New Roman" w:cs="Times New Roman" w:hint="eastAsia"/>
          <w:kern w:val="2"/>
        </w:rPr>
        <w:t>85</w:t>
      </w:r>
      <w:r>
        <w:rPr>
          <w:rFonts w:ascii="Times New Roman" w:hAnsi="Times New Roman" w:cs="Times New Roman" w:hint="eastAsia"/>
          <w:kern w:val="2"/>
        </w:rPr>
        <w:t>米之间，平均厚度为</w:t>
      </w:r>
      <w:r>
        <w:rPr>
          <w:rFonts w:ascii="Times New Roman" w:hAnsi="Times New Roman" w:cs="Times New Roman" w:hint="eastAsia"/>
          <w:kern w:val="2"/>
        </w:rPr>
        <w:t>60</w:t>
      </w:r>
      <w:r>
        <w:rPr>
          <w:rFonts w:ascii="Times New Roman" w:hAnsi="Times New Roman" w:cs="Times New Roman" w:hint="eastAsia"/>
          <w:kern w:val="2"/>
        </w:rPr>
        <w:t>米左右。</w:t>
      </w:r>
    </w:p>
    <w:p w14:paraId="780080F9"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kern w:val="2"/>
        </w:rPr>
        <w:fldChar w:fldCharType="begin"/>
      </w:r>
      <w:r>
        <w:rPr>
          <w:rFonts w:ascii="Times New Roman" w:hAnsi="Times New Roman" w:cs="Times New Roman"/>
          <w:kern w:val="2"/>
        </w:rPr>
        <w:instrText xml:space="preserve"> </w:instrText>
      </w:r>
      <w:r>
        <w:rPr>
          <w:rFonts w:ascii="Times New Roman" w:hAnsi="Times New Roman" w:cs="Times New Roman" w:hint="eastAsia"/>
          <w:kern w:val="2"/>
        </w:rPr>
        <w:instrText>= 2 \* alphabetic</w:instrText>
      </w:r>
      <w:r>
        <w:rPr>
          <w:rFonts w:ascii="Times New Roman" w:hAnsi="Times New Roman" w:cs="Times New Roman"/>
          <w:kern w:val="2"/>
        </w:rPr>
        <w:instrText xml:space="preserve"> </w:instrText>
      </w:r>
      <w:r>
        <w:rPr>
          <w:rFonts w:ascii="Times New Roman" w:hAnsi="Times New Roman" w:cs="Times New Roman"/>
          <w:kern w:val="2"/>
        </w:rPr>
        <w:fldChar w:fldCharType="separate"/>
      </w:r>
      <w:r>
        <w:rPr>
          <w:rFonts w:ascii="Times New Roman" w:hAnsi="Times New Roman" w:cs="Times New Roman"/>
          <w:kern w:val="2"/>
        </w:rPr>
        <w:t>b</w:t>
      </w:r>
      <w:r>
        <w:rPr>
          <w:rFonts w:ascii="Times New Roman" w:hAnsi="Times New Roman" w:cs="Times New Roman"/>
          <w:kern w:val="2"/>
        </w:rPr>
        <w:fldChar w:fldCharType="end"/>
      </w:r>
      <w:r>
        <w:rPr>
          <w:rFonts w:ascii="Times New Roman" w:hAnsi="Times New Roman" w:cs="Times New Roman" w:hint="eastAsia"/>
          <w:kern w:val="2"/>
        </w:rPr>
        <w:t>．下石盒子组</w:t>
      </w:r>
      <w:r>
        <w:rPr>
          <w:rFonts w:ascii="Times New Roman" w:hAnsi="Times New Roman" w:cs="Times New Roman" w:hint="eastAsia"/>
          <w:kern w:val="2"/>
        </w:rPr>
        <w:t xml:space="preserve"> (P1x)</w:t>
      </w:r>
    </w:p>
    <w:p w14:paraId="4660BB61"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本组地层主要</w:t>
      </w:r>
      <w:r>
        <w:rPr>
          <w:rFonts w:ascii="Times New Roman" w:hAnsi="Times New Roman" w:cs="Times New Roman" w:hint="eastAsia"/>
          <w:kern w:val="2"/>
        </w:rPr>
        <w:t>由灰黄色的细粒砂岩以及灰黑色的泥岩组成，其中含有少量的铝土质泥岩。这些泥岩含有为斑状结构。通过勘探资料可知，整个区域该组地层厚度大约在</w:t>
      </w:r>
      <w:r>
        <w:rPr>
          <w:rFonts w:ascii="Times New Roman" w:hAnsi="Times New Roman" w:cs="Times New Roman" w:hint="eastAsia"/>
          <w:kern w:val="2"/>
        </w:rPr>
        <w:t>170</w:t>
      </w:r>
      <w:r>
        <w:rPr>
          <w:rFonts w:ascii="Times New Roman" w:hAnsi="Times New Roman" w:cs="Times New Roman" w:hint="eastAsia"/>
          <w:kern w:val="2"/>
        </w:rPr>
        <w:t>米至</w:t>
      </w:r>
      <w:r>
        <w:rPr>
          <w:rFonts w:ascii="Times New Roman" w:hAnsi="Times New Roman" w:cs="Times New Roman" w:hint="eastAsia"/>
          <w:kern w:val="2"/>
        </w:rPr>
        <w:t>210</w:t>
      </w:r>
      <w:r>
        <w:rPr>
          <w:rFonts w:ascii="Times New Roman" w:hAnsi="Times New Roman" w:cs="Times New Roman" w:hint="eastAsia"/>
          <w:kern w:val="2"/>
        </w:rPr>
        <w:t>米之间，通过详细的钻孔数据分析及对已揭露地层的深入研究，本组揭露的地层厚度在</w:t>
      </w:r>
      <w:r>
        <w:rPr>
          <w:rFonts w:ascii="Times New Roman" w:hAnsi="Times New Roman" w:cs="Times New Roman" w:hint="eastAsia"/>
          <w:kern w:val="2"/>
        </w:rPr>
        <w:t>40</w:t>
      </w:r>
      <w:r>
        <w:rPr>
          <w:rFonts w:ascii="Times New Roman" w:hAnsi="Times New Roman" w:cs="Times New Roman" w:hint="eastAsia"/>
          <w:kern w:val="2"/>
        </w:rPr>
        <w:t>米至</w:t>
      </w:r>
      <w:r>
        <w:rPr>
          <w:rFonts w:ascii="Times New Roman" w:hAnsi="Times New Roman" w:cs="Times New Roman" w:hint="eastAsia"/>
          <w:kern w:val="2"/>
        </w:rPr>
        <w:t>120</w:t>
      </w:r>
      <w:r>
        <w:rPr>
          <w:rFonts w:ascii="Times New Roman" w:hAnsi="Times New Roman" w:cs="Times New Roman" w:hint="eastAsia"/>
          <w:kern w:val="2"/>
        </w:rPr>
        <w:t>米之间。该组地层与下方地层呈现整合接触。</w:t>
      </w:r>
    </w:p>
    <w:p w14:paraId="08016543"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kern w:val="2"/>
        </w:rPr>
        <w:fldChar w:fldCharType="begin"/>
      </w:r>
      <w:r>
        <w:rPr>
          <w:rFonts w:ascii="Times New Roman" w:hAnsi="Times New Roman" w:cs="Times New Roman"/>
          <w:kern w:val="2"/>
        </w:rPr>
        <w:instrText xml:space="preserve"> </w:instrText>
      </w:r>
      <w:r>
        <w:rPr>
          <w:rFonts w:ascii="Times New Roman" w:hAnsi="Times New Roman" w:cs="Times New Roman" w:hint="eastAsia"/>
          <w:kern w:val="2"/>
        </w:rPr>
        <w:instrText>= 5 \* GB3</w:instrText>
      </w:r>
      <w:r>
        <w:rPr>
          <w:rFonts w:ascii="Times New Roman" w:hAnsi="Times New Roman" w:cs="Times New Roman"/>
          <w:kern w:val="2"/>
        </w:rPr>
        <w:instrText xml:space="preserve"> </w:instrText>
      </w:r>
      <w:r>
        <w:rPr>
          <w:rFonts w:ascii="Times New Roman" w:hAnsi="Times New Roman" w:cs="Times New Roman"/>
          <w:kern w:val="2"/>
        </w:rPr>
        <w:fldChar w:fldCharType="separate"/>
      </w:r>
      <w:r>
        <w:rPr>
          <w:rFonts w:ascii="Times New Roman" w:hAnsi="Times New Roman" w:cs="Times New Roman" w:hint="eastAsia"/>
          <w:kern w:val="2"/>
        </w:rPr>
        <w:t>⑤</w:t>
      </w:r>
      <w:r>
        <w:rPr>
          <w:rFonts w:ascii="Times New Roman" w:hAnsi="Times New Roman" w:cs="Times New Roman"/>
          <w:kern w:val="2"/>
        </w:rPr>
        <w:fldChar w:fldCharType="end"/>
      </w:r>
      <w:proofErr w:type="gramStart"/>
      <w:r>
        <w:rPr>
          <w:rFonts w:ascii="Times New Roman" w:hAnsi="Times New Roman" w:cs="Times New Roman" w:hint="eastAsia"/>
          <w:kern w:val="2"/>
        </w:rPr>
        <w:t>二叠系上统</w:t>
      </w:r>
      <w:proofErr w:type="gramEnd"/>
      <w:r>
        <w:rPr>
          <w:rFonts w:ascii="Times New Roman" w:hAnsi="Times New Roman" w:cs="Times New Roman" w:hint="eastAsia"/>
          <w:kern w:val="2"/>
        </w:rPr>
        <w:t xml:space="preserve"> (P2)</w:t>
      </w:r>
    </w:p>
    <w:p w14:paraId="389679D5"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kern w:val="2"/>
        </w:rPr>
        <w:fldChar w:fldCharType="begin"/>
      </w:r>
      <w:r>
        <w:rPr>
          <w:rFonts w:ascii="Times New Roman" w:hAnsi="Times New Roman" w:cs="Times New Roman"/>
          <w:kern w:val="2"/>
        </w:rPr>
        <w:instrText xml:space="preserve"> </w:instrText>
      </w:r>
      <w:r>
        <w:rPr>
          <w:rFonts w:ascii="Times New Roman" w:hAnsi="Times New Roman" w:cs="Times New Roman" w:hint="eastAsia"/>
          <w:kern w:val="2"/>
        </w:rPr>
        <w:instrText>= 1 \* alphabetic</w:instrText>
      </w:r>
      <w:r>
        <w:rPr>
          <w:rFonts w:ascii="Times New Roman" w:hAnsi="Times New Roman" w:cs="Times New Roman"/>
          <w:kern w:val="2"/>
        </w:rPr>
        <w:instrText xml:space="preserve"> </w:instrText>
      </w:r>
      <w:r>
        <w:rPr>
          <w:rFonts w:ascii="Times New Roman" w:hAnsi="Times New Roman" w:cs="Times New Roman"/>
          <w:kern w:val="2"/>
        </w:rPr>
        <w:fldChar w:fldCharType="separate"/>
      </w:r>
      <w:r>
        <w:rPr>
          <w:rFonts w:ascii="Times New Roman" w:hAnsi="Times New Roman" w:cs="Times New Roman"/>
          <w:kern w:val="2"/>
        </w:rPr>
        <w:t>a</w:t>
      </w:r>
      <w:r>
        <w:rPr>
          <w:rFonts w:ascii="Times New Roman" w:hAnsi="Times New Roman" w:cs="Times New Roman"/>
          <w:kern w:val="2"/>
        </w:rPr>
        <w:fldChar w:fldCharType="end"/>
      </w:r>
      <w:r>
        <w:rPr>
          <w:rFonts w:ascii="Times New Roman" w:hAnsi="Times New Roman" w:cs="Times New Roman" w:hint="eastAsia"/>
          <w:kern w:val="2"/>
        </w:rPr>
        <w:t>．上石盒子组</w:t>
      </w:r>
      <w:r>
        <w:rPr>
          <w:rFonts w:ascii="Times New Roman" w:hAnsi="Times New Roman" w:cs="Times New Roman" w:hint="eastAsia"/>
          <w:kern w:val="2"/>
        </w:rPr>
        <w:t xml:space="preserve"> (P2s)</w:t>
      </w:r>
    </w:p>
    <w:p w14:paraId="7FCCA695"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该组地层主要由灰色以及黄绿色的中粒砂岩以及黑灰色的泥岩构成。在底部，地层以灰黄色粗粒砂岩为标志，与下石盒</w:t>
      </w:r>
      <w:r>
        <w:rPr>
          <w:rFonts w:ascii="Times New Roman" w:hAnsi="Times New Roman" w:cs="Times New Roman" w:hint="eastAsia"/>
          <w:kern w:val="2"/>
        </w:rPr>
        <w:t>子组形成分界面。而在顶部，地层以黑紫色的细粒砂岩为界线，与石千峰组进行区分。</w:t>
      </w:r>
    </w:p>
    <w:p w14:paraId="691FA9E6"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kern w:val="2"/>
        </w:rPr>
        <w:fldChar w:fldCharType="begin"/>
      </w:r>
      <w:r>
        <w:rPr>
          <w:rFonts w:ascii="Times New Roman" w:hAnsi="Times New Roman" w:cs="Times New Roman"/>
          <w:kern w:val="2"/>
        </w:rPr>
        <w:instrText xml:space="preserve"> </w:instrText>
      </w:r>
      <w:r>
        <w:rPr>
          <w:rFonts w:ascii="Times New Roman" w:hAnsi="Times New Roman" w:cs="Times New Roman" w:hint="eastAsia"/>
          <w:kern w:val="2"/>
        </w:rPr>
        <w:instrText>= 2 \* alphabetic</w:instrText>
      </w:r>
      <w:r>
        <w:rPr>
          <w:rFonts w:ascii="Times New Roman" w:hAnsi="Times New Roman" w:cs="Times New Roman"/>
          <w:kern w:val="2"/>
        </w:rPr>
        <w:instrText xml:space="preserve"> </w:instrText>
      </w:r>
      <w:r>
        <w:rPr>
          <w:rFonts w:ascii="Times New Roman" w:hAnsi="Times New Roman" w:cs="Times New Roman"/>
          <w:kern w:val="2"/>
        </w:rPr>
        <w:fldChar w:fldCharType="separate"/>
      </w:r>
      <w:r>
        <w:rPr>
          <w:rFonts w:ascii="Times New Roman" w:hAnsi="Times New Roman" w:cs="Times New Roman"/>
          <w:kern w:val="2"/>
        </w:rPr>
        <w:t>b</w:t>
      </w:r>
      <w:r>
        <w:rPr>
          <w:rFonts w:ascii="Times New Roman" w:hAnsi="Times New Roman" w:cs="Times New Roman"/>
          <w:kern w:val="2"/>
        </w:rPr>
        <w:fldChar w:fldCharType="end"/>
      </w:r>
      <w:r>
        <w:rPr>
          <w:rFonts w:ascii="Times New Roman" w:hAnsi="Times New Roman" w:cs="Times New Roman" w:hint="eastAsia"/>
          <w:kern w:val="2"/>
        </w:rPr>
        <w:t>．</w:t>
      </w:r>
      <w:proofErr w:type="gramStart"/>
      <w:r>
        <w:rPr>
          <w:rFonts w:ascii="Times New Roman" w:hAnsi="Times New Roman" w:cs="Times New Roman" w:hint="eastAsia"/>
          <w:kern w:val="2"/>
        </w:rPr>
        <w:t>二叠系上统石千峰组</w:t>
      </w:r>
      <w:proofErr w:type="gramEnd"/>
      <w:r>
        <w:rPr>
          <w:rFonts w:ascii="Times New Roman" w:hAnsi="Times New Roman" w:cs="Times New Roman" w:hint="eastAsia"/>
          <w:kern w:val="2"/>
        </w:rPr>
        <w:t xml:space="preserve"> (P2sh)</w:t>
      </w:r>
    </w:p>
    <w:p w14:paraId="7EC5BB7C"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本组地层主要由暗紫色砂岩以及黑灰色泥岩所构成。通过勘探资料可知，整个区域的这组地层厚度大致为</w:t>
      </w:r>
      <w:r>
        <w:rPr>
          <w:rFonts w:ascii="Times New Roman" w:hAnsi="Times New Roman" w:cs="Times New Roman" w:hint="eastAsia"/>
          <w:kern w:val="2"/>
        </w:rPr>
        <w:t>245</w:t>
      </w:r>
      <w:r>
        <w:rPr>
          <w:rFonts w:ascii="Times New Roman" w:hAnsi="Times New Roman" w:cs="Times New Roman" w:hint="eastAsia"/>
          <w:kern w:val="2"/>
        </w:rPr>
        <w:t>米左右。</w:t>
      </w:r>
    </w:p>
    <w:p w14:paraId="02B68993"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kern w:val="2"/>
        </w:rPr>
        <w:fldChar w:fldCharType="begin"/>
      </w:r>
      <w:r>
        <w:rPr>
          <w:rFonts w:ascii="Times New Roman" w:hAnsi="Times New Roman" w:cs="Times New Roman"/>
          <w:kern w:val="2"/>
        </w:rPr>
        <w:instrText xml:space="preserve"> </w:instrText>
      </w:r>
      <w:r>
        <w:rPr>
          <w:rFonts w:ascii="Times New Roman" w:hAnsi="Times New Roman" w:cs="Times New Roman" w:hint="eastAsia"/>
          <w:kern w:val="2"/>
        </w:rPr>
        <w:instrText>= 6 \* GB3</w:instrText>
      </w:r>
      <w:r>
        <w:rPr>
          <w:rFonts w:ascii="Times New Roman" w:hAnsi="Times New Roman" w:cs="Times New Roman"/>
          <w:kern w:val="2"/>
        </w:rPr>
        <w:instrText xml:space="preserve"> </w:instrText>
      </w:r>
      <w:r>
        <w:rPr>
          <w:rFonts w:ascii="Times New Roman" w:hAnsi="Times New Roman" w:cs="Times New Roman"/>
          <w:kern w:val="2"/>
        </w:rPr>
        <w:fldChar w:fldCharType="separate"/>
      </w:r>
      <w:r>
        <w:rPr>
          <w:rFonts w:ascii="Times New Roman" w:hAnsi="Times New Roman" w:cs="Times New Roman" w:hint="eastAsia"/>
          <w:kern w:val="2"/>
        </w:rPr>
        <w:t>⑥</w:t>
      </w:r>
      <w:r>
        <w:rPr>
          <w:rFonts w:ascii="Times New Roman" w:hAnsi="Times New Roman" w:cs="Times New Roman"/>
          <w:kern w:val="2"/>
        </w:rPr>
        <w:fldChar w:fldCharType="end"/>
      </w:r>
      <w:r>
        <w:rPr>
          <w:rFonts w:ascii="Times New Roman" w:hAnsi="Times New Roman" w:cs="Times New Roman" w:hint="eastAsia"/>
          <w:kern w:val="2"/>
        </w:rPr>
        <w:t>第四系</w:t>
      </w:r>
      <w:r>
        <w:rPr>
          <w:rFonts w:ascii="Times New Roman" w:hAnsi="Times New Roman" w:cs="Times New Roman" w:hint="eastAsia"/>
          <w:kern w:val="2"/>
        </w:rPr>
        <w:t xml:space="preserve"> (Q)</w:t>
      </w:r>
    </w:p>
    <w:p w14:paraId="2FC873BE"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该区域主要由松散沉积物所构成，其中</w:t>
      </w:r>
      <w:proofErr w:type="gramStart"/>
      <w:r>
        <w:rPr>
          <w:rFonts w:ascii="Times New Roman" w:hAnsi="Times New Roman" w:cs="Times New Roman" w:hint="eastAsia"/>
          <w:kern w:val="2"/>
        </w:rPr>
        <w:t>卵</w:t>
      </w:r>
      <w:proofErr w:type="gramEnd"/>
      <w:r>
        <w:rPr>
          <w:rFonts w:ascii="Times New Roman" w:hAnsi="Times New Roman" w:cs="Times New Roman" w:hint="eastAsia"/>
          <w:kern w:val="2"/>
        </w:rPr>
        <w:t>砾石层发育良好，展现出独特的地貌和沉积特征。这些沉积物对于研究该地区的地质历史、地貌演变以及沉积环境具有重要意义。整个区域的这一地层厚度在</w:t>
      </w:r>
      <w:r>
        <w:rPr>
          <w:rFonts w:ascii="Times New Roman" w:hAnsi="Times New Roman" w:cs="Times New Roman" w:hint="eastAsia"/>
          <w:kern w:val="2"/>
        </w:rPr>
        <w:t>110</w:t>
      </w:r>
      <w:r>
        <w:rPr>
          <w:rFonts w:ascii="Times New Roman" w:hAnsi="Times New Roman" w:cs="Times New Roman" w:hint="eastAsia"/>
          <w:kern w:val="2"/>
        </w:rPr>
        <w:t>米至</w:t>
      </w:r>
      <w:r>
        <w:rPr>
          <w:rFonts w:ascii="Times New Roman" w:hAnsi="Times New Roman" w:cs="Times New Roman" w:hint="eastAsia"/>
          <w:kern w:val="2"/>
        </w:rPr>
        <w:t>195</w:t>
      </w:r>
      <w:r>
        <w:rPr>
          <w:rFonts w:ascii="Times New Roman" w:hAnsi="Times New Roman" w:cs="Times New Roman" w:hint="eastAsia"/>
          <w:kern w:val="2"/>
        </w:rPr>
        <w:t>米之间</w:t>
      </w:r>
      <w:r>
        <w:rPr>
          <w:rFonts w:ascii="Times New Roman" w:hAnsi="Times New Roman" w:cs="Times New Roman" w:hint="eastAsia"/>
          <w:kern w:val="2"/>
        </w:rPr>
        <w:t>，通过钻孔揭露的厚度则在</w:t>
      </w:r>
      <w:r>
        <w:rPr>
          <w:rFonts w:ascii="Times New Roman" w:hAnsi="Times New Roman" w:cs="Times New Roman" w:hint="eastAsia"/>
          <w:kern w:val="2"/>
        </w:rPr>
        <w:t>12.80</w:t>
      </w:r>
      <w:r>
        <w:rPr>
          <w:rFonts w:ascii="Times New Roman" w:hAnsi="Times New Roman" w:cs="Times New Roman" w:hint="eastAsia"/>
          <w:kern w:val="2"/>
        </w:rPr>
        <w:t>米至</w:t>
      </w:r>
      <w:r>
        <w:rPr>
          <w:rFonts w:ascii="Times New Roman" w:hAnsi="Times New Roman" w:cs="Times New Roman" w:hint="eastAsia"/>
          <w:kern w:val="2"/>
        </w:rPr>
        <w:t>288.50</w:t>
      </w:r>
      <w:r>
        <w:rPr>
          <w:rFonts w:ascii="Times New Roman" w:hAnsi="Times New Roman" w:cs="Times New Roman" w:hint="eastAsia"/>
          <w:kern w:val="2"/>
        </w:rPr>
        <w:t>米之间，平均厚度为</w:t>
      </w:r>
      <w:r>
        <w:rPr>
          <w:rFonts w:ascii="Times New Roman" w:hAnsi="Times New Roman" w:cs="Times New Roman" w:hint="eastAsia"/>
          <w:kern w:val="2"/>
        </w:rPr>
        <w:t>189.74</w:t>
      </w:r>
      <w:r>
        <w:rPr>
          <w:rFonts w:ascii="Times New Roman" w:hAnsi="Times New Roman" w:cs="Times New Roman" w:hint="eastAsia"/>
          <w:kern w:val="2"/>
        </w:rPr>
        <w:t>米。与下方的各个地层呈现不整合接触。</w:t>
      </w:r>
    </w:p>
    <w:p w14:paraId="4155FBB7" w14:textId="77777777" w:rsidR="00EE315F" w:rsidRDefault="00204804">
      <w:pPr>
        <w:keepNext/>
        <w:keepLines/>
        <w:snapToGrid w:val="0"/>
        <w:spacing w:before="240" w:after="120" w:line="360" w:lineRule="auto"/>
        <w:outlineLvl w:val="1"/>
        <w:rPr>
          <w:rFonts w:eastAsia="黑体"/>
          <w:sz w:val="28"/>
          <w:szCs w:val="32"/>
        </w:rPr>
      </w:pPr>
      <w:bookmarkStart w:id="211" w:name="_Toc192629384"/>
      <w:r>
        <w:rPr>
          <w:rFonts w:eastAsia="黑体" w:hint="eastAsia"/>
          <w:sz w:val="28"/>
          <w:szCs w:val="32"/>
        </w:rPr>
        <w:t>5.2</w:t>
      </w:r>
      <w:r>
        <w:rPr>
          <w:rFonts w:eastAsia="黑体" w:hint="eastAsia"/>
          <w:sz w:val="28"/>
          <w:szCs w:val="32"/>
        </w:rPr>
        <w:t>应用实例</w:t>
      </w:r>
      <w:bookmarkEnd w:id="211"/>
    </w:p>
    <w:p w14:paraId="58CE9E3F"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kern w:val="2"/>
        </w:rPr>
        <w:t>本文以邢台某矿为研究背景，以</w:t>
      </w:r>
      <w:r>
        <w:rPr>
          <w:rFonts w:ascii="Times New Roman" w:hAnsi="Times New Roman" w:cs="Times New Roman" w:hint="eastAsia"/>
          <w:kern w:val="2"/>
        </w:rPr>
        <w:t>矿方提供的勘探数据为基础，提取钻孔数据并进行预处理，用于三维地质模型的构建，</w:t>
      </w:r>
      <w:r>
        <w:rPr>
          <w:rFonts w:ascii="Times New Roman" w:hAnsi="Times New Roman" w:cs="Times New Roman"/>
          <w:kern w:val="2"/>
        </w:rPr>
        <w:t>模型</w:t>
      </w:r>
      <w:r>
        <w:rPr>
          <w:rFonts w:ascii="Times New Roman" w:hAnsi="Times New Roman" w:cs="Times New Roman" w:hint="eastAsia"/>
          <w:kern w:val="2"/>
        </w:rPr>
        <w:t>包括</w:t>
      </w:r>
      <w:r>
        <w:rPr>
          <w:rFonts w:ascii="Times New Roman" w:hAnsi="Times New Roman" w:cs="Times New Roman"/>
          <w:kern w:val="2"/>
        </w:rPr>
        <w:t>中包括</w:t>
      </w:r>
      <w:r>
        <w:rPr>
          <w:rFonts w:ascii="Times New Roman" w:hAnsi="Times New Roman" w:cs="Times New Roman" w:hint="eastAsia"/>
          <w:kern w:val="2"/>
        </w:rPr>
        <w:t>地层、</w:t>
      </w:r>
      <w:r>
        <w:rPr>
          <w:rFonts w:ascii="Times New Roman" w:hAnsi="Times New Roman" w:cs="Times New Roman"/>
          <w:kern w:val="2"/>
        </w:rPr>
        <w:t>断层、</w:t>
      </w:r>
      <w:r>
        <w:rPr>
          <w:rFonts w:ascii="Times New Roman" w:hAnsi="Times New Roman" w:cs="Times New Roman" w:hint="eastAsia"/>
          <w:kern w:val="2"/>
        </w:rPr>
        <w:t>钻孔</w:t>
      </w:r>
      <w:r>
        <w:rPr>
          <w:rFonts w:ascii="Times New Roman" w:hAnsi="Times New Roman" w:cs="Times New Roman"/>
          <w:kern w:val="2"/>
        </w:rPr>
        <w:t>等。</w:t>
      </w:r>
    </w:p>
    <w:p w14:paraId="6F4203D9" w14:textId="77777777" w:rsidR="00EE315F" w:rsidRDefault="00204804">
      <w:pPr>
        <w:keepNext/>
        <w:keepLines/>
        <w:snapToGrid w:val="0"/>
        <w:spacing w:before="120" w:after="120" w:line="360" w:lineRule="auto"/>
        <w:outlineLvl w:val="2"/>
        <w:rPr>
          <w:rFonts w:eastAsia="黑体"/>
          <w:bCs/>
        </w:rPr>
      </w:pPr>
      <w:bookmarkStart w:id="212" w:name="_Toc192629385"/>
      <w:r>
        <w:rPr>
          <w:rFonts w:eastAsia="黑体" w:hint="eastAsia"/>
          <w:bCs/>
        </w:rPr>
        <w:t>5</w:t>
      </w:r>
      <w:r>
        <w:rPr>
          <w:rFonts w:eastAsia="黑体"/>
          <w:bCs/>
        </w:rPr>
        <w:t>.</w:t>
      </w:r>
      <w:r>
        <w:rPr>
          <w:rFonts w:eastAsia="黑体" w:hint="eastAsia"/>
          <w:bCs/>
        </w:rPr>
        <w:t>2.1</w:t>
      </w:r>
      <w:r>
        <w:rPr>
          <w:rFonts w:eastAsia="黑体" w:hint="eastAsia"/>
          <w:bCs/>
        </w:rPr>
        <w:t>三维地质模型</w:t>
      </w:r>
      <w:bookmarkEnd w:id="212"/>
    </w:p>
    <w:p w14:paraId="0BD60A2C"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kern w:val="2"/>
        </w:rPr>
        <w:t>在进行地层建模时</w:t>
      </w:r>
      <w:r>
        <w:rPr>
          <w:rFonts w:ascii="Times New Roman" w:hAnsi="Times New Roman" w:cs="Times New Roman" w:hint="eastAsia"/>
          <w:kern w:val="2"/>
        </w:rPr>
        <w:t>地层数据</w:t>
      </w:r>
      <w:r>
        <w:rPr>
          <w:rFonts w:ascii="Times New Roman" w:hAnsi="Times New Roman" w:cs="Times New Roman"/>
          <w:kern w:val="2"/>
        </w:rPr>
        <w:t>是按照含水层、隔水层、煤层</w:t>
      </w:r>
      <w:r>
        <w:rPr>
          <w:rFonts w:ascii="Times New Roman" w:hAnsi="Times New Roman" w:cs="Times New Roman" w:hint="eastAsia"/>
          <w:kern w:val="2"/>
        </w:rPr>
        <w:t>进行分类</w:t>
      </w:r>
      <w:r>
        <w:rPr>
          <w:rFonts w:ascii="Times New Roman" w:hAnsi="Times New Roman" w:cs="Times New Roman"/>
          <w:kern w:val="2"/>
        </w:rPr>
        <w:t>的，所以本文地层分为三类，即含水层、隔水层以及煤层，分别对它们进行介绍。</w:t>
      </w:r>
    </w:p>
    <w:p w14:paraId="0833179F"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kern w:val="2"/>
        </w:rPr>
        <w:t>（</w:t>
      </w:r>
      <w:r>
        <w:rPr>
          <w:rFonts w:ascii="Times New Roman" w:hAnsi="Times New Roman" w:cs="Times New Roman"/>
          <w:kern w:val="2"/>
        </w:rPr>
        <w:t>1</w:t>
      </w:r>
      <w:r>
        <w:rPr>
          <w:rFonts w:ascii="Times New Roman" w:hAnsi="Times New Roman" w:cs="Times New Roman"/>
          <w:kern w:val="2"/>
        </w:rPr>
        <w:t>）含水层</w:t>
      </w:r>
    </w:p>
    <w:p w14:paraId="2B1DD953"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kern w:val="2"/>
        </w:rPr>
        <w:t>含水层是指在地质学中位于土壤通气层以下的部分，其中物质的孔隙被水分</w:t>
      </w:r>
    </w:p>
    <w:p w14:paraId="3326FF39"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kern w:val="2"/>
        </w:rPr>
        <w:t>所填满。含水层不仅可以储存一定量的水，而且还具有一定的水流通过能力。它</w:t>
      </w:r>
    </w:p>
    <w:p w14:paraId="00608A38"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kern w:val="2"/>
        </w:rPr>
        <w:t>们可以是多种不同类型岩石或土壤组成，包括空隙细小的粘土层、空隙较大的砂砾石层。根据含水介质和孔隙类型，邢台矿自上到下划分为九个主要含水层：第四系顶</w:t>
      </w:r>
      <w:proofErr w:type="gramStart"/>
      <w:r>
        <w:rPr>
          <w:rFonts w:ascii="Times New Roman" w:hAnsi="Times New Roman" w:cs="Times New Roman"/>
          <w:kern w:val="2"/>
        </w:rPr>
        <w:t>砾</w:t>
      </w:r>
      <w:proofErr w:type="gramEnd"/>
      <w:r>
        <w:rPr>
          <w:rFonts w:ascii="Times New Roman" w:hAnsi="Times New Roman" w:cs="Times New Roman"/>
          <w:kern w:val="2"/>
        </w:rPr>
        <w:t>孔隙含水层（</w:t>
      </w:r>
      <w:r>
        <w:rPr>
          <w:rFonts w:ascii="Times New Roman" w:hAnsi="Times New Roman" w:cs="Times New Roman"/>
          <w:kern w:val="2"/>
        </w:rPr>
        <w:t>Ⅰ</w:t>
      </w:r>
      <w:r>
        <w:rPr>
          <w:rFonts w:ascii="Times New Roman" w:hAnsi="Times New Roman" w:cs="Times New Roman"/>
          <w:kern w:val="2"/>
        </w:rPr>
        <w:t>）、第四系底</w:t>
      </w:r>
      <w:proofErr w:type="gramStart"/>
      <w:r>
        <w:rPr>
          <w:rFonts w:ascii="Times New Roman" w:hAnsi="Times New Roman" w:cs="Times New Roman"/>
          <w:kern w:val="2"/>
        </w:rPr>
        <w:t>砾</w:t>
      </w:r>
      <w:proofErr w:type="gramEnd"/>
      <w:r>
        <w:rPr>
          <w:rFonts w:ascii="Times New Roman" w:hAnsi="Times New Roman" w:cs="Times New Roman"/>
          <w:kern w:val="2"/>
        </w:rPr>
        <w:t>孔隙含水层（</w:t>
      </w:r>
      <w:r>
        <w:rPr>
          <w:rFonts w:ascii="Times New Roman" w:hAnsi="Times New Roman" w:cs="Times New Roman"/>
          <w:kern w:val="2"/>
        </w:rPr>
        <w:t>Ⅱ</w:t>
      </w:r>
      <w:r>
        <w:rPr>
          <w:rFonts w:ascii="Times New Roman" w:hAnsi="Times New Roman" w:cs="Times New Roman"/>
          <w:kern w:val="2"/>
        </w:rPr>
        <w:t>）、石盒子组砂岩裂隙含水层（</w:t>
      </w:r>
      <w:r>
        <w:rPr>
          <w:rFonts w:ascii="Times New Roman" w:hAnsi="Times New Roman" w:cs="Times New Roman"/>
          <w:kern w:val="2"/>
        </w:rPr>
        <w:t>Ⅲ</w:t>
      </w:r>
      <w:r>
        <w:rPr>
          <w:rFonts w:ascii="Times New Roman" w:hAnsi="Times New Roman" w:cs="Times New Roman"/>
          <w:kern w:val="2"/>
        </w:rPr>
        <w:t>）、</w:t>
      </w:r>
      <w:proofErr w:type="gramStart"/>
      <w:r>
        <w:rPr>
          <w:rFonts w:ascii="Times New Roman" w:hAnsi="Times New Roman" w:cs="Times New Roman"/>
          <w:kern w:val="2"/>
        </w:rPr>
        <w:t>大煤顶板</w:t>
      </w:r>
      <w:proofErr w:type="gramEnd"/>
      <w:r>
        <w:rPr>
          <w:rFonts w:ascii="Times New Roman" w:hAnsi="Times New Roman" w:cs="Times New Roman"/>
          <w:kern w:val="2"/>
        </w:rPr>
        <w:t>砂岩裂隙含水层（</w:t>
      </w:r>
      <w:r>
        <w:rPr>
          <w:rFonts w:ascii="Times New Roman" w:hAnsi="Times New Roman" w:cs="Times New Roman"/>
          <w:kern w:val="2"/>
        </w:rPr>
        <w:t>Ⅳ</w:t>
      </w:r>
      <w:r>
        <w:rPr>
          <w:rFonts w:ascii="Times New Roman" w:hAnsi="Times New Roman" w:cs="Times New Roman"/>
          <w:kern w:val="2"/>
        </w:rPr>
        <w:t>）、野青灰岩裂隙岩溶含水层（</w:t>
      </w:r>
      <w:r>
        <w:rPr>
          <w:rFonts w:ascii="Times New Roman" w:hAnsi="Times New Roman" w:cs="Times New Roman"/>
          <w:kern w:val="2"/>
        </w:rPr>
        <w:t>Ⅴ</w:t>
      </w:r>
      <w:r>
        <w:rPr>
          <w:rFonts w:ascii="Times New Roman" w:hAnsi="Times New Roman" w:cs="Times New Roman"/>
          <w:kern w:val="2"/>
        </w:rPr>
        <w:t>）、伏青灰岩裂隙岩溶含水层（</w:t>
      </w:r>
      <w:r>
        <w:rPr>
          <w:rFonts w:ascii="Times New Roman" w:hAnsi="Times New Roman" w:cs="Times New Roman"/>
          <w:kern w:val="2"/>
        </w:rPr>
        <w:t>Ⅵ</w:t>
      </w:r>
      <w:r>
        <w:rPr>
          <w:rFonts w:ascii="Times New Roman" w:hAnsi="Times New Roman" w:cs="Times New Roman"/>
          <w:kern w:val="2"/>
        </w:rPr>
        <w:t>）、大青灰岩裂隙岩溶含水层（</w:t>
      </w:r>
      <w:r>
        <w:rPr>
          <w:rFonts w:ascii="Times New Roman" w:hAnsi="Times New Roman" w:cs="Times New Roman"/>
          <w:kern w:val="2"/>
        </w:rPr>
        <w:t>Ⅶ</w:t>
      </w:r>
      <w:r>
        <w:rPr>
          <w:rFonts w:ascii="Times New Roman" w:hAnsi="Times New Roman" w:cs="Times New Roman"/>
          <w:kern w:val="2"/>
        </w:rPr>
        <w:t>）、本溪灰岩裂隙岩溶含水层（</w:t>
      </w:r>
      <w:r>
        <w:rPr>
          <w:rFonts w:ascii="Times New Roman" w:hAnsi="Times New Roman" w:cs="Times New Roman"/>
          <w:kern w:val="2"/>
        </w:rPr>
        <w:t>Ⅷ</w:t>
      </w:r>
      <w:r>
        <w:rPr>
          <w:rFonts w:ascii="Times New Roman" w:hAnsi="Times New Roman" w:cs="Times New Roman"/>
          <w:kern w:val="2"/>
        </w:rPr>
        <w:t>）和奥陶系灰岩岩溶裂隙含水层（</w:t>
      </w:r>
      <w:r>
        <w:rPr>
          <w:rFonts w:ascii="Times New Roman" w:hAnsi="Times New Roman" w:cs="Times New Roman"/>
          <w:kern w:val="2"/>
        </w:rPr>
        <w:t>Ⅸ</w:t>
      </w:r>
      <w:r>
        <w:rPr>
          <w:rFonts w:ascii="Times New Roman" w:hAnsi="Times New Roman" w:cs="Times New Roman"/>
          <w:kern w:val="2"/>
        </w:rPr>
        <w:t>）。</w:t>
      </w:r>
    </w:p>
    <w:p w14:paraId="12A33ACC"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kern w:val="2"/>
        </w:rPr>
        <w:t>（</w:t>
      </w:r>
      <w:r>
        <w:rPr>
          <w:rFonts w:ascii="Times New Roman" w:hAnsi="Times New Roman" w:cs="Times New Roman"/>
          <w:kern w:val="2"/>
        </w:rPr>
        <w:t>2</w:t>
      </w:r>
      <w:r>
        <w:rPr>
          <w:rFonts w:ascii="Times New Roman" w:hAnsi="Times New Roman" w:cs="Times New Roman"/>
          <w:kern w:val="2"/>
        </w:rPr>
        <w:t>）隔水层</w:t>
      </w:r>
    </w:p>
    <w:p w14:paraId="6185A2DF"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kern w:val="2"/>
        </w:rPr>
        <w:t>隔水层是指透水性能较差的岩层或土层，它们能够阻止水分的透过或流动。隔水层的作用主要是隔断毛细水，防止地下水向上渗透到地面基层。隔水层可以由透水性良好的材料或</w:t>
      </w:r>
      <w:proofErr w:type="gramStart"/>
      <w:r>
        <w:rPr>
          <w:rFonts w:ascii="Times New Roman" w:hAnsi="Times New Roman" w:cs="Times New Roman"/>
          <w:kern w:val="2"/>
        </w:rPr>
        <w:t>不</w:t>
      </w:r>
      <w:proofErr w:type="gramEnd"/>
      <w:r>
        <w:rPr>
          <w:rFonts w:ascii="Times New Roman" w:hAnsi="Times New Roman" w:cs="Times New Roman"/>
          <w:kern w:val="2"/>
        </w:rPr>
        <w:t>透水材料组成，用</w:t>
      </w:r>
      <w:r>
        <w:rPr>
          <w:rFonts w:ascii="Times New Roman" w:hAnsi="Times New Roman" w:cs="Times New Roman" w:hint="eastAsia"/>
          <w:kern w:val="2"/>
        </w:rPr>
        <w:t>于</w:t>
      </w:r>
      <w:r>
        <w:rPr>
          <w:rFonts w:ascii="Times New Roman" w:hAnsi="Times New Roman" w:cs="Times New Roman"/>
          <w:kern w:val="2"/>
        </w:rPr>
        <w:t>在基层与土基之间铺设的垫层</w:t>
      </w:r>
      <w:r>
        <w:rPr>
          <w:rFonts w:ascii="Times New Roman" w:hAnsi="Times New Roman" w:cs="Times New Roman" w:hint="eastAsia"/>
          <w:kern w:val="2"/>
        </w:rPr>
        <w:t>。</w:t>
      </w:r>
      <w:r>
        <w:rPr>
          <w:rFonts w:ascii="Times New Roman" w:hAnsi="Times New Roman" w:cs="Times New Roman"/>
          <w:kern w:val="2"/>
        </w:rPr>
        <w:t>隔水层的确定通常是以岩层的渗透性大小为划分标准，例如黏性土、由黏粒和粉粒组成的坚硬岩类（如页岩、黏土岩、板岩），以及裂隙极不发育的块状岩类（如结晶岩、变质岩，但碳酸盐岩类变质岩除外）都被视为隔水层。在邢台矿井田内，各个含水层之</w:t>
      </w:r>
      <w:r>
        <w:rPr>
          <w:rFonts w:ascii="Times New Roman" w:hAnsi="Times New Roman" w:cs="Times New Roman"/>
          <w:kern w:val="2"/>
        </w:rPr>
        <w:t>间分布着厚度不均的隔水层，这些隔水层主要由中粉砂岩、泥岩、铝土</w:t>
      </w:r>
      <w:proofErr w:type="gramStart"/>
      <w:r>
        <w:rPr>
          <w:rFonts w:ascii="Times New Roman" w:hAnsi="Times New Roman" w:cs="Times New Roman"/>
          <w:kern w:val="2"/>
        </w:rPr>
        <w:t>岩以及</w:t>
      </w:r>
      <w:proofErr w:type="gramEnd"/>
      <w:r>
        <w:rPr>
          <w:rFonts w:ascii="Times New Roman" w:hAnsi="Times New Roman" w:cs="Times New Roman"/>
          <w:kern w:val="2"/>
        </w:rPr>
        <w:t>不同厚度的岩浆岩侵入体构成。正常情况下，这些岩层能够有效地隔离水分。</w:t>
      </w:r>
    </w:p>
    <w:p w14:paraId="230CD861"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kern w:val="2"/>
        </w:rPr>
        <w:t>（</w:t>
      </w:r>
      <w:r>
        <w:rPr>
          <w:rFonts w:ascii="Times New Roman" w:hAnsi="Times New Roman" w:cs="Times New Roman"/>
          <w:kern w:val="2"/>
        </w:rPr>
        <w:t>3</w:t>
      </w:r>
      <w:r>
        <w:rPr>
          <w:rFonts w:ascii="Times New Roman" w:hAnsi="Times New Roman" w:cs="Times New Roman"/>
          <w:kern w:val="2"/>
        </w:rPr>
        <w:t>）煤层</w:t>
      </w:r>
    </w:p>
    <w:p w14:paraId="201038EA"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kern w:val="2"/>
        </w:rPr>
        <w:t>模型中主要包含</w:t>
      </w:r>
      <w:r>
        <w:rPr>
          <w:rFonts w:ascii="Times New Roman" w:hAnsi="Times New Roman" w:cs="Times New Roman"/>
          <w:kern w:val="2"/>
        </w:rPr>
        <w:t xml:space="preserve"> 2#</w:t>
      </w:r>
      <w:r>
        <w:rPr>
          <w:rFonts w:ascii="Times New Roman" w:hAnsi="Times New Roman" w:cs="Times New Roman"/>
          <w:kern w:val="2"/>
        </w:rPr>
        <w:t>煤层、</w:t>
      </w:r>
      <w:r>
        <w:rPr>
          <w:rFonts w:ascii="Times New Roman" w:hAnsi="Times New Roman" w:cs="Times New Roman"/>
          <w:kern w:val="2"/>
        </w:rPr>
        <w:t>5#</w:t>
      </w:r>
      <w:r>
        <w:rPr>
          <w:rFonts w:ascii="Times New Roman" w:hAnsi="Times New Roman" w:cs="Times New Roman"/>
          <w:kern w:val="2"/>
        </w:rPr>
        <w:t>煤层以及</w:t>
      </w:r>
      <w:r>
        <w:rPr>
          <w:rFonts w:ascii="Times New Roman" w:hAnsi="Times New Roman" w:cs="Times New Roman"/>
          <w:kern w:val="2"/>
        </w:rPr>
        <w:t xml:space="preserve"> 9#</w:t>
      </w:r>
      <w:r>
        <w:rPr>
          <w:rFonts w:ascii="Times New Roman" w:hAnsi="Times New Roman" w:cs="Times New Roman"/>
          <w:kern w:val="2"/>
        </w:rPr>
        <w:t>煤层。</w:t>
      </w:r>
      <w:r>
        <w:rPr>
          <w:rFonts w:ascii="Times New Roman" w:hAnsi="Times New Roman" w:cs="Times New Roman"/>
          <w:kern w:val="2"/>
        </w:rPr>
        <w:t>2#</w:t>
      </w:r>
      <w:r>
        <w:rPr>
          <w:rFonts w:ascii="Times New Roman" w:hAnsi="Times New Roman" w:cs="Times New Roman"/>
          <w:kern w:val="2"/>
        </w:rPr>
        <w:t>煤层的直接顶板通常是灰黑色的粉砂岩，但在某些地区，由于河流的冲刷作用，直接顶板会变成</w:t>
      </w:r>
      <w:proofErr w:type="gramStart"/>
      <w:r>
        <w:rPr>
          <w:rFonts w:ascii="Times New Roman" w:hAnsi="Times New Roman" w:cs="Times New Roman"/>
          <w:kern w:val="2"/>
        </w:rPr>
        <w:t>中粒到粗粒</w:t>
      </w:r>
      <w:proofErr w:type="gramEnd"/>
      <w:r>
        <w:rPr>
          <w:rFonts w:ascii="Times New Roman" w:hAnsi="Times New Roman" w:cs="Times New Roman"/>
          <w:kern w:val="2"/>
        </w:rPr>
        <w:t>的石英砂岩。该煤层的底板一般是深灰色的泥岩和砂质泥岩，岩性变化较为显著。</w:t>
      </w:r>
      <w:r>
        <w:rPr>
          <w:rFonts w:ascii="Times New Roman" w:hAnsi="Times New Roman" w:cs="Times New Roman"/>
          <w:kern w:val="2"/>
        </w:rPr>
        <w:t>5#</w:t>
      </w:r>
      <w:r>
        <w:rPr>
          <w:rFonts w:ascii="Times New Roman" w:hAnsi="Times New Roman" w:cs="Times New Roman"/>
          <w:kern w:val="2"/>
        </w:rPr>
        <w:t>煤层的顶板由黑色粉砂岩和泥岩组成，底板通常为深黑色泥岩，岩性变化不明显。</w:t>
      </w:r>
      <w:r>
        <w:rPr>
          <w:rFonts w:ascii="Times New Roman" w:hAnsi="Times New Roman" w:cs="Times New Roman"/>
          <w:kern w:val="2"/>
        </w:rPr>
        <w:t>9#</w:t>
      </w:r>
      <w:r>
        <w:rPr>
          <w:rFonts w:ascii="Times New Roman" w:hAnsi="Times New Roman" w:cs="Times New Roman"/>
          <w:kern w:val="2"/>
        </w:rPr>
        <w:t>煤层的顶板是灰色粉砂岩，底板为深灰色的砂质泥岩和粉砂岩，岩性变</w:t>
      </w:r>
      <w:r>
        <w:rPr>
          <w:rFonts w:ascii="Times New Roman" w:hAnsi="Times New Roman" w:cs="Times New Roman"/>
          <w:kern w:val="2"/>
        </w:rPr>
        <w:t>化不明显。</w:t>
      </w:r>
    </w:p>
    <w:p w14:paraId="6D53C83D"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以下是各类地质模型网格数据构建实例。</w:t>
      </w:r>
    </w:p>
    <w:p w14:paraId="4E98E3C4"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kern w:val="2"/>
        </w:rPr>
        <w:t>1</w:t>
      </w:r>
      <w:r>
        <w:rPr>
          <w:rFonts w:ascii="Times New Roman" w:hAnsi="Times New Roman" w:cs="Times New Roman" w:hint="eastAsia"/>
          <w:kern w:val="2"/>
        </w:rPr>
        <w:t>．</w:t>
      </w:r>
      <w:r>
        <w:rPr>
          <w:rFonts w:ascii="Times New Roman" w:hAnsi="Times New Roman" w:cs="Times New Roman"/>
          <w:kern w:val="2"/>
        </w:rPr>
        <w:t>地层模型</w:t>
      </w:r>
    </w:p>
    <w:p w14:paraId="50EFD698"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kern w:val="2"/>
        </w:rPr>
        <w:t>地层模型通常表示地下不同岩层的空间分布。根据每层地层的岩性描述，为每层地层附上相应的颜色</w:t>
      </w:r>
      <w:r>
        <w:rPr>
          <w:rFonts w:ascii="Times New Roman" w:hAnsi="Times New Roman" w:cs="Times New Roman" w:hint="eastAsia"/>
          <w:kern w:val="2"/>
        </w:rPr>
        <w:t>，</w:t>
      </w:r>
      <w:r>
        <w:rPr>
          <w:rFonts w:ascii="Times New Roman" w:hAnsi="Times New Roman" w:cs="Times New Roman"/>
          <w:kern w:val="2"/>
        </w:rPr>
        <w:t>图</w:t>
      </w:r>
      <w:r>
        <w:rPr>
          <w:rFonts w:ascii="Times New Roman" w:hAnsi="Times New Roman" w:cs="Times New Roman"/>
          <w:kern w:val="2"/>
        </w:rPr>
        <w:t xml:space="preserve"> </w:t>
      </w:r>
      <w:r>
        <w:rPr>
          <w:rFonts w:ascii="Times New Roman" w:hAnsi="Times New Roman" w:cs="Times New Roman" w:hint="eastAsia"/>
          <w:kern w:val="2"/>
        </w:rPr>
        <w:t>5</w:t>
      </w:r>
      <w:r>
        <w:rPr>
          <w:rFonts w:ascii="Times New Roman" w:hAnsi="Times New Roman" w:cs="Times New Roman"/>
          <w:kern w:val="2"/>
        </w:rPr>
        <w:t>.</w:t>
      </w:r>
      <w:r>
        <w:rPr>
          <w:rFonts w:ascii="Times New Roman" w:hAnsi="Times New Roman" w:cs="Times New Roman" w:hint="eastAsia"/>
          <w:kern w:val="2"/>
        </w:rPr>
        <w:t>1</w:t>
      </w:r>
      <w:r>
        <w:rPr>
          <w:rFonts w:ascii="Times New Roman" w:hAnsi="Times New Roman" w:cs="Times New Roman"/>
          <w:kern w:val="2"/>
        </w:rPr>
        <w:t xml:space="preserve"> </w:t>
      </w:r>
      <w:r>
        <w:rPr>
          <w:rFonts w:ascii="Times New Roman" w:hAnsi="Times New Roman" w:cs="Times New Roman"/>
          <w:kern w:val="2"/>
        </w:rPr>
        <w:t>为带颜色</w:t>
      </w:r>
      <w:r>
        <w:rPr>
          <w:rFonts w:ascii="Times New Roman" w:hAnsi="Times New Roman" w:cs="Times New Roman" w:hint="eastAsia"/>
          <w:kern w:val="2"/>
        </w:rPr>
        <w:t>图例</w:t>
      </w:r>
      <w:r>
        <w:rPr>
          <w:rFonts w:ascii="Times New Roman" w:hAnsi="Times New Roman" w:cs="Times New Roman"/>
          <w:kern w:val="2"/>
        </w:rPr>
        <w:t>的三维地层模型。</w:t>
      </w:r>
    </w:p>
    <w:p w14:paraId="15961B61" w14:textId="77777777" w:rsidR="00EE315F" w:rsidRDefault="00204804">
      <w:pPr>
        <w:snapToGrid w:val="0"/>
        <w:spacing w:after="120" w:line="300" w:lineRule="auto"/>
        <w:ind w:firstLineChars="200" w:firstLine="480"/>
        <w:jc w:val="center"/>
        <w:rPr>
          <w:rFonts w:ascii="Cambria Math" w:hAnsi="Cambria Math"/>
        </w:rPr>
      </w:pPr>
      <w:r>
        <w:rPr>
          <w:rFonts w:ascii="Cambria Math" w:hAnsi="Cambria Math"/>
          <w:noProof/>
        </w:rPr>
        <w:drawing>
          <wp:inline distT="0" distB="0" distL="0" distR="0" wp14:anchorId="083B5037" wp14:editId="6681134A">
            <wp:extent cx="4220210" cy="2985135"/>
            <wp:effectExtent l="0" t="0" r="0" b="0"/>
            <wp:docPr id="1543997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97102" name="图片 1"/>
                    <pic:cNvPicPr>
                      <a:picLocks noChangeAspect="1"/>
                    </pic:cNvPicPr>
                  </pic:nvPicPr>
                  <pic:blipFill>
                    <a:blip r:embed="rId95"/>
                    <a:stretch>
                      <a:fillRect/>
                    </a:stretch>
                  </pic:blipFill>
                  <pic:spPr>
                    <a:xfrm>
                      <a:off x="0" y="0"/>
                      <a:ext cx="4252118" cy="3008083"/>
                    </a:xfrm>
                    <a:prstGeom prst="rect">
                      <a:avLst/>
                    </a:prstGeom>
                  </pic:spPr>
                </pic:pic>
              </a:graphicData>
            </a:graphic>
          </wp:inline>
        </w:drawing>
      </w:r>
    </w:p>
    <w:p w14:paraId="2C2B1FD5"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图</w:t>
      </w:r>
      <w:r>
        <w:rPr>
          <w:rFonts w:ascii="Times New Roman"/>
          <w:sz w:val="21"/>
          <w:szCs w:val="21"/>
        </w:rPr>
        <w:t xml:space="preserve"> 5.1</w:t>
      </w:r>
      <w:r>
        <w:rPr>
          <w:rFonts w:ascii="Times New Roman"/>
          <w:sz w:val="21"/>
          <w:szCs w:val="21"/>
        </w:rPr>
        <w:t>三维地层模型</w:t>
      </w:r>
      <w:r>
        <w:rPr>
          <w:rFonts w:ascii="Times New Roman" w:hint="eastAsia"/>
          <w:sz w:val="21"/>
          <w:szCs w:val="21"/>
        </w:rPr>
        <w:t>图例示意</w:t>
      </w:r>
    </w:p>
    <w:p w14:paraId="1DD915EE"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Fig.5.1 Schematic diagram of 3D geological model legend</w:t>
      </w:r>
    </w:p>
    <w:p w14:paraId="0D10CDD1"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主要流程：</w:t>
      </w:r>
    </w:p>
    <w:p w14:paraId="33CA9138"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Step1</w:t>
      </w:r>
      <w:r>
        <w:rPr>
          <w:rFonts w:ascii="Times New Roman" w:hAnsi="Times New Roman" w:cs="Times New Roman"/>
          <w:kern w:val="2"/>
        </w:rPr>
        <w:t>通过对原始</w:t>
      </w:r>
      <w:r>
        <w:rPr>
          <w:rFonts w:ascii="Times New Roman" w:hAnsi="Times New Roman" w:cs="Times New Roman" w:hint="eastAsia"/>
          <w:kern w:val="2"/>
        </w:rPr>
        <w:t>钻孔数据预处理，根据不同地层分类离散</w:t>
      </w:r>
      <w:proofErr w:type="gramStart"/>
      <w:r>
        <w:rPr>
          <w:rFonts w:ascii="Times New Roman" w:hAnsi="Times New Roman" w:cs="Times New Roman" w:hint="eastAsia"/>
          <w:kern w:val="2"/>
        </w:rPr>
        <w:t>点数据</w:t>
      </w:r>
      <w:proofErr w:type="gramEnd"/>
      <w:r>
        <w:rPr>
          <w:rFonts w:ascii="Times New Roman" w:hAnsi="Times New Roman" w:cs="Times New Roman" w:hint="eastAsia"/>
          <w:kern w:val="2"/>
        </w:rPr>
        <w:t>和边界数据后，进</w:t>
      </w:r>
      <w:r>
        <w:rPr>
          <w:rFonts w:ascii="Times New Roman" w:hAnsi="Times New Roman" w:cs="Times New Roman"/>
          <w:kern w:val="2"/>
        </w:rPr>
        <w:t>行剖分</w:t>
      </w:r>
      <w:r>
        <w:rPr>
          <w:rFonts w:ascii="Times New Roman" w:hAnsi="Times New Roman" w:cs="Times New Roman" w:hint="eastAsia"/>
          <w:kern w:val="2"/>
        </w:rPr>
        <w:t>和</w:t>
      </w:r>
      <w:r>
        <w:rPr>
          <w:rFonts w:ascii="Times New Roman" w:hAnsi="Times New Roman" w:cs="Times New Roman"/>
          <w:kern w:val="2"/>
        </w:rPr>
        <w:t>地层的网格数据</w:t>
      </w:r>
      <w:r>
        <w:rPr>
          <w:rFonts w:ascii="Times New Roman" w:hAnsi="Times New Roman" w:cs="Times New Roman" w:hint="eastAsia"/>
          <w:kern w:val="2"/>
        </w:rPr>
        <w:t>生成</w:t>
      </w:r>
      <w:r>
        <w:rPr>
          <w:rFonts w:ascii="Times New Roman" w:hAnsi="Times New Roman" w:cs="Times New Roman"/>
          <w:kern w:val="2"/>
        </w:rPr>
        <w:t>。</w:t>
      </w:r>
    </w:p>
    <w:p w14:paraId="13975819"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Step2</w:t>
      </w:r>
      <w:r>
        <w:rPr>
          <w:rFonts w:ascii="Times New Roman" w:hAnsi="Times New Roman" w:cs="Times New Roman"/>
          <w:kern w:val="2"/>
        </w:rPr>
        <w:t>将处理好的网格数据导入到</w:t>
      </w:r>
      <w:r>
        <w:rPr>
          <w:rFonts w:ascii="Times New Roman" w:hAnsi="Times New Roman" w:cs="Times New Roman"/>
          <w:kern w:val="2"/>
        </w:rPr>
        <w:t xml:space="preserve"> MeshLab</w:t>
      </w:r>
      <w:r>
        <w:rPr>
          <w:rFonts w:ascii="Times New Roman" w:hAnsi="Times New Roman" w:cs="Times New Roman" w:hint="eastAsia"/>
          <w:kern w:val="2"/>
        </w:rPr>
        <w:t>工具</w:t>
      </w:r>
      <w:r>
        <w:rPr>
          <w:rFonts w:ascii="Times New Roman" w:hAnsi="Times New Roman" w:cs="Times New Roman"/>
          <w:kern w:val="2"/>
        </w:rPr>
        <w:t>中后，运</w:t>
      </w:r>
      <w:r>
        <w:rPr>
          <w:rFonts w:ascii="Times New Roman" w:hAnsi="Times New Roman" w:cs="Times New Roman"/>
          <w:kern w:val="2"/>
        </w:rPr>
        <w:t xml:space="preserve"> </w:t>
      </w:r>
      <w:r>
        <w:rPr>
          <w:rFonts w:ascii="Times New Roman" w:hAnsi="Times New Roman" w:cs="Times New Roman"/>
          <w:kern w:val="2"/>
        </w:rPr>
        <w:t>用</w:t>
      </w:r>
      <w:r>
        <w:rPr>
          <w:rFonts w:ascii="Times New Roman" w:hAnsi="Times New Roman" w:cs="Times New Roman"/>
          <w:kern w:val="2"/>
        </w:rPr>
        <w:t xml:space="preserve"> </w:t>
      </w:r>
      <w:r>
        <w:rPr>
          <w:rFonts w:ascii="Times New Roman" w:hAnsi="Times New Roman" w:cs="Times New Roman"/>
          <w:kern w:val="2"/>
        </w:rPr>
        <w:t>可</w:t>
      </w:r>
      <w:r>
        <w:rPr>
          <w:rFonts w:ascii="Times New Roman" w:hAnsi="Times New Roman" w:cs="Times New Roman"/>
          <w:kern w:val="2"/>
        </w:rPr>
        <w:t xml:space="preserve"> </w:t>
      </w:r>
      <w:r>
        <w:rPr>
          <w:rFonts w:ascii="Times New Roman" w:hAnsi="Times New Roman" w:cs="Times New Roman"/>
          <w:kern w:val="2"/>
        </w:rPr>
        <w:t>视</w:t>
      </w:r>
      <w:r>
        <w:rPr>
          <w:rFonts w:ascii="Times New Roman" w:hAnsi="Times New Roman" w:cs="Times New Roman"/>
          <w:kern w:val="2"/>
        </w:rPr>
        <w:t xml:space="preserve"> </w:t>
      </w:r>
      <w:r>
        <w:rPr>
          <w:rFonts w:ascii="Times New Roman" w:hAnsi="Times New Roman" w:cs="Times New Roman"/>
          <w:kern w:val="2"/>
        </w:rPr>
        <w:t>化</w:t>
      </w:r>
      <w:r>
        <w:rPr>
          <w:rFonts w:ascii="Times New Roman" w:hAnsi="Times New Roman" w:cs="Times New Roman"/>
          <w:kern w:val="2"/>
        </w:rPr>
        <w:t xml:space="preserve"> </w:t>
      </w:r>
      <w:r>
        <w:rPr>
          <w:rFonts w:ascii="Times New Roman" w:hAnsi="Times New Roman" w:cs="Times New Roman"/>
          <w:kern w:val="2"/>
        </w:rPr>
        <w:t>软</w:t>
      </w:r>
      <w:r>
        <w:rPr>
          <w:rFonts w:ascii="Times New Roman" w:hAnsi="Times New Roman" w:cs="Times New Roman"/>
          <w:kern w:val="2"/>
        </w:rPr>
        <w:t xml:space="preserve"> </w:t>
      </w:r>
      <w:r>
        <w:rPr>
          <w:rFonts w:ascii="Times New Roman" w:hAnsi="Times New Roman" w:cs="Times New Roman"/>
          <w:kern w:val="2"/>
        </w:rPr>
        <w:t>件</w:t>
      </w:r>
      <w:proofErr w:type="spellStart"/>
      <w:r>
        <w:rPr>
          <w:rFonts w:ascii="Times New Roman" w:hAnsi="Times New Roman" w:cs="Times New Roman"/>
          <w:kern w:val="2"/>
        </w:rPr>
        <w:t>Meshlab</w:t>
      </w:r>
      <w:proofErr w:type="spellEnd"/>
      <w:r>
        <w:rPr>
          <w:rFonts w:ascii="Times New Roman" w:hAnsi="Times New Roman" w:cs="Times New Roman"/>
          <w:kern w:val="2"/>
        </w:rPr>
        <w:t xml:space="preserve"> </w:t>
      </w:r>
      <w:r>
        <w:rPr>
          <w:rFonts w:ascii="Times New Roman" w:hAnsi="Times New Roman" w:cs="Times New Roman"/>
          <w:kern w:val="2"/>
        </w:rPr>
        <w:t>对巷道进行</w:t>
      </w:r>
      <w:r>
        <w:rPr>
          <w:rFonts w:ascii="Times New Roman" w:hAnsi="Times New Roman" w:cs="Times New Roman" w:hint="eastAsia"/>
          <w:kern w:val="2"/>
        </w:rPr>
        <w:t>分类</w:t>
      </w:r>
      <w:r>
        <w:rPr>
          <w:rFonts w:ascii="Times New Roman" w:hAnsi="Times New Roman" w:cs="Times New Roman"/>
          <w:kern w:val="2"/>
        </w:rPr>
        <w:t>上色</w:t>
      </w:r>
      <w:r>
        <w:rPr>
          <w:rFonts w:ascii="Times New Roman" w:hAnsi="Times New Roman" w:cs="Times New Roman" w:hint="eastAsia"/>
          <w:kern w:val="2"/>
        </w:rPr>
        <w:t>，对网格模型进行初步验证。</w:t>
      </w:r>
    </w:p>
    <w:p w14:paraId="3EFDE329"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以下表</w:t>
      </w:r>
      <w:r>
        <w:rPr>
          <w:rFonts w:ascii="Times New Roman" w:hAnsi="Times New Roman" w:cs="Times New Roman" w:hint="eastAsia"/>
          <w:kern w:val="2"/>
        </w:rPr>
        <w:t>5.1</w:t>
      </w:r>
      <w:r>
        <w:rPr>
          <w:rFonts w:ascii="Times New Roman" w:hAnsi="Times New Roman" w:cs="Times New Roman" w:hint="eastAsia"/>
          <w:kern w:val="2"/>
        </w:rPr>
        <w:t>和</w:t>
      </w:r>
      <w:r>
        <w:rPr>
          <w:rFonts w:ascii="Times New Roman" w:hAnsi="Times New Roman" w:cs="Times New Roman" w:hint="eastAsia"/>
          <w:kern w:val="2"/>
        </w:rPr>
        <w:t>5.2</w:t>
      </w:r>
      <w:r>
        <w:rPr>
          <w:rFonts w:ascii="Times New Roman" w:hAnsi="Times New Roman" w:cs="Times New Roman" w:hint="eastAsia"/>
          <w:kern w:val="2"/>
        </w:rPr>
        <w:t>是</w:t>
      </w:r>
      <w:proofErr w:type="gramStart"/>
      <w:r>
        <w:rPr>
          <w:rFonts w:ascii="Times New Roman" w:hAnsi="Times New Roman" w:cs="Times New Roman" w:hint="eastAsia"/>
          <w:kern w:val="2"/>
        </w:rPr>
        <w:t>某地层经可视化</w:t>
      </w:r>
      <w:proofErr w:type="gramEnd"/>
      <w:r>
        <w:rPr>
          <w:rFonts w:ascii="Times New Roman" w:hAnsi="Times New Roman" w:cs="Times New Roman" w:hint="eastAsia"/>
          <w:kern w:val="2"/>
        </w:rPr>
        <w:t>坐标转换后的部分网格拓扑结构数据。</w:t>
      </w:r>
    </w:p>
    <w:p w14:paraId="53CB941F" w14:textId="77777777" w:rsidR="00EE315F" w:rsidRDefault="00204804">
      <w:pPr>
        <w:widowControl w:val="0"/>
        <w:spacing w:line="300" w:lineRule="auto"/>
        <w:jc w:val="center"/>
        <w:rPr>
          <w:rFonts w:ascii="Times New Roman" w:hAnsi="Times New Roman" w:cs="Times New Roman"/>
          <w:kern w:val="2"/>
          <w:sz w:val="21"/>
          <w:szCs w:val="21"/>
        </w:rPr>
      </w:pPr>
      <w:r>
        <w:rPr>
          <w:rFonts w:ascii="Times New Roman" w:hAnsi="Times New Roman" w:cs="Times New Roman"/>
          <w:kern w:val="2"/>
          <w:sz w:val="21"/>
          <w:szCs w:val="21"/>
        </w:rPr>
        <w:t>表</w:t>
      </w:r>
      <w:r>
        <w:rPr>
          <w:rFonts w:ascii="Times New Roman" w:hAnsi="Times New Roman" w:cs="Times New Roman" w:hint="eastAsia"/>
          <w:kern w:val="2"/>
          <w:sz w:val="21"/>
          <w:szCs w:val="21"/>
        </w:rPr>
        <w:t>5</w:t>
      </w:r>
      <w:r>
        <w:rPr>
          <w:rFonts w:ascii="Times New Roman" w:hAnsi="Times New Roman" w:cs="Times New Roman"/>
          <w:kern w:val="2"/>
          <w:sz w:val="21"/>
          <w:szCs w:val="21"/>
        </w:rPr>
        <w:t>.</w:t>
      </w:r>
      <w:r>
        <w:rPr>
          <w:rFonts w:ascii="Times New Roman" w:hAnsi="Times New Roman" w:cs="Times New Roman" w:hint="eastAsia"/>
          <w:kern w:val="2"/>
          <w:sz w:val="21"/>
          <w:szCs w:val="21"/>
        </w:rPr>
        <w:t>1</w:t>
      </w:r>
      <w:r>
        <w:rPr>
          <w:rFonts w:ascii="Times New Roman" w:hAnsi="Times New Roman" w:cs="Times New Roman"/>
          <w:kern w:val="2"/>
          <w:sz w:val="21"/>
          <w:szCs w:val="21"/>
        </w:rPr>
        <w:t xml:space="preserve"> </w:t>
      </w:r>
      <w:r>
        <w:rPr>
          <w:rFonts w:ascii="Times New Roman" w:hAnsi="Times New Roman" w:cs="Times New Roman" w:hint="eastAsia"/>
          <w:kern w:val="2"/>
          <w:sz w:val="21"/>
          <w:szCs w:val="21"/>
        </w:rPr>
        <w:t>地层模型网格点数据示例</w:t>
      </w:r>
    </w:p>
    <w:p w14:paraId="5925192B" w14:textId="77777777" w:rsidR="00EE315F" w:rsidRDefault="00204804">
      <w:pPr>
        <w:widowControl w:val="0"/>
        <w:spacing w:line="300" w:lineRule="auto"/>
        <w:jc w:val="center"/>
        <w:rPr>
          <w:rFonts w:ascii="Times New Roman" w:hAnsi="Times New Roman" w:cs="Times New Roman"/>
          <w:kern w:val="2"/>
          <w:sz w:val="21"/>
          <w:szCs w:val="21"/>
        </w:rPr>
      </w:pPr>
      <w:r>
        <w:rPr>
          <w:rFonts w:ascii="Times New Roman" w:hAnsi="Times New Roman" w:cs="Times New Roman"/>
          <w:kern w:val="2"/>
          <w:sz w:val="21"/>
          <w:szCs w:val="21"/>
        </w:rPr>
        <w:t xml:space="preserve">Table </w:t>
      </w:r>
      <w:r>
        <w:rPr>
          <w:rFonts w:ascii="Times New Roman" w:hAnsi="Times New Roman" w:cs="Times New Roman" w:hint="eastAsia"/>
          <w:kern w:val="2"/>
          <w:sz w:val="21"/>
          <w:szCs w:val="21"/>
        </w:rPr>
        <w:t>5</w:t>
      </w:r>
      <w:r>
        <w:rPr>
          <w:rFonts w:ascii="Times New Roman" w:hAnsi="Times New Roman" w:cs="Times New Roman"/>
          <w:kern w:val="2"/>
          <w:sz w:val="21"/>
          <w:szCs w:val="21"/>
        </w:rPr>
        <w:t>.</w:t>
      </w:r>
      <w:r>
        <w:rPr>
          <w:rFonts w:ascii="Times New Roman" w:hAnsi="Times New Roman" w:cs="Times New Roman" w:hint="eastAsia"/>
          <w:kern w:val="2"/>
          <w:sz w:val="21"/>
          <w:szCs w:val="21"/>
        </w:rPr>
        <w:t>1</w:t>
      </w:r>
      <w:r>
        <w:rPr>
          <w:rFonts w:ascii="Times New Roman" w:hAnsi="Times New Roman" w:cs="Times New Roman"/>
          <w:kern w:val="2"/>
          <w:sz w:val="21"/>
          <w:szCs w:val="21"/>
        </w:rPr>
        <w:t xml:space="preserve"> Example of Grid Point Data for Stratigraphic Model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4A0" w:firstRow="1" w:lastRow="0" w:firstColumn="1" w:lastColumn="0" w:noHBand="0" w:noVBand="1"/>
      </w:tblPr>
      <w:tblGrid>
        <w:gridCol w:w="1942"/>
        <w:gridCol w:w="38"/>
        <w:gridCol w:w="1905"/>
        <w:gridCol w:w="2197"/>
        <w:gridCol w:w="1989"/>
      </w:tblGrid>
      <w:tr w:rsidR="00EE315F" w14:paraId="0FE0FB27" w14:textId="77777777">
        <w:trPr>
          <w:trHeight w:val="716"/>
        </w:trPr>
        <w:tc>
          <w:tcPr>
            <w:tcW w:w="1942" w:type="dxa"/>
            <w:tcBorders>
              <w:top w:val="single" w:sz="12" w:space="0" w:color="auto"/>
              <w:left w:val="nil"/>
              <w:right w:val="single" w:sz="4" w:space="0" w:color="FFFFFF"/>
            </w:tcBorders>
            <w:vAlign w:val="center"/>
          </w:tcPr>
          <w:p w14:paraId="7F436254" w14:textId="77777777" w:rsidR="00EE315F" w:rsidRDefault="0020480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57203D4E" w14:textId="77777777" w:rsidR="00EE315F" w:rsidRDefault="0020480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0ADCBEDE" w14:textId="77777777" w:rsidR="00EE315F" w:rsidRDefault="00204804">
            <w:pPr>
              <w:pStyle w:val="af4"/>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519302D8" w14:textId="77777777" w:rsidR="00EE315F" w:rsidRDefault="00204804">
            <w:pPr>
              <w:pStyle w:val="af4"/>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EE315F" w14:paraId="62632319" w14:textId="7777777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50FC31C" w14:textId="77777777" w:rsidR="00EE315F" w:rsidRDefault="0020480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08BCEF01" w14:textId="77777777" w:rsidR="00EE315F" w:rsidRDefault="00204804">
            <w:pPr>
              <w:spacing w:line="264" w:lineRule="auto"/>
              <w:ind w:firstLine="240"/>
              <w:jc w:val="center"/>
              <w:rPr>
                <w:szCs w:val="21"/>
              </w:rPr>
            </w:pPr>
            <w:r>
              <w:rPr>
                <w:szCs w:val="21"/>
              </w:rPr>
              <w:t>39.858</w:t>
            </w:r>
          </w:p>
        </w:tc>
        <w:tc>
          <w:tcPr>
            <w:tcW w:w="2197" w:type="dxa"/>
            <w:tcBorders>
              <w:top w:val="single" w:sz="8" w:space="0" w:color="auto"/>
              <w:left w:val="single" w:sz="4" w:space="0" w:color="FFFFFF"/>
              <w:bottom w:val="single" w:sz="4" w:space="0" w:color="FFFFFF"/>
              <w:right w:val="nil"/>
            </w:tcBorders>
          </w:tcPr>
          <w:p w14:paraId="5329A712" w14:textId="77777777" w:rsidR="00EE315F" w:rsidRDefault="00204804">
            <w:pPr>
              <w:spacing w:line="264" w:lineRule="auto"/>
              <w:ind w:firstLine="240"/>
              <w:jc w:val="center"/>
              <w:rPr>
                <w:szCs w:val="21"/>
              </w:rPr>
            </w:pPr>
            <w:r>
              <w:rPr>
                <w:szCs w:val="21"/>
              </w:rPr>
              <w:t>60.176</w:t>
            </w:r>
          </w:p>
        </w:tc>
        <w:tc>
          <w:tcPr>
            <w:tcW w:w="1989" w:type="dxa"/>
            <w:tcBorders>
              <w:top w:val="single" w:sz="8" w:space="0" w:color="auto"/>
              <w:left w:val="single" w:sz="4" w:space="0" w:color="FFFFFF"/>
              <w:bottom w:val="single" w:sz="4" w:space="0" w:color="FFFFFF"/>
              <w:right w:val="nil"/>
            </w:tcBorders>
          </w:tcPr>
          <w:p w14:paraId="7FFB2FBB" w14:textId="77777777" w:rsidR="00EE315F" w:rsidRDefault="00204804">
            <w:pPr>
              <w:spacing w:line="264" w:lineRule="auto"/>
              <w:ind w:firstLine="240"/>
              <w:jc w:val="center"/>
              <w:rPr>
                <w:szCs w:val="21"/>
              </w:rPr>
            </w:pPr>
            <w:r>
              <w:rPr>
                <w:szCs w:val="21"/>
              </w:rPr>
              <w:t>2.557</w:t>
            </w:r>
          </w:p>
        </w:tc>
      </w:tr>
      <w:tr w:rsidR="00EE315F" w14:paraId="4F7D90D5"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0467431" w14:textId="77777777" w:rsidR="00EE315F" w:rsidRDefault="0020480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79E423CF" w14:textId="77777777" w:rsidR="00EE315F" w:rsidRDefault="00204804">
            <w:pPr>
              <w:spacing w:line="264" w:lineRule="auto"/>
              <w:ind w:firstLine="240"/>
              <w:jc w:val="center"/>
              <w:rPr>
                <w:szCs w:val="21"/>
              </w:rPr>
            </w:pPr>
            <w:r>
              <w:rPr>
                <w:szCs w:val="21"/>
              </w:rPr>
              <w:t>38.988</w:t>
            </w:r>
          </w:p>
        </w:tc>
        <w:tc>
          <w:tcPr>
            <w:tcW w:w="2197" w:type="dxa"/>
            <w:tcBorders>
              <w:top w:val="single" w:sz="4" w:space="0" w:color="FFFFFF"/>
              <w:left w:val="single" w:sz="4" w:space="0" w:color="FFFFFF"/>
              <w:bottom w:val="single" w:sz="4" w:space="0" w:color="FFFFFF"/>
              <w:right w:val="nil"/>
            </w:tcBorders>
          </w:tcPr>
          <w:p w14:paraId="403EBC41" w14:textId="77777777" w:rsidR="00EE315F" w:rsidRDefault="00204804">
            <w:pPr>
              <w:spacing w:line="264" w:lineRule="auto"/>
              <w:ind w:firstLine="240"/>
              <w:jc w:val="center"/>
              <w:rPr>
                <w:szCs w:val="21"/>
              </w:rPr>
            </w:pPr>
            <w:r>
              <w:rPr>
                <w:szCs w:val="21"/>
              </w:rPr>
              <w:t>60.851</w:t>
            </w:r>
          </w:p>
        </w:tc>
        <w:tc>
          <w:tcPr>
            <w:tcW w:w="1989" w:type="dxa"/>
            <w:tcBorders>
              <w:top w:val="single" w:sz="4" w:space="0" w:color="FFFFFF"/>
              <w:left w:val="single" w:sz="4" w:space="0" w:color="FFFFFF"/>
              <w:bottom w:val="single" w:sz="4" w:space="0" w:color="FFFFFF"/>
              <w:right w:val="nil"/>
            </w:tcBorders>
          </w:tcPr>
          <w:p w14:paraId="41C8CD6C" w14:textId="77777777" w:rsidR="00EE315F" w:rsidRDefault="00204804">
            <w:pPr>
              <w:spacing w:line="264" w:lineRule="auto"/>
              <w:ind w:firstLine="240"/>
              <w:jc w:val="center"/>
              <w:rPr>
                <w:szCs w:val="21"/>
              </w:rPr>
            </w:pPr>
            <w:r>
              <w:rPr>
                <w:szCs w:val="21"/>
              </w:rPr>
              <w:t>2.387</w:t>
            </w:r>
          </w:p>
        </w:tc>
      </w:tr>
      <w:tr w:rsidR="00EE315F" w14:paraId="12AED12B"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F2A2B19" w14:textId="77777777" w:rsidR="00EE315F" w:rsidRDefault="0020480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FC43141" w14:textId="77777777" w:rsidR="00EE315F" w:rsidRDefault="00204804">
            <w:pPr>
              <w:spacing w:line="264" w:lineRule="auto"/>
              <w:ind w:firstLine="240"/>
              <w:jc w:val="center"/>
              <w:rPr>
                <w:szCs w:val="21"/>
              </w:rPr>
            </w:pPr>
            <w:r>
              <w:rPr>
                <w:szCs w:val="21"/>
              </w:rPr>
              <w:t>40.0</w:t>
            </w:r>
          </w:p>
        </w:tc>
        <w:tc>
          <w:tcPr>
            <w:tcW w:w="2197" w:type="dxa"/>
            <w:tcBorders>
              <w:top w:val="single" w:sz="4" w:space="0" w:color="FFFFFF"/>
              <w:left w:val="single" w:sz="4" w:space="0" w:color="FFFFFF"/>
              <w:bottom w:val="single" w:sz="4" w:space="0" w:color="FFFFFF"/>
              <w:right w:val="nil"/>
            </w:tcBorders>
          </w:tcPr>
          <w:p w14:paraId="14A255EB" w14:textId="77777777" w:rsidR="00EE315F" w:rsidRDefault="00204804">
            <w:pPr>
              <w:spacing w:line="264" w:lineRule="auto"/>
              <w:ind w:firstLine="240"/>
              <w:jc w:val="center"/>
              <w:rPr>
                <w:szCs w:val="21"/>
              </w:rPr>
            </w:pPr>
            <w:r>
              <w:rPr>
                <w:szCs w:val="21"/>
              </w:rPr>
              <w:t>61.0</w:t>
            </w:r>
          </w:p>
        </w:tc>
        <w:tc>
          <w:tcPr>
            <w:tcW w:w="1989" w:type="dxa"/>
            <w:tcBorders>
              <w:top w:val="single" w:sz="4" w:space="0" w:color="FFFFFF"/>
              <w:left w:val="single" w:sz="4" w:space="0" w:color="FFFFFF"/>
              <w:bottom w:val="single" w:sz="4" w:space="0" w:color="FFFFFF"/>
              <w:right w:val="nil"/>
            </w:tcBorders>
          </w:tcPr>
          <w:p w14:paraId="32C6E0E7" w14:textId="77777777" w:rsidR="00EE315F" w:rsidRDefault="00204804">
            <w:pPr>
              <w:spacing w:line="264" w:lineRule="auto"/>
              <w:ind w:firstLine="240"/>
              <w:jc w:val="center"/>
              <w:rPr>
                <w:szCs w:val="21"/>
              </w:rPr>
            </w:pPr>
            <w:r>
              <w:rPr>
                <w:szCs w:val="21"/>
              </w:rPr>
              <w:t>2.407</w:t>
            </w:r>
          </w:p>
        </w:tc>
      </w:tr>
      <w:tr w:rsidR="00EE315F" w14:paraId="14612BD8"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79B0A87" w14:textId="77777777" w:rsidR="00EE315F" w:rsidRDefault="0020480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1EFC7D0" w14:textId="77777777" w:rsidR="00EE315F" w:rsidRDefault="00204804">
            <w:pPr>
              <w:spacing w:line="264" w:lineRule="auto"/>
              <w:ind w:firstLine="240"/>
              <w:jc w:val="center"/>
              <w:rPr>
                <w:szCs w:val="21"/>
              </w:rPr>
            </w:pPr>
            <w:r>
              <w:rPr>
                <w:szCs w:val="21"/>
              </w:rPr>
              <w:t>40.0</w:t>
            </w:r>
          </w:p>
        </w:tc>
        <w:tc>
          <w:tcPr>
            <w:tcW w:w="2197" w:type="dxa"/>
            <w:tcBorders>
              <w:top w:val="single" w:sz="4" w:space="0" w:color="FFFFFF"/>
              <w:left w:val="single" w:sz="4" w:space="0" w:color="FFFFFF"/>
              <w:bottom w:val="single" w:sz="4" w:space="0" w:color="FFFFFF"/>
              <w:right w:val="nil"/>
            </w:tcBorders>
          </w:tcPr>
          <w:p w14:paraId="16D1708C" w14:textId="77777777" w:rsidR="00EE315F" w:rsidRDefault="00204804">
            <w:pPr>
              <w:spacing w:line="264" w:lineRule="auto"/>
              <w:ind w:firstLine="240"/>
              <w:jc w:val="center"/>
              <w:rPr>
                <w:szCs w:val="21"/>
              </w:rPr>
            </w:pPr>
            <w:r>
              <w:rPr>
                <w:szCs w:val="21"/>
              </w:rPr>
              <w:t>62.0</w:t>
            </w:r>
          </w:p>
        </w:tc>
        <w:tc>
          <w:tcPr>
            <w:tcW w:w="1989" w:type="dxa"/>
            <w:tcBorders>
              <w:top w:val="single" w:sz="4" w:space="0" w:color="FFFFFF"/>
              <w:left w:val="single" w:sz="4" w:space="0" w:color="FFFFFF"/>
              <w:bottom w:val="single" w:sz="4" w:space="0" w:color="FFFFFF"/>
              <w:right w:val="nil"/>
            </w:tcBorders>
          </w:tcPr>
          <w:p w14:paraId="7BD7799B" w14:textId="77777777" w:rsidR="00EE315F" w:rsidRDefault="00204804">
            <w:pPr>
              <w:spacing w:line="264" w:lineRule="auto"/>
              <w:ind w:firstLine="240"/>
              <w:jc w:val="center"/>
              <w:rPr>
                <w:szCs w:val="21"/>
              </w:rPr>
            </w:pPr>
            <w:r>
              <w:rPr>
                <w:szCs w:val="21"/>
              </w:rPr>
              <w:t>1.867</w:t>
            </w:r>
          </w:p>
        </w:tc>
      </w:tr>
      <w:tr w:rsidR="00EE315F" w14:paraId="3681B942"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EDBACBF" w14:textId="77777777" w:rsidR="00EE315F" w:rsidRDefault="0020480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C7F0CD3" w14:textId="77777777" w:rsidR="00EE315F" w:rsidRDefault="00204804">
            <w:pPr>
              <w:spacing w:line="264" w:lineRule="auto"/>
              <w:ind w:firstLine="240"/>
              <w:jc w:val="center"/>
              <w:rPr>
                <w:szCs w:val="21"/>
              </w:rPr>
            </w:pPr>
            <w:r>
              <w:rPr>
                <w:szCs w:val="21"/>
              </w:rPr>
              <w:t>39.1937</w:t>
            </w:r>
          </w:p>
        </w:tc>
        <w:tc>
          <w:tcPr>
            <w:tcW w:w="2197" w:type="dxa"/>
            <w:tcBorders>
              <w:top w:val="single" w:sz="4" w:space="0" w:color="FFFFFF"/>
              <w:left w:val="single" w:sz="4" w:space="0" w:color="FFFFFF"/>
              <w:bottom w:val="single" w:sz="4" w:space="0" w:color="FFFFFF"/>
              <w:right w:val="nil"/>
            </w:tcBorders>
          </w:tcPr>
          <w:p w14:paraId="311BFB28" w14:textId="77777777" w:rsidR="00EE315F" w:rsidRDefault="00204804">
            <w:pPr>
              <w:spacing w:line="264" w:lineRule="auto"/>
              <w:ind w:firstLine="240"/>
              <w:jc w:val="center"/>
              <w:rPr>
                <w:szCs w:val="21"/>
              </w:rPr>
            </w:pPr>
            <w:r>
              <w:rPr>
                <w:szCs w:val="21"/>
              </w:rPr>
              <w:t>63.734</w:t>
            </w:r>
          </w:p>
        </w:tc>
        <w:tc>
          <w:tcPr>
            <w:tcW w:w="1989" w:type="dxa"/>
            <w:tcBorders>
              <w:top w:val="single" w:sz="4" w:space="0" w:color="FFFFFF"/>
              <w:left w:val="single" w:sz="4" w:space="0" w:color="FFFFFF"/>
              <w:bottom w:val="single" w:sz="4" w:space="0" w:color="FFFFFF"/>
              <w:right w:val="nil"/>
            </w:tcBorders>
          </w:tcPr>
          <w:p w14:paraId="197EF4CA" w14:textId="77777777" w:rsidR="00EE315F" w:rsidRDefault="00204804">
            <w:pPr>
              <w:spacing w:line="264" w:lineRule="auto"/>
              <w:ind w:firstLine="240"/>
              <w:jc w:val="center"/>
              <w:rPr>
                <w:szCs w:val="21"/>
              </w:rPr>
            </w:pPr>
            <w:r>
              <w:rPr>
                <w:szCs w:val="21"/>
              </w:rPr>
              <w:t>1.272</w:t>
            </w:r>
          </w:p>
        </w:tc>
      </w:tr>
      <w:tr w:rsidR="00EE315F" w14:paraId="2B78CA38" w14:textId="7777777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9ACE495" w14:textId="77777777" w:rsidR="00EE315F" w:rsidRDefault="0020480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8C9E62B" w14:textId="77777777" w:rsidR="00EE315F" w:rsidRDefault="0020480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248FE8BF" w14:textId="77777777" w:rsidR="00EE315F" w:rsidRDefault="0020480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3FE0BB28" w14:textId="77777777" w:rsidR="00EE315F" w:rsidRDefault="00204804">
            <w:pPr>
              <w:spacing w:line="264" w:lineRule="auto"/>
              <w:ind w:firstLine="240"/>
              <w:jc w:val="center"/>
              <w:rPr>
                <w:szCs w:val="21"/>
              </w:rPr>
            </w:pPr>
            <w:r>
              <w:rPr>
                <w:szCs w:val="21"/>
              </w:rPr>
              <w:t>…</w:t>
            </w:r>
          </w:p>
        </w:tc>
      </w:tr>
    </w:tbl>
    <w:p w14:paraId="07AE4EC9" w14:textId="77777777" w:rsidR="00EE315F" w:rsidRDefault="00EE315F">
      <w:pPr>
        <w:snapToGrid w:val="0"/>
        <w:spacing w:after="120" w:line="300" w:lineRule="auto"/>
        <w:ind w:firstLineChars="200" w:firstLine="480"/>
        <w:jc w:val="center"/>
        <w:rPr>
          <w:szCs w:val="21"/>
        </w:rPr>
      </w:pPr>
    </w:p>
    <w:p w14:paraId="4C4A3588" w14:textId="77777777" w:rsidR="00EE315F" w:rsidRDefault="00204804">
      <w:pPr>
        <w:widowControl w:val="0"/>
        <w:spacing w:line="300" w:lineRule="auto"/>
        <w:jc w:val="center"/>
        <w:rPr>
          <w:rFonts w:ascii="Times New Roman" w:hAnsi="Times New Roman" w:cs="Times New Roman"/>
          <w:kern w:val="2"/>
          <w:sz w:val="21"/>
          <w:szCs w:val="21"/>
        </w:rPr>
      </w:pPr>
      <w:r>
        <w:rPr>
          <w:rFonts w:ascii="Times New Roman" w:hAnsi="Times New Roman" w:cs="Times New Roman"/>
          <w:kern w:val="2"/>
          <w:sz w:val="21"/>
          <w:szCs w:val="21"/>
        </w:rPr>
        <w:t>表</w:t>
      </w:r>
      <w:r>
        <w:rPr>
          <w:rFonts w:ascii="Times New Roman" w:hAnsi="Times New Roman" w:cs="Times New Roman" w:hint="eastAsia"/>
          <w:kern w:val="2"/>
          <w:sz w:val="21"/>
          <w:szCs w:val="21"/>
        </w:rPr>
        <w:t>5</w:t>
      </w:r>
      <w:r>
        <w:rPr>
          <w:rFonts w:ascii="Times New Roman" w:hAnsi="Times New Roman" w:cs="Times New Roman"/>
          <w:kern w:val="2"/>
          <w:sz w:val="21"/>
          <w:szCs w:val="21"/>
        </w:rPr>
        <w:t>.</w:t>
      </w:r>
      <w:r>
        <w:rPr>
          <w:rFonts w:ascii="Times New Roman" w:hAnsi="Times New Roman" w:cs="Times New Roman" w:hint="eastAsia"/>
          <w:kern w:val="2"/>
          <w:sz w:val="21"/>
          <w:szCs w:val="21"/>
        </w:rPr>
        <w:t>2</w:t>
      </w:r>
      <w:r>
        <w:rPr>
          <w:rFonts w:ascii="Times New Roman" w:hAnsi="Times New Roman" w:cs="Times New Roman"/>
          <w:kern w:val="2"/>
          <w:sz w:val="21"/>
          <w:szCs w:val="21"/>
        </w:rPr>
        <w:t xml:space="preserve"> </w:t>
      </w:r>
      <w:r>
        <w:rPr>
          <w:rFonts w:ascii="Times New Roman" w:hAnsi="Times New Roman" w:cs="Times New Roman" w:hint="eastAsia"/>
          <w:kern w:val="2"/>
          <w:sz w:val="21"/>
          <w:szCs w:val="21"/>
        </w:rPr>
        <w:t>地层模型网格三角面索引数据示例</w:t>
      </w:r>
    </w:p>
    <w:p w14:paraId="55F48709" w14:textId="77777777" w:rsidR="00EE315F" w:rsidRDefault="00204804">
      <w:pPr>
        <w:widowControl w:val="0"/>
        <w:spacing w:line="300" w:lineRule="auto"/>
        <w:jc w:val="center"/>
        <w:rPr>
          <w:rFonts w:ascii="Times New Roman" w:hAnsi="Times New Roman" w:cs="Times New Roman"/>
          <w:kern w:val="2"/>
          <w:sz w:val="21"/>
          <w:szCs w:val="21"/>
        </w:rPr>
      </w:pPr>
      <w:r>
        <w:rPr>
          <w:rFonts w:ascii="Times New Roman" w:hAnsi="Times New Roman" w:cs="Times New Roman"/>
          <w:kern w:val="2"/>
          <w:sz w:val="21"/>
          <w:szCs w:val="21"/>
        </w:rPr>
        <w:t xml:space="preserve">Table </w:t>
      </w:r>
      <w:r>
        <w:rPr>
          <w:rFonts w:ascii="Times New Roman" w:hAnsi="Times New Roman" w:cs="Times New Roman" w:hint="eastAsia"/>
          <w:kern w:val="2"/>
          <w:sz w:val="21"/>
          <w:szCs w:val="21"/>
        </w:rPr>
        <w:t>5</w:t>
      </w:r>
      <w:r>
        <w:rPr>
          <w:rFonts w:ascii="Times New Roman" w:hAnsi="Times New Roman" w:cs="Times New Roman"/>
          <w:kern w:val="2"/>
          <w:sz w:val="21"/>
          <w:szCs w:val="21"/>
        </w:rPr>
        <w:t>.</w:t>
      </w:r>
      <w:r>
        <w:rPr>
          <w:rFonts w:ascii="Times New Roman" w:hAnsi="Times New Roman" w:cs="Times New Roman" w:hint="eastAsia"/>
          <w:kern w:val="2"/>
          <w:sz w:val="21"/>
          <w:szCs w:val="21"/>
        </w:rPr>
        <w:t>2</w:t>
      </w:r>
      <w:r>
        <w:rPr>
          <w:rFonts w:ascii="Times New Roman" w:hAnsi="Times New Roman" w:cs="Times New Roman"/>
          <w:kern w:val="2"/>
          <w:sz w:val="21"/>
          <w:szCs w:val="21"/>
        </w:rPr>
        <w:t xml:space="preserve"> Example of Triangular Index Data for Stratigraphic Model Grid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4A0" w:firstRow="1" w:lastRow="0" w:firstColumn="1" w:lastColumn="0" w:noHBand="0" w:noVBand="1"/>
      </w:tblPr>
      <w:tblGrid>
        <w:gridCol w:w="1942"/>
        <w:gridCol w:w="38"/>
        <w:gridCol w:w="1905"/>
        <w:gridCol w:w="2197"/>
        <w:gridCol w:w="1989"/>
      </w:tblGrid>
      <w:tr w:rsidR="00EE315F" w14:paraId="2748E1DC" w14:textId="77777777">
        <w:trPr>
          <w:trHeight w:val="716"/>
        </w:trPr>
        <w:tc>
          <w:tcPr>
            <w:tcW w:w="1942" w:type="dxa"/>
            <w:tcBorders>
              <w:top w:val="single" w:sz="12" w:space="0" w:color="auto"/>
              <w:left w:val="nil"/>
              <w:right w:val="single" w:sz="4" w:space="0" w:color="FFFFFF"/>
            </w:tcBorders>
            <w:vAlign w:val="center"/>
          </w:tcPr>
          <w:p w14:paraId="20ED3BF0" w14:textId="77777777" w:rsidR="00EE315F" w:rsidRDefault="0020480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48212D98" w14:textId="77777777" w:rsidR="00EE315F" w:rsidRDefault="00204804">
            <w:pPr>
              <w:spacing w:line="264" w:lineRule="auto"/>
              <w:ind w:firstLine="240"/>
              <w:jc w:val="center"/>
              <w:rPr>
                <w:szCs w:val="21"/>
              </w:rPr>
            </w:pPr>
            <w:r>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BDEFE08" w14:textId="77777777" w:rsidR="00EE315F" w:rsidRDefault="00204804">
            <w:pPr>
              <w:pStyle w:val="af4"/>
              <w:pBdr>
                <w:bottom w:val="none" w:sz="0" w:space="0" w:color="auto"/>
              </w:pBdr>
              <w:tabs>
                <w:tab w:val="clear" w:pos="4153"/>
                <w:tab w:val="clear" w:pos="8306"/>
              </w:tabs>
              <w:snapToGrid/>
              <w:spacing w:line="264" w:lineRule="auto"/>
              <w:ind w:firstLine="210"/>
              <w:rPr>
                <w:sz w:val="21"/>
                <w:szCs w:val="21"/>
              </w:rPr>
            </w:pPr>
            <w:r>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74C43C44" w14:textId="77777777" w:rsidR="00EE315F" w:rsidRDefault="00204804">
            <w:pPr>
              <w:pStyle w:val="af4"/>
              <w:pBdr>
                <w:bottom w:val="none" w:sz="0" w:space="0" w:color="auto"/>
              </w:pBdr>
              <w:tabs>
                <w:tab w:val="clear" w:pos="4153"/>
                <w:tab w:val="clear" w:pos="8306"/>
              </w:tabs>
              <w:snapToGrid/>
              <w:spacing w:line="264" w:lineRule="auto"/>
              <w:ind w:firstLine="210"/>
              <w:rPr>
                <w:sz w:val="21"/>
                <w:szCs w:val="21"/>
              </w:rPr>
            </w:pPr>
            <w:r>
              <w:rPr>
                <w:sz w:val="21"/>
                <w:szCs w:val="21"/>
              </w:rPr>
              <w:t>Face Index</w:t>
            </w:r>
            <w:r>
              <w:rPr>
                <w:rFonts w:hint="eastAsia"/>
                <w:sz w:val="21"/>
                <w:szCs w:val="21"/>
              </w:rPr>
              <w:t>3</w:t>
            </w:r>
          </w:p>
        </w:tc>
      </w:tr>
      <w:tr w:rsidR="00EE315F" w14:paraId="1865CD4D" w14:textId="7777777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320D70CA" w14:textId="77777777" w:rsidR="00EE315F" w:rsidRDefault="0020480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48ACD43E" w14:textId="77777777" w:rsidR="00EE315F" w:rsidRDefault="0020480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295726B7" w14:textId="77777777" w:rsidR="00EE315F" w:rsidRDefault="0020480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0F750C4E" w14:textId="77777777" w:rsidR="00EE315F" w:rsidRDefault="00204804">
            <w:pPr>
              <w:spacing w:line="264" w:lineRule="auto"/>
              <w:ind w:firstLine="240"/>
              <w:jc w:val="center"/>
              <w:rPr>
                <w:szCs w:val="21"/>
              </w:rPr>
            </w:pPr>
            <w:r>
              <w:rPr>
                <w:rFonts w:hint="eastAsia"/>
                <w:szCs w:val="21"/>
              </w:rPr>
              <w:t>1241</w:t>
            </w:r>
          </w:p>
        </w:tc>
      </w:tr>
      <w:tr w:rsidR="00EE315F" w14:paraId="43B253CD"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481C8F5" w14:textId="77777777" w:rsidR="00EE315F" w:rsidRDefault="0020480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52072B81" w14:textId="77777777" w:rsidR="00EE315F" w:rsidRDefault="0020480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781CDF28" w14:textId="77777777" w:rsidR="00EE315F" w:rsidRDefault="0020480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06AA05EF" w14:textId="77777777" w:rsidR="00EE315F" w:rsidRDefault="00204804">
            <w:pPr>
              <w:spacing w:line="264" w:lineRule="auto"/>
              <w:ind w:firstLine="240"/>
              <w:jc w:val="center"/>
              <w:rPr>
                <w:szCs w:val="21"/>
              </w:rPr>
            </w:pPr>
            <w:r>
              <w:rPr>
                <w:rFonts w:hint="eastAsia"/>
                <w:szCs w:val="21"/>
              </w:rPr>
              <w:t>1266</w:t>
            </w:r>
          </w:p>
        </w:tc>
      </w:tr>
      <w:tr w:rsidR="00EE315F" w14:paraId="5F723F29"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45BF3C" w14:textId="77777777" w:rsidR="00EE315F" w:rsidRDefault="0020480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DC61985" w14:textId="77777777" w:rsidR="00EE315F" w:rsidRDefault="0020480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23CDCA0D" w14:textId="77777777" w:rsidR="00EE315F" w:rsidRDefault="0020480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28CD1A2F" w14:textId="77777777" w:rsidR="00EE315F" w:rsidRDefault="00204804">
            <w:pPr>
              <w:spacing w:line="264" w:lineRule="auto"/>
              <w:ind w:firstLine="240"/>
              <w:jc w:val="center"/>
              <w:rPr>
                <w:szCs w:val="21"/>
              </w:rPr>
            </w:pPr>
            <w:r>
              <w:rPr>
                <w:rFonts w:hint="eastAsia"/>
                <w:szCs w:val="21"/>
              </w:rPr>
              <w:t>1265</w:t>
            </w:r>
          </w:p>
        </w:tc>
      </w:tr>
      <w:tr w:rsidR="00EE315F" w14:paraId="08756A4D"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CEDE9AD" w14:textId="77777777" w:rsidR="00EE315F" w:rsidRDefault="0020480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E2A6D43" w14:textId="77777777" w:rsidR="00EE315F" w:rsidRDefault="0020480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0CAE6DE6" w14:textId="77777777" w:rsidR="00EE315F" w:rsidRDefault="0020480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ABAB9C5" w14:textId="77777777" w:rsidR="00EE315F" w:rsidRDefault="00204804">
            <w:pPr>
              <w:spacing w:line="264" w:lineRule="auto"/>
              <w:ind w:firstLine="240"/>
              <w:jc w:val="center"/>
              <w:rPr>
                <w:szCs w:val="21"/>
              </w:rPr>
            </w:pPr>
            <w:r>
              <w:rPr>
                <w:rFonts w:hint="eastAsia"/>
                <w:szCs w:val="21"/>
              </w:rPr>
              <w:t>1235</w:t>
            </w:r>
          </w:p>
        </w:tc>
      </w:tr>
      <w:tr w:rsidR="00EE315F" w14:paraId="6169979B"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B7BB423" w14:textId="77777777" w:rsidR="00EE315F" w:rsidRDefault="0020480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3BA63F9" w14:textId="77777777" w:rsidR="00EE315F" w:rsidRDefault="0020480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509A4FAD" w14:textId="77777777" w:rsidR="00EE315F" w:rsidRDefault="0020480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4AEF8261" w14:textId="77777777" w:rsidR="00EE315F" w:rsidRDefault="00204804">
            <w:pPr>
              <w:spacing w:line="264" w:lineRule="auto"/>
              <w:ind w:firstLine="240"/>
              <w:jc w:val="center"/>
              <w:rPr>
                <w:szCs w:val="21"/>
              </w:rPr>
            </w:pPr>
            <w:r>
              <w:rPr>
                <w:rFonts w:hint="eastAsia"/>
                <w:szCs w:val="21"/>
              </w:rPr>
              <w:t>1271</w:t>
            </w:r>
          </w:p>
        </w:tc>
      </w:tr>
      <w:tr w:rsidR="00EE315F" w14:paraId="4DEEDC38" w14:textId="7777777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AEA0361" w14:textId="77777777" w:rsidR="00EE315F" w:rsidRDefault="0020480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E90738E" w14:textId="77777777" w:rsidR="00EE315F" w:rsidRDefault="0020480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6AE0E31" w14:textId="77777777" w:rsidR="00EE315F" w:rsidRDefault="0020480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4E632E2A" w14:textId="77777777" w:rsidR="00EE315F" w:rsidRDefault="00204804">
            <w:pPr>
              <w:spacing w:line="264" w:lineRule="auto"/>
              <w:ind w:firstLine="240"/>
              <w:jc w:val="center"/>
              <w:rPr>
                <w:szCs w:val="21"/>
              </w:rPr>
            </w:pPr>
            <w:r>
              <w:rPr>
                <w:szCs w:val="21"/>
              </w:rPr>
              <w:t>…</w:t>
            </w:r>
          </w:p>
        </w:tc>
      </w:tr>
    </w:tbl>
    <w:p w14:paraId="50667951" w14:textId="77777777" w:rsidR="00EE315F" w:rsidRDefault="00EE315F">
      <w:pPr>
        <w:snapToGrid w:val="0"/>
        <w:spacing w:after="120" w:line="300" w:lineRule="auto"/>
        <w:rPr>
          <w:rFonts w:ascii="Cambria Math" w:hAnsi="Cambria Math"/>
        </w:rPr>
      </w:pPr>
    </w:p>
    <w:p w14:paraId="0A9AB873" w14:textId="77777777" w:rsidR="00EE315F" w:rsidRDefault="00204804">
      <w:pPr>
        <w:snapToGrid w:val="0"/>
        <w:spacing w:after="120" w:line="300" w:lineRule="auto"/>
        <w:ind w:firstLineChars="200" w:firstLine="480"/>
        <w:rPr>
          <w:rFonts w:ascii="Times New Roman" w:hAnsi="Times New Roman" w:cs="Times New Roman"/>
          <w:kern w:val="2"/>
        </w:rPr>
      </w:pPr>
      <w:r>
        <w:rPr>
          <w:rFonts w:ascii="Times New Roman" w:hAnsi="Times New Roman" w:cs="Times New Roman" w:hint="eastAsia"/>
          <w:kern w:val="2"/>
        </w:rPr>
        <w:t>2</w:t>
      </w:r>
      <w:r>
        <w:rPr>
          <w:rFonts w:ascii="Times New Roman" w:hAnsi="Times New Roman" w:cs="Times New Roman" w:hint="eastAsia"/>
          <w:kern w:val="2"/>
        </w:rPr>
        <w:t>．</w:t>
      </w:r>
      <w:r>
        <w:rPr>
          <w:rFonts w:ascii="Times New Roman" w:hAnsi="Times New Roman" w:cs="Times New Roman"/>
          <w:kern w:val="2"/>
        </w:rPr>
        <w:t>断层模型</w:t>
      </w:r>
    </w:p>
    <w:p w14:paraId="6CA2C740" w14:textId="77777777" w:rsidR="00EE315F" w:rsidRDefault="00204804">
      <w:pPr>
        <w:snapToGrid w:val="0"/>
        <w:spacing w:after="120" w:line="300" w:lineRule="auto"/>
        <w:ind w:firstLineChars="200" w:firstLine="480"/>
        <w:rPr>
          <w:rFonts w:ascii="Times New Roman" w:hAnsi="Times New Roman" w:cs="Times New Roman"/>
          <w:kern w:val="2"/>
        </w:rPr>
      </w:pPr>
      <w:r>
        <w:rPr>
          <w:rFonts w:ascii="Times New Roman" w:hAnsi="Times New Roman" w:cs="Times New Roman"/>
          <w:kern w:val="2"/>
        </w:rPr>
        <w:t>断层模型表示地下岩层的断裂情况，通常用于分析地震活动、矿产资源分布等。</w:t>
      </w:r>
    </w:p>
    <w:p w14:paraId="3D3CFBE9" w14:textId="77777777" w:rsidR="00EE315F" w:rsidRDefault="00204804">
      <w:pPr>
        <w:snapToGrid w:val="0"/>
        <w:spacing w:after="120" w:line="300" w:lineRule="auto"/>
        <w:ind w:firstLineChars="200" w:firstLine="480"/>
        <w:rPr>
          <w:rFonts w:ascii="Times New Roman" w:hAnsi="Times New Roman" w:cs="Times New Roman"/>
          <w:kern w:val="2"/>
        </w:rPr>
      </w:pPr>
      <w:r>
        <w:rPr>
          <w:rFonts w:ascii="Times New Roman" w:hAnsi="Times New Roman" w:cs="Times New Roman" w:hint="eastAsia"/>
          <w:kern w:val="2"/>
        </w:rPr>
        <w:t>Step1</w:t>
      </w:r>
      <w:r>
        <w:rPr>
          <w:rFonts w:ascii="Times New Roman" w:hAnsi="Times New Roman" w:cs="Times New Roman"/>
          <w:kern w:val="2"/>
        </w:rPr>
        <w:t>断层模型的数据处理过程包括断面</w:t>
      </w:r>
      <w:r>
        <w:rPr>
          <w:rFonts w:ascii="Times New Roman" w:hAnsi="Times New Roman" w:cs="Times New Roman" w:hint="eastAsia"/>
          <w:kern w:val="2"/>
        </w:rPr>
        <w:t>数据收集</w:t>
      </w:r>
      <w:r>
        <w:rPr>
          <w:rFonts w:ascii="Times New Roman" w:hAnsi="Times New Roman" w:cs="Times New Roman"/>
          <w:kern w:val="2"/>
        </w:rPr>
        <w:t>、</w:t>
      </w:r>
      <w:r>
        <w:rPr>
          <w:rFonts w:ascii="Times New Roman" w:hAnsi="Times New Roman" w:cs="Times New Roman" w:hint="eastAsia"/>
          <w:kern w:val="2"/>
        </w:rPr>
        <w:t>数据集</w:t>
      </w:r>
      <w:r>
        <w:rPr>
          <w:rFonts w:ascii="Times New Roman" w:hAnsi="Times New Roman" w:cs="Times New Roman"/>
          <w:kern w:val="2"/>
        </w:rPr>
        <w:t>剖分等操作</w:t>
      </w:r>
      <w:r>
        <w:rPr>
          <w:rFonts w:ascii="Times New Roman" w:hAnsi="Times New Roman" w:cs="Times New Roman" w:hint="eastAsia"/>
          <w:kern w:val="2"/>
        </w:rPr>
        <w:t>，</w:t>
      </w:r>
      <w:r>
        <w:rPr>
          <w:rFonts w:ascii="Times New Roman" w:hAnsi="Times New Roman" w:cs="Times New Roman"/>
          <w:kern w:val="2"/>
        </w:rPr>
        <w:t>通过程序算法将这些数据转化为三维网格模型。</w:t>
      </w:r>
    </w:p>
    <w:p w14:paraId="16B86DB3" w14:textId="77777777" w:rsidR="00EE315F" w:rsidRDefault="00204804">
      <w:pPr>
        <w:snapToGrid w:val="0"/>
        <w:spacing w:after="120" w:line="300" w:lineRule="auto"/>
        <w:ind w:firstLineChars="200" w:firstLine="480"/>
        <w:rPr>
          <w:rFonts w:ascii="Times New Roman" w:hAnsi="Times New Roman" w:cs="Times New Roman"/>
          <w:kern w:val="2"/>
        </w:rPr>
      </w:pPr>
      <w:r>
        <w:rPr>
          <w:rFonts w:ascii="Times New Roman" w:hAnsi="Times New Roman" w:cs="Times New Roman" w:hint="eastAsia"/>
          <w:kern w:val="2"/>
        </w:rPr>
        <w:t>Step2</w:t>
      </w:r>
      <w:r>
        <w:rPr>
          <w:rFonts w:ascii="Times New Roman" w:hAnsi="Times New Roman" w:cs="Times New Roman"/>
          <w:kern w:val="2"/>
        </w:rPr>
        <w:t>断层模型在</w:t>
      </w:r>
      <w:r>
        <w:rPr>
          <w:rFonts w:ascii="Times New Roman" w:hAnsi="Times New Roman" w:cs="Times New Roman"/>
          <w:kern w:val="2"/>
        </w:rPr>
        <w:t xml:space="preserve"> MeshLab </w:t>
      </w:r>
      <w:r>
        <w:rPr>
          <w:rFonts w:ascii="Times New Roman" w:hAnsi="Times New Roman" w:cs="Times New Roman"/>
          <w:kern w:val="2"/>
        </w:rPr>
        <w:t>中展示时，使得用户能够直观地看到断层面的位置和形态</w:t>
      </w:r>
    </w:p>
    <w:p w14:paraId="2BDDA3A3" w14:textId="77777777" w:rsidR="00EE315F" w:rsidRDefault="00204804">
      <w:pPr>
        <w:snapToGrid w:val="0"/>
        <w:spacing w:after="120" w:line="300" w:lineRule="auto"/>
        <w:ind w:firstLineChars="200" w:firstLine="480"/>
        <w:jc w:val="center"/>
        <w:rPr>
          <w:rFonts w:ascii="Cambria Math" w:hAnsi="Cambria Math"/>
        </w:rPr>
      </w:pPr>
      <w:r>
        <w:rPr>
          <w:noProof/>
          <w14:ligatures w14:val="standardContextual"/>
        </w:rPr>
        <w:drawing>
          <wp:inline distT="0" distB="0" distL="0" distR="0" wp14:anchorId="00CDD866" wp14:editId="73F384B6">
            <wp:extent cx="3076575" cy="2491105"/>
            <wp:effectExtent l="0" t="0" r="0" b="4445"/>
            <wp:docPr id="877222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22685" name="图片 1"/>
                    <pic:cNvPicPr>
                      <a:picLocks noChangeAspect="1"/>
                    </pic:cNvPicPr>
                  </pic:nvPicPr>
                  <pic:blipFill>
                    <a:blip r:embed="rId96"/>
                    <a:stretch>
                      <a:fillRect/>
                    </a:stretch>
                  </pic:blipFill>
                  <pic:spPr>
                    <a:xfrm>
                      <a:off x="0" y="0"/>
                      <a:ext cx="3086933" cy="2499965"/>
                    </a:xfrm>
                    <a:prstGeom prst="rect">
                      <a:avLst/>
                    </a:prstGeom>
                  </pic:spPr>
                </pic:pic>
              </a:graphicData>
            </a:graphic>
          </wp:inline>
        </w:drawing>
      </w:r>
    </w:p>
    <w:p w14:paraId="6990282E"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图</w:t>
      </w:r>
      <w:r>
        <w:rPr>
          <w:rFonts w:ascii="Times New Roman"/>
          <w:sz w:val="21"/>
          <w:szCs w:val="21"/>
        </w:rPr>
        <w:t xml:space="preserve"> 5.2 </w:t>
      </w:r>
      <w:r>
        <w:rPr>
          <w:rFonts w:ascii="Times New Roman"/>
          <w:sz w:val="21"/>
          <w:szCs w:val="21"/>
        </w:rPr>
        <w:t>断层模型展示</w:t>
      </w:r>
    </w:p>
    <w:p w14:paraId="6FBDD944"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Fig.5.2 Fault model display</w:t>
      </w:r>
    </w:p>
    <w:p w14:paraId="15E5FD11" w14:textId="77777777" w:rsidR="00EE315F" w:rsidRDefault="00204804">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以下表</w:t>
      </w:r>
      <w:r>
        <w:rPr>
          <w:rFonts w:ascii="Times New Roman" w:hAnsi="Times New Roman" w:cs="Times New Roman" w:hint="eastAsia"/>
          <w:kern w:val="2"/>
        </w:rPr>
        <w:t>5.3</w:t>
      </w:r>
      <w:r>
        <w:rPr>
          <w:rFonts w:ascii="Times New Roman" w:hAnsi="Times New Roman" w:cs="Times New Roman" w:hint="eastAsia"/>
          <w:kern w:val="2"/>
        </w:rPr>
        <w:t>和</w:t>
      </w:r>
      <w:r>
        <w:rPr>
          <w:rFonts w:ascii="Times New Roman" w:hAnsi="Times New Roman" w:cs="Times New Roman" w:hint="eastAsia"/>
          <w:kern w:val="2"/>
        </w:rPr>
        <w:t>5.4</w:t>
      </w:r>
      <w:r>
        <w:rPr>
          <w:rFonts w:ascii="Times New Roman" w:hAnsi="Times New Roman" w:cs="Times New Roman" w:hint="eastAsia"/>
          <w:kern w:val="2"/>
        </w:rPr>
        <w:t>是某一个断层经可视化坐标转换后的部分网格拓扑结构数据。</w:t>
      </w:r>
    </w:p>
    <w:p w14:paraId="332A3B8E" w14:textId="77777777" w:rsidR="00EE315F" w:rsidRDefault="00204804">
      <w:pPr>
        <w:widowControl w:val="0"/>
        <w:spacing w:line="300" w:lineRule="auto"/>
        <w:jc w:val="center"/>
        <w:rPr>
          <w:rFonts w:ascii="Times New Roman" w:hAnsi="Times New Roman" w:cs="Times New Roman"/>
          <w:kern w:val="2"/>
          <w:sz w:val="21"/>
          <w:szCs w:val="21"/>
        </w:rPr>
      </w:pPr>
      <w:r>
        <w:rPr>
          <w:rFonts w:ascii="Times New Roman" w:hAnsi="Times New Roman" w:cs="Times New Roman"/>
          <w:kern w:val="2"/>
          <w:sz w:val="21"/>
          <w:szCs w:val="21"/>
        </w:rPr>
        <w:t>表</w:t>
      </w:r>
      <w:r>
        <w:rPr>
          <w:rFonts w:ascii="Times New Roman" w:hAnsi="Times New Roman" w:cs="Times New Roman" w:hint="eastAsia"/>
          <w:kern w:val="2"/>
          <w:sz w:val="21"/>
          <w:szCs w:val="21"/>
        </w:rPr>
        <w:t>5</w:t>
      </w:r>
      <w:r>
        <w:rPr>
          <w:rFonts w:ascii="Times New Roman" w:hAnsi="Times New Roman" w:cs="Times New Roman"/>
          <w:kern w:val="2"/>
          <w:sz w:val="21"/>
          <w:szCs w:val="21"/>
        </w:rPr>
        <w:t>.</w:t>
      </w:r>
      <w:r>
        <w:rPr>
          <w:rFonts w:ascii="Times New Roman" w:hAnsi="Times New Roman" w:cs="Times New Roman" w:hint="eastAsia"/>
          <w:kern w:val="2"/>
          <w:sz w:val="21"/>
          <w:szCs w:val="21"/>
        </w:rPr>
        <w:t>3</w:t>
      </w:r>
      <w:r>
        <w:rPr>
          <w:rFonts w:ascii="Times New Roman" w:hAnsi="Times New Roman" w:cs="Times New Roman"/>
          <w:kern w:val="2"/>
          <w:sz w:val="21"/>
          <w:szCs w:val="21"/>
        </w:rPr>
        <w:t xml:space="preserve"> </w:t>
      </w:r>
      <w:r>
        <w:rPr>
          <w:rFonts w:ascii="Times New Roman" w:hAnsi="Times New Roman" w:cs="Times New Roman" w:hint="eastAsia"/>
          <w:kern w:val="2"/>
          <w:sz w:val="21"/>
          <w:szCs w:val="21"/>
        </w:rPr>
        <w:t>断层模型网格点数据示例</w:t>
      </w:r>
    </w:p>
    <w:p w14:paraId="763B77B7" w14:textId="77777777" w:rsidR="00EE315F" w:rsidRDefault="00204804">
      <w:pPr>
        <w:widowControl w:val="0"/>
        <w:spacing w:line="300" w:lineRule="auto"/>
        <w:jc w:val="center"/>
        <w:rPr>
          <w:rFonts w:ascii="Times New Roman" w:hAnsi="Times New Roman" w:cs="Times New Roman"/>
          <w:kern w:val="2"/>
          <w:sz w:val="21"/>
          <w:szCs w:val="21"/>
        </w:rPr>
      </w:pPr>
      <w:r>
        <w:rPr>
          <w:rFonts w:ascii="Times New Roman" w:hAnsi="Times New Roman" w:cs="Times New Roman"/>
          <w:kern w:val="2"/>
          <w:sz w:val="21"/>
          <w:szCs w:val="21"/>
        </w:rPr>
        <w:t xml:space="preserve">Table </w:t>
      </w:r>
      <w:r>
        <w:rPr>
          <w:rFonts w:ascii="Times New Roman" w:hAnsi="Times New Roman" w:cs="Times New Roman" w:hint="eastAsia"/>
          <w:kern w:val="2"/>
          <w:sz w:val="21"/>
          <w:szCs w:val="21"/>
        </w:rPr>
        <w:t>5</w:t>
      </w:r>
      <w:r>
        <w:rPr>
          <w:rFonts w:ascii="Times New Roman" w:hAnsi="Times New Roman" w:cs="Times New Roman"/>
          <w:kern w:val="2"/>
          <w:sz w:val="21"/>
          <w:szCs w:val="21"/>
        </w:rPr>
        <w:t>.</w:t>
      </w:r>
      <w:r>
        <w:rPr>
          <w:rFonts w:ascii="Times New Roman" w:hAnsi="Times New Roman" w:cs="Times New Roman" w:hint="eastAsia"/>
          <w:kern w:val="2"/>
          <w:sz w:val="21"/>
          <w:szCs w:val="21"/>
        </w:rPr>
        <w:t>3</w:t>
      </w:r>
      <w:r>
        <w:rPr>
          <w:rFonts w:ascii="Times New Roman" w:hAnsi="Times New Roman" w:cs="Times New Roman"/>
          <w:kern w:val="2"/>
          <w:sz w:val="21"/>
          <w:szCs w:val="21"/>
        </w:rPr>
        <w:t xml:space="preserve"> Example of Index Data for Stratigraphic Model Grid Triangular Grid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4A0" w:firstRow="1" w:lastRow="0" w:firstColumn="1" w:lastColumn="0" w:noHBand="0" w:noVBand="1"/>
      </w:tblPr>
      <w:tblGrid>
        <w:gridCol w:w="1942"/>
        <w:gridCol w:w="38"/>
        <w:gridCol w:w="1905"/>
        <w:gridCol w:w="2197"/>
        <w:gridCol w:w="1989"/>
      </w:tblGrid>
      <w:tr w:rsidR="00EE315F" w14:paraId="2797E19F" w14:textId="77777777">
        <w:trPr>
          <w:trHeight w:val="716"/>
        </w:trPr>
        <w:tc>
          <w:tcPr>
            <w:tcW w:w="1942" w:type="dxa"/>
            <w:tcBorders>
              <w:top w:val="single" w:sz="12" w:space="0" w:color="auto"/>
              <w:left w:val="nil"/>
              <w:right w:val="single" w:sz="4" w:space="0" w:color="FFFFFF"/>
            </w:tcBorders>
            <w:vAlign w:val="center"/>
          </w:tcPr>
          <w:p w14:paraId="626C99E5" w14:textId="77777777" w:rsidR="00EE315F" w:rsidRDefault="0020480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B58CE1D" w14:textId="77777777" w:rsidR="00EE315F" w:rsidRDefault="0020480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18E82C44" w14:textId="77777777" w:rsidR="00EE315F" w:rsidRDefault="00204804">
            <w:pPr>
              <w:pStyle w:val="af4"/>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1DF6FEC1" w14:textId="77777777" w:rsidR="00EE315F" w:rsidRDefault="00204804">
            <w:pPr>
              <w:pStyle w:val="af4"/>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EE315F" w14:paraId="780F6BA0" w14:textId="7777777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8B74A63" w14:textId="77777777" w:rsidR="00EE315F" w:rsidRDefault="0020480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AAD5F39" w14:textId="77777777" w:rsidR="00EE315F" w:rsidRDefault="00204804">
            <w:pPr>
              <w:spacing w:line="264" w:lineRule="auto"/>
              <w:ind w:firstLine="240"/>
              <w:jc w:val="center"/>
              <w:rPr>
                <w:szCs w:val="21"/>
              </w:rPr>
            </w:pPr>
            <w:r>
              <w:rPr>
                <w:szCs w:val="21"/>
              </w:rPr>
              <w:t>99.371</w:t>
            </w:r>
          </w:p>
        </w:tc>
        <w:tc>
          <w:tcPr>
            <w:tcW w:w="2197" w:type="dxa"/>
            <w:tcBorders>
              <w:top w:val="single" w:sz="8" w:space="0" w:color="auto"/>
              <w:left w:val="single" w:sz="4" w:space="0" w:color="FFFFFF"/>
              <w:bottom w:val="single" w:sz="4" w:space="0" w:color="FFFFFF"/>
              <w:right w:val="nil"/>
            </w:tcBorders>
          </w:tcPr>
          <w:p w14:paraId="682B14CD" w14:textId="77777777" w:rsidR="00EE315F" w:rsidRDefault="00204804">
            <w:pPr>
              <w:spacing w:line="264" w:lineRule="auto"/>
              <w:ind w:firstLine="240"/>
              <w:jc w:val="center"/>
              <w:rPr>
                <w:szCs w:val="21"/>
              </w:rPr>
            </w:pPr>
            <w:r>
              <w:rPr>
                <w:szCs w:val="21"/>
              </w:rPr>
              <w:t>22.591</w:t>
            </w:r>
          </w:p>
        </w:tc>
        <w:tc>
          <w:tcPr>
            <w:tcW w:w="1989" w:type="dxa"/>
            <w:tcBorders>
              <w:top w:val="single" w:sz="8" w:space="0" w:color="auto"/>
              <w:left w:val="single" w:sz="4" w:space="0" w:color="FFFFFF"/>
              <w:bottom w:val="single" w:sz="4" w:space="0" w:color="FFFFFF"/>
              <w:right w:val="nil"/>
            </w:tcBorders>
          </w:tcPr>
          <w:p w14:paraId="57C9E97E" w14:textId="77777777" w:rsidR="00EE315F" w:rsidRDefault="00204804">
            <w:pPr>
              <w:spacing w:line="264" w:lineRule="auto"/>
              <w:ind w:firstLine="240"/>
              <w:jc w:val="center"/>
              <w:rPr>
                <w:szCs w:val="21"/>
              </w:rPr>
            </w:pPr>
            <w:r>
              <w:rPr>
                <w:szCs w:val="21"/>
              </w:rPr>
              <w:t>-0.509</w:t>
            </w:r>
          </w:p>
        </w:tc>
      </w:tr>
      <w:tr w:rsidR="00EE315F" w14:paraId="6FBBC5F8"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2A0C5B3" w14:textId="77777777" w:rsidR="00EE315F" w:rsidRDefault="0020480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CCD1F25" w14:textId="77777777" w:rsidR="00EE315F" w:rsidRDefault="00204804">
            <w:pPr>
              <w:spacing w:line="264" w:lineRule="auto"/>
              <w:ind w:firstLine="240"/>
              <w:jc w:val="center"/>
              <w:rPr>
                <w:szCs w:val="21"/>
              </w:rPr>
            </w:pPr>
            <w:r>
              <w:rPr>
                <w:szCs w:val="21"/>
              </w:rPr>
              <w:t>99.056</w:t>
            </w:r>
          </w:p>
        </w:tc>
        <w:tc>
          <w:tcPr>
            <w:tcW w:w="2197" w:type="dxa"/>
            <w:tcBorders>
              <w:top w:val="single" w:sz="4" w:space="0" w:color="FFFFFF"/>
              <w:left w:val="single" w:sz="4" w:space="0" w:color="FFFFFF"/>
              <w:bottom w:val="single" w:sz="4" w:space="0" w:color="FFFFFF"/>
              <w:right w:val="nil"/>
            </w:tcBorders>
          </w:tcPr>
          <w:p w14:paraId="1430B459" w14:textId="77777777" w:rsidR="00EE315F" w:rsidRDefault="00204804">
            <w:pPr>
              <w:spacing w:line="264" w:lineRule="auto"/>
              <w:ind w:firstLine="240"/>
              <w:jc w:val="center"/>
              <w:rPr>
                <w:szCs w:val="21"/>
              </w:rPr>
            </w:pPr>
            <w:r>
              <w:rPr>
                <w:szCs w:val="21"/>
              </w:rPr>
              <w:t>22.822</w:t>
            </w:r>
          </w:p>
        </w:tc>
        <w:tc>
          <w:tcPr>
            <w:tcW w:w="1989" w:type="dxa"/>
            <w:tcBorders>
              <w:top w:val="single" w:sz="4" w:space="0" w:color="FFFFFF"/>
              <w:left w:val="single" w:sz="4" w:space="0" w:color="FFFFFF"/>
              <w:bottom w:val="single" w:sz="4" w:space="0" w:color="FFFFFF"/>
              <w:right w:val="nil"/>
            </w:tcBorders>
          </w:tcPr>
          <w:p w14:paraId="2B838616" w14:textId="77777777" w:rsidR="00EE315F" w:rsidRDefault="00204804">
            <w:pPr>
              <w:spacing w:line="264" w:lineRule="auto"/>
              <w:ind w:firstLine="240"/>
              <w:jc w:val="center"/>
              <w:rPr>
                <w:szCs w:val="21"/>
              </w:rPr>
            </w:pPr>
            <w:r>
              <w:rPr>
                <w:szCs w:val="21"/>
              </w:rPr>
              <w:t>-1.234</w:t>
            </w:r>
          </w:p>
        </w:tc>
      </w:tr>
      <w:tr w:rsidR="00EE315F" w14:paraId="7EFB73C7"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A69BFB" w14:textId="77777777" w:rsidR="00EE315F" w:rsidRDefault="0020480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FBA9A6A" w14:textId="77777777" w:rsidR="00EE315F" w:rsidRDefault="00204804">
            <w:pPr>
              <w:spacing w:line="264" w:lineRule="auto"/>
              <w:ind w:firstLine="240"/>
              <w:jc w:val="center"/>
              <w:rPr>
                <w:szCs w:val="21"/>
              </w:rPr>
            </w:pPr>
            <w:r>
              <w:rPr>
                <w:szCs w:val="21"/>
              </w:rPr>
              <w:t>100.339</w:t>
            </w:r>
          </w:p>
        </w:tc>
        <w:tc>
          <w:tcPr>
            <w:tcW w:w="2197" w:type="dxa"/>
            <w:tcBorders>
              <w:top w:val="single" w:sz="4" w:space="0" w:color="FFFFFF"/>
              <w:left w:val="single" w:sz="4" w:space="0" w:color="FFFFFF"/>
              <w:bottom w:val="single" w:sz="4" w:space="0" w:color="FFFFFF"/>
              <w:right w:val="nil"/>
            </w:tcBorders>
          </w:tcPr>
          <w:p w14:paraId="74C2B11E" w14:textId="77777777" w:rsidR="00EE315F" w:rsidRDefault="00204804">
            <w:pPr>
              <w:spacing w:line="264" w:lineRule="auto"/>
              <w:ind w:firstLine="240"/>
              <w:jc w:val="center"/>
              <w:rPr>
                <w:szCs w:val="21"/>
              </w:rPr>
            </w:pPr>
            <w:r>
              <w:rPr>
                <w:szCs w:val="21"/>
              </w:rPr>
              <w:t>24.804</w:t>
            </w:r>
          </w:p>
        </w:tc>
        <w:tc>
          <w:tcPr>
            <w:tcW w:w="1989" w:type="dxa"/>
            <w:tcBorders>
              <w:top w:val="single" w:sz="4" w:space="0" w:color="FFFFFF"/>
              <w:left w:val="single" w:sz="4" w:space="0" w:color="FFFFFF"/>
              <w:bottom w:val="single" w:sz="4" w:space="0" w:color="FFFFFF"/>
              <w:right w:val="nil"/>
            </w:tcBorders>
          </w:tcPr>
          <w:p w14:paraId="6C11B937" w14:textId="77777777" w:rsidR="00EE315F" w:rsidRDefault="00204804">
            <w:pPr>
              <w:spacing w:line="264" w:lineRule="auto"/>
              <w:ind w:firstLine="240"/>
              <w:jc w:val="center"/>
              <w:rPr>
                <w:szCs w:val="21"/>
              </w:rPr>
            </w:pPr>
            <w:r>
              <w:rPr>
                <w:szCs w:val="21"/>
              </w:rPr>
              <w:t>-1.055</w:t>
            </w:r>
          </w:p>
        </w:tc>
      </w:tr>
      <w:tr w:rsidR="00EE315F" w14:paraId="1AD31A29"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F95A2CA" w14:textId="77777777" w:rsidR="00EE315F" w:rsidRDefault="0020480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A92DED8" w14:textId="77777777" w:rsidR="00EE315F" w:rsidRDefault="00204804">
            <w:pPr>
              <w:spacing w:line="264" w:lineRule="auto"/>
              <w:ind w:firstLine="240"/>
              <w:jc w:val="center"/>
              <w:rPr>
                <w:szCs w:val="21"/>
              </w:rPr>
            </w:pPr>
            <w:r>
              <w:rPr>
                <w:szCs w:val="21"/>
              </w:rPr>
              <w:t>100.297</w:t>
            </w:r>
          </w:p>
        </w:tc>
        <w:tc>
          <w:tcPr>
            <w:tcW w:w="2197" w:type="dxa"/>
            <w:tcBorders>
              <w:top w:val="single" w:sz="4" w:space="0" w:color="FFFFFF"/>
              <w:left w:val="single" w:sz="4" w:space="0" w:color="FFFFFF"/>
              <w:bottom w:val="single" w:sz="4" w:space="0" w:color="FFFFFF"/>
              <w:right w:val="nil"/>
            </w:tcBorders>
          </w:tcPr>
          <w:p w14:paraId="6F7BFEE6" w14:textId="77777777" w:rsidR="00EE315F" w:rsidRDefault="00204804">
            <w:pPr>
              <w:spacing w:line="264" w:lineRule="auto"/>
              <w:ind w:firstLine="240"/>
              <w:jc w:val="center"/>
              <w:rPr>
                <w:szCs w:val="21"/>
              </w:rPr>
            </w:pPr>
            <w:r>
              <w:rPr>
                <w:szCs w:val="21"/>
              </w:rPr>
              <w:t>24.802</w:t>
            </w:r>
          </w:p>
        </w:tc>
        <w:tc>
          <w:tcPr>
            <w:tcW w:w="1989" w:type="dxa"/>
            <w:tcBorders>
              <w:top w:val="single" w:sz="4" w:space="0" w:color="FFFFFF"/>
              <w:left w:val="single" w:sz="4" w:space="0" w:color="FFFFFF"/>
              <w:bottom w:val="single" w:sz="4" w:space="0" w:color="FFFFFF"/>
              <w:right w:val="nil"/>
            </w:tcBorders>
          </w:tcPr>
          <w:p w14:paraId="02EEB645" w14:textId="77777777" w:rsidR="00EE315F" w:rsidRDefault="00204804">
            <w:pPr>
              <w:spacing w:line="264" w:lineRule="auto"/>
              <w:ind w:firstLine="240"/>
              <w:jc w:val="center"/>
              <w:rPr>
                <w:szCs w:val="21"/>
              </w:rPr>
            </w:pPr>
            <w:r>
              <w:rPr>
                <w:szCs w:val="21"/>
              </w:rPr>
              <w:t>-0.980</w:t>
            </w:r>
          </w:p>
        </w:tc>
      </w:tr>
      <w:tr w:rsidR="00EE315F" w14:paraId="45EA91E7"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F9F4701" w14:textId="77777777" w:rsidR="00EE315F" w:rsidRDefault="0020480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0C73AD02" w14:textId="77777777" w:rsidR="00EE315F" w:rsidRDefault="00204804">
            <w:pPr>
              <w:spacing w:line="264" w:lineRule="auto"/>
              <w:ind w:firstLine="240"/>
              <w:jc w:val="center"/>
              <w:rPr>
                <w:szCs w:val="21"/>
              </w:rPr>
            </w:pPr>
            <w:r>
              <w:rPr>
                <w:szCs w:val="21"/>
              </w:rPr>
              <w:t>99.096</w:t>
            </w:r>
          </w:p>
        </w:tc>
        <w:tc>
          <w:tcPr>
            <w:tcW w:w="2197" w:type="dxa"/>
            <w:tcBorders>
              <w:top w:val="single" w:sz="4" w:space="0" w:color="FFFFFF"/>
              <w:left w:val="single" w:sz="4" w:space="0" w:color="FFFFFF"/>
              <w:bottom w:val="single" w:sz="4" w:space="0" w:color="FFFFFF"/>
              <w:right w:val="nil"/>
            </w:tcBorders>
          </w:tcPr>
          <w:p w14:paraId="4CC0EFAE" w14:textId="77777777" w:rsidR="00EE315F" w:rsidRDefault="00204804">
            <w:pPr>
              <w:spacing w:line="264" w:lineRule="auto"/>
              <w:ind w:firstLine="240"/>
              <w:jc w:val="center"/>
              <w:rPr>
                <w:szCs w:val="21"/>
              </w:rPr>
            </w:pPr>
            <w:r>
              <w:rPr>
                <w:szCs w:val="21"/>
              </w:rPr>
              <w:t>22.792</w:t>
            </w:r>
          </w:p>
        </w:tc>
        <w:tc>
          <w:tcPr>
            <w:tcW w:w="1989" w:type="dxa"/>
            <w:tcBorders>
              <w:top w:val="single" w:sz="4" w:space="0" w:color="FFFFFF"/>
              <w:left w:val="single" w:sz="4" w:space="0" w:color="FFFFFF"/>
              <w:bottom w:val="single" w:sz="4" w:space="0" w:color="FFFFFF"/>
              <w:right w:val="nil"/>
            </w:tcBorders>
          </w:tcPr>
          <w:p w14:paraId="20B7CAC4" w14:textId="77777777" w:rsidR="00EE315F" w:rsidRDefault="00204804">
            <w:pPr>
              <w:spacing w:line="264" w:lineRule="auto"/>
              <w:ind w:firstLine="240"/>
              <w:jc w:val="center"/>
              <w:rPr>
                <w:szCs w:val="21"/>
              </w:rPr>
            </w:pPr>
            <w:r>
              <w:rPr>
                <w:szCs w:val="21"/>
              </w:rPr>
              <w:t>-1.141</w:t>
            </w:r>
          </w:p>
        </w:tc>
      </w:tr>
      <w:tr w:rsidR="00EE315F" w14:paraId="0D27AF9B" w14:textId="7777777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2EC1672" w14:textId="77777777" w:rsidR="00EE315F" w:rsidRDefault="0020480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4625F0D9" w14:textId="77777777" w:rsidR="00EE315F" w:rsidRDefault="0020480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895A214" w14:textId="77777777" w:rsidR="00EE315F" w:rsidRDefault="0020480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5F77ACA9" w14:textId="77777777" w:rsidR="00EE315F" w:rsidRDefault="00204804">
            <w:pPr>
              <w:spacing w:line="264" w:lineRule="auto"/>
              <w:ind w:firstLine="240"/>
              <w:jc w:val="center"/>
              <w:rPr>
                <w:szCs w:val="21"/>
              </w:rPr>
            </w:pPr>
            <w:r>
              <w:rPr>
                <w:szCs w:val="21"/>
              </w:rPr>
              <w:t>…</w:t>
            </w:r>
          </w:p>
        </w:tc>
      </w:tr>
    </w:tbl>
    <w:p w14:paraId="4688897A" w14:textId="77777777" w:rsidR="00EE315F" w:rsidRDefault="00EE315F">
      <w:pPr>
        <w:snapToGrid w:val="0"/>
        <w:spacing w:after="120" w:line="300" w:lineRule="auto"/>
        <w:ind w:firstLineChars="200" w:firstLine="480"/>
        <w:jc w:val="center"/>
        <w:rPr>
          <w:szCs w:val="21"/>
        </w:rPr>
      </w:pPr>
    </w:p>
    <w:p w14:paraId="7F0EE1B0" w14:textId="77777777" w:rsidR="00EE315F" w:rsidRDefault="00204804">
      <w:pPr>
        <w:widowControl w:val="0"/>
        <w:spacing w:line="300" w:lineRule="auto"/>
        <w:jc w:val="center"/>
        <w:rPr>
          <w:rFonts w:ascii="Times New Roman" w:hAnsi="Times New Roman" w:cs="Times New Roman"/>
          <w:kern w:val="2"/>
          <w:sz w:val="21"/>
          <w:szCs w:val="21"/>
        </w:rPr>
      </w:pPr>
      <w:r>
        <w:rPr>
          <w:rFonts w:ascii="Times New Roman" w:hAnsi="Times New Roman" w:cs="Times New Roman"/>
          <w:kern w:val="2"/>
          <w:sz w:val="21"/>
          <w:szCs w:val="21"/>
        </w:rPr>
        <w:t>表</w:t>
      </w:r>
      <w:r>
        <w:rPr>
          <w:rFonts w:ascii="Times New Roman" w:hAnsi="Times New Roman" w:cs="Times New Roman" w:hint="eastAsia"/>
          <w:kern w:val="2"/>
          <w:sz w:val="21"/>
          <w:szCs w:val="21"/>
        </w:rPr>
        <w:t>5</w:t>
      </w:r>
      <w:r>
        <w:rPr>
          <w:rFonts w:ascii="Times New Roman" w:hAnsi="Times New Roman" w:cs="Times New Roman"/>
          <w:kern w:val="2"/>
          <w:sz w:val="21"/>
          <w:szCs w:val="21"/>
        </w:rPr>
        <w:t>.</w:t>
      </w:r>
      <w:r>
        <w:rPr>
          <w:rFonts w:ascii="Times New Roman" w:hAnsi="Times New Roman" w:cs="Times New Roman" w:hint="eastAsia"/>
          <w:kern w:val="2"/>
          <w:sz w:val="21"/>
          <w:szCs w:val="21"/>
        </w:rPr>
        <w:t>4</w:t>
      </w:r>
      <w:r>
        <w:rPr>
          <w:rFonts w:ascii="Times New Roman" w:hAnsi="Times New Roman" w:cs="Times New Roman"/>
          <w:kern w:val="2"/>
          <w:sz w:val="21"/>
          <w:szCs w:val="21"/>
        </w:rPr>
        <w:t xml:space="preserve"> </w:t>
      </w:r>
      <w:r>
        <w:rPr>
          <w:rFonts w:ascii="Times New Roman" w:hAnsi="Times New Roman" w:cs="Times New Roman" w:hint="eastAsia"/>
          <w:kern w:val="2"/>
          <w:sz w:val="21"/>
          <w:szCs w:val="21"/>
        </w:rPr>
        <w:t>断层模型网格三角面索引数据示例</w:t>
      </w:r>
    </w:p>
    <w:p w14:paraId="78F50B01" w14:textId="77777777" w:rsidR="00EE315F" w:rsidRDefault="00204804">
      <w:pPr>
        <w:widowControl w:val="0"/>
        <w:spacing w:line="300" w:lineRule="auto"/>
        <w:jc w:val="center"/>
        <w:rPr>
          <w:rFonts w:ascii="Times New Roman" w:hAnsi="Times New Roman" w:cs="Times New Roman"/>
          <w:kern w:val="2"/>
          <w:sz w:val="21"/>
          <w:szCs w:val="21"/>
        </w:rPr>
      </w:pPr>
      <w:r>
        <w:rPr>
          <w:rFonts w:ascii="Times New Roman" w:hAnsi="Times New Roman" w:cs="Times New Roman"/>
          <w:kern w:val="2"/>
          <w:sz w:val="21"/>
          <w:szCs w:val="21"/>
        </w:rPr>
        <w:t xml:space="preserve">Table </w:t>
      </w:r>
      <w:r>
        <w:rPr>
          <w:rFonts w:ascii="Times New Roman" w:hAnsi="Times New Roman" w:cs="Times New Roman" w:hint="eastAsia"/>
          <w:kern w:val="2"/>
          <w:sz w:val="21"/>
          <w:szCs w:val="21"/>
        </w:rPr>
        <w:t>5</w:t>
      </w:r>
      <w:r>
        <w:rPr>
          <w:rFonts w:ascii="Times New Roman" w:hAnsi="Times New Roman" w:cs="Times New Roman"/>
          <w:kern w:val="2"/>
          <w:sz w:val="21"/>
          <w:szCs w:val="21"/>
        </w:rPr>
        <w:t>.</w:t>
      </w:r>
      <w:r>
        <w:rPr>
          <w:rFonts w:ascii="Times New Roman" w:hAnsi="Times New Roman" w:cs="Times New Roman" w:hint="eastAsia"/>
          <w:kern w:val="2"/>
          <w:sz w:val="21"/>
          <w:szCs w:val="21"/>
        </w:rPr>
        <w:t>4</w:t>
      </w:r>
      <w:r>
        <w:rPr>
          <w:rFonts w:ascii="Times New Roman" w:hAnsi="Times New Roman" w:cs="Times New Roman"/>
          <w:kern w:val="2"/>
          <w:sz w:val="21"/>
          <w:szCs w:val="21"/>
        </w:rPr>
        <w:t xml:space="preserve"> Example of Triangular Index Data for Fault Model Grid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4A0" w:firstRow="1" w:lastRow="0" w:firstColumn="1" w:lastColumn="0" w:noHBand="0" w:noVBand="1"/>
      </w:tblPr>
      <w:tblGrid>
        <w:gridCol w:w="1942"/>
        <w:gridCol w:w="38"/>
        <w:gridCol w:w="1905"/>
        <w:gridCol w:w="2197"/>
        <w:gridCol w:w="1989"/>
      </w:tblGrid>
      <w:tr w:rsidR="00EE315F" w14:paraId="53B1914E" w14:textId="77777777">
        <w:trPr>
          <w:trHeight w:val="716"/>
        </w:trPr>
        <w:tc>
          <w:tcPr>
            <w:tcW w:w="1942" w:type="dxa"/>
            <w:tcBorders>
              <w:top w:val="single" w:sz="12" w:space="0" w:color="auto"/>
              <w:left w:val="nil"/>
              <w:right w:val="single" w:sz="4" w:space="0" w:color="FFFFFF"/>
            </w:tcBorders>
            <w:vAlign w:val="center"/>
          </w:tcPr>
          <w:p w14:paraId="6BB41F1F" w14:textId="77777777" w:rsidR="00EE315F" w:rsidRDefault="0020480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81AC88B" w14:textId="77777777" w:rsidR="00EE315F" w:rsidRDefault="00204804">
            <w:pPr>
              <w:spacing w:line="264" w:lineRule="auto"/>
              <w:ind w:firstLine="240"/>
              <w:jc w:val="center"/>
              <w:rPr>
                <w:szCs w:val="21"/>
              </w:rPr>
            </w:pPr>
            <w:r>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68C6612" w14:textId="77777777" w:rsidR="00EE315F" w:rsidRDefault="00204804">
            <w:pPr>
              <w:pStyle w:val="af4"/>
              <w:pBdr>
                <w:bottom w:val="none" w:sz="0" w:space="0" w:color="auto"/>
              </w:pBdr>
              <w:tabs>
                <w:tab w:val="clear" w:pos="4153"/>
                <w:tab w:val="clear" w:pos="8306"/>
              </w:tabs>
              <w:snapToGrid/>
              <w:spacing w:line="264" w:lineRule="auto"/>
              <w:ind w:firstLine="210"/>
              <w:rPr>
                <w:sz w:val="21"/>
                <w:szCs w:val="21"/>
              </w:rPr>
            </w:pPr>
            <w:r>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433497D5" w14:textId="77777777" w:rsidR="00EE315F" w:rsidRDefault="00204804">
            <w:pPr>
              <w:pStyle w:val="af4"/>
              <w:pBdr>
                <w:bottom w:val="none" w:sz="0" w:space="0" w:color="auto"/>
              </w:pBdr>
              <w:tabs>
                <w:tab w:val="clear" w:pos="4153"/>
                <w:tab w:val="clear" w:pos="8306"/>
              </w:tabs>
              <w:snapToGrid/>
              <w:spacing w:line="264" w:lineRule="auto"/>
              <w:ind w:firstLine="210"/>
              <w:rPr>
                <w:sz w:val="21"/>
                <w:szCs w:val="21"/>
              </w:rPr>
            </w:pPr>
            <w:r>
              <w:rPr>
                <w:sz w:val="21"/>
                <w:szCs w:val="21"/>
              </w:rPr>
              <w:t>Face Index</w:t>
            </w:r>
            <w:r>
              <w:rPr>
                <w:rFonts w:hint="eastAsia"/>
                <w:sz w:val="21"/>
                <w:szCs w:val="21"/>
              </w:rPr>
              <w:t>3</w:t>
            </w:r>
          </w:p>
        </w:tc>
      </w:tr>
      <w:tr w:rsidR="00EE315F" w14:paraId="21086678" w14:textId="7777777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5E204FC0" w14:textId="77777777" w:rsidR="00EE315F" w:rsidRDefault="0020480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18A0609A" w14:textId="77777777" w:rsidR="00EE315F" w:rsidRDefault="00204804">
            <w:pPr>
              <w:spacing w:line="264" w:lineRule="auto"/>
              <w:ind w:firstLine="240"/>
              <w:jc w:val="center"/>
              <w:rPr>
                <w:szCs w:val="21"/>
              </w:rPr>
            </w:pPr>
            <w:r>
              <w:rPr>
                <w:rFonts w:hint="eastAsia"/>
                <w:szCs w:val="21"/>
              </w:rPr>
              <w:t>35</w:t>
            </w:r>
          </w:p>
        </w:tc>
        <w:tc>
          <w:tcPr>
            <w:tcW w:w="2197" w:type="dxa"/>
            <w:tcBorders>
              <w:top w:val="single" w:sz="8" w:space="0" w:color="auto"/>
              <w:left w:val="single" w:sz="4" w:space="0" w:color="FFFFFF"/>
              <w:bottom w:val="single" w:sz="4" w:space="0" w:color="FFFFFF"/>
              <w:right w:val="nil"/>
            </w:tcBorders>
          </w:tcPr>
          <w:p w14:paraId="5BA6C458" w14:textId="77777777" w:rsidR="00EE315F" w:rsidRDefault="00204804">
            <w:pPr>
              <w:spacing w:line="264" w:lineRule="auto"/>
              <w:ind w:firstLine="240"/>
              <w:jc w:val="center"/>
              <w:rPr>
                <w:szCs w:val="21"/>
              </w:rPr>
            </w:pPr>
            <w:r>
              <w:rPr>
                <w:rFonts w:hint="eastAsia"/>
                <w:szCs w:val="21"/>
              </w:rPr>
              <w:t>0</w:t>
            </w:r>
          </w:p>
        </w:tc>
        <w:tc>
          <w:tcPr>
            <w:tcW w:w="1989" w:type="dxa"/>
            <w:tcBorders>
              <w:top w:val="single" w:sz="8" w:space="0" w:color="auto"/>
              <w:left w:val="single" w:sz="4" w:space="0" w:color="FFFFFF"/>
              <w:bottom w:val="single" w:sz="4" w:space="0" w:color="FFFFFF"/>
              <w:right w:val="nil"/>
            </w:tcBorders>
          </w:tcPr>
          <w:p w14:paraId="27C739FD" w14:textId="77777777" w:rsidR="00EE315F" w:rsidRDefault="00204804">
            <w:pPr>
              <w:spacing w:line="264" w:lineRule="auto"/>
              <w:ind w:firstLine="240"/>
              <w:jc w:val="center"/>
              <w:rPr>
                <w:szCs w:val="21"/>
              </w:rPr>
            </w:pPr>
            <w:r>
              <w:rPr>
                <w:rFonts w:hint="eastAsia"/>
                <w:szCs w:val="21"/>
              </w:rPr>
              <w:t>1</w:t>
            </w:r>
          </w:p>
        </w:tc>
      </w:tr>
      <w:tr w:rsidR="00EE315F" w14:paraId="7BE8F9A8"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A4FCEFA" w14:textId="77777777" w:rsidR="00EE315F" w:rsidRDefault="0020480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42C42E4D" w14:textId="77777777" w:rsidR="00EE315F" w:rsidRDefault="00204804">
            <w:pPr>
              <w:spacing w:line="264" w:lineRule="auto"/>
              <w:ind w:firstLine="240"/>
              <w:jc w:val="center"/>
              <w:rPr>
                <w:szCs w:val="21"/>
              </w:rPr>
            </w:pPr>
            <w:r>
              <w:rPr>
                <w:rFonts w:hint="eastAsia"/>
                <w:szCs w:val="21"/>
              </w:rPr>
              <w:t>6</w:t>
            </w:r>
          </w:p>
        </w:tc>
        <w:tc>
          <w:tcPr>
            <w:tcW w:w="2197" w:type="dxa"/>
            <w:tcBorders>
              <w:top w:val="single" w:sz="4" w:space="0" w:color="FFFFFF"/>
              <w:left w:val="single" w:sz="4" w:space="0" w:color="FFFFFF"/>
              <w:bottom w:val="single" w:sz="4" w:space="0" w:color="FFFFFF"/>
              <w:right w:val="nil"/>
            </w:tcBorders>
          </w:tcPr>
          <w:p w14:paraId="7B3125DF" w14:textId="77777777" w:rsidR="00EE315F" w:rsidRDefault="00204804">
            <w:pPr>
              <w:spacing w:line="264" w:lineRule="auto"/>
              <w:ind w:firstLine="240"/>
              <w:jc w:val="center"/>
              <w:rPr>
                <w:szCs w:val="21"/>
              </w:rPr>
            </w:pPr>
            <w:r>
              <w:rPr>
                <w:rFonts w:hint="eastAsia"/>
                <w:szCs w:val="21"/>
              </w:rPr>
              <w:t>1</w:t>
            </w:r>
          </w:p>
        </w:tc>
        <w:tc>
          <w:tcPr>
            <w:tcW w:w="1989" w:type="dxa"/>
            <w:tcBorders>
              <w:top w:val="single" w:sz="4" w:space="0" w:color="FFFFFF"/>
              <w:left w:val="single" w:sz="4" w:space="0" w:color="FFFFFF"/>
              <w:bottom w:val="single" w:sz="4" w:space="0" w:color="FFFFFF"/>
              <w:right w:val="nil"/>
            </w:tcBorders>
          </w:tcPr>
          <w:p w14:paraId="2786DD6A" w14:textId="77777777" w:rsidR="00EE315F" w:rsidRDefault="00204804">
            <w:pPr>
              <w:spacing w:line="264" w:lineRule="auto"/>
              <w:ind w:firstLine="240"/>
              <w:jc w:val="center"/>
              <w:rPr>
                <w:szCs w:val="21"/>
              </w:rPr>
            </w:pPr>
            <w:r>
              <w:rPr>
                <w:rFonts w:hint="eastAsia"/>
                <w:szCs w:val="21"/>
              </w:rPr>
              <w:t>0</w:t>
            </w:r>
          </w:p>
        </w:tc>
      </w:tr>
      <w:tr w:rsidR="00EE315F" w14:paraId="57C91F66"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3BE8D2E" w14:textId="77777777" w:rsidR="00EE315F" w:rsidRDefault="0020480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03AEDF6" w14:textId="77777777" w:rsidR="00EE315F" w:rsidRDefault="00204804">
            <w:pPr>
              <w:spacing w:line="264" w:lineRule="auto"/>
              <w:ind w:firstLine="240"/>
              <w:jc w:val="center"/>
              <w:rPr>
                <w:szCs w:val="21"/>
              </w:rPr>
            </w:pPr>
            <w:r>
              <w:rPr>
                <w:rFonts w:hint="eastAsia"/>
                <w:szCs w:val="21"/>
              </w:rPr>
              <w:t>18</w:t>
            </w:r>
          </w:p>
        </w:tc>
        <w:tc>
          <w:tcPr>
            <w:tcW w:w="2197" w:type="dxa"/>
            <w:tcBorders>
              <w:top w:val="single" w:sz="4" w:space="0" w:color="FFFFFF"/>
              <w:left w:val="single" w:sz="4" w:space="0" w:color="FFFFFF"/>
              <w:bottom w:val="single" w:sz="4" w:space="0" w:color="FFFFFF"/>
              <w:right w:val="nil"/>
            </w:tcBorders>
          </w:tcPr>
          <w:p w14:paraId="5FC7BE72" w14:textId="77777777" w:rsidR="00EE315F" w:rsidRDefault="0020480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0CE21194" w14:textId="77777777" w:rsidR="00EE315F" w:rsidRDefault="00204804">
            <w:pPr>
              <w:spacing w:line="264" w:lineRule="auto"/>
              <w:ind w:firstLine="240"/>
              <w:jc w:val="center"/>
              <w:rPr>
                <w:szCs w:val="21"/>
              </w:rPr>
            </w:pPr>
            <w:r>
              <w:rPr>
                <w:rFonts w:hint="eastAsia"/>
                <w:szCs w:val="21"/>
              </w:rPr>
              <w:t>5</w:t>
            </w:r>
          </w:p>
        </w:tc>
      </w:tr>
      <w:tr w:rsidR="00EE315F" w14:paraId="789185FA"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9C67494" w14:textId="77777777" w:rsidR="00EE315F" w:rsidRDefault="0020480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D733A84" w14:textId="77777777" w:rsidR="00EE315F" w:rsidRDefault="0020480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3898B13F" w14:textId="77777777" w:rsidR="00EE315F" w:rsidRDefault="00204804">
            <w:pPr>
              <w:spacing w:line="264" w:lineRule="auto"/>
              <w:ind w:firstLine="240"/>
              <w:jc w:val="center"/>
              <w:rPr>
                <w:szCs w:val="21"/>
              </w:rPr>
            </w:pPr>
            <w:r>
              <w:rPr>
                <w:rFonts w:hint="eastAsia"/>
                <w:szCs w:val="21"/>
              </w:rPr>
              <w:t>5</w:t>
            </w:r>
          </w:p>
        </w:tc>
        <w:tc>
          <w:tcPr>
            <w:tcW w:w="1989" w:type="dxa"/>
            <w:tcBorders>
              <w:top w:val="single" w:sz="4" w:space="0" w:color="FFFFFF"/>
              <w:left w:val="single" w:sz="4" w:space="0" w:color="FFFFFF"/>
              <w:bottom w:val="single" w:sz="4" w:space="0" w:color="FFFFFF"/>
              <w:right w:val="nil"/>
            </w:tcBorders>
          </w:tcPr>
          <w:p w14:paraId="54D488D0" w14:textId="77777777" w:rsidR="00EE315F" w:rsidRDefault="00204804">
            <w:pPr>
              <w:spacing w:line="264" w:lineRule="auto"/>
              <w:ind w:firstLine="240"/>
              <w:jc w:val="center"/>
              <w:rPr>
                <w:szCs w:val="21"/>
              </w:rPr>
            </w:pPr>
            <w:r>
              <w:rPr>
                <w:rFonts w:hint="eastAsia"/>
                <w:szCs w:val="21"/>
              </w:rPr>
              <w:t>4</w:t>
            </w:r>
          </w:p>
        </w:tc>
      </w:tr>
      <w:tr w:rsidR="00EE315F" w14:paraId="1868B361"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1CDAFAD" w14:textId="77777777" w:rsidR="00EE315F" w:rsidRDefault="0020480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AD92A08" w14:textId="77777777" w:rsidR="00EE315F" w:rsidRDefault="0020480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082E58DE" w14:textId="77777777" w:rsidR="00EE315F" w:rsidRDefault="0020480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7513EC9A" w14:textId="77777777" w:rsidR="00EE315F" w:rsidRDefault="00204804">
            <w:pPr>
              <w:spacing w:line="264" w:lineRule="auto"/>
              <w:ind w:firstLine="240"/>
              <w:jc w:val="center"/>
              <w:rPr>
                <w:szCs w:val="21"/>
              </w:rPr>
            </w:pPr>
            <w:r>
              <w:rPr>
                <w:rFonts w:hint="eastAsia"/>
                <w:szCs w:val="21"/>
              </w:rPr>
              <w:t>6</w:t>
            </w:r>
          </w:p>
        </w:tc>
      </w:tr>
      <w:tr w:rsidR="00EE315F" w14:paraId="7C512278" w14:textId="7777777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03B64537" w14:textId="77777777" w:rsidR="00EE315F" w:rsidRDefault="0020480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28A1292" w14:textId="77777777" w:rsidR="00EE315F" w:rsidRDefault="0020480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5F71860" w14:textId="77777777" w:rsidR="00EE315F" w:rsidRDefault="0020480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736ECA3B" w14:textId="77777777" w:rsidR="00EE315F" w:rsidRDefault="00204804">
            <w:pPr>
              <w:spacing w:line="264" w:lineRule="auto"/>
              <w:ind w:firstLine="240"/>
              <w:jc w:val="center"/>
              <w:rPr>
                <w:szCs w:val="21"/>
              </w:rPr>
            </w:pPr>
            <w:r>
              <w:rPr>
                <w:szCs w:val="21"/>
              </w:rPr>
              <w:t>…</w:t>
            </w:r>
          </w:p>
        </w:tc>
      </w:tr>
    </w:tbl>
    <w:p w14:paraId="00099B9C" w14:textId="77777777" w:rsidR="00EE315F" w:rsidRDefault="00EE315F">
      <w:pPr>
        <w:snapToGrid w:val="0"/>
        <w:spacing w:after="120" w:line="300" w:lineRule="auto"/>
        <w:rPr>
          <w:rFonts w:ascii="Cambria Math" w:hAnsi="Cambria Math"/>
        </w:rPr>
      </w:pPr>
    </w:p>
    <w:p w14:paraId="5973376A" w14:textId="77777777" w:rsidR="00EE315F" w:rsidRDefault="00204804">
      <w:pPr>
        <w:widowControl w:val="0"/>
        <w:snapToGrid w:val="0"/>
        <w:spacing w:before="120" w:line="300" w:lineRule="auto"/>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3</w:t>
      </w:r>
      <w:r>
        <w:rPr>
          <w:rFonts w:ascii="Times New Roman" w:hAnsi="Times New Roman" w:cs="Times New Roman" w:hint="eastAsia"/>
          <w:color w:val="000000"/>
          <w:kern w:val="2"/>
        </w:rPr>
        <w:t>．</w:t>
      </w:r>
      <w:r>
        <w:rPr>
          <w:rFonts w:ascii="Times New Roman" w:hAnsi="Times New Roman" w:cs="Times New Roman"/>
          <w:color w:val="000000"/>
          <w:kern w:val="2"/>
        </w:rPr>
        <w:t>巷道数据展示</w:t>
      </w:r>
    </w:p>
    <w:p w14:paraId="3421B77F" w14:textId="481F415C" w:rsidR="00EE315F" w:rsidRDefault="00204804">
      <w:pPr>
        <w:widowControl w:val="0"/>
        <w:snapToGrid w:val="0"/>
        <w:spacing w:before="120" w:line="300" w:lineRule="auto"/>
        <w:ind w:firstLineChars="200" w:firstLine="480"/>
        <w:jc w:val="both"/>
        <w:rPr>
          <w:rFonts w:ascii="Times New Roman" w:hAnsi="Times New Roman" w:cs="Times New Roman"/>
          <w:color w:val="000000"/>
          <w:kern w:val="2"/>
        </w:rPr>
      </w:pPr>
      <w:r>
        <w:rPr>
          <w:rFonts w:ascii="Times New Roman" w:hAnsi="Times New Roman" w:cs="Times New Roman"/>
          <w:color w:val="000000"/>
          <w:kern w:val="2"/>
        </w:rPr>
        <w:t>巷道数据展示是地下开采、隧道施工等领域的重要应用。</w:t>
      </w:r>
      <w:r>
        <w:rPr>
          <w:rFonts w:ascii="Times New Roman" w:hAnsi="Times New Roman" w:cs="Times New Roman" w:hint="eastAsia"/>
          <w:color w:val="000000"/>
          <w:kern w:val="2"/>
        </w:rPr>
        <w:t>在</w:t>
      </w:r>
      <w:del w:id="213" w:author="颖旺 赵" w:date="2025-03-17T23:00:00Z">
        <w:r w:rsidDel="00174AAF">
          <w:rPr>
            <w:rFonts w:ascii="Times New Roman" w:hAnsi="Times New Roman" w:cs="Times New Roman" w:hint="eastAsia"/>
            <w:color w:val="000000"/>
            <w:kern w:val="2"/>
          </w:rPr>
          <w:delText>本研究</w:delText>
        </w:r>
      </w:del>
      <w:ins w:id="214" w:author="颖旺 赵" w:date="2025-03-17T23:00:00Z">
        <w:r w:rsidR="00174AAF">
          <w:rPr>
            <w:rFonts w:ascii="Times New Roman" w:hAnsi="Times New Roman" w:cs="Times New Roman" w:hint="eastAsia"/>
            <w:color w:val="000000"/>
            <w:kern w:val="2"/>
          </w:rPr>
          <w:t>本文</w:t>
        </w:r>
      </w:ins>
      <w:r>
        <w:rPr>
          <w:rFonts w:ascii="Times New Roman" w:hAnsi="Times New Roman" w:cs="Times New Roman" w:hint="eastAsia"/>
          <w:color w:val="000000"/>
          <w:kern w:val="2"/>
        </w:rPr>
        <w:t>中主要通过</w:t>
      </w:r>
      <w:r>
        <w:rPr>
          <w:rFonts w:ascii="Times New Roman" w:hAnsi="Times New Roman" w:cs="Times New Roman"/>
          <w:color w:val="000000"/>
          <w:kern w:val="2"/>
        </w:rPr>
        <w:t>OBJ</w:t>
      </w:r>
      <w:r>
        <w:rPr>
          <w:rFonts w:ascii="Times New Roman" w:hAnsi="Times New Roman" w:cs="Times New Roman" w:hint="eastAsia"/>
          <w:color w:val="000000"/>
          <w:kern w:val="2"/>
        </w:rPr>
        <w:t>文件读取</w:t>
      </w:r>
      <w:r>
        <w:rPr>
          <w:rFonts w:ascii="Times New Roman" w:hAnsi="Times New Roman" w:cs="Times New Roman"/>
          <w:color w:val="000000"/>
          <w:kern w:val="2"/>
        </w:rPr>
        <w:t>巷道的网格模型</w:t>
      </w:r>
      <w:r>
        <w:rPr>
          <w:rFonts w:ascii="Times New Roman" w:hAnsi="Times New Roman" w:cs="Times New Roman" w:hint="eastAsia"/>
          <w:color w:val="000000"/>
          <w:kern w:val="2"/>
        </w:rPr>
        <w:t>数据，为可视化中巷道漫游和纹理贴图</w:t>
      </w:r>
      <w:proofErr w:type="gramStart"/>
      <w:r>
        <w:rPr>
          <w:rFonts w:ascii="Times New Roman" w:hAnsi="Times New Roman" w:cs="Times New Roman" w:hint="eastAsia"/>
          <w:color w:val="000000"/>
          <w:kern w:val="2"/>
        </w:rPr>
        <w:t>作准备</w:t>
      </w:r>
      <w:proofErr w:type="gramEnd"/>
      <w:r>
        <w:rPr>
          <w:rFonts w:ascii="Times New Roman" w:hAnsi="Times New Roman" w:cs="Times New Roman"/>
          <w:color w:val="000000"/>
          <w:kern w:val="2"/>
        </w:rPr>
        <w:t>。</w:t>
      </w:r>
    </w:p>
    <w:p w14:paraId="0D9E0A8A" w14:textId="77777777" w:rsidR="00EE315F" w:rsidRDefault="00204804">
      <w:pPr>
        <w:widowControl w:val="0"/>
        <w:snapToGrid w:val="0"/>
        <w:spacing w:before="120" w:line="300" w:lineRule="auto"/>
        <w:ind w:firstLineChars="200" w:firstLine="480"/>
        <w:jc w:val="both"/>
        <w:rPr>
          <w:rFonts w:ascii="Times New Roman" w:hAnsi="Times New Roman" w:cs="Times New Roman"/>
          <w:color w:val="000000"/>
          <w:kern w:val="2"/>
        </w:rPr>
      </w:pPr>
      <w:r>
        <w:rPr>
          <w:rFonts w:ascii="Times New Roman" w:hAnsi="Times New Roman" w:cs="Times New Roman"/>
          <w:color w:val="000000"/>
          <w:kern w:val="2"/>
        </w:rPr>
        <w:t>Step1</w:t>
      </w:r>
      <w:r>
        <w:rPr>
          <w:rFonts w:ascii="Times New Roman" w:hAnsi="Times New Roman" w:cs="Times New Roman"/>
          <w:color w:val="000000"/>
          <w:kern w:val="2"/>
        </w:rPr>
        <w:t>巷道的网格数据通常包括巷道的几何结构（如通道、交叉口、支撑结构等）</w:t>
      </w:r>
      <w:r>
        <w:rPr>
          <w:rFonts w:ascii="Times New Roman" w:hAnsi="Times New Roman" w:cs="Times New Roman" w:hint="eastAsia"/>
          <w:color w:val="000000"/>
          <w:kern w:val="2"/>
        </w:rPr>
        <w:t>，</w:t>
      </w:r>
      <w:r>
        <w:rPr>
          <w:rFonts w:ascii="Times New Roman" w:hAnsi="Times New Roman" w:cs="Times New Roman"/>
          <w:color w:val="000000"/>
          <w:kern w:val="2"/>
        </w:rPr>
        <w:t>通过</w:t>
      </w:r>
      <w:r>
        <w:rPr>
          <w:rFonts w:ascii="Times New Roman" w:hAnsi="Times New Roman" w:cs="Times New Roman" w:hint="eastAsia"/>
          <w:color w:val="000000"/>
          <w:kern w:val="2"/>
        </w:rPr>
        <w:t>可视化</w:t>
      </w:r>
      <w:r>
        <w:rPr>
          <w:rFonts w:ascii="Times New Roman" w:hAnsi="Times New Roman" w:cs="Times New Roman"/>
          <w:color w:val="000000"/>
          <w:kern w:val="2"/>
        </w:rPr>
        <w:t>辅助，巷道模型的空间关系和细节能够被精确地表现。</w:t>
      </w:r>
    </w:p>
    <w:p w14:paraId="3D817C19" w14:textId="77777777" w:rsidR="00EE315F" w:rsidRDefault="00204804">
      <w:pPr>
        <w:widowControl w:val="0"/>
        <w:snapToGrid w:val="0"/>
        <w:spacing w:before="120" w:line="300" w:lineRule="auto"/>
        <w:ind w:firstLineChars="200" w:firstLine="480"/>
        <w:jc w:val="both"/>
        <w:rPr>
          <w:rFonts w:ascii="Times New Roman" w:hAnsi="Times New Roman" w:cs="Times New Roman"/>
          <w:color w:val="000000"/>
          <w:kern w:val="2"/>
        </w:rPr>
      </w:pPr>
      <w:r>
        <w:rPr>
          <w:rFonts w:ascii="Times New Roman" w:hAnsi="Times New Roman" w:cs="Times New Roman"/>
          <w:color w:val="000000"/>
          <w:kern w:val="2"/>
        </w:rPr>
        <w:t>Step2</w:t>
      </w:r>
      <w:r>
        <w:rPr>
          <w:rFonts w:ascii="Times New Roman" w:hAnsi="Times New Roman" w:cs="Times New Roman" w:hint="eastAsia"/>
          <w:color w:val="000000"/>
          <w:kern w:val="2"/>
        </w:rPr>
        <w:t>在</w:t>
      </w:r>
      <w:r>
        <w:rPr>
          <w:rFonts w:ascii="Times New Roman" w:hAnsi="Times New Roman" w:cs="Times New Roman"/>
          <w:color w:val="000000"/>
          <w:kern w:val="2"/>
        </w:rPr>
        <w:t xml:space="preserve"> MeshLab </w:t>
      </w:r>
      <w:r>
        <w:rPr>
          <w:rFonts w:ascii="Times New Roman" w:hAnsi="Times New Roman" w:cs="Times New Roman"/>
          <w:color w:val="000000"/>
          <w:kern w:val="2"/>
        </w:rPr>
        <w:t>中，巷道模型可以使用不同的视角、光照和纹理映射进行展示，以便清晰地展示巷道的内外结构。在展示时，可以通过透明度调整来表现巷道的内部结构。</w:t>
      </w:r>
    </w:p>
    <w:p w14:paraId="690FED9B" w14:textId="77777777" w:rsidR="00EE315F" w:rsidRDefault="00204804">
      <w:pPr>
        <w:snapToGrid w:val="0"/>
        <w:spacing w:after="120" w:line="300" w:lineRule="auto"/>
        <w:ind w:firstLineChars="200" w:firstLine="480"/>
        <w:rPr>
          <w:rFonts w:ascii="Cambria Math" w:hAnsi="Cambria Math"/>
        </w:rPr>
      </w:pPr>
      <w:r>
        <w:rPr>
          <w:noProof/>
          <w14:ligatures w14:val="standardContextual"/>
        </w:rPr>
        <w:drawing>
          <wp:inline distT="0" distB="0" distL="0" distR="0" wp14:anchorId="60373B25" wp14:editId="41E4D794">
            <wp:extent cx="5400040" cy="2917190"/>
            <wp:effectExtent l="0" t="0" r="0" b="0"/>
            <wp:docPr id="13013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7236" name="图片 1"/>
                    <pic:cNvPicPr>
                      <a:picLocks noChangeAspect="1"/>
                    </pic:cNvPicPr>
                  </pic:nvPicPr>
                  <pic:blipFill>
                    <a:blip r:embed="rId97"/>
                    <a:stretch>
                      <a:fillRect/>
                    </a:stretch>
                  </pic:blipFill>
                  <pic:spPr>
                    <a:xfrm>
                      <a:off x="0" y="0"/>
                      <a:ext cx="5400040" cy="2917190"/>
                    </a:xfrm>
                    <a:prstGeom prst="rect">
                      <a:avLst/>
                    </a:prstGeom>
                  </pic:spPr>
                </pic:pic>
              </a:graphicData>
            </a:graphic>
          </wp:inline>
        </w:drawing>
      </w:r>
    </w:p>
    <w:p w14:paraId="2B829437"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图</w:t>
      </w:r>
      <w:r>
        <w:rPr>
          <w:rFonts w:ascii="Times New Roman"/>
          <w:sz w:val="21"/>
          <w:szCs w:val="21"/>
        </w:rPr>
        <w:t xml:space="preserve"> 5.3 </w:t>
      </w:r>
      <w:r>
        <w:rPr>
          <w:rFonts w:ascii="Times New Roman"/>
          <w:sz w:val="21"/>
          <w:szCs w:val="21"/>
        </w:rPr>
        <w:t>巷道</w:t>
      </w:r>
      <w:r>
        <w:rPr>
          <w:rFonts w:ascii="Times New Roman" w:hint="eastAsia"/>
          <w:sz w:val="21"/>
          <w:szCs w:val="21"/>
        </w:rPr>
        <w:t>模型</w:t>
      </w:r>
      <w:r>
        <w:rPr>
          <w:rFonts w:ascii="Times New Roman"/>
          <w:sz w:val="21"/>
          <w:szCs w:val="21"/>
        </w:rPr>
        <w:t>展示</w:t>
      </w:r>
    </w:p>
    <w:p w14:paraId="0F5A80DA"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Fig</w:t>
      </w:r>
      <w:r>
        <w:rPr>
          <w:rFonts w:ascii="Times New Roman"/>
          <w:sz w:val="21"/>
          <w:szCs w:val="21"/>
        </w:rPr>
        <w:t>.5.3 Tunnel model display</w:t>
      </w:r>
    </w:p>
    <w:p w14:paraId="1BD238A3" w14:textId="77777777" w:rsidR="00EE315F" w:rsidRDefault="00204804">
      <w:pPr>
        <w:widowControl w:val="0"/>
        <w:snapToGrid w:val="0"/>
        <w:spacing w:before="120" w:line="300" w:lineRule="auto"/>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以下表</w:t>
      </w:r>
      <w:r>
        <w:rPr>
          <w:rFonts w:ascii="Times New Roman" w:hAnsi="Times New Roman" w:cs="Times New Roman" w:hint="eastAsia"/>
          <w:color w:val="000000"/>
          <w:kern w:val="2"/>
        </w:rPr>
        <w:t>5.5</w:t>
      </w:r>
      <w:r>
        <w:rPr>
          <w:rFonts w:ascii="Times New Roman" w:hAnsi="Times New Roman" w:cs="Times New Roman" w:hint="eastAsia"/>
          <w:color w:val="000000"/>
          <w:kern w:val="2"/>
        </w:rPr>
        <w:t>和</w:t>
      </w:r>
      <w:r>
        <w:rPr>
          <w:rFonts w:ascii="Times New Roman" w:hAnsi="Times New Roman" w:cs="Times New Roman" w:hint="eastAsia"/>
          <w:color w:val="000000"/>
          <w:kern w:val="2"/>
        </w:rPr>
        <w:t>5.6</w:t>
      </w:r>
      <w:r>
        <w:rPr>
          <w:rFonts w:ascii="Times New Roman" w:hAnsi="Times New Roman" w:cs="Times New Roman" w:hint="eastAsia"/>
          <w:color w:val="000000"/>
          <w:kern w:val="2"/>
        </w:rPr>
        <w:t>是</w:t>
      </w:r>
      <w:r>
        <w:rPr>
          <w:rFonts w:ascii="Times New Roman" w:hAnsi="Times New Roman" w:cs="Times New Roman" w:hint="eastAsia"/>
          <w:color w:val="000000"/>
          <w:kern w:val="2"/>
        </w:rPr>
        <w:t>obj</w:t>
      </w:r>
      <w:r>
        <w:rPr>
          <w:rFonts w:ascii="Times New Roman" w:hAnsi="Times New Roman" w:cs="Times New Roman" w:hint="eastAsia"/>
          <w:color w:val="000000"/>
          <w:kern w:val="2"/>
        </w:rPr>
        <w:t>模型文件中巷道模型部分网格拓扑结构数据，其中面索引结构略有不同，每一个索引为</w:t>
      </w:r>
      <w:r>
        <w:rPr>
          <w:rFonts w:ascii="Times New Roman" w:hAnsi="Times New Roman" w:cs="Times New Roman"/>
          <w:color w:val="000000"/>
          <w:kern w:val="2"/>
        </w:rPr>
        <w:t>Vertices</w:t>
      </w:r>
      <w:r>
        <w:rPr>
          <w:rFonts w:ascii="Times New Roman" w:hAnsi="Times New Roman" w:cs="Times New Roman" w:hint="eastAsia"/>
          <w:color w:val="000000"/>
          <w:kern w:val="2"/>
        </w:rPr>
        <w:t>(V)/</w:t>
      </w:r>
      <w:r>
        <w:rPr>
          <w:rFonts w:ascii="Times New Roman" w:hAnsi="Times New Roman" w:cs="Times New Roman"/>
          <w:color w:val="000000"/>
          <w:kern w:val="2"/>
        </w:rPr>
        <w:t xml:space="preserve"> Texture Coordinates</w:t>
      </w:r>
      <w:r>
        <w:rPr>
          <w:rFonts w:ascii="Times New Roman" w:hAnsi="Times New Roman" w:cs="Times New Roman" w:hint="eastAsia"/>
          <w:color w:val="000000"/>
          <w:kern w:val="2"/>
        </w:rPr>
        <w:t>(T)/</w:t>
      </w:r>
      <w:r>
        <w:rPr>
          <w:rFonts w:ascii="Times New Roman" w:hAnsi="Times New Roman" w:cs="Times New Roman"/>
          <w:color w:val="000000"/>
          <w:kern w:val="2"/>
        </w:rPr>
        <w:t>Normal</w:t>
      </w:r>
      <w:r>
        <w:rPr>
          <w:rFonts w:ascii="Times New Roman" w:hAnsi="Times New Roman" w:cs="Times New Roman" w:hint="eastAsia"/>
          <w:color w:val="000000"/>
          <w:kern w:val="2"/>
        </w:rPr>
        <w:t>(N)</w:t>
      </w:r>
      <w:r>
        <w:rPr>
          <w:rFonts w:ascii="Times New Roman" w:hAnsi="Times New Roman" w:cs="Times New Roman" w:hint="eastAsia"/>
          <w:color w:val="000000"/>
          <w:kern w:val="2"/>
        </w:rPr>
        <w:t>混合坐标索引，即顶点索引、纹理坐标索引、法向量索引。</w:t>
      </w:r>
    </w:p>
    <w:p w14:paraId="44427E63" w14:textId="77777777" w:rsidR="00EE315F" w:rsidRDefault="00204804">
      <w:pPr>
        <w:widowControl w:val="0"/>
        <w:spacing w:line="300" w:lineRule="auto"/>
        <w:jc w:val="center"/>
        <w:rPr>
          <w:rFonts w:ascii="Times New Roman" w:hAnsi="Times New Roman" w:cs="Times New Roman"/>
          <w:kern w:val="2"/>
          <w:sz w:val="21"/>
          <w:szCs w:val="21"/>
        </w:rPr>
      </w:pPr>
      <w:r>
        <w:rPr>
          <w:rFonts w:ascii="Times New Roman" w:hAnsi="Times New Roman" w:cs="Times New Roman"/>
          <w:kern w:val="2"/>
          <w:sz w:val="21"/>
          <w:szCs w:val="21"/>
        </w:rPr>
        <w:t>表</w:t>
      </w:r>
      <w:r>
        <w:rPr>
          <w:rFonts w:ascii="Times New Roman" w:hAnsi="Times New Roman" w:cs="Times New Roman" w:hint="eastAsia"/>
          <w:kern w:val="2"/>
          <w:sz w:val="21"/>
          <w:szCs w:val="21"/>
        </w:rPr>
        <w:t>5</w:t>
      </w:r>
      <w:r>
        <w:rPr>
          <w:rFonts w:ascii="Times New Roman" w:hAnsi="Times New Roman" w:cs="Times New Roman"/>
          <w:kern w:val="2"/>
          <w:sz w:val="21"/>
          <w:szCs w:val="21"/>
        </w:rPr>
        <w:t>.</w:t>
      </w:r>
      <w:r>
        <w:rPr>
          <w:rFonts w:ascii="Times New Roman" w:hAnsi="Times New Roman" w:cs="Times New Roman" w:hint="eastAsia"/>
          <w:kern w:val="2"/>
          <w:sz w:val="21"/>
          <w:szCs w:val="21"/>
        </w:rPr>
        <w:t>5</w:t>
      </w:r>
      <w:r>
        <w:rPr>
          <w:rFonts w:ascii="Times New Roman" w:hAnsi="Times New Roman" w:cs="Times New Roman"/>
          <w:kern w:val="2"/>
          <w:sz w:val="21"/>
          <w:szCs w:val="21"/>
        </w:rPr>
        <w:t xml:space="preserve"> </w:t>
      </w:r>
      <w:r>
        <w:rPr>
          <w:rFonts w:ascii="Times New Roman" w:hAnsi="Times New Roman" w:cs="Times New Roman" w:hint="eastAsia"/>
          <w:kern w:val="2"/>
          <w:sz w:val="21"/>
          <w:szCs w:val="21"/>
        </w:rPr>
        <w:t>巷道模型网格点数据示例</w:t>
      </w:r>
    </w:p>
    <w:p w14:paraId="45F77D4C" w14:textId="77777777" w:rsidR="00EE315F" w:rsidRDefault="00204804">
      <w:pPr>
        <w:widowControl w:val="0"/>
        <w:spacing w:line="300" w:lineRule="auto"/>
        <w:jc w:val="center"/>
        <w:rPr>
          <w:rFonts w:ascii="Times New Roman" w:hAnsi="Times New Roman" w:cs="Times New Roman"/>
          <w:kern w:val="2"/>
          <w:sz w:val="21"/>
          <w:szCs w:val="21"/>
        </w:rPr>
      </w:pPr>
      <w:r>
        <w:rPr>
          <w:rFonts w:ascii="Times New Roman" w:hAnsi="Times New Roman" w:cs="Times New Roman"/>
          <w:kern w:val="2"/>
          <w:sz w:val="21"/>
          <w:szCs w:val="21"/>
        </w:rPr>
        <w:t xml:space="preserve">Table </w:t>
      </w:r>
      <w:r>
        <w:rPr>
          <w:rFonts w:ascii="Times New Roman" w:hAnsi="Times New Roman" w:cs="Times New Roman" w:hint="eastAsia"/>
          <w:kern w:val="2"/>
          <w:sz w:val="21"/>
          <w:szCs w:val="21"/>
        </w:rPr>
        <w:t>5</w:t>
      </w:r>
      <w:r>
        <w:rPr>
          <w:rFonts w:ascii="Times New Roman" w:hAnsi="Times New Roman" w:cs="Times New Roman"/>
          <w:kern w:val="2"/>
          <w:sz w:val="21"/>
          <w:szCs w:val="21"/>
        </w:rPr>
        <w:t>.</w:t>
      </w:r>
      <w:r>
        <w:rPr>
          <w:rFonts w:ascii="Times New Roman" w:hAnsi="Times New Roman" w:cs="Times New Roman" w:hint="eastAsia"/>
          <w:kern w:val="2"/>
          <w:sz w:val="21"/>
          <w:szCs w:val="21"/>
        </w:rPr>
        <w:t>5</w:t>
      </w:r>
      <w:r>
        <w:rPr>
          <w:rFonts w:ascii="Times New Roman" w:hAnsi="Times New Roman" w:cs="Times New Roman"/>
          <w:kern w:val="2"/>
          <w:sz w:val="21"/>
          <w:szCs w:val="21"/>
        </w:rPr>
        <w:t xml:space="preserve">Example of Grid Point Data for Tunnel Model   </w:t>
      </w:r>
    </w:p>
    <w:tbl>
      <w:tblPr>
        <w:tblW w:w="6129" w:type="dxa"/>
        <w:tblInd w:w="11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4A0" w:firstRow="1" w:lastRow="0" w:firstColumn="1" w:lastColumn="0" w:noHBand="0" w:noVBand="1"/>
      </w:tblPr>
      <w:tblGrid>
        <w:gridCol w:w="1905"/>
        <w:gridCol w:w="38"/>
        <w:gridCol w:w="2159"/>
        <w:gridCol w:w="38"/>
        <w:gridCol w:w="1951"/>
        <w:gridCol w:w="38"/>
      </w:tblGrid>
      <w:tr w:rsidR="00EE315F" w14:paraId="05ED6F5D" w14:textId="77777777">
        <w:trPr>
          <w:trHeight w:val="716"/>
        </w:trPr>
        <w:tc>
          <w:tcPr>
            <w:tcW w:w="1943" w:type="dxa"/>
            <w:gridSpan w:val="2"/>
            <w:tcBorders>
              <w:top w:val="single" w:sz="12" w:space="0" w:color="auto"/>
              <w:left w:val="nil"/>
              <w:right w:val="single" w:sz="4" w:space="0" w:color="FFFFFF"/>
            </w:tcBorders>
            <w:vAlign w:val="center"/>
          </w:tcPr>
          <w:p w14:paraId="754C7EAE" w14:textId="77777777" w:rsidR="00EE315F" w:rsidRDefault="00204804">
            <w:pPr>
              <w:spacing w:line="264" w:lineRule="auto"/>
              <w:ind w:firstLine="240"/>
              <w:jc w:val="center"/>
              <w:rPr>
                <w:szCs w:val="21"/>
              </w:rPr>
            </w:pPr>
            <w:r>
              <w:rPr>
                <w:szCs w:val="21"/>
              </w:rPr>
              <w:t>x</w:t>
            </w:r>
          </w:p>
        </w:tc>
        <w:tc>
          <w:tcPr>
            <w:tcW w:w="2197" w:type="dxa"/>
            <w:gridSpan w:val="2"/>
            <w:tcBorders>
              <w:top w:val="single" w:sz="12" w:space="0" w:color="auto"/>
              <w:left w:val="single" w:sz="4" w:space="0" w:color="FFFFFF"/>
              <w:right w:val="nil"/>
            </w:tcBorders>
            <w:vAlign w:val="center"/>
          </w:tcPr>
          <w:p w14:paraId="12A4CCE7" w14:textId="3E6DD86F" w:rsidR="00EE315F" w:rsidRDefault="00BF0677">
            <w:pPr>
              <w:pStyle w:val="af4"/>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gridSpan w:val="2"/>
            <w:tcBorders>
              <w:top w:val="single" w:sz="12" w:space="0" w:color="auto"/>
              <w:left w:val="single" w:sz="4" w:space="0" w:color="FFFFFF"/>
              <w:right w:val="nil"/>
            </w:tcBorders>
            <w:vAlign w:val="center"/>
          </w:tcPr>
          <w:p w14:paraId="57557EC7" w14:textId="77777777" w:rsidR="00EE315F" w:rsidRDefault="00204804">
            <w:pPr>
              <w:pStyle w:val="af4"/>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EE315F" w14:paraId="7A0D2717" w14:textId="77777777">
        <w:trPr>
          <w:gridAfter w:val="1"/>
          <w:wAfter w:w="38" w:type="dxa"/>
          <w:trHeight w:val="340"/>
        </w:trPr>
        <w:tc>
          <w:tcPr>
            <w:tcW w:w="1905" w:type="dxa"/>
            <w:tcBorders>
              <w:top w:val="single" w:sz="8" w:space="0" w:color="auto"/>
              <w:left w:val="single" w:sz="4" w:space="0" w:color="FFFFFF"/>
              <w:bottom w:val="single" w:sz="4" w:space="0" w:color="FFFFFF"/>
              <w:right w:val="single" w:sz="4" w:space="0" w:color="FFFFFF"/>
            </w:tcBorders>
            <w:vAlign w:val="center"/>
          </w:tcPr>
          <w:p w14:paraId="2BB6F59E" w14:textId="77777777" w:rsidR="00EE315F" w:rsidRDefault="00204804">
            <w:pPr>
              <w:spacing w:line="264" w:lineRule="auto"/>
              <w:ind w:firstLine="240"/>
              <w:jc w:val="center"/>
              <w:rPr>
                <w:szCs w:val="21"/>
              </w:rPr>
            </w:pPr>
            <w:r>
              <w:rPr>
                <w:rFonts w:hint="eastAsia"/>
                <w:szCs w:val="21"/>
              </w:rPr>
              <w:t>353.607056</w:t>
            </w:r>
          </w:p>
        </w:tc>
        <w:tc>
          <w:tcPr>
            <w:tcW w:w="2197" w:type="dxa"/>
            <w:gridSpan w:val="2"/>
            <w:tcBorders>
              <w:top w:val="single" w:sz="8" w:space="0" w:color="auto"/>
              <w:left w:val="single" w:sz="4" w:space="0" w:color="FFFFFF"/>
              <w:bottom w:val="single" w:sz="4" w:space="0" w:color="FFFFFF"/>
              <w:right w:val="nil"/>
            </w:tcBorders>
          </w:tcPr>
          <w:p w14:paraId="24F96EC4" w14:textId="77777777" w:rsidR="00EE315F" w:rsidRDefault="00204804">
            <w:pPr>
              <w:spacing w:line="264" w:lineRule="auto"/>
              <w:ind w:firstLine="240"/>
              <w:jc w:val="center"/>
              <w:rPr>
                <w:szCs w:val="21"/>
              </w:rPr>
            </w:pPr>
            <w:r>
              <w:rPr>
                <w:rFonts w:hint="eastAsia"/>
                <w:szCs w:val="21"/>
              </w:rPr>
              <w:t>-13.142027</w:t>
            </w:r>
          </w:p>
        </w:tc>
        <w:tc>
          <w:tcPr>
            <w:tcW w:w="1989" w:type="dxa"/>
            <w:gridSpan w:val="2"/>
            <w:tcBorders>
              <w:top w:val="single" w:sz="8" w:space="0" w:color="auto"/>
              <w:left w:val="single" w:sz="4" w:space="0" w:color="FFFFFF"/>
              <w:bottom w:val="single" w:sz="4" w:space="0" w:color="FFFFFF"/>
              <w:right w:val="nil"/>
            </w:tcBorders>
          </w:tcPr>
          <w:p w14:paraId="101B154F" w14:textId="77777777" w:rsidR="00EE315F" w:rsidRDefault="00204804">
            <w:pPr>
              <w:spacing w:line="264" w:lineRule="auto"/>
              <w:ind w:firstLine="240"/>
              <w:jc w:val="center"/>
              <w:rPr>
                <w:szCs w:val="21"/>
              </w:rPr>
            </w:pPr>
            <w:r>
              <w:rPr>
                <w:rFonts w:hint="eastAsia"/>
                <w:szCs w:val="21"/>
              </w:rPr>
              <w:t>7.397465</w:t>
            </w:r>
          </w:p>
        </w:tc>
      </w:tr>
      <w:tr w:rsidR="00EE315F" w14:paraId="24B8EED5" w14:textId="7777777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0A12135" w14:textId="77777777" w:rsidR="00EE315F" w:rsidRDefault="00204804">
            <w:pPr>
              <w:spacing w:line="264" w:lineRule="auto"/>
              <w:ind w:firstLine="240"/>
              <w:jc w:val="center"/>
              <w:rPr>
                <w:szCs w:val="21"/>
              </w:rPr>
            </w:pPr>
            <w:r>
              <w:rPr>
                <w:rFonts w:hint="eastAsia"/>
                <w:szCs w:val="21"/>
              </w:rPr>
              <w:t>353.595947</w:t>
            </w:r>
          </w:p>
        </w:tc>
        <w:tc>
          <w:tcPr>
            <w:tcW w:w="2197" w:type="dxa"/>
            <w:gridSpan w:val="2"/>
            <w:tcBorders>
              <w:top w:val="single" w:sz="4" w:space="0" w:color="FFFFFF"/>
              <w:left w:val="single" w:sz="4" w:space="0" w:color="FFFFFF"/>
              <w:bottom w:val="single" w:sz="4" w:space="0" w:color="FFFFFF"/>
              <w:right w:val="nil"/>
            </w:tcBorders>
          </w:tcPr>
          <w:p w14:paraId="4083985D" w14:textId="77777777" w:rsidR="00EE315F" w:rsidRDefault="00204804">
            <w:pPr>
              <w:spacing w:line="264" w:lineRule="auto"/>
              <w:ind w:firstLine="240"/>
              <w:jc w:val="center"/>
              <w:rPr>
                <w:szCs w:val="21"/>
              </w:rPr>
            </w:pPr>
            <w:r>
              <w:rPr>
                <w:rFonts w:hint="eastAsia"/>
                <w:szCs w:val="21"/>
              </w:rPr>
              <w:t>-1</w:t>
            </w:r>
            <w:r>
              <w:rPr>
                <w:szCs w:val="21"/>
              </w:rPr>
              <w:t>2</w:t>
            </w:r>
            <w:r>
              <w:rPr>
                <w:rFonts w:hint="eastAsia"/>
                <w:szCs w:val="21"/>
              </w:rPr>
              <w:t>.780120</w:t>
            </w:r>
          </w:p>
        </w:tc>
        <w:tc>
          <w:tcPr>
            <w:tcW w:w="1989" w:type="dxa"/>
            <w:gridSpan w:val="2"/>
            <w:tcBorders>
              <w:top w:val="single" w:sz="4" w:space="0" w:color="FFFFFF"/>
              <w:left w:val="single" w:sz="4" w:space="0" w:color="FFFFFF"/>
              <w:bottom w:val="single" w:sz="4" w:space="0" w:color="FFFFFF"/>
              <w:right w:val="nil"/>
            </w:tcBorders>
          </w:tcPr>
          <w:p w14:paraId="137904C6" w14:textId="77777777" w:rsidR="00EE315F" w:rsidRDefault="00204804">
            <w:pPr>
              <w:spacing w:line="264" w:lineRule="auto"/>
              <w:ind w:firstLine="240"/>
              <w:jc w:val="center"/>
              <w:rPr>
                <w:szCs w:val="21"/>
              </w:rPr>
            </w:pPr>
            <w:r>
              <w:rPr>
                <w:rFonts w:hint="eastAsia"/>
                <w:szCs w:val="21"/>
              </w:rPr>
              <w:t>10.618473</w:t>
            </w:r>
          </w:p>
        </w:tc>
      </w:tr>
      <w:tr w:rsidR="00EE315F" w14:paraId="329BB40B" w14:textId="7777777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A49B584" w14:textId="77777777" w:rsidR="00EE315F" w:rsidRDefault="00204804">
            <w:pPr>
              <w:spacing w:line="264" w:lineRule="auto"/>
              <w:ind w:firstLine="240"/>
              <w:jc w:val="center"/>
              <w:rPr>
                <w:szCs w:val="21"/>
              </w:rPr>
            </w:pPr>
            <w:r>
              <w:rPr>
                <w:rFonts w:hint="eastAsia"/>
                <w:szCs w:val="21"/>
              </w:rPr>
              <w:t>354.173584</w:t>
            </w:r>
          </w:p>
        </w:tc>
        <w:tc>
          <w:tcPr>
            <w:tcW w:w="2197" w:type="dxa"/>
            <w:gridSpan w:val="2"/>
            <w:tcBorders>
              <w:top w:val="single" w:sz="4" w:space="0" w:color="FFFFFF"/>
              <w:left w:val="single" w:sz="4" w:space="0" w:color="FFFFFF"/>
              <w:bottom w:val="single" w:sz="4" w:space="0" w:color="FFFFFF"/>
              <w:right w:val="nil"/>
            </w:tcBorders>
          </w:tcPr>
          <w:p w14:paraId="48C546D8" w14:textId="77777777" w:rsidR="00EE315F" w:rsidRDefault="00204804">
            <w:pPr>
              <w:spacing w:line="264" w:lineRule="auto"/>
              <w:ind w:firstLine="240"/>
              <w:jc w:val="center"/>
              <w:rPr>
                <w:szCs w:val="21"/>
              </w:rPr>
            </w:pPr>
            <w:r>
              <w:rPr>
                <w:rFonts w:hint="eastAsia"/>
                <w:szCs w:val="21"/>
              </w:rPr>
              <w:t>-12.851424</w:t>
            </w:r>
          </w:p>
        </w:tc>
        <w:tc>
          <w:tcPr>
            <w:tcW w:w="1989" w:type="dxa"/>
            <w:gridSpan w:val="2"/>
            <w:tcBorders>
              <w:top w:val="single" w:sz="4" w:space="0" w:color="FFFFFF"/>
              <w:left w:val="single" w:sz="4" w:space="0" w:color="FFFFFF"/>
              <w:bottom w:val="single" w:sz="4" w:space="0" w:color="FFFFFF"/>
              <w:right w:val="nil"/>
            </w:tcBorders>
          </w:tcPr>
          <w:p w14:paraId="533BA7A8" w14:textId="77777777" w:rsidR="00EE315F" w:rsidRDefault="00204804">
            <w:pPr>
              <w:spacing w:line="264" w:lineRule="auto"/>
              <w:ind w:firstLine="240"/>
              <w:jc w:val="center"/>
              <w:rPr>
                <w:szCs w:val="21"/>
              </w:rPr>
            </w:pPr>
            <w:r>
              <w:rPr>
                <w:rFonts w:hint="eastAsia"/>
                <w:szCs w:val="21"/>
              </w:rPr>
              <w:t>10.623569</w:t>
            </w:r>
          </w:p>
        </w:tc>
      </w:tr>
      <w:tr w:rsidR="00EE315F" w14:paraId="4646F8BE" w14:textId="7777777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12BFD6CC" w14:textId="77777777" w:rsidR="00EE315F" w:rsidRDefault="00204804">
            <w:pPr>
              <w:spacing w:line="264" w:lineRule="auto"/>
              <w:ind w:firstLine="240"/>
              <w:jc w:val="center"/>
              <w:rPr>
                <w:szCs w:val="21"/>
              </w:rPr>
            </w:pPr>
            <w:r>
              <w:rPr>
                <w:rFonts w:hint="eastAsia"/>
                <w:szCs w:val="21"/>
              </w:rPr>
              <w:t>354.185181</w:t>
            </w:r>
          </w:p>
        </w:tc>
        <w:tc>
          <w:tcPr>
            <w:tcW w:w="2197" w:type="dxa"/>
            <w:gridSpan w:val="2"/>
            <w:tcBorders>
              <w:top w:val="single" w:sz="4" w:space="0" w:color="FFFFFF"/>
              <w:left w:val="single" w:sz="4" w:space="0" w:color="FFFFFF"/>
              <w:bottom w:val="single" w:sz="4" w:space="0" w:color="FFFFFF"/>
              <w:right w:val="nil"/>
            </w:tcBorders>
          </w:tcPr>
          <w:p w14:paraId="64A002D5" w14:textId="77777777" w:rsidR="00EE315F" w:rsidRDefault="00204804">
            <w:pPr>
              <w:spacing w:line="264" w:lineRule="auto"/>
              <w:ind w:firstLine="240"/>
              <w:jc w:val="center"/>
              <w:rPr>
                <w:szCs w:val="21"/>
              </w:rPr>
            </w:pPr>
            <w:r>
              <w:rPr>
                <w:rFonts w:hint="eastAsia"/>
                <w:szCs w:val="21"/>
              </w:rPr>
              <w:t>-13.074629</w:t>
            </w:r>
          </w:p>
        </w:tc>
        <w:tc>
          <w:tcPr>
            <w:tcW w:w="1989" w:type="dxa"/>
            <w:gridSpan w:val="2"/>
            <w:tcBorders>
              <w:top w:val="single" w:sz="4" w:space="0" w:color="FFFFFF"/>
              <w:left w:val="single" w:sz="4" w:space="0" w:color="FFFFFF"/>
              <w:bottom w:val="single" w:sz="4" w:space="0" w:color="FFFFFF"/>
              <w:right w:val="nil"/>
            </w:tcBorders>
          </w:tcPr>
          <w:p w14:paraId="6999A474" w14:textId="77777777" w:rsidR="00EE315F" w:rsidRDefault="00204804">
            <w:pPr>
              <w:spacing w:line="264" w:lineRule="auto"/>
              <w:ind w:firstLine="240"/>
              <w:jc w:val="center"/>
              <w:rPr>
                <w:szCs w:val="21"/>
              </w:rPr>
            </w:pPr>
            <w:r>
              <w:rPr>
                <w:rFonts w:hint="eastAsia"/>
                <w:szCs w:val="21"/>
              </w:rPr>
              <w:t>7.833256</w:t>
            </w:r>
          </w:p>
        </w:tc>
      </w:tr>
      <w:tr w:rsidR="00EE315F" w14:paraId="5E8F017A" w14:textId="7777777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33E02C78" w14:textId="77777777" w:rsidR="00EE315F" w:rsidRDefault="00204804">
            <w:pPr>
              <w:spacing w:line="264" w:lineRule="auto"/>
              <w:ind w:firstLine="240"/>
              <w:jc w:val="center"/>
              <w:rPr>
                <w:szCs w:val="21"/>
              </w:rPr>
            </w:pPr>
            <w:r>
              <w:rPr>
                <w:rFonts w:hint="eastAsia"/>
                <w:szCs w:val="21"/>
              </w:rPr>
              <w:t>352.583618</w:t>
            </w:r>
          </w:p>
        </w:tc>
        <w:tc>
          <w:tcPr>
            <w:tcW w:w="2197" w:type="dxa"/>
            <w:gridSpan w:val="2"/>
            <w:tcBorders>
              <w:top w:val="single" w:sz="4" w:space="0" w:color="FFFFFF"/>
              <w:left w:val="single" w:sz="4" w:space="0" w:color="FFFFFF"/>
              <w:bottom w:val="single" w:sz="4" w:space="0" w:color="FFFFFF"/>
              <w:right w:val="nil"/>
            </w:tcBorders>
          </w:tcPr>
          <w:p w14:paraId="3A16D1CF" w14:textId="77777777" w:rsidR="00EE315F" w:rsidRDefault="00204804">
            <w:pPr>
              <w:spacing w:line="264" w:lineRule="auto"/>
              <w:ind w:firstLine="240"/>
              <w:jc w:val="center"/>
              <w:rPr>
                <w:szCs w:val="21"/>
              </w:rPr>
            </w:pPr>
            <w:r>
              <w:rPr>
                <w:rFonts w:hint="eastAsia"/>
                <w:szCs w:val="21"/>
              </w:rPr>
              <w:t>-13.130232</w:t>
            </w:r>
          </w:p>
        </w:tc>
        <w:tc>
          <w:tcPr>
            <w:tcW w:w="1989" w:type="dxa"/>
            <w:gridSpan w:val="2"/>
            <w:tcBorders>
              <w:top w:val="single" w:sz="4" w:space="0" w:color="FFFFFF"/>
              <w:left w:val="single" w:sz="4" w:space="0" w:color="FFFFFF"/>
              <w:bottom w:val="single" w:sz="4" w:space="0" w:color="FFFFFF"/>
              <w:right w:val="nil"/>
            </w:tcBorders>
          </w:tcPr>
          <w:p w14:paraId="187BC05A" w14:textId="77777777" w:rsidR="00EE315F" w:rsidRDefault="00204804">
            <w:pPr>
              <w:spacing w:line="264" w:lineRule="auto"/>
              <w:ind w:firstLine="240"/>
              <w:jc w:val="center"/>
              <w:rPr>
                <w:szCs w:val="21"/>
              </w:rPr>
            </w:pPr>
            <w:r>
              <w:rPr>
                <w:rFonts w:hint="eastAsia"/>
                <w:szCs w:val="21"/>
              </w:rPr>
              <w:t>8.258884</w:t>
            </w:r>
          </w:p>
        </w:tc>
      </w:tr>
      <w:tr w:rsidR="00EE315F" w14:paraId="1E3EFD21" w14:textId="77777777">
        <w:trPr>
          <w:gridAfter w:val="1"/>
          <w:wAfter w:w="38" w:type="dxa"/>
          <w:trHeight w:val="340"/>
        </w:trPr>
        <w:tc>
          <w:tcPr>
            <w:tcW w:w="1905" w:type="dxa"/>
            <w:tcBorders>
              <w:top w:val="single" w:sz="4" w:space="0" w:color="FFFFFF"/>
              <w:left w:val="single" w:sz="4" w:space="0" w:color="FFFFFF"/>
              <w:bottom w:val="single" w:sz="12" w:space="0" w:color="auto"/>
              <w:right w:val="single" w:sz="4" w:space="0" w:color="FFFFFF"/>
            </w:tcBorders>
            <w:vAlign w:val="center"/>
          </w:tcPr>
          <w:p w14:paraId="29BD282A" w14:textId="77777777" w:rsidR="00EE315F" w:rsidRDefault="0020480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58BAAB4C" w14:textId="77777777" w:rsidR="00EE315F" w:rsidRDefault="0020480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0C4A6CDC" w14:textId="77777777" w:rsidR="00EE315F" w:rsidRDefault="00204804">
            <w:pPr>
              <w:spacing w:line="264" w:lineRule="auto"/>
              <w:ind w:firstLine="240"/>
              <w:jc w:val="center"/>
              <w:rPr>
                <w:szCs w:val="21"/>
              </w:rPr>
            </w:pPr>
            <w:r>
              <w:rPr>
                <w:szCs w:val="21"/>
              </w:rPr>
              <w:t>…</w:t>
            </w:r>
          </w:p>
        </w:tc>
      </w:tr>
    </w:tbl>
    <w:p w14:paraId="7181A038" w14:textId="77777777" w:rsidR="00EE315F" w:rsidRDefault="00EE315F">
      <w:pPr>
        <w:snapToGrid w:val="0"/>
        <w:spacing w:after="120" w:line="300" w:lineRule="auto"/>
        <w:ind w:firstLineChars="200" w:firstLine="480"/>
        <w:jc w:val="center"/>
        <w:rPr>
          <w:szCs w:val="21"/>
        </w:rPr>
      </w:pPr>
    </w:p>
    <w:p w14:paraId="14EC7E41" w14:textId="77777777" w:rsidR="00EE315F" w:rsidRDefault="00204804">
      <w:pPr>
        <w:widowControl w:val="0"/>
        <w:spacing w:line="300" w:lineRule="auto"/>
        <w:jc w:val="center"/>
        <w:rPr>
          <w:rFonts w:ascii="Times New Roman" w:hAnsi="Times New Roman" w:cs="Times New Roman"/>
          <w:kern w:val="2"/>
          <w:sz w:val="21"/>
          <w:szCs w:val="21"/>
        </w:rPr>
      </w:pPr>
      <w:r>
        <w:rPr>
          <w:rFonts w:ascii="Times New Roman" w:hAnsi="Times New Roman" w:cs="Times New Roman"/>
          <w:kern w:val="2"/>
          <w:sz w:val="21"/>
          <w:szCs w:val="21"/>
        </w:rPr>
        <w:t>表</w:t>
      </w:r>
      <w:r>
        <w:rPr>
          <w:rFonts w:ascii="Times New Roman" w:hAnsi="Times New Roman" w:cs="Times New Roman" w:hint="eastAsia"/>
          <w:kern w:val="2"/>
          <w:sz w:val="21"/>
          <w:szCs w:val="21"/>
        </w:rPr>
        <w:t>5</w:t>
      </w:r>
      <w:r>
        <w:rPr>
          <w:rFonts w:ascii="Times New Roman" w:hAnsi="Times New Roman" w:cs="Times New Roman"/>
          <w:kern w:val="2"/>
          <w:sz w:val="21"/>
          <w:szCs w:val="21"/>
        </w:rPr>
        <w:t>.</w:t>
      </w:r>
      <w:r>
        <w:rPr>
          <w:rFonts w:ascii="Times New Roman" w:hAnsi="Times New Roman" w:cs="Times New Roman" w:hint="eastAsia"/>
          <w:kern w:val="2"/>
          <w:sz w:val="21"/>
          <w:szCs w:val="21"/>
        </w:rPr>
        <w:t>6</w:t>
      </w:r>
      <w:r>
        <w:rPr>
          <w:rFonts w:ascii="Times New Roman" w:hAnsi="Times New Roman" w:cs="Times New Roman"/>
          <w:kern w:val="2"/>
          <w:sz w:val="21"/>
          <w:szCs w:val="21"/>
        </w:rPr>
        <w:t xml:space="preserve"> </w:t>
      </w:r>
      <w:r>
        <w:rPr>
          <w:rFonts w:ascii="Times New Roman" w:hAnsi="Times New Roman" w:cs="Times New Roman" w:hint="eastAsia"/>
          <w:kern w:val="2"/>
          <w:sz w:val="21"/>
          <w:szCs w:val="21"/>
        </w:rPr>
        <w:t>巷道模型网格三角面索引数据示例</w:t>
      </w:r>
    </w:p>
    <w:p w14:paraId="4FB44B78" w14:textId="77777777" w:rsidR="00EE315F" w:rsidRDefault="00204804">
      <w:pPr>
        <w:widowControl w:val="0"/>
        <w:spacing w:line="300" w:lineRule="auto"/>
        <w:jc w:val="center"/>
        <w:rPr>
          <w:rFonts w:ascii="Times New Roman" w:hAnsi="Times New Roman" w:cs="Times New Roman"/>
          <w:kern w:val="2"/>
          <w:sz w:val="21"/>
          <w:szCs w:val="21"/>
        </w:rPr>
      </w:pPr>
      <w:r>
        <w:rPr>
          <w:rFonts w:ascii="Times New Roman" w:hAnsi="Times New Roman" w:cs="Times New Roman"/>
          <w:kern w:val="2"/>
          <w:sz w:val="21"/>
          <w:szCs w:val="21"/>
        </w:rPr>
        <w:t xml:space="preserve">Table </w:t>
      </w:r>
      <w:r>
        <w:rPr>
          <w:rFonts w:ascii="Times New Roman" w:hAnsi="Times New Roman" w:cs="Times New Roman" w:hint="eastAsia"/>
          <w:kern w:val="2"/>
          <w:sz w:val="21"/>
          <w:szCs w:val="21"/>
        </w:rPr>
        <w:t>5</w:t>
      </w:r>
      <w:r>
        <w:rPr>
          <w:rFonts w:ascii="Times New Roman" w:hAnsi="Times New Roman" w:cs="Times New Roman"/>
          <w:kern w:val="2"/>
          <w:sz w:val="21"/>
          <w:szCs w:val="21"/>
        </w:rPr>
        <w:t>.</w:t>
      </w:r>
      <w:r>
        <w:rPr>
          <w:rFonts w:ascii="Times New Roman" w:hAnsi="Times New Roman" w:cs="Times New Roman" w:hint="eastAsia"/>
          <w:kern w:val="2"/>
          <w:sz w:val="21"/>
          <w:szCs w:val="21"/>
        </w:rPr>
        <w:t>6</w:t>
      </w:r>
      <w:r>
        <w:rPr>
          <w:rFonts w:ascii="Times New Roman" w:hAnsi="Times New Roman" w:cs="Times New Roman"/>
          <w:kern w:val="2"/>
          <w:sz w:val="21"/>
          <w:szCs w:val="21"/>
        </w:rPr>
        <w:t xml:space="preserve">Example of Triangle Index Data for Tunnel Model Grid  </w:t>
      </w:r>
    </w:p>
    <w:tbl>
      <w:tblPr>
        <w:tblW w:w="6462" w:type="dxa"/>
        <w:tblInd w:w="85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4A0" w:firstRow="1" w:lastRow="0" w:firstColumn="1" w:lastColumn="0" w:noHBand="0" w:noVBand="1"/>
      </w:tblPr>
      <w:tblGrid>
        <w:gridCol w:w="2238"/>
        <w:gridCol w:w="38"/>
        <w:gridCol w:w="2159"/>
        <w:gridCol w:w="38"/>
        <w:gridCol w:w="1951"/>
        <w:gridCol w:w="38"/>
      </w:tblGrid>
      <w:tr w:rsidR="00EE315F" w14:paraId="34F0EFDA" w14:textId="77777777">
        <w:trPr>
          <w:trHeight w:val="716"/>
        </w:trPr>
        <w:tc>
          <w:tcPr>
            <w:tcW w:w="2276" w:type="dxa"/>
            <w:gridSpan w:val="2"/>
            <w:tcBorders>
              <w:top w:val="single" w:sz="12" w:space="0" w:color="auto"/>
              <w:left w:val="nil"/>
              <w:right w:val="single" w:sz="4" w:space="0" w:color="FFFFFF"/>
            </w:tcBorders>
            <w:vAlign w:val="center"/>
          </w:tcPr>
          <w:p w14:paraId="2EF94B32" w14:textId="77777777" w:rsidR="00EE315F" w:rsidRDefault="00204804">
            <w:pPr>
              <w:spacing w:line="264" w:lineRule="auto"/>
              <w:ind w:firstLine="240"/>
              <w:jc w:val="center"/>
              <w:rPr>
                <w:szCs w:val="21"/>
              </w:rPr>
            </w:pPr>
            <w:r>
              <w:rPr>
                <w:rFonts w:hint="eastAsia"/>
                <w:szCs w:val="21"/>
              </w:rPr>
              <w:t>complex</w:t>
            </w:r>
            <w:r>
              <w:rPr>
                <w:szCs w:val="21"/>
              </w:rPr>
              <w:t xml:space="preserve"> Index</w:t>
            </w:r>
            <w:r>
              <w:rPr>
                <w:rFonts w:hint="eastAsia"/>
                <w:szCs w:val="21"/>
              </w:rPr>
              <w:t>1</w:t>
            </w:r>
          </w:p>
        </w:tc>
        <w:tc>
          <w:tcPr>
            <w:tcW w:w="2197" w:type="dxa"/>
            <w:gridSpan w:val="2"/>
            <w:tcBorders>
              <w:top w:val="single" w:sz="12" w:space="0" w:color="auto"/>
              <w:left w:val="single" w:sz="4" w:space="0" w:color="FFFFFF"/>
              <w:right w:val="nil"/>
            </w:tcBorders>
            <w:vAlign w:val="center"/>
          </w:tcPr>
          <w:p w14:paraId="2CC67E34" w14:textId="77777777" w:rsidR="00EE315F" w:rsidRDefault="00204804">
            <w:pPr>
              <w:pStyle w:val="af4"/>
              <w:pBdr>
                <w:bottom w:val="none" w:sz="0" w:space="0" w:color="auto"/>
              </w:pBdr>
              <w:tabs>
                <w:tab w:val="clear" w:pos="4153"/>
                <w:tab w:val="clear" w:pos="8306"/>
              </w:tabs>
              <w:snapToGrid/>
              <w:spacing w:line="264" w:lineRule="auto"/>
              <w:ind w:firstLine="210"/>
              <w:rPr>
                <w:sz w:val="21"/>
                <w:szCs w:val="21"/>
              </w:rPr>
            </w:pPr>
            <w:r>
              <w:rPr>
                <w:sz w:val="21"/>
                <w:szCs w:val="21"/>
              </w:rPr>
              <w:t>complex Index</w:t>
            </w:r>
            <w:r>
              <w:rPr>
                <w:rFonts w:hint="eastAsia"/>
                <w:sz w:val="21"/>
                <w:szCs w:val="21"/>
              </w:rPr>
              <w:t>2</w:t>
            </w:r>
          </w:p>
        </w:tc>
        <w:tc>
          <w:tcPr>
            <w:tcW w:w="1989" w:type="dxa"/>
            <w:gridSpan w:val="2"/>
            <w:tcBorders>
              <w:top w:val="single" w:sz="12" w:space="0" w:color="auto"/>
              <w:left w:val="single" w:sz="4" w:space="0" w:color="FFFFFF"/>
              <w:right w:val="nil"/>
            </w:tcBorders>
            <w:vAlign w:val="center"/>
          </w:tcPr>
          <w:p w14:paraId="55E45DD7" w14:textId="77777777" w:rsidR="00EE315F" w:rsidRDefault="00204804">
            <w:pPr>
              <w:pStyle w:val="af4"/>
              <w:pBdr>
                <w:bottom w:val="none" w:sz="0" w:space="0" w:color="auto"/>
              </w:pBdr>
              <w:tabs>
                <w:tab w:val="clear" w:pos="4153"/>
                <w:tab w:val="clear" w:pos="8306"/>
              </w:tabs>
              <w:snapToGrid/>
              <w:spacing w:line="264" w:lineRule="auto"/>
              <w:ind w:firstLine="210"/>
              <w:rPr>
                <w:sz w:val="21"/>
                <w:szCs w:val="21"/>
              </w:rPr>
            </w:pPr>
            <w:r>
              <w:rPr>
                <w:sz w:val="21"/>
                <w:szCs w:val="21"/>
              </w:rPr>
              <w:t>complex Index</w:t>
            </w:r>
            <w:r>
              <w:rPr>
                <w:rFonts w:hint="eastAsia"/>
                <w:sz w:val="21"/>
                <w:szCs w:val="21"/>
              </w:rPr>
              <w:t>3</w:t>
            </w:r>
          </w:p>
        </w:tc>
      </w:tr>
      <w:tr w:rsidR="00EE315F" w14:paraId="6B1229E2" w14:textId="77777777">
        <w:trPr>
          <w:gridAfter w:val="1"/>
          <w:wAfter w:w="38" w:type="dxa"/>
          <w:trHeight w:val="340"/>
        </w:trPr>
        <w:tc>
          <w:tcPr>
            <w:tcW w:w="2238" w:type="dxa"/>
            <w:tcBorders>
              <w:top w:val="single" w:sz="8" w:space="0" w:color="auto"/>
              <w:left w:val="single" w:sz="4" w:space="0" w:color="FFFFFF"/>
              <w:bottom w:val="single" w:sz="4" w:space="0" w:color="FFFFFF"/>
              <w:right w:val="single" w:sz="4" w:space="0" w:color="FFFFFF"/>
            </w:tcBorders>
            <w:vAlign w:val="center"/>
          </w:tcPr>
          <w:p w14:paraId="7BE08660" w14:textId="77777777" w:rsidR="00EE315F" w:rsidRDefault="00204804">
            <w:pPr>
              <w:spacing w:line="264" w:lineRule="auto"/>
              <w:ind w:firstLine="240"/>
              <w:rPr>
                <w:szCs w:val="21"/>
              </w:rPr>
            </w:pPr>
            <w:r>
              <w:rPr>
                <w:rFonts w:hint="eastAsia"/>
                <w:szCs w:val="21"/>
              </w:rPr>
              <w:t>757/2159/1462</w:t>
            </w:r>
          </w:p>
        </w:tc>
        <w:tc>
          <w:tcPr>
            <w:tcW w:w="2197" w:type="dxa"/>
            <w:gridSpan w:val="2"/>
            <w:tcBorders>
              <w:top w:val="single" w:sz="8" w:space="0" w:color="auto"/>
              <w:left w:val="single" w:sz="4" w:space="0" w:color="FFFFFF"/>
              <w:bottom w:val="single" w:sz="4" w:space="0" w:color="FFFFFF"/>
              <w:right w:val="nil"/>
            </w:tcBorders>
          </w:tcPr>
          <w:p w14:paraId="6F8FFAE5" w14:textId="77777777" w:rsidR="00EE315F" w:rsidRDefault="00204804">
            <w:pPr>
              <w:spacing w:line="264" w:lineRule="auto"/>
              <w:ind w:firstLine="240"/>
              <w:jc w:val="center"/>
              <w:rPr>
                <w:szCs w:val="21"/>
              </w:rPr>
            </w:pPr>
            <w:r>
              <w:rPr>
                <w:rFonts w:hint="eastAsia"/>
                <w:szCs w:val="21"/>
              </w:rPr>
              <w:t>756/2155/1426</w:t>
            </w:r>
          </w:p>
        </w:tc>
        <w:tc>
          <w:tcPr>
            <w:tcW w:w="1989" w:type="dxa"/>
            <w:gridSpan w:val="2"/>
            <w:tcBorders>
              <w:top w:val="single" w:sz="8" w:space="0" w:color="auto"/>
              <w:left w:val="single" w:sz="4" w:space="0" w:color="FFFFFF"/>
              <w:bottom w:val="single" w:sz="4" w:space="0" w:color="FFFFFF"/>
              <w:right w:val="nil"/>
            </w:tcBorders>
          </w:tcPr>
          <w:p w14:paraId="0199244C" w14:textId="77777777" w:rsidR="00EE315F" w:rsidRDefault="00204804">
            <w:pPr>
              <w:spacing w:line="264" w:lineRule="auto"/>
              <w:ind w:firstLine="240"/>
              <w:jc w:val="center"/>
              <w:rPr>
                <w:szCs w:val="21"/>
              </w:rPr>
            </w:pPr>
            <w:r>
              <w:rPr>
                <w:rFonts w:hint="eastAsia"/>
                <w:szCs w:val="21"/>
              </w:rPr>
              <w:t>775/2209/1494</w:t>
            </w:r>
          </w:p>
        </w:tc>
      </w:tr>
      <w:tr w:rsidR="00EE315F" w14:paraId="294FD0EA" w14:textId="77777777">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7FEB0C6F" w14:textId="77777777" w:rsidR="00EE315F" w:rsidRDefault="00204804">
            <w:pPr>
              <w:spacing w:line="264" w:lineRule="auto"/>
              <w:ind w:firstLine="240"/>
              <w:rPr>
                <w:szCs w:val="21"/>
              </w:rPr>
            </w:pPr>
            <w:r>
              <w:rPr>
                <w:rFonts w:hint="eastAsia"/>
                <w:szCs w:val="21"/>
              </w:rPr>
              <w:t>777/2217/1495</w:t>
            </w:r>
          </w:p>
        </w:tc>
        <w:tc>
          <w:tcPr>
            <w:tcW w:w="2197" w:type="dxa"/>
            <w:gridSpan w:val="2"/>
            <w:tcBorders>
              <w:top w:val="single" w:sz="4" w:space="0" w:color="FFFFFF"/>
              <w:left w:val="single" w:sz="4" w:space="0" w:color="FFFFFF"/>
              <w:bottom w:val="single" w:sz="4" w:space="0" w:color="FFFFFF"/>
              <w:right w:val="nil"/>
            </w:tcBorders>
          </w:tcPr>
          <w:p w14:paraId="7748EBDE" w14:textId="77777777" w:rsidR="00EE315F" w:rsidRDefault="00204804">
            <w:pPr>
              <w:spacing w:line="264" w:lineRule="auto"/>
              <w:ind w:firstLine="240"/>
              <w:jc w:val="center"/>
              <w:rPr>
                <w:szCs w:val="21"/>
              </w:rPr>
            </w:pPr>
            <w:r>
              <w:rPr>
                <w:rFonts w:hint="eastAsia"/>
                <w:szCs w:val="21"/>
              </w:rPr>
              <w:t>775/2210/1496</w:t>
            </w:r>
          </w:p>
        </w:tc>
        <w:tc>
          <w:tcPr>
            <w:tcW w:w="1989" w:type="dxa"/>
            <w:gridSpan w:val="2"/>
            <w:tcBorders>
              <w:top w:val="single" w:sz="4" w:space="0" w:color="FFFFFF"/>
              <w:left w:val="single" w:sz="4" w:space="0" w:color="FFFFFF"/>
              <w:bottom w:val="single" w:sz="4" w:space="0" w:color="FFFFFF"/>
              <w:right w:val="nil"/>
            </w:tcBorders>
          </w:tcPr>
          <w:p w14:paraId="438D9311" w14:textId="77777777" w:rsidR="00EE315F" w:rsidRDefault="00204804">
            <w:pPr>
              <w:spacing w:line="264" w:lineRule="auto"/>
              <w:ind w:firstLine="240"/>
              <w:jc w:val="center"/>
              <w:rPr>
                <w:szCs w:val="21"/>
              </w:rPr>
            </w:pPr>
            <w:r>
              <w:rPr>
                <w:rFonts w:hint="eastAsia"/>
                <w:szCs w:val="21"/>
              </w:rPr>
              <w:t>756/2156/1497</w:t>
            </w:r>
          </w:p>
        </w:tc>
      </w:tr>
      <w:tr w:rsidR="00EE315F" w14:paraId="368FB2BC" w14:textId="77777777">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2021FB55" w14:textId="77777777" w:rsidR="00EE315F" w:rsidRDefault="00204804">
            <w:pPr>
              <w:spacing w:line="264" w:lineRule="auto"/>
              <w:ind w:firstLine="240"/>
              <w:jc w:val="center"/>
              <w:rPr>
                <w:szCs w:val="21"/>
              </w:rPr>
            </w:pPr>
            <w:r>
              <w:rPr>
                <w:rFonts w:hint="eastAsia"/>
                <w:szCs w:val="21"/>
              </w:rPr>
              <w:t>756/2156/1498</w:t>
            </w:r>
          </w:p>
        </w:tc>
        <w:tc>
          <w:tcPr>
            <w:tcW w:w="2197" w:type="dxa"/>
            <w:gridSpan w:val="2"/>
            <w:tcBorders>
              <w:top w:val="single" w:sz="4" w:space="0" w:color="FFFFFF"/>
              <w:left w:val="single" w:sz="4" w:space="0" w:color="FFFFFF"/>
              <w:bottom w:val="single" w:sz="4" w:space="0" w:color="FFFFFF"/>
              <w:right w:val="nil"/>
            </w:tcBorders>
          </w:tcPr>
          <w:p w14:paraId="52B3A74C" w14:textId="77777777" w:rsidR="00EE315F" w:rsidRDefault="00204804">
            <w:pPr>
              <w:spacing w:line="264" w:lineRule="auto"/>
              <w:ind w:firstLine="240"/>
              <w:jc w:val="center"/>
              <w:rPr>
                <w:szCs w:val="21"/>
              </w:rPr>
            </w:pPr>
            <w:r>
              <w:rPr>
                <w:rFonts w:hint="eastAsia"/>
                <w:szCs w:val="21"/>
              </w:rPr>
              <w:t>758/2163/1485</w:t>
            </w:r>
          </w:p>
        </w:tc>
        <w:tc>
          <w:tcPr>
            <w:tcW w:w="1989" w:type="dxa"/>
            <w:gridSpan w:val="2"/>
            <w:tcBorders>
              <w:top w:val="single" w:sz="4" w:space="0" w:color="FFFFFF"/>
              <w:left w:val="single" w:sz="4" w:space="0" w:color="FFFFFF"/>
              <w:bottom w:val="single" w:sz="4" w:space="0" w:color="FFFFFF"/>
              <w:right w:val="nil"/>
            </w:tcBorders>
          </w:tcPr>
          <w:p w14:paraId="5125EA05" w14:textId="77777777" w:rsidR="00EE315F" w:rsidRDefault="00204804">
            <w:pPr>
              <w:spacing w:line="264" w:lineRule="auto"/>
              <w:ind w:firstLine="240"/>
              <w:jc w:val="center"/>
              <w:rPr>
                <w:szCs w:val="21"/>
              </w:rPr>
            </w:pPr>
            <w:r>
              <w:rPr>
                <w:rFonts w:hint="eastAsia"/>
                <w:szCs w:val="21"/>
              </w:rPr>
              <w:t>777/2217/1499</w:t>
            </w:r>
          </w:p>
        </w:tc>
      </w:tr>
      <w:tr w:rsidR="00EE315F" w14:paraId="65D6EEB8" w14:textId="77777777">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4990321B" w14:textId="77777777" w:rsidR="00EE315F" w:rsidRDefault="00204804">
            <w:pPr>
              <w:spacing w:line="264" w:lineRule="auto"/>
              <w:ind w:firstLine="240"/>
              <w:jc w:val="center"/>
              <w:rPr>
                <w:szCs w:val="21"/>
              </w:rPr>
            </w:pPr>
            <w:r>
              <w:rPr>
                <w:rFonts w:hint="eastAsia"/>
                <w:szCs w:val="21"/>
              </w:rPr>
              <w:t>778/2221/1500</w:t>
            </w:r>
          </w:p>
        </w:tc>
        <w:tc>
          <w:tcPr>
            <w:tcW w:w="2197" w:type="dxa"/>
            <w:gridSpan w:val="2"/>
            <w:tcBorders>
              <w:top w:val="single" w:sz="4" w:space="0" w:color="FFFFFF"/>
              <w:left w:val="single" w:sz="4" w:space="0" w:color="FFFFFF"/>
              <w:bottom w:val="single" w:sz="4" w:space="0" w:color="FFFFFF"/>
              <w:right w:val="nil"/>
            </w:tcBorders>
          </w:tcPr>
          <w:p w14:paraId="3BDF0456" w14:textId="77777777" w:rsidR="00EE315F" w:rsidRDefault="00204804">
            <w:pPr>
              <w:spacing w:line="264" w:lineRule="auto"/>
              <w:ind w:firstLine="240"/>
              <w:jc w:val="center"/>
              <w:rPr>
                <w:szCs w:val="21"/>
              </w:rPr>
            </w:pPr>
            <w:r>
              <w:rPr>
                <w:rFonts w:hint="eastAsia"/>
                <w:szCs w:val="21"/>
              </w:rPr>
              <w:t>777/2218/1493</w:t>
            </w:r>
          </w:p>
        </w:tc>
        <w:tc>
          <w:tcPr>
            <w:tcW w:w="1989" w:type="dxa"/>
            <w:gridSpan w:val="2"/>
            <w:tcBorders>
              <w:top w:val="single" w:sz="4" w:space="0" w:color="FFFFFF"/>
              <w:left w:val="single" w:sz="4" w:space="0" w:color="FFFFFF"/>
              <w:bottom w:val="single" w:sz="4" w:space="0" w:color="FFFFFF"/>
              <w:right w:val="nil"/>
            </w:tcBorders>
          </w:tcPr>
          <w:p w14:paraId="75B61880" w14:textId="77777777" w:rsidR="00EE315F" w:rsidRDefault="00204804">
            <w:pPr>
              <w:spacing w:line="264" w:lineRule="auto"/>
              <w:ind w:firstLine="240"/>
              <w:jc w:val="center"/>
              <w:rPr>
                <w:szCs w:val="21"/>
              </w:rPr>
            </w:pPr>
            <w:r>
              <w:rPr>
                <w:rFonts w:hint="eastAsia"/>
                <w:szCs w:val="21"/>
              </w:rPr>
              <w:t>758/2164/1426</w:t>
            </w:r>
          </w:p>
        </w:tc>
      </w:tr>
      <w:tr w:rsidR="00EE315F" w14:paraId="4ACC9B85" w14:textId="77777777">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2FA2963F" w14:textId="77777777" w:rsidR="00EE315F" w:rsidRDefault="00204804">
            <w:pPr>
              <w:spacing w:line="264" w:lineRule="auto"/>
              <w:ind w:firstLine="240"/>
              <w:jc w:val="center"/>
              <w:rPr>
                <w:szCs w:val="21"/>
              </w:rPr>
            </w:pPr>
            <w:r>
              <w:rPr>
                <w:rFonts w:hint="eastAsia"/>
                <w:szCs w:val="21"/>
              </w:rPr>
              <w:t>758/2164/1426</w:t>
            </w:r>
          </w:p>
        </w:tc>
        <w:tc>
          <w:tcPr>
            <w:tcW w:w="2197" w:type="dxa"/>
            <w:gridSpan w:val="2"/>
            <w:tcBorders>
              <w:top w:val="single" w:sz="4" w:space="0" w:color="FFFFFF"/>
              <w:left w:val="single" w:sz="4" w:space="0" w:color="FFFFFF"/>
              <w:bottom w:val="single" w:sz="4" w:space="0" w:color="FFFFFF"/>
              <w:right w:val="nil"/>
            </w:tcBorders>
          </w:tcPr>
          <w:p w14:paraId="0B6AB699" w14:textId="77777777" w:rsidR="00EE315F" w:rsidRDefault="00204804">
            <w:pPr>
              <w:spacing w:line="264" w:lineRule="auto"/>
              <w:ind w:firstLine="240"/>
              <w:jc w:val="center"/>
              <w:rPr>
                <w:szCs w:val="21"/>
              </w:rPr>
            </w:pPr>
            <w:r>
              <w:rPr>
                <w:rFonts w:hint="eastAsia"/>
                <w:szCs w:val="21"/>
              </w:rPr>
              <w:t>759/2167/1435</w:t>
            </w:r>
          </w:p>
        </w:tc>
        <w:tc>
          <w:tcPr>
            <w:tcW w:w="1989" w:type="dxa"/>
            <w:gridSpan w:val="2"/>
            <w:tcBorders>
              <w:top w:val="single" w:sz="4" w:space="0" w:color="FFFFFF"/>
              <w:left w:val="single" w:sz="4" w:space="0" w:color="FFFFFF"/>
              <w:bottom w:val="single" w:sz="4" w:space="0" w:color="FFFFFF"/>
              <w:right w:val="nil"/>
            </w:tcBorders>
          </w:tcPr>
          <w:p w14:paraId="17EBC40B" w14:textId="77777777" w:rsidR="00EE315F" w:rsidRDefault="00204804">
            <w:pPr>
              <w:spacing w:line="264" w:lineRule="auto"/>
              <w:ind w:firstLine="240"/>
              <w:jc w:val="center"/>
              <w:rPr>
                <w:szCs w:val="21"/>
              </w:rPr>
            </w:pPr>
            <w:r>
              <w:rPr>
                <w:rFonts w:hint="eastAsia"/>
                <w:szCs w:val="21"/>
              </w:rPr>
              <w:t>778/2221/1500</w:t>
            </w:r>
          </w:p>
        </w:tc>
      </w:tr>
      <w:tr w:rsidR="00EE315F" w14:paraId="7B1DA2E1" w14:textId="77777777">
        <w:trPr>
          <w:gridAfter w:val="1"/>
          <w:wAfter w:w="38" w:type="dxa"/>
          <w:trHeight w:val="340"/>
        </w:trPr>
        <w:tc>
          <w:tcPr>
            <w:tcW w:w="2238" w:type="dxa"/>
            <w:tcBorders>
              <w:top w:val="single" w:sz="4" w:space="0" w:color="FFFFFF"/>
              <w:left w:val="single" w:sz="4" w:space="0" w:color="FFFFFF"/>
              <w:bottom w:val="single" w:sz="12" w:space="0" w:color="auto"/>
              <w:right w:val="single" w:sz="4" w:space="0" w:color="FFFFFF"/>
            </w:tcBorders>
            <w:vAlign w:val="center"/>
          </w:tcPr>
          <w:p w14:paraId="43BB8457" w14:textId="77777777" w:rsidR="00EE315F" w:rsidRDefault="0020480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0BD0D50D" w14:textId="77777777" w:rsidR="00EE315F" w:rsidRDefault="0020480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658A0639" w14:textId="77777777" w:rsidR="00EE315F" w:rsidRDefault="00204804">
            <w:pPr>
              <w:spacing w:line="264" w:lineRule="auto"/>
              <w:ind w:firstLine="240"/>
              <w:jc w:val="center"/>
              <w:rPr>
                <w:szCs w:val="21"/>
              </w:rPr>
            </w:pPr>
            <w:r>
              <w:rPr>
                <w:szCs w:val="21"/>
              </w:rPr>
              <w:t>…</w:t>
            </w:r>
          </w:p>
        </w:tc>
      </w:tr>
    </w:tbl>
    <w:p w14:paraId="77AD0916" w14:textId="77777777" w:rsidR="00EE315F" w:rsidRDefault="00EE315F">
      <w:pPr>
        <w:snapToGrid w:val="0"/>
        <w:spacing w:after="120" w:line="300" w:lineRule="auto"/>
        <w:rPr>
          <w:rFonts w:ascii="Cambria Math" w:hAnsi="Cambria Math"/>
        </w:rPr>
      </w:pPr>
    </w:p>
    <w:p w14:paraId="11CA14A9"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通过</w:t>
      </w:r>
      <w:r>
        <w:rPr>
          <w:rFonts w:ascii="Times New Roman" w:hAnsi="Times New Roman" w:cs="Times New Roman" w:hint="eastAsia"/>
          <w:kern w:val="2"/>
        </w:rPr>
        <w:t xml:space="preserve"> MeshLab </w:t>
      </w:r>
      <w:r>
        <w:rPr>
          <w:rFonts w:ascii="Times New Roman" w:hAnsi="Times New Roman" w:cs="Times New Roman" w:hint="eastAsia"/>
          <w:kern w:val="2"/>
        </w:rPr>
        <w:t>软件展示网格模型，能够帮助我们直观地验证网格的生成质量，并进一步优化网格结构，确保后续分析和应用的准确性。</w:t>
      </w:r>
    </w:p>
    <w:p w14:paraId="7F2DE3F7" w14:textId="77777777" w:rsidR="00EE315F" w:rsidRDefault="00204804">
      <w:pPr>
        <w:keepNext/>
        <w:keepLines/>
        <w:snapToGrid w:val="0"/>
        <w:spacing w:before="120" w:after="120" w:line="360" w:lineRule="auto"/>
        <w:outlineLvl w:val="2"/>
        <w:rPr>
          <w:rFonts w:eastAsia="黑体"/>
          <w:bCs/>
        </w:rPr>
      </w:pPr>
      <w:bookmarkStart w:id="215" w:name="_Toc192629386"/>
      <w:r>
        <w:rPr>
          <w:rFonts w:eastAsia="黑体" w:hint="eastAsia"/>
          <w:bCs/>
        </w:rPr>
        <w:t>5</w:t>
      </w:r>
      <w:r>
        <w:rPr>
          <w:rFonts w:eastAsia="黑体"/>
          <w:bCs/>
        </w:rPr>
        <w:t>.</w:t>
      </w:r>
      <w:r>
        <w:rPr>
          <w:rFonts w:eastAsia="黑体" w:hint="eastAsia"/>
          <w:bCs/>
        </w:rPr>
        <w:t xml:space="preserve">2.2 </w:t>
      </w:r>
      <w:r>
        <w:rPr>
          <w:rFonts w:eastAsia="黑体" w:hint="eastAsia"/>
          <w:bCs/>
        </w:rPr>
        <w:t>可视化应用实例</w:t>
      </w:r>
      <w:bookmarkEnd w:id="215"/>
    </w:p>
    <w:p w14:paraId="73A3D7F2" w14:textId="77777777" w:rsidR="00EE315F" w:rsidDel="00674E18" w:rsidRDefault="00204804">
      <w:pPr>
        <w:widowControl w:val="0"/>
        <w:snapToGrid w:val="0"/>
        <w:spacing w:before="120" w:line="300" w:lineRule="auto"/>
        <w:ind w:firstLineChars="200" w:firstLine="480"/>
        <w:jc w:val="both"/>
        <w:rPr>
          <w:del w:id="216" w:author="颖旺 赵" w:date="2025-03-17T22:56:00Z"/>
          <w:rFonts w:ascii="Times New Roman" w:hAnsi="Times New Roman" w:cs="Times New Roman"/>
          <w:kern w:val="2"/>
        </w:rPr>
      </w:pPr>
      <w:bookmarkStart w:id="217" w:name="OLE_LINK21"/>
      <w:r>
        <w:rPr>
          <w:rFonts w:ascii="Times New Roman" w:hAnsi="Times New Roman" w:cs="Times New Roman"/>
          <w:kern w:val="2"/>
        </w:rPr>
        <w:t>本文以</w:t>
      </w:r>
      <w:proofErr w:type="gramStart"/>
      <w:r>
        <w:rPr>
          <w:rFonts w:ascii="Times New Roman" w:hAnsi="Times New Roman" w:cs="Times New Roman"/>
          <w:kern w:val="2"/>
        </w:rPr>
        <w:t>邢台某</w:t>
      </w:r>
      <w:proofErr w:type="gramEnd"/>
      <w:r>
        <w:rPr>
          <w:rFonts w:ascii="Times New Roman" w:hAnsi="Times New Roman" w:cs="Times New Roman"/>
          <w:kern w:val="2"/>
        </w:rPr>
        <w:t>矿区作为具体研究对象</w:t>
      </w:r>
      <w:bookmarkEnd w:id="217"/>
      <w:r>
        <w:rPr>
          <w:rFonts w:ascii="Times New Roman" w:hAnsi="Times New Roman" w:cs="Times New Roman" w:hint="eastAsia"/>
          <w:kern w:val="2"/>
        </w:rPr>
        <w:t>，</w:t>
      </w:r>
      <w:r>
        <w:rPr>
          <w:rFonts w:ascii="Times New Roman" w:hAnsi="Times New Roman" w:cs="Times New Roman"/>
          <w:kern w:val="2"/>
        </w:rPr>
        <w:t>基于</w:t>
      </w:r>
      <w:r>
        <w:rPr>
          <w:rFonts w:ascii="Times New Roman" w:hAnsi="Times New Roman" w:cs="Times New Roman"/>
          <w:kern w:val="2"/>
        </w:rPr>
        <w:t>WebGL</w:t>
      </w:r>
      <w:r>
        <w:rPr>
          <w:rFonts w:ascii="Times New Roman" w:hAnsi="Times New Roman" w:cs="Times New Roman"/>
          <w:kern w:val="2"/>
        </w:rPr>
        <w:t>技术开发</w:t>
      </w:r>
      <w:r>
        <w:rPr>
          <w:rFonts w:ascii="Times New Roman" w:hAnsi="Times New Roman" w:cs="Times New Roman" w:hint="eastAsia"/>
          <w:kern w:val="2"/>
        </w:rPr>
        <w:t>了</w:t>
      </w:r>
      <w:r>
        <w:rPr>
          <w:rFonts w:ascii="Times New Roman" w:hAnsi="Times New Roman" w:cs="Times New Roman"/>
          <w:kern w:val="2"/>
        </w:rPr>
        <w:t>交互式三维地质模型可视化系统，</w:t>
      </w:r>
      <w:r>
        <w:rPr>
          <w:rFonts w:ascii="Times New Roman" w:hAnsi="Times New Roman" w:cs="Times New Roman" w:hint="eastAsia"/>
          <w:kern w:val="2"/>
        </w:rPr>
        <w:t>对于</w:t>
      </w:r>
      <w:r>
        <w:rPr>
          <w:rFonts w:ascii="Times New Roman" w:hAnsi="Times New Roman" w:cs="Times New Roman"/>
          <w:kern w:val="2"/>
        </w:rPr>
        <w:t>地层</w:t>
      </w:r>
      <w:r>
        <w:rPr>
          <w:rFonts w:ascii="Times New Roman" w:hAnsi="Times New Roman" w:cs="Times New Roman" w:hint="eastAsia"/>
          <w:kern w:val="2"/>
        </w:rPr>
        <w:t>、</w:t>
      </w:r>
      <w:r>
        <w:rPr>
          <w:rFonts w:ascii="Times New Roman" w:hAnsi="Times New Roman" w:cs="Times New Roman"/>
          <w:kern w:val="2"/>
        </w:rPr>
        <w:t>断层、</w:t>
      </w:r>
      <w:r>
        <w:rPr>
          <w:rFonts w:ascii="Times New Roman" w:hAnsi="Times New Roman" w:cs="Times New Roman" w:hint="eastAsia"/>
          <w:kern w:val="2"/>
        </w:rPr>
        <w:t>钻孔、</w:t>
      </w:r>
      <w:r>
        <w:rPr>
          <w:rFonts w:ascii="Times New Roman" w:hAnsi="Times New Roman" w:cs="Times New Roman"/>
          <w:kern w:val="2"/>
        </w:rPr>
        <w:t>巷道</w:t>
      </w:r>
      <w:r>
        <w:rPr>
          <w:rFonts w:ascii="Times New Roman" w:hAnsi="Times New Roman" w:cs="Times New Roman" w:hint="eastAsia"/>
          <w:kern w:val="2"/>
        </w:rPr>
        <w:t>灯模型展</w:t>
      </w:r>
      <w:r>
        <w:rPr>
          <w:rFonts w:ascii="Times New Roman" w:hAnsi="Times New Roman" w:cs="Times New Roman"/>
          <w:kern w:val="2"/>
        </w:rPr>
        <w:t>示</w:t>
      </w:r>
      <w:proofErr w:type="gramStart"/>
      <w:r>
        <w:rPr>
          <w:rFonts w:ascii="Times New Roman" w:hAnsi="Times New Roman" w:cs="Times New Roman" w:hint="eastAsia"/>
          <w:kern w:val="2"/>
        </w:rPr>
        <w:t>以及</w:t>
      </w:r>
      <w:r>
        <w:rPr>
          <w:rFonts w:ascii="Times New Roman" w:hAnsi="Times New Roman" w:cs="Times New Roman"/>
          <w:kern w:val="2"/>
        </w:rPr>
        <w:t>层</w:t>
      </w:r>
      <w:proofErr w:type="gramEnd"/>
      <w:r>
        <w:rPr>
          <w:rFonts w:ascii="Times New Roman" w:hAnsi="Times New Roman" w:cs="Times New Roman"/>
          <w:kern w:val="2"/>
        </w:rPr>
        <w:t>间距计算等地质问题提供了直观的可视化分析</w:t>
      </w:r>
      <w:del w:id="218" w:author="颖旺 赵" w:date="2025-03-17T22:56:00Z">
        <w:r w:rsidDel="00674E18">
          <w:rPr>
            <w:rFonts w:ascii="Times New Roman" w:hAnsi="Times New Roman" w:cs="Times New Roman"/>
            <w:kern w:val="2"/>
          </w:rPr>
          <w:delText>。</w:delText>
        </w:r>
      </w:del>
    </w:p>
    <w:p w14:paraId="6FA04F27" w14:textId="77777777" w:rsidR="00EE315F" w:rsidDel="00674E18" w:rsidRDefault="00204804">
      <w:pPr>
        <w:widowControl w:val="0"/>
        <w:snapToGrid w:val="0"/>
        <w:spacing w:before="120" w:line="300" w:lineRule="auto"/>
        <w:jc w:val="both"/>
        <w:rPr>
          <w:del w:id="219" w:author="颖旺 赵" w:date="2025-03-17T22:57:00Z"/>
          <w:rFonts w:ascii="Times New Roman" w:hAnsi="Times New Roman" w:cs="Times New Roman"/>
          <w:kern w:val="2"/>
        </w:rPr>
        <w:pPrChange w:id="220" w:author="颖旺 赵" w:date="2025-03-17T22:56:00Z">
          <w:pPr>
            <w:widowControl w:val="0"/>
            <w:snapToGrid w:val="0"/>
            <w:spacing w:before="120" w:line="300" w:lineRule="auto"/>
            <w:ind w:firstLineChars="200" w:firstLine="480"/>
            <w:jc w:val="both"/>
          </w:pPr>
        </w:pPrChange>
      </w:pPr>
      <w:r>
        <w:rPr>
          <w:rFonts w:ascii="Times New Roman" w:hAnsi="Times New Roman" w:cs="Times New Roman"/>
          <w:kern w:val="2"/>
        </w:rPr>
        <w:t>系统支持对地层、断层及钻孔的三维结构建模，并通过交互方式实现多视角观察、缩放平移以及地层显隐控制，使用户能够清晰识别地层分布、断层结构及煤层特征。巷道模型的可视化则提供了三维空间布局的直观呈现，支持轨道控制与第一人称漫游，</w:t>
      </w:r>
      <w:proofErr w:type="gramStart"/>
      <w:r>
        <w:rPr>
          <w:rFonts w:ascii="Times New Roman" w:hAnsi="Times New Roman" w:cs="Times New Roman"/>
          <w:kern w:val="2"/>
        </w:rPr>
        <w:t>以便工程</w:t>
      </w:r>
      <w:proofErr w:type="gramEnd"/>
      <w:r>
        <w:rPr>
          <w:rFonts w:ascii="Times New Roman" w:hAnsi="Times New Roman" w:cs="Times New Roman"/>
          <w:kern w:val="2"/>
        </w:rPr>
        <w:t>人员深入分析巷道拓扑关系、岩性特征及支护设计。层间距计算功能通过颜色映射展示地层间距的变化，使用户能够快速识别厚度异常区域，为矿井规划和安全评估提供决策支持。</w:t>
      </w:r>
    </w:p>
    <w:p w14:paraId="2C928282" w14:textId="09EB20A1" w:rsidR="00EE315F" w:rsidDel="00674E18" w:rsidRDefault="00204804">
      <w:pPr>
        <w:widowControl w:val="0"/>
        <w:snapToGrid w:val="0"/>
        <w:spacing w:before="120" w:line="300" w:lineRule="auto"/>
        <w:jc w:val="both"/>
        <w:rPr>
          <w:del w:id="221" w:author="颖旺 赵" w:date="2025-03-17T22:57:00Z"/>
          <w:rFonts w:ascii="Times New Roman" w:hAnsi="Times New Roman" w:cs="Times New Roman"/>
          <w:kern w:val="2"/>
        </w:rPr>
        <w:pPrChange w:id="222" w:author="颖旺 赵" w:date="2025-03-17T22:57:00Z">
          <w:pPr>
            <w:widowControl w:val="0"/>
            <w:snapToGrid w:val="0"/>
            <w:spacing w:before="120" w:line="300" w:lineRule="auto"/>
            <w:ind w:firstLineChars="200" w:firstLine="480"/>
            <w:jc w:val="both"/>
          </w:pPr>
        </w:pPrChange>
      </w:pPr>
      <w:del w:id="223" w:author="颖旺 赵" w:date="2025-03-17T22:57:00Z">
        <w:r w:rsidDel="00674E18">
          <w:rPr>
            <w:rFonts w:ascii="Times New Roman" w:hAnsi="Times New Roman" w:cs="Times New Roman"/>
            <w:kern w:val="2"/>
          </w:rPr>
          <w:delText>通过该系统，工程师可以更高效地掌握地下结构信息，提升矿井开发的科学性与安全性，为地质勘探和矿产资源管理提供重要技术支撑。</w:delText>
        </w:r>
      </w:del>
    </w:p>
    <w:p w14:paraId="533D305C"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1</w:t>
      </w:r>
      <w:r>
        <w:rPr>
          <w:rFonts w:ascii="Times New Roman" w:hAnsi="Times New Roman" w:cs="Times New Roman" w:hint="eastAsia"/>
          <w:kern w:val="2"/>
        </w:rPr>
        <w:t>矿区三维地质结构可视化：</w:t>
      </w:r>
    </w:p>
    <w:p w14:paraId="185EE182" w14:textId="4EE86B4E" w:rsidR="00EE315F" w:rsidRDefault="00204804">
      <w:pPr>
        <w:widowControl w:val="0"/>
        <w:snapToGrid w:val="0"/>
        <w:spacing w:before="120" w:line="300" w:lineRule="auto"/>
        <w:ind w:firstLineChars="200" w:firstLine="480"/>
        <w:jc w:val="both"/>
        <w:rPr>
          <w:rFonts w:ascii="Times New Roman" w:hAnsi="Times New Roman" w:cs="Times New Roman"/>
          <w:kern w:val="2"/>
        </w:rPr>
      </w:pPr>
      <w:del w:id="224" w:author="颖旺 赵" w:date="2025-03-17T22:56:00Z">
        <w:r w:rsidDel="00674E18">
          <w:rPr>
            <w:rFonts w:ascii="Times New Roman" w:hAnsi="Times New Roman" w:cs="Times New Roman"/>
            <w:kern w:val="2"/>
          </w:rPr>
          <w:delText>本文以邢台某矿区作为具体研究对象，</w:delText>
        </w:r>
      </w:del>
      <w:r>
        <w:rPr>
          <w:rFonts w:ascii="Times New Roman" w:hAnsi="Times New Roman" w:cs="Times New Roman"/>
          <w:kern w:val="2"/>
        </w:rPr>
        <w:t>通过收集和处理区域内的钻孔数据，建立了包含地层、断层及钻孔的三维地质结构模型，并以</w:t>
      </w:r>
      <w:r>
        <w:rPr>
          <w:rFonts w:ascii="Times New Roman" w:hAnsi="Times New Roman" w:cs="Times New Roman"/>
          <w:kern w:val="2"/>
        </w:rPr>
        <w:t>WebGL</w:t>
      </w:r>
      <w:r>
        <w:rPr>
          <w:rFonts w:ascii="Times New Roman" w:hAnsi="Times New Roman" w:cs="Times New Roman"/>
          <w:kern w:val="2"/>
        </w:rPr>
        <w:t>为基础开发了交互式三维地质模型可视化</w:t>
      </w:r>
      <w:r>
        <w:rPr>
          <w:rFonts w:ascii="Times New Roman" w:hAnsi="Times New Roman" w:cs="Times New Roman" w:hint="eastAsia"/>
          <w:kern w:val="2"/>
        </w:rPr>
        <w:t>系统</w:t>
      </w:r>
      <w:r>
        <w:rPr>
          <w:rFonts w:ascii="Times New Roman" w:hAnsi="Times New Roman" w:cs="Times New Roman"/>
          <w:kern w:val="2"/>
        </w:rPr>
        <w:t>，实现了模型的多维</w:t>
      </w:r>
      <w:proofErr w:type="gramStart"/>
      <w:r>
        <w:rPr>
          <w:rFonts w:ascii="Times New Roman" w:hAnsi="Times New Roman" w:cs="Times New Roman"/>
          <w:kern w:val="2"/>
        </w:rPr>
        <w:t>度展示</w:t>
      </w:r>
      <w:proofErr w:type="gramEnd"/>
      <w:r>
        <w:rPr>
          <w:rFonts w:ascii="Times New Roman" w:hAnsi="Times New Roman" w:cs="Times New Roman"/>
          <w:kern w:val="2"/>
        </w:rPr>
        <w:t>和交互分析</w:t>
      </w:r>
    </w:p>
    <w:p w14:paraId="6E52B93B"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在实际应用中，</w:t>
      </w:r>
      <w:r>
        <w:rPr>
          <w:rFonts w:ascii="Times New Roman" w:hAnsi="Times New Roman" w:cs="Times New Roman"/>
          <w:kern w:val="2"/>
        </w:rPr>
        <w:t>用户可以通过鼠标或触</w:t>
      </w:r>
      <w:proofErr w:type="gramStart"/>
      <w:r>
        <w:rPr>
          <w:rFonts w:ascii="Times New Roman" w:hAnsi="Times New Roman" w:cs="Times New Roman"/>
          <w:kern w:val="2"/>
        </w:rPr>
        <w:t>控方式</w:t>
      </w:r>
      <w:proofErr w:type="gramEnd"/>
      <w:r>
        <w:rPr>
          <w:rFonts w:ascii="Times New Roman" w:hAnsi="Times New Roman" w:cs="Times New Roman"/>
          <w:kern w:val="2"/>
        </w:rPr>
        <w:t>对三维地质模型进行直观操作</w:t>
      </w:r>
      <w:r>
        <w:rPr>
          <w:rFonts w:ascii="Times New Roman" w:hAnsi="Times New Roman" w:cs="Times New Roman" w:hint="eastAsia"/>
          <w:kern w:val="2"/>
        </w:rPr>
        <w:t>，观察地层分层信息（如图</w:t>
      </w:r>
      <w:r>
        <w:rPr>
          <w:rFonts w:ascii="Times New Roman" w:hAnsi="Times New Roman" w:cs="Times New Roman" w:hint="eastAsia"/>
          <w:kern w:val="2"/>
        </w:rPr>
        <w:t>5.4</w:t>
      </w:r>
      <w:r>
        <w:rPr>
          <w:rFonts w:ascii="Times New Roman" w:hAnsi="Times New Roman" w:cs="Times New Roman" w:hint="eastAsia"/>
          <w:kern w:val="2"/>
        </w:rPr>
        <w:t>（</w:t>
      </w:r>
      <w:r>
        <w:rPr>
          <w:rFonts w:ascii="Times New Roman" w:hAnsi="Times New Roman" w:cs="Times New Roman" w:hint="eastAsia"/>
          <w:kern w:val="2"/>
        </w:rPr>
        <w:t>a</w:t>
      </w:r>
      <w:r>
        <w:rPr>
          <w:rFonts w:ascii="Times New Roman" w:hAnsi="Times New Roman" w:cs="Times New Roman" w:hint="eastAsia"/>
          <w:kern w:val="2"/>
        </w:rPr>
        <w:t>）、图</w:t>
      </w:r>
      <w:r>
        <w:rPr>
          <w:rFonts w:ascii="Times New Roman" w:hAnsi="Times New Roman" w:cs="Times New Roman" w:hint="eastAsia"/>
          <w:kern w:val="2"/>
        </w:rPr>
        <w:t>5.4</w:t>
      </w:r>
      <w:r>
        <w:rPr>
          <w:rFonts w:ascii="Times New Roman" w:hAnsi="Times New Roman" w:cs="Times New Roman"/>
          <w:kern w:val="2"/>
        </w:rPr>
        <w:t>(b)</w:t>
      </w:r>
      <w:r>
        <w:rPr>
          <w:rFonts w:ascii="Times New Roman" w:hAnsi="Times New Roman" w:cs="Times New Roman" w:hint="eastAsia"/>
          <w:kern w:val="2"/>
        </w:rPr>
        <w:t>所示）、断层结构（如图</w:t>
      </w:r>
      <w:r>
        <w:rPr>
          <w:rFonts w:ascii="Times New Roman" w:hAnsi="Times New Roman" w:cs="Times New Roman" w:hint="eastAsia"/>
          <w:kern w:val="2"/>
        </w:rPr>
        <w:t>5.4</w:t>
      </w:r>
      <w:r>
        <w:rPr>
          <w:rFonts w:ascii="Times New Roman" w:hAnsi="Times New Roman" w:cs="Times New Roman" w:hint="eastAsia"/>
          <w:kern w:val="2"/>
        </w:rPr>
        <w:t>（</w:t>
      </w:r>
      <w:r>
        <w:rPr>
          <w:rFonts w:ascii="Times New Roman" w:hAnsi="Times New Roman" w:cs="Times New Roman" w:hint="eastAsia"/>
          <w:kern w:val="2"/>
        </w:rPr>
        <w:t>c</w:t>
      </w:r>
      <w:r>
        <w:rPr>
          <w:rFonts w:ascii="Times New Roman" w:hAnsi="Times New Roman" w:cs="Times New Roman" w:hint="eastAsia"/>
          <w:kern w:val="2"/>
        </w:rPr>
        <w:t>）所示），能够快速获取地下结构信息，为决策提供支持。</w:t>
      </w:r>
      <w:r>
        <w:rPr>
          <w:rFonts w:ascii="Times New Roman" w:hAnsi="Times New Roman" w:cs="Times New Roman"/>
          <w:kern w:val="2"/>
        </w:rPr>
        <w:t>用户通过滚轮或触控手势，可以动态调节模型视图的缩放比例，以便更加清晰地观察感兴趣</w:t>
      </w:r>
      <w:r>
        <w:rPr>
          <w:rFonts w:ascii="Times New Roman" w:hAnsi="Times New Roman" w:cs="Times New Roman"/>
          <w:kern w:val="2"/>
        </w:rPr>
        <w:t>的局部细节，或者快速查看地层的整体空间分布规律；通过按住鼠标左键或触摸拖动方式，用户可对进行任意方向移动，实现视角的平滑平移，便于用户灵活观察不同位置的地质结构</w:t>
      </w:r>
      <w:r>
        <w:rPr>
          <w:rFonts w:ascii="Times New Roman" w:hAnsi="Times New Roman" w:cs="Times New Roman" w:hint="eastAsia"/>
          <w:kern w:val="2"/>
        </w:rPr>
        <w:t>。</w:t>
      </w:r>
      <w:r>
        <w:rPr>
          <w:rFonts w:ascii="Times New Roman" w:hAnsi="Times New Roman" w:cs="Times New Roman"/>
          <w:kern w:val="2"/>
        </w:rPr>
        <w:t>钻孔模型</w:t>
      </w:r>
      <w:r>
        <w:rPr>
          <w:rFonts w:ascii="Times New Roman" w:hAnsi="Times New Roman" w:cs="Times New Roman" w:hint="eastAsia"/>
          <w:kern w:val="2"/>
        </w:rPr>
        <w:t>的构建以圆柱几何体为主，</w:t>
      </w:r>
      <w:r>
        <w:rPr>
          <w:rFonts w:ascii="Times New Roman" w:hAnsi="Times New Roman" w:cs="Times New Roman"/>
          <w:kern w:val="2"/>
        </w:rPr>
        <w:t>根据不同地层</w:t>
      </w:r>
      <w:r>
        <w:rPr>
          <w:rFonts w:ascii="Times New Roman" w:hAnsi="Times New Roman" w:cs="Times New Roman" w:hint="eastAsia"/>
          <w:kern w:val="2"/>
        </w:rPr>
        <w:t>的顶底厚度</w:t>
      </w:r>
      <w:r>
        <w:rPr>
          <w:rFonts w:ascii="Times New Roman" w:hAnsi="Times New Roman" w:cs="Times New Roman"/>
          <w:kern w:val="2"/>
        </w:rPr>
        <w:t>计算</w:t>
      </w:r>
      <w:r>
        <w:rPr>
          <w:rFonts w:ascii="Times New Roman" w:hAnsi="Times New Roman" w:cs="Times New Roman" w:hint="eastAsia"/>
          <w:kern w:val="2"/>
        </w:rPr>
        <w:t>进行分</w:t>
      </w:r>
      <w:r>
        <w:rPr>
          <w:rFonts w:ascii="Times New Roman" w:hAnsi="Times New Roman" w:cs="Times New Roman"/>
          <w:kern w:val="2"/>
        </w:rPr>
        <w:t>层显示</w:t>
      </w:r>
      <w:r>
        <w:rPr>
          <w:rFonts w:ascii="Times New Roman" w:hAnsi="Times New Roman" w:cs="Times New Roman" w:hint="eastAsia"/>
          <w:kern w:val="2"/>
        </w:rPr>
        <w:t>（如图</w:t>
      </w:r>
      <w:r>
        <w:rPr>
          <w:rFonts w:ascii="Times New Roman" w:hAnsi="Times New Roman" w:cs="Times New Roman" w:hint="eastAsia"/>
          <w:kern w:val="2"/>
        </w:rPr>
        <w:t>5.4</w:t>
      </w:r>
      <w:r>
        <w:rPr>
          <w:rFonts w:ascii="Times New Roman" w:hAnsi="Times New Roman" w:cs="Times New Roman"/>
          <w:kern w:val="2"/>
        </w:rPr>
        <w:t>(d)</w:t>
      </w:r>
      <w:r>
        <w:rPr>
          <w:rFonts w:ascii="Times New Roman" w:hAnsi="Times New Roman" w:cs="Times New Roman" w:hint="eastAsia"/>
          <w:kern w:val="2"/>
        </w:rPr>
        <w:t>所示）。实现地层厚度的直观表示。不同地层的颜色清晰区分了地层属性，便于用户快速理解钻孔内地质结构</w:t>
      </w:r>
    </w:p>
    <w:p w14:paraId="664BC104" w14:textId="77777777" w:rsidR="00EE315F" w:rsidRDefault="00204804">
      <w:pPr>
        <w:snapToGrid w:val="0"/>
        <w:spacing w:after="120" w:line="300" w:lineRule="auto"/>
        <w:jc w:val="center"/>
        <w:rPr>
          <w:rFonts w:ascii="Cambria Math" w:hAnsi="Cambria Math"/>
        </w:rPr>
      </w:pPr>
      <w:r>
        <w:rPr>
          <w:rFonts w:ascii="Cambria Math" w:hAnsi="Cambria Math"/>
          <w:noProof/>
        </w:rPr>
        <w:drawing>
          <wp:inline distT="0" distB="0" distL="0" distR="0" wp14:anchorId="032F1A24" wp14:editId="410A9498">
            <wp:extent cx="4234180" cy="2537460"/>
            <wp:effectExtent l="0" t="0" r="0" b="2540"/>
            <wp:docPr id="1463100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00845" name="图片 1"/>
                    <pic:cNvPicPr>
                      <a:picLocks noChangeAspect="1"/>
                    </pic:cNvPicPr>
                  </pic:nvPicPr>
                  <pic:blipFill>
                    <a:blip r:embed="rId98"/>
                    <a:stretch>
                      <a:fillRect/>
                    </a:stretch>
                  </pic:blipFill>
                  <pic:spPr>
                    <a:xfrm>
                      <a:off x="0" y="0"/>
                      <a:ext cx="4371809" cy="2619795"/>
                    </a:xfrm>
                    <a:prstGeom prst="rect">
                      <a:avLst/>
                    </a:prstGeom>
                  </pic:spPr>
                </pic:pic>
              </a:graphicData>
            </a:graphic>
          </wp:inline>
        </w:drawing>
      </w:r>
    </w:p>
    <w:p w14:paraId="4522750C"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hint="eastAsia"/>
          <w:sz w:val="21"/>
          <w:szCs w:val="21"/>
        </w:rPr>
        <w:t>a</w:t>
      </w:r>
      <w:r>
        <w:rPr>
          <w:rFonts w:ascii="Times New Roman" w:hint="eastAsia"/>
          <w:sz w:val="21"/>
          <w:szCs w:val="21"/>
        </w:rPr>
        <w:t>）俯视视角观看地层模型</w:t>
      </w:r>
    </w:p>
    <w:p w14:paraId="72D61040"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hint="eastAsia"/>
          <w:sz w:val="21"/>
          <w:szCs w:val="21"/>
        </w:rPr>
        <w:t>a</w:t>
      </w:r>
      <w:r>
        <w:rPr>
          <w:rFonts w:ascii="Times New Roman" w:hint="eastAsia"/>
          <w:sz w:val="21"/>
          <w:szCs w:val="21"/>
        </w:rPr>
        <w:t>）</w:t>
      </w:r>
      <w:r>
        <w:rPr>
          <w:rFonts w:ascii="Times New Roman"/>
          <w:sz w:val="21"/>
          <w:szCs w:val="21"/>
        </w:rPr>
        <w:t>Viewing the stratigraphic model from a top-down perspective</w:t>
      </w:r>
    </w:p>
    <w:p w14:paraId="7883922C"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noProof/>
          <w:sz w:val="21"/>
          <w:szCs w:val="21"/>
        </w:rPr>
        <w:drawing>
          <wp:inline distT="0" distB="0" distL="0" distR="0" wp14:anchorId="4DF369EE" wp14:editId="0E33B0B9">
            <wp:extent cx="4201160" cy="2508250"/>
            <wp:effectExtent l="0" t="0" r="2540" b="0"/>
            <wp:docPr id="496629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29512" name="图片 1"/>
                    <pic:cNvPicPr>
                      <a:picLocks noChangeAspect="1"/>
                    </pic:cNvPicPr>
                  </pic:nvPicPr>
                  <pic:blipFill>
                    <a:blip r:embed="rId99"/>
                    <a:stretch>
                      <a:fillRect/>
                    </a:stretch>
                  </pic:blipFill>
                  <pic:spPr>
                    <a:xfrm>
                      <a:off x="0" y="0"/>
                      <a:ext cx="4284330" cy="2557802"/>
                    </a:xfrm>
                    <a:prstGeom prst="rect">
                      <a:avLst/>
                    </a:prstGeom>
                  </pic:spPr>
                </pic:pic>
              </a:graphicData>
            </a:graphic>
          </wp:inline>
        </w:drawing>
      </w:r>
      <w:r>
        <w:rPr>
          <w:rFonts w:ascii="Times New Roman"/>
          <w:sz w:val="21"/>
          <w:szCs w:val="21"/>
        </w:rPr>
        <w:t xml:space="preserve"> </w:t>
      </w:r>
    </w:p>
    <w:p w14:paraId="5C0936AC"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(b)</w:t>
      </w:r>
      <w:r>
        <w:rPr>
          <w:rFonts w:ascii="Times New Roman" w:hint="eastAsia"/>
          <w:sz w:val="21"/>
          <w:szCs w:val="21"/>
        </w:rPr>
        <w:t>缩放平移观察模型</w:t>
      </w:r>
    </w:p>
    <w:p w14:paraId="291AE6D4"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hint="eastAsia"/>
          <w:sz w:val="21"/>
          <w:szCs w:val="21"/>
        </w:rPr>
        <w:t>b</w:t>
      </w:r>
      <w:r>
        <w:rPr>
          <w:rFonts w:ascii="Times New Roman" w:hint="eastAsia"/>
          <w:sz w:val="21"/>
          <w:szCs w:val="21"/>
        </w:rPr>
        <w:t>）</w:t>
      </w:r>
      <w:r>
        <w:rPr>
          <w:rFonts w:ascii="Times New Roman"/>
          <w:sz w:val="21"/>
          <w:szCs w:val="21"/>
        </w:rPr>
        <w:t>Zoom and pan to observe the model</w:t>
      </w:r>
    </w:p>
    <w:p w14:paraId="46FBCF5D" w14:textId="77777777" w:rsidR="00EE315F" w:rsidRDefault="00204804">
      <w:pPr>
        <w:snapToGrid w:val="0"/>
        <w:spacing w:after="120" w:line="300" w:lineRule="auto"/>
        <w:jc w:val="center"/>
        <w:rPr>
          <w:rFonts w:ascii="Cambria Math" w:hAnsi="Cambria Math"/>
        </w:rPr>
      </w:pPr>
      <w:r>
        <w:rPr>
          <w:rFonts w:ascii="Cambria Math" w:hAnsi="Cambria Math"/>
          <w:noProof/>
        </w:rPr>
        <w:drawing>
          <wp:inline distT="0" distB="0" distL="0" distR="0" wp14:anchorId="700F53D7" wp14:editId="17104682">
            <wp:extent cx="4430395" cy="2600960"/>
            <wp:effectExtent l="0" t="0" r="1905" b="2540"/>
            <wp:docPr id="428612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12269" name="图片 1"/>
                    <pic:cNvPicPr>
                      <a:picLocks noChangeAspect="1"/>
                    </pic:cNvPicPr>
                  </pic:nvPicPr>
                  <pic:blipFill>
                    <a:blip r:embed="rId100"/>
                    <a:stretch>
                      <a:fillRect/>
                    </a:stretch>
                  </pic:blipFill>
                  <pic:spPr>
                    <a:xfrm>
                      <a:off x="0" y="0"/>
                      <a:ext cx="4509259" cy="2647546"/>
                    </a:xfrm>
                    <a:prstGeom prst="rect">
                      <a:avLst/>
                    </a:prstGeom>
                  </pic:spPr>
                </pic:pic>
              </a:graphicData>
            </a:graphic>
          </wp:inline>
        </w:drawing>
      </w:r>
      <w:r>
        <w:rPr>
          <w:rFonts w:ascii="Cambria Math" w:hAnsi="Cambria Math"/>
        </w:rPr>
        <w:t xml:space="preserve"> </w:t>
      </w:r>
    </w:p>
    <w:p w14:paraId="2FD0301F"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hint="eastAsia"/>
          <w:sz w:val="21"/>
          <w:szCs w:val="21"/>
        </w:rPr>
        <w:t>c</w:t>
      </w:r>
      <w:r>
        <w:rPr>
          <w:rFonts w:ascii="Times New Roman" w:hint="eastAsia"/>
          <w:sz w:val="21"/>
          <w:szCs w:val="21"/>
        </w:rPr>
        <w:t>）断层模型展示</w:t>
      </w:r>
    </w:p>
    <w:p w14:paraId="7E78C592"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(c) Fault model display</w:t>
      </w:r>
    </w:p>
    <w:p w14:paraId="41B6AD1A" w14:textId="77777777" w:rsidR="00EE315F" w:rsidRDefault="00204804">
      <w:pPr>
        <w:snapToGrid w:val="0"/>
        <w:spacing w:after="120" w:line="300" w:lineRule="auto"/>
        <w:jc w:val="center"/>
        <w:rPr>
          <w:rFonts w:ascii="Cambria Math" w:hAnsi="Cambria Math"/>
        </w:rPr>
      </w:pPr>
      <w:r>
        <w:rPr>
          <w:rFonts w:ascii="Cambria Math" w:hAnsi="Cambria Math"/>
          <w:noProof/>
        </w:rPr>
        <w:drawing>
          <wp:inline distT="0" distB="0" distL="0" distR="0" wp14:anchorId="666DB62D" wp14:editId="19F2CB18">
            <wp:extent cx="4354195" cy="2582545"/>
            <wp:effectExtent l="0" t="0" r="1905" b="0"/>
            <wp:docPr id="1918495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95127" name="图片 1"/>
                    <pic:cNvPicPr>
                      <a:picLocks noChangeAspect="1"/>
                    </pic:cNvPicPr>
                  </pic:nvPicPr>
                  <pic:blipFill>
                    <a:blip r:embed="rId101"/>
                    <a:stretch>
                      <a:fillRect/>
                    </a:stretch>
                  </pic:blipFill>
                  <pic:spPr>
                    <a:xfrm>
                      <a:off x="0" y="0"/>
                      <a:ext cx="4380088" cy="2597974"/>
                    </a:xfrm>
                    <a:prstGeom prst="rect">
                      <a:avLst/>
                    </a:prstGeom>
                  </pic:spPr>
                </pic:pic>
              </a:graphicData>
            </a:graphic>
          </wp:inline>
        </w:drawing>
      </w:r>
    </w:p>
    <w:p w14:paraId="00D82296"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hint="eastAsia"/>
          <w:sz w:val="21"/>
          <w:szCs w:val="21"/>
        </w:rPr>
        <w:t>d</w:t>
      </w:r>
      <w:r>
        <w:rPr>
          <w:rFonts w:ascii="Times New Roman" w:hint="eastAsia"/>
          <w:sz w:val="21"/>
          <w:szCs w:val="21"/>
        </w:rPr>
        <w:t>）钻孔模型展示</w:t>
      </w:r>
    </w:p>
    <w:p w14:paraId="3CA4297B"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(d) Drilling model display</w:t>
      </w:r>
    </w:p>
    <w:p w14:paraId="68835E3E"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图</w:t>
      </w:r>
      <w:r>
        <w:rPr>
          <w:rFonts w:ascii="Times New Roman"/>
          <w:sz w:val="21"/>
          <w:szCs w:val="21"/>
        </w:rPr>
        <w:t xml:space="preserve"> 5.</w:t>
      </w:r>
      <w:r>
        <w:rPr>
          <w:rFonts w:ascii="Times New Roman" w:hint="eastAsia"/>
          <w:sz w:val="21"/>
          <w:szCs w:val="21"/>
        </w:rPr>
        <w:t>4</w:t>
      </w:r>
      <w:r>
        <w:rPr>
          <w:rFonts w:ascii="Times New Roman"/>
          <w:sz w:val="21"/>
          <w:szCs w:val="21"/>
        </w:rPr>
        <w:t xml:space="preserve"> </w:t>
      </w:r>
      <w:r>
        <w:rPr>
          <w:rFonts w:ascii="Times New Roman"/>
          <w:sz w:val="21"/>
          <w:szCs w:val="21"/>
        </w:rPr>
        <w:t>地层</w:t>
      </w:r>
      <w:r>
        <w:rPr>
          <w:rFonts w:ascii="Times New Roman" w:hint="eastAsia"/>
          <w:sz w:val="21"/>
          <w:szCs w:val="21"/>
        </w:rPr>
        <w:t>及断层</w:t>
      </w:r>
      <w:r>
        <w:rPr>
          <w:rFonts w:ascii="Times New Roman"/>
          <w:sz w:val="21"/>
          <w:szCs w:val="21"/>
        </w:rPr>
        <w:t>模型展示</w:t>
      </w:r>
      <w:r>
        <w:rPr>
          <w:rFonts w:ascii="Times New Roman" w:hint="eastAsia"/>
          <w:sz w:val="21"/>
          <w:szCs w:val="21"/>
        </w:rPr>
        <w:t>图</w:t>
      </w:r>
    </w:p>
    <w:p w14:paraId="12C350BC"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Fig.5.</w:t>
      </w:r>
      <w:r>
        <w:rPr>
          <w:rFonts w:ascii="Times New Roman" w:hint="eastAsia"/>
          <w:sz w:val="21"/>
          <w:szCs w:val="21"/>
        </w:rPr>
        <w:t>4</w:t>
      </w:r>
      <w:r>
        <w:rPr>
          <w:rFonts w:ascii="Times New Roman"/>
          <w:sz w:val="21"/>
          <w:szCs w:val="21"/>
        </w:rPr>
        <w:t xml:space="preserve"> Stratigraphic model display</w:t>
      </w:r>
    </w:p>
    <w:p w14:paraId="0E5FAB39"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kern w:val="2"/>
        </w:rPr>
        <w:t>本文将地层模型按照地质特征划分为三类，即含水层、隔水层以及煤层</w:t>
      </w:r>
      <w:r>
        <w:rPr>
          <w:rFonts w:ascii="Times New Roman" w:hAnsi="Times New Roman" w:cs="Times New Roman" w:hint="eastAsia"/>
          <w:kern w:val="2"/>
        </w:rPr>
        <w:t>。</w:t>
      </w:r>
      <w:r>
        <w:rPr>
          <w:rFonts w:ascii="Times New Roman" w:hAnsi="Times New Roman" w:cs="Times New Roman"/>
          <w:kern w:val="2"/>
        </w:rPr>
        <w:t>为了提升地质模型的分析效率，</w:t>
      </w:r>
      <w:r>
        <w:rPr>
          <w:rFonts w:ascii="Times New Roman" w:hAnsi="Times New Roman" w:cs="Times New Roman" w:hint="eastAsia"/>
          <w:kern w:val="2"/>
        </w:rPr>
        <w:t>系统</w:t>
      </w:r>
      <w:r>
        <w:rPr>
          <w:rFonts w:ascii="Times New Roman" w:hAnsi="Times New Roman" w:cs="Times New Roman"/>
          <w:kern w:val="2"/>
        </w:rPr>
        <w:t>实现了针对每个</w:t>
      </w:r>
      <w:r>
        <w:rPr>
          <w:rFonts w:ascii="Times New Roman" w:hAnsi="Times New Roman" w:cs="Times New Roman" w:hint="eastAsia"/>
          <w:kern w:val="2"/>
        </w:rPr>
        <w:t>地质图</w:t>
      </w:r>
      <w:r>
        <w:rPr>
          <w:rFonts w:ascii="Times New Roman" w:hAnsi="Times New Roman" w:cs="Times New Roman"/>
          <w:kern w:val="2"/>
        </w:rPr>
        <w:t>层的单独显隐控制</w:t>
      </w:r>
      <w:r>
        <w:rPr>
          <w:rFonts w:ascii="Times New Roman" w:hAnsi="Times New Roman" w:cs="Times New Roman" w:hint="eastAsia"/>
          <w:kern w:val="2"/>
        </w:rPr>
        <w:t>，</w:t>
      </w:r>
      <w:r>
        <w:rPr>
          <w:rFonts w:ascii="Times New Roman" w:hAnsi="Times New Roman" w:cs="Times New Roman"/>
          <w:kern w:val="2"/>
        </w:rPr>
        <w:t>并基于不同地层的岩性</w:t>
      </w:r>
      <w:r>
        <w:rPr>
          <w:rFonts w:ascii="Times New Roman" w:hAnsi="Times New Roman" w:cs="Times New Roman"/>
          <w:kern w:val="2"/>
        </w:rPr>
        <w:t>特征，在模型表面进行针对性的纹理贴图展示</w:t>
      </w:r>
      <w:r>
        <w:rPr>
          <w:rFonts w:ascii="Times New Roman" w:hAnsi="Times New Roman" w:cs="Times New Roman" w:hint="eastAsia"/>
          <w:kern w:val="2"/>
        </w:rPr>
        <w:t>。主要涉及两方面技术：</w:t>
      </w:r>
      <w:r>
        <w:rPr>
          <w:rFonts w:ascii="Times New Roman" w:hAnsi="Times New Roman" w:cs="Times New Roman" w:hint="eastAsia"/>
          <w:kern w:val="2"/>
        </w:rPr>
        <w:t>1</w:t>
      </w:r>
      <w:r>
        <w:rPr>
          <w:rFonts w:ascii="Times New Roman" w:hAnsi="Times New Roman" w:cs="Times New Roman" w:hint="eastAsia"/>
          <w:kern w:val="2"/>
        </w:rPr>
        <w:t>：</w:t>
      </w:r>
      <w:r>
        <w:rPr>
          <w:rFonts w:ascii="Times New Roman" w:hAnsi="Times New Roman" w:cs="Times New Roman"/>
          <w:kern w:val="2"/>
        </w:rPr>
        <w:t>将不同类别的地层模型数据在浏览器端进行有效的分类管理。当用户通过控制面板选择特定地层进行显示或隐藏操作时，系统会在对应的场景树节点进行标记，并缓存当前的状态数据，自动触发模型场景的重渲染</w:t>
      </w:r>
      <w:r>
        <w:rPr>
          <w:rFonts w:ascii="Times New Roman" w:hAnsi="Times New Roman" w:cs="Times New Roman" w:hint="eastAsia"/>
          <w:kern w:val="2"/>
        </w:rPr>
        <w:t>。</w:t>
      </w:r>
      <w:r>
        <w:rPr>
          <w:rFonts w:ascii="Times New Roman" w:hAnsi="Times New Roman" w:cs="Times New Roman" w:hint="eastAsia"/>
          <w:kern w:val="2"/>
        </w:rPr>
        <w:t>2:</w:t>
      </w:r>
      <w:r>
        <w:rPr>
          <w:rFonts w:ascii="Times New Roman" w:hAnsi="Times New Roman" w:cs="Times New Roman"/>
          <w:kern w:val="2"/>
        </w:rPr>
        <w:t xml:space="preserve"> </w:t>
      </w:r>
      <w:r>
        <w:rPr>
          <w:rFonts w:ascii="Times New Roman" w:hAnsi="Times New Roman" w:cs="Times New Roman"/>
          <w:kern w:val="2"/>
        </w:rPr>
        <w:t>系统根据地层模型数据计算纹理</w:t>
      </w:r>
      <w:r>
        <w:rPr>
          <w:rFonts w:ascii="Times New Roman" w:hAnsi="Times New Roman" w:cs="Times New Roman"/>
          <w:kern w:val="2"/>
        </w:rPr>
        <w:t>UV</w:t>
      </w:r>
      <w:r>
        <w:rPr>
          <w:rFonts w:ascii="Times New Roman" w:hAnsi="Times New Roman" w:cs="Times New Roman"/>
          <w:kern w:val="2"/>
        </w:rPr>
        <w:t>坐标</w:t>
      </w:r>
      <w:r>
        <w:rPr>
          <w:rFonts w:ascii="Times New Roman" w:hAnsi="Times New Roman" w:cs="Times New Roman" w:hint="eastAsia"/>
          <w:kern w:val="2"/>
        </w:rPr>
        <w:t>，并</w:t>
      </w:r>
      <w:proofErr w:type="gramStart"/>
      <w:r>
        <w:rPr>
          <w:rFonts w:ascii="Times New Roman" w:hAnsi="Times New Roman" w:cs="Times New Roman" w:hint="eastAsia"/>
          <w:kern w:val="2"/>
        </w:rPr>
        <w:t>依照岩</w:t>
      </w:r>
      <w:proofErr w:type="gramEnd"/>
      <w:r>
        <w:rPr>
          <w:rFonts w:ascii="Times New Roman" w:hAnsi="Times New Roman" w:cs="Times New Roman"/>
          <w:kern w:val="2"/>
        </w:rPr>
        <w:t>性的不同对每层地层将相应的纹理图像映射到模型表面。</w:t>
      </w:r>
      <w:r>
        <w:rPr>
          <w:rFonts w:ascii="Times New Roman" w:hAnsi="Times New Roman" w:cs="Times New Roman" w:hint="eastAsia"/>
          <w:kern w:val="2"/>
        </w:rPr>
        <w:t>岩性</w:t>
      </w:r>
      <w:r>
        <w:rPr>
          <w:rFonts w:ascii="Times New Roman" w:hAnsi="Times New Roman" w:cs="Times New Roman"/>
          <w:kern w:val="2"/>
        </w:rPr>
        <w:t>贴图是一种用于描述岩石或土壤的地质特征的图示方法。岩性贴图的主要作用是：</w:t>
      </w:r>
      <w:r>
        <w:rPr>
          <w:rFonts w:ascii="Times New Roman" w:hAnsi="Times New Roman" w:cs="Times New Roman"/>
          <w:kern w:val="2"/>
        </w:rPr>
        <w:t>1</w:t>
      </w:r>
      <w:r>
        <w:rPr>
          <w:rFonts w:ascii="Times New Roman" w:hAnsi="Times New Roman" w:cs="Times New Roman"/>
          <w:kern w:val="2"/>
        </w:rPr>
        <w:t>：提高设计的真实感，通过模拟岩石的纹理，使模型看起来更加真实。</w:t>
      </w:r>
      <w:r>
        <w:rPr>
          <w:rFonts w:ascii="Times New Roman" w:hAnsi="Times New Roman" w:cs="Times New Roman"/>
          <w:kern w:val="2"/>
        </w:rPr>
        <w:t>2</w:t>
      </w:r>
      <w:r>
        <w:rPr>
          <w:rFonts w:ascii="Times New Roman" w:hAnsi="Times New Roman" w:cs="Times New Roman"/>
          <w:kern w:val="2"/>
        </w:rPr>
        <w:t>：岩性贴图帮助</w:t>
      </w:r>
      <w:r>
        <w:rPr>
          <w:rFonts w:ascii="Times New Roman" w:hAnsi="Times New Roman" w:cs="Times New Roman"/>
          <w:kern w:val="2"/>
        </w:rPr>
        <w:t>地质工程师和决策者快速直观地识别不同类型的岩层特征。</w:t>
      </w:r>
      <w:r>
        <w:rPr>
          <w:rFonts w:ascii="Times New Roman" w:hAnsi="Times New Roman" w:cs="Times New Roman" w:hint="eastAsia"/>
          <w:kern w:val="2"/>
        </w:rPr>
        <w:t>用户可</w:t>
      </w:r>
      <w:r>
        <w:rPr>
          <w:rFonts w:ascii="Times New Roman" w:hAnsi="Times New Roman" w:cs="Times New Roman"/>
          <w:kern w:val="2"/>
        </w:rPr>
        <w:t>以</w:t>
      </w:r>
      <w:proofErr w:type="gramStart"/>
      <w:r>
        <w:rPr>
          <w:rFonts w:ascii="Times New Roman" w:hAnsi="Times New Roman" w:cs="Times New Roman"/>
          <w:kern w:val="2"/>
        </w:rPr>
        <w:t>通过图层管理</w:t>
      </w:r>
      <w:proofErr w:type="gramEnd"/>
      <w:r>
        <w:rPr>
          <w:rFonts w:ascii="Times New Roman" w:hAnsi="Times New Roman" w:cs="Times New Roman"/>
          <w:kern w:val="2"/>
        </w:rPr>
        <w:t>窗口选择性地显示或隐藏指定地层，有效解决地质结构的遮挡问题，便于用户对特定地层的单独分析</w:t>
      </w:r>
      <w:r>
        <w:rPr>
          <w:rFonts w:ascii="Times New Roman" w:hAnsi="Times New Roman" w:cs="Times New Roman" w:hint="eastAsia"/>
          <w:kern w:val="2"/>
        </w:rPr>
        <w:t>。</w:t>
      </w:r>
    </w:p>
    <w:p w14:paraId="4398C056" w14:textId="06C18260" w:rsidR="00EE315F" w:rsidRDefault="00204804">
      <w:pPr>
        <w:widowControl w:val="0"/>
        <w:snapToGrid w:val="0"/>
        <w:spacing w:before="120" w:line="300" w:lineRule="auto"/>
        <w:ind w:firstLineChars="200" w:firstLine="480"/>
        <w:jc w:val="both"/>
        <w:rPr>
          <w:rFonts w:ascii="Times New Roman" w:hAnsi="Times New Roman" w:cs="Times New Roman"/>
          <w:kern w:val="2"/>
        </w:rPr>
      </w:pPr>
      <w:del w:id="225" w:author="颖旺 赵" w:date="2025-03-17T22:57:00Z">
        <w:r w:rsidDel="00674E18">
          <w:rPr>
            <w:rFonts w:ascii="Times New Roman" w:hAnsi="Times New Roman" w:cs="Times New Roman"/>
            <w:kern w:val="2"/>
          </w:rPr>
          <w:delText>以煤层为例，煤矿层是重要的开采资源，</w:delText>
        </w:r>
      </w:del>
      <w:r>
        <w:rPr>
          <w:rFonts w:ascii="Times New Roman" w:hAnsi="Times New Roman" w:cs="Times New Roman"/>
          <w:kern w:val="2"/>
        </w:rPr>
        <w:t>以</w:t>
      </w:r>
      <w:r>
        <w:rPr>
          <w:rFonts w:ascii="Times New Roman" w:hAnsi="Times New Roman" w:cs="Times New Roman"/>
          <w:kern w:val="2"/>
        </w:rPr>
        <w:t>2#</w:t>
      </w:r>
      <w:r>
        <w:rPr>
          <w:rFonts w:ascii="Times New Roman" w:hAnsi="Times New Roman" w:cs="Times New Roman"/>
          <w:kern w:val="2"/>
        </w:rPr>
        <w:t>煤层为具体展示对象（如图</w:t>
      </w:r>
      <w:r>
        <w:rPr>
          <w:rFonts w:ascii="Times New Roman" w:hAnsi="Times New Roman" w:cs="Times New Roman"/>
          <w:kern w:val="2"/>
        </w:rPr>
        <w:t>5.</w:t>
      </w:r>
      <w:r>
        <w:rPr>
          <w:rFonts w:ascii="Times New Roman" w:hAnsi="Times New Roman" w:cs="Times New Roman" w:hint="eastAsia"/>
          <w:kern w:val="2"/>
        </w:rPr>
        <w:t>5</w:t>
      </w:r>
      <w:r>
        <w:rPr>
          <w:rFonts w:ascii="Times New Roman" w:hAnsi="Times New Roman" w:cs="Times New Roman"/>
          <w:kern w:val="2"/>
        </w:rPr>
        <w:t>（</w:t>
      </w:r>
      <w:r>
        <w:rPr>
          <w:rFonts w:ascii="Times New Roman" w:hAnsi="Times New Roman" w:cs="Times New Roman"/>
          <w:kern w:val="2"/>
        </w:rPr>
        <w:t>a</w:t>
      </w:r>
      <w:r>
        <w:rPr>
          <w:rFonts w:ascii="Times New Roman" w:hAnsi="Times New Roman" w:cs="Times New Roman"/>
          <w:kern w:val="2"/>
        </w:rPr>
        <w:t>）所示），用户可通过控制面板隐藏除</w:t>
      </w:r>
      <w:r>
        <w:rPr>
          <w:rFonts w:ascii="Times New Roman" w:hAnsi="Times New Roman" w:cs="Times New Roman"/>
          <w:kern w:val="2"/>
        </w:rPr>
        <w:t>2#</w:t>
      </w:r>
      <w:r>
        <w:rPr>
          <w:rFonts w:ascii="Times New Roman" w:hAnsi="Times New Roman" w:cs="Times New Roman"/>
          <w:kern w:val="2"/>
        </w:rPr>
        <w:t>煤层外的其他所有图层，仅突出煤层进行观察。通过煤层表面的岩性纹理贴图，用户能清晰地识别煤层的空间分布、构造情况，更为高效、直观地掌握煤层的地质结构，为煤矿资源的开发规划与安全生产提供重要</w:t>
      </w:r>
      <w:r>
        <w:rPr>
          <w:rFonts w:ascii="Times New Roman" w:hAnsi="Times New Roman" w:cs="Times New Roman" w:hint="eastAsia"/>
          <w:kern w:val="2"/>
        </w:rPr>
        <w:t>信息</w:t>
      </w:r>
      <w:r>
        <w:rPr>
          <w:rFonts w:ascii="Times New Roman" w:hAnsi="Times New Roman" w:cs="Times New Roman"/>
          <w:kern w:val="2"/>
        </w:rPr>
        <w:t>。断层和地层的结合展示能够清晰地体现地质构造特征及地层变形规律（如图</w:t>
      </w:r>
      <w:r>
        <w:rPr>
          <w:rFonts w:ascii="Times New Roman" w:hAnsi="Times New Roman" w:cs="Times New Roman"/>
          <w:kern w:val="2"/>
        </w:rPr>
        <w:t>5.</w:t>
      </w:r>
      <w:r>
        <w:rPr>
          <w:rFonts w:ascii="Times New Roman" w:hAnsi="Times New Roman" w:cs="Times New Roman" w:hint="eastAsia"/>
          <w:kern w:val="2"/>
        </w:rPr>
        <w:t>5</w:t>
      </w:r>
      <w:r>
        <w:rPr>
          <w:rFonts w:ascii="Times New Roman" w:hAnsi="Times New Roman" w:cs="Times New Roman"/>
          <w:kern w:val="2"/>
        </w:rPr>
        <w:t>（</w:t>
      </w:r>
      <w:r>
        <w:rPr>
          <w:rFonts w:ascii="Times New Roman" w:hAnsi="Times New Roman" w:cs="Times New Roman"/>
          <w:kern w:val="2"/>
        </w:rPr>
        <w:t>b</w:t>
      </w:r>
      <w:r>
        <w:rPr>
          <w:rFonts w:ascii="Times New Roman" w:hAnsi="Times New Roman" w:cs="Times New Roman"/>
          <w:kern w:val="2"/>
        </w:rPr>
        <w:t>）所示）。用户可以同时显示断层与相邻地层之间的空间关系，直观地观察断层的空间位置、走向倾角、错断地层的情况以及对地层连续性的影响。断层的存在会显著影响矿产资源的分布及开发安全，通过三维可视化技术，工程师可以准确地识别断层位置及其与特定地层的交切</w:t>
      </w:r>
      <w:r>
        <w:rPr>
          <w:rFonts w:ascii="Times New Roman" w:hAnsi="Times New Roman" w:cs="Times New Roman"/>
          <w:kern w:val="2"/>
        </w:rPr>
        <w:t>关系，从而在矿井开采设计、风险评估及灾害防控中提供有效的</w:t>
      </w:r>
      <w:r>
        <w:rPr>
          <w:rFonts w:ascii="Times New Roman" w:hAnsi="Times New Roman" w:cs="Times New Roman" w:hint="eastAsia"/>
          <w:kern w:val="2"/>
        </w:rPr>
        <w:t>信息支持</w:t>
      </w:r>
      <w:r>
        <w:rPr>
          <w:rFonts w:ascii="Times New Roman" w:hAnsi="Times New Roman" w:cs="Times New Roman"/>
          <w:kern w:val="2"/>
        </w:rPr>
        <w:t>。</w:t>
      </w:r>
    </w:p>
    <w:p w14:paraId="59502E67" w14:textId="77777777" w:rsidR="00EE315F" w:rsidRDefault="00204804">
      <w:pPr>
        <w:snapToGrid w:val="0"/>
        <w:spacing w:after="120" w:line="300" w:lineRule="auto"/>
        <w:jc w:val="center"/>
        <w:rPr>
          <w:rFonts w:ascii="Cambria Math" w:hAnsi="Cambria Math"/>
        </w:rPr>
      </w:pPr>
      <w:r>
        <w:rPr>
          <w:noProof/>
        </w:rPr>
        <w:drawing>
          <wp:inline distT="0" distB="0" distL="0" distR="0" wp14:anchorId="12661D08" wp14:editId="7274700E">
            <wp:extent cx="3983990" cy="3246120"/>
            <wp:effectExtent l="0" t="0" r="3810" b="5080"/>
            <wp:docPr id="1856639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39356" name="图片 1"/>
                    <pic:cNvPicPr>
                      <a:picLocks noChangeAspect="1"/>
                    </pic:cNvPicPr>
                  </pic:nvPicPr>
                  <pic:blipFill>
                    <a:blip r:embed="rId102"/>
                    <a:stretch>
                      <a:fillRect/>
                    </a:stretch>
                  </pic:blipFill>
                  <pic:spPr>
                    <a:xfrm>
                      <a:off x="0" y="0"/>
                      <a:ext cx="4003060" cy="3262136"/>
                    </a:xfrm>
                    <a:prstGeom prst="rect">
                      <a:avLst/>
                    </a:prstGeom>
                  </pic:spPr>
                </pic:pic>
              </a:graphicData>
            </a:graphic>
          </wp:inline>
        </w:drawing>
      </w:r>
    </w:p>
    <w:p w14:paraId="41D24439"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hint="eastAsia"/>
          <w:sz w:val="21"/>
          <w:szCs w:val="21"/>
        </w:rPr>
        <w:t>a</w:t>
      </w:r>
      <w:r>
        <w:rPr>
          <w:rFonts w:ascii="Times New Roman" w:hint="eastAsia"/>
          <w:sz w:val="21"/>
          <w:szCs w:val="21"/>
        </w:rPr>
        <w:t>）</w:t>
      </w:r>
      <w:r>
        <w:rPr>
          <w:rFonts w:ascii="Times New Roman"/>
          <w:sz w:val="21"/>
          <w:szCs w:val="21"/>
        </w:rPr>
        <w:t xml:space="preserve"> </w:t>
      </w:r>
      <w:r>
        <w:rPr>
          <w:rFonts w:ascii="Times New Roman"/>
          <w:sz w:val="21"/>
          <w:szCs w:val="21"/>
        </w:rPr>
        <w:t>地层</w:t>
      </w:r>
      <w:r>
        <w:rPr>
          <w:rFonts w:ascii="Times New Roman" w:hint="eastAsia"/>
          <w:sz w:val="21"/>
          <w:szCs w:val="21"/>
        </w:rPr>
        <w:t>隐藏和煤层纹理细节展示</w:t>
      </w:r>
    </w:p>
    <w:p w14:paraId="3A900D75"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(a) Hidden strata and display of coal seam texture details</w:t>
      </w:r>
    </w:p>
    <w:p w14:paraId="2AEB5BB6" w14:textId="77777777" w:rsidR="00EE315F" w:rsidRDefault="00204804">
      <w:pPr>
        <w:snapToGrid w:val="0"/>
        <w:spacing w:after="120" w:line="300" w:lineRule="auto"/>
        <w:jc w:val="center"/>
        <w:rPr>
          <w:rFonts w:ascii="Cambria Math" w:hAnsi="Cambria Math"/>
        </w:rPr>
      </w:pPr>
      <w:r>
        <w:rPr>
          <w:rFonts w:ascii="Cambria Math" w:hAnsi="Cambria Math"/>
          <w:noProof/>
        </w:rPr>
        <w:drawing>
          <wp:inline distT="0" distB="0" distL="0" distR="0" wp14:anchorId="77FBB31B" wp14:editId="0E1313EA">
            <wp:extent cx="4081780" cy="2428240"/>
            <wp:effectExtent l="0" t="0" r="0" b="0"/>
            <wp:docPr id="123968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8228" name="图片 1"/>
                    <pic:cNvPicPr>
                      <a:picLocks noChangeAspect="1"/>
                    </pic:cNvPicPr>
                  </pic:nvPicPr>
                  <pic:blipFill>
                    <a:blip r:embed="rId103"/>
                    <a:stretch>
                      <a:fillRect/>
                    </a:stretch>
                  </pic:blipFill>
                  <pic:spPr>
                    <a:xfrm>
                      <a:off x="0" y="0"/>
                      <a:ext cx="4094848" cy="2436011"/>
                    </a:xfrm>
                    <a:prstGeom prst="rect">
                      <a:avLst/>
                    </a:prstGeom>
                  </pic:spPr>
                </pic:pic>
              </a:graphicData>
            </a:graphic>
          </wp:inline>
        </w:drawing>
      </w:r>
    </w:p>
    <w:p w14:paraId="2F6CE0B0"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hint="eastAsia"/>
          <w:sz w:val="21"/>
          <w:szCs w:val="21"/>
        </w:rPr>
        <w:t>b</w:t>
      </w:r>
      <w:r>
        <w:rPr>
          <w:rFonts w:ascii="Times New Roman" w:hint="eastAsia"/>
          <w:sz w:val="21"/>
          <w:szCs w:val="21"/>
        </w:rPr>
        <w:t>）</w:t>
      </w:r>
      <w:r>
        <w:rPr>
          <w:rFonts w:ascii="Times New Roman"/>
          <w:sz w:val="21"/>
          <w:szCs w:val="21"/>
        </w:rPr>
        <w:t xml:space="preserve"> </w:t>
      </w:r>
      <w:r>
        <w:rPr>
          <w:rFonts w:ascii="Times New Roman"/>
          <w:sz w:val="21"/>
          <w:szCs w:val="21"/>
        </w:rPr>
        <w:t>地层</w:t>
      </w:r>
      <w:r>
        <w:rPr>
          <w:rFonts w:ascii="Times New Roman" w:hint="eastAsia"/>
          <w:sz w:val="21"/>
          <w:szCs w:val="21"/>
        </w:rPr>
        <w:t>和断层结合展示</w:t>
      </w:r>
    </w:p>
    <w:p w14:paraId="0FEDC360"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(b) Hidden strata and display of coal seam texture details</w:t>
      </w:r>
    </w:p>
    <w:p w14:paraId="39ED49C9"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图</w:t>
      </w:r>
      <w:r>
        <w:rPr>
          <w:rFonts w:ascii="Times New Roman"/>
          <w:sz w:val="21"/>
          <w:szCs w:val="21"/>
        </w:rPr>
        <w:t xml:space="preserve"> 5.</w:t>
      </w:r>
      <w:r>
        <w:rPr>
          <w:rFonts w:ascii="Times New Roman" w:hint="eastAsia"/>
          <w:sz w:val="21"/>
          <w:szCs w:val="21"/>
        </w:rPr>
        <w:t>5</w:t>
      </w:r>
      <w:r>
        <w:rPr>
          <w:rFonts w:ascii="Times New Roman"/>
          <w:sz w:val="21"/>
          <w:szCs w:val="21"/>
        </w:rPr>
        <w:t xml:space="preserve"> </w:t>
      </w:r>
      <w:r>
        <w:rPr>
          <w:rFonts w:ascii="Times New Roman"/>
          <w:sz w:val="21"/>
          <w:szCs w:val="21"/>
        </w:rPr>
        <w:t>地层</w:t>
      </w:r>
      <w:r>
        <w:rPr>
          <w:rFonts w:ascii="Times New Roman" w:hint="eastAsia"/>
          <w:sz w:val="21"/>
          <w:szCs w:val="21"/>
        </w:rPr>
        <w:t>隐藏和煤层纹理细节展示</w:t>
      </w:r>
    </w:p>
    <w:p w14:paraId="53C60A05"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Fig.5.</w:t>
      </w:r>
      <w:r>
        <w:rPr>
          <w:rFonts w:ascii="Times New Roman" w:hint="eastAsia"/>
          <w:sz w:val="21"/>
          <w:szCs w:val="21"/>
        </w:rPr>
        <w:t xml:space="preserve">5 </w:t>
      </w:r>
      <w:r>
        <w:rPr>
          <w:rFonts w:ascii="Times New Roman"/>
          <w:sz w:val="21"/>
          <w:szCs w:val="21"/>
        </w:rPr>
        <w:t xml:space="preserve">Hidden strata and display of coal </w:t>
      </w:r>
      <w:r>
        <w:rPr>
          <w:rFonts w:ascii="Times New Roman"/>
          <w:sz w:val="21"/>
          <w:szCs w:val="21"/>
        </w:rPr>
        <w:t>seam texture details</w:t>
      </w:r>
    </w:p>
    <w:p w14:paraId="75A52479"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2</w:t>
      </w:r>
      <w:r>
        <w:rPr>
          <w:rFonts w:ascii="Times New Roman" w:hAnsi="Times New Roman" w:cs="Times New Roman" w:hint="eastAsia"/>
          <w:kern w:val="2"/>
        </w:rPr>
        <w:t>煤矿巷道结构可视化：</w:t>
      </w:r>
    </w:p>
    <w:p w14:paraId="7B3254DB"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kern w:val="2"/>
        </w:rPr>
        <w:t>巷道模型是煤矿开采设计和安全评估的重要组成部分。以</w:t>
      </w:r>
      <w:proofErr w:type="gramStart"/>
      <w:r>
        <w:rPr>
          <w:rFonts w:ascii="Times New Roman" w:hAnsi="Times New Roman" w:cs="Times New Roman"/>
          <w:kern w:val="2"/>
        </w:rPr>
        <w:t>邢台某</w:t>
      </w:r>
      <w:proofErr w:type="gramEnd"/>
      <w:r>
        <w:rPr>
          <w:rFonts w:ascii="Times New Roman" w:hAnsi="Times New Roman" w:cs="Times New Roman"/>
          <w:kern w:val="2"/>
        </w:rPr>
        <w:t>矿区为例，</w:t>
      </w:r>
      <w:r>
        <w:rPr>
          <w:rFonts w:ascii="Times New Roman" w:hAnsi="Times New Roman" w:cs="Times New Roman" w:hint="eastAsia"/>
          <w:kern w:val="2"/>
        </w:rPr>
        <w:t>对已有巷</w:t>
      </w:r>
      <w:r>
        <w:rPr>
          <w:rFonts w:ascii="Times New Roman" w:hAnsi="Times New Roman" w:cs="Times New Roman"/>
          <w:kern w:val="2"/>
        </w:rPr>
        <w:t>道</w:t>
      </w:r>
      <w:r>
        <w:rPr>
          <w:rFonts w:ascii="Times New Roman" w:hAnsi="Times New Roman" w:cs="Times New Roman" w:hint="eastAsia"/>
          <w:kern w:val="2"/>
        </w:rPr>
        <w:t>模型</w:t>
      </w:r>
      <w:r>
        <w:rPr>
          <w:rFonts w:ascii="Times New Roman" w:hAnsi="Times New Roman" w:cs="Times New Roman"/>
          <w:kern w:val="2"/>
        </w:rPr>
        <w:t>数据</w:t>
      </w:r>
      <w:r>
        <w:rPr>
          <w:rFonts w:ascii="Times New Roman" w:hAnsi="Times New Roman" w:cs="Times New Roman" w:hint="eastAsia"/>
          <w:kern w:val="2"/>
        </w:rPr>
        <w:t>进行可视化数据格式转换并从服务端获取</w:t>
      </w:r>
      <w:r>
        <w:rPr>
          <w:rFonts w:ascii="Times New Roman" w:hAnsi="Times New Roman" w:cs="Times New Roman"/>
          <w:kern w:val="2"/>
        </w:rPr>
        <w:t>结合</w:t>
      </w:r>
      <w:r>
        <w:rPr>
          <w:rFonts w:ascii="Times New Roman" w:hAnsi="Times New Roman" w:cs="Times New Roman" w:hint="eastAsia"/>
          <w:kern w:val="2"/>
        </w:rPr>
        <w:t>VUE3</w:t>
      </w:r>
      <w:r>
        <w:rPr>
          <w:rFonts w:ascii="Times New Roman" w:hAnsi="Times New Roman" w:cs="Times New Roman" w:hint="eastAsia"/>
          <w:kern w:val="2"/>
        </w:rPr>
        <w:t>和</w:t>
      </w:r>
      <w:r>
        <w:rPr>
          <w:rFonts w:ascii="Times New Roman" w:hAnsi="Times New Roman" w:cs="Times New Roman" w:hint="eastAsia"/>
          <w:kern w:val="2"/>
        </w:rPr>
        <w:t>W</w:t>
      </w:r>
      <w:r>
        <w:rPr>
          <w:rFonts w:ascii="Times New Roman" w:hAnsi="Times New Roman" w:cs="Times New Roman"/>
          <w:kern w:val="2"/>
        </w:rPr>
        <w:t>ebGL</w:t>
      </w:r>
      <w:r>
        <w:rPr>
          <w:rFonts w:ascii="Times New Roman" w:hAnsi="Times New Roman" w:cs="Times New Roman"/>
          <w:kern w:val="2"/>
        </w:rPr>
        <w:t>技术实现了巷道结构的可视化与交互分析（如图</w:t>
      </w:r>
      <w:r>
        <w:rPr>
          <w:rFonts w:ascii="Times New Roman" w:hAnsi="Times New Roman" w:cs="Times New Roman"/>
          <w:kern w:val="2"/>
        </w:rPr>
        <w:t>5.</w:t>
      </w:r>
      <w:r>
        <w:rPr>
          <w:rFonts w:ascii="Times New Roman" w:hAnsi="Times New Roman" w:cs="Times New Roman" w:hint="eastAsia"/>
          <w:kern w:val="2"/>
        </w:rPr>
        <w:t>6</w:t>
      </w:r>
      <w:r>
        <w:rPr>
          <w:rFonts w:ascii="Times New Roman" w:hAnsi="Times New Roman" w:cs="Times New Roman"/>
          <w:kern w:val="2"/>
        </w:rPr>
        <w:t>所示）。</w:t>
      </w:r>
    </w:p>
    <w:p w14:paraId="78CEB113" w14:textId="77777777" w:rsidR="00EE315F" w:rsidRDefault="00204804">
      <w:pPr>
        <w:snapToGrid w:val="0"/>
        <w:spacing w:after="120" w:line="300" w:lineRule="auto"/>
        <w:ind w:firstLineChars="200" w:firstLine="480"/>
        <w:rPr>
          <w:rFonts w:ascii="Cambria Math" w:hAnsi="Cambria Math"/>
        </w:rPr>
      </w:pPr>
      <w:r>
        <w:rPr>
          <w:rFonts w:ascii="Cambria Math" w:hAnsi="Cambria Math"/>
          <w:noProof/>
        </w:rPr>
        <w:drawing>
          <wp:inline distT="0" distB="0" distL="0" distR="0" wp14:anchorId="0CEFAA4A" wp14:editId="616487C9">
            <wp:extent cx="4549775" cy="2733040"/>
            <wp:effectExtent l="0" t="0" r="0" b="0"/>
            <wp:docPr id="1347452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52899" name="图片 1"/>
                    <pic:cNvPicPr>
                      <a:picLocks noChangeAspect="1"/>
                    </pic:cNvPicPr>
                  </pic:nvPicPr>
                  <pic:blipFill>
                    <a:blip r:embed="rId104"/>
                    <a:stretch>
                      <a:fillRect/>
                    </a:stretch>
                  </pic:blipFill>
                  <pic:spPr>
                    <a:xfrm>
                      <a:off x="0" y="0"/>
                      <a:ext cx="4587749" cy="2755670"/>
                    </a:xfrm>
                    <a:prstGeom prst="rect">
                      <a:avLst/>
                    </a:prstGeom>
                  </pic:spPr>
                </pic:pic>
              </a:graphicData>
            </a:graphic>
          </wp:inline>
        </w:drawing>
      </w:r>
    </w:p>
    <w:p w14:paraId="2C6C2A14"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图</w:t>
      </w:r>
      <w:r>
        <w:rPr>
          <w:rFonts w:ascii="Times New Roman"/>
          <w:sz w:val="21"/>
          <w:szCs w:val="21"/>
        </w:rPr>
        <w:t xml:space="preserve"> 5.</w:t>
      </w:r>
      <w:r>
        <w:rPr>
          <w:rFonts w:ascii="Times New Roman" w:hint="eastAsia"/>
          <w:sz w:val="21"/>
          <w:szCs w:val="21"/>
        </w:rPr>
        <w:t>6</w:t>
      </w:r>
      <w:r>
        <w:rPr>
          <w:rFonts w:ascii="Times New Roman"/>
          <w:sz w:val="21"/>
          <w:szCs w:val="21"/>
        </w:rPr>
        <w:t xml:space="preserve"> </w:t>
      </w:r>
      <w:r>
        <w:rPr>
          <w:rFonts w:ascii="Times New Roman"/>
          <w:sz w:val="21"/>
          <w:szCs w:val="21"/>
        </w:rPr>
        <w:t>巷道</w:t>
      </w:r>
      <w:r>
        <w:rPr>
          <w:rFonts w:ascii="Times New Roman" w:hint="eastAsia"/>
          <w:sz w:val="21"/>
          <w:szCs w:val="21"/>
        </w:rPr>
        <w:t>模型</w:t>
      </w:r>
      <w:r>
        <w:rPr>
          <w:rFonts w:ascii="Times New Roman"/>
          <w:sz w:val="21"/>
          <w:szCs w:val="21"/>
        </w:rPr>
        <w:t>展示</w:t>
      </w:r>
    </w:p>
    <w:p w14:paraId="54EE4D25"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Fig</w:t>
      </w:r>
      <w:r>
        <w:rPr>
          <w:rFonts w:ascii="Times New Roman"/>
          <w:sz w:val="21"/>
          <w:szCs w:val="21"/>
        </w:rPr>
        <w:t>.5.</w:t>
      </w:r>
      <w:r>
        <w:rPr>
          <w:rFonts w:ascii="Times New Roman" w:hint="eastAsia"/>
          <w:sz w:val="21"/>
          <w:szCs w:val="21"/>
        </w:rPr>
        <w:t>6</w:t>
      </w:r>
      <w:r>
        <w:rPr>
          <w:rFonts w:ascii="Times New Roman"/>
          <w:sz w:val="21"/>
          <w:szCs w:val="21"/>
        </w:rPr>
        <w:t xml:space="preserve"> Tunnel </w:t>
      </w:r>
      <w:r>
        <w:rPr>
          <w:rFonts w:ascii="Times New Roman" w:hint="eastAsia"/>
          <w:sz w:val="21"/>
          <w:szCs w:val="21"/>
        </w:rPr>
        <w:t>model</w:t>
      </w:r>
      <w:r>
        <w:rPr>
          <w:rFonts w:ascii="Times New Roman"/>
          <w:sz w:val="21"/>
          <w:szCs w:val="21"/>
        </w:rPr>
        <w:t xml:space="preserve"> display</w:t>
      </w:r>
    </w:p>
    <w:p w14:paraId="15081802"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kern w:val="2"/>
        </w:rPr>
        <w:t>系统展现了巷道的三维空间位置、延伸方向及整体布局情况。系统通过三维场</w:t>
      </w:r>
      <w:r>
        <w:rPr>
          <w:rFonts w:ascii="Times New Roman" w:hAnsi="Times New Roman" w:cs="Times New Roman"/>
          <w:kern w:val="2"/>
        </w:rPr>
        <w:t>景实时呈现巷道空间布局结构，用户可直观查看巷道在井下的空间拓扑关系及复杂交汇情况，有利于整体掌握巷道网络分布状态，快速进行空间分析。在控制面板中提供独立的</w:t>
      </w:r>
      <w:proofErr w:type="gramStart"/>
      <w:r>
        <w:rPr>
          <w:rFonts w:ascii="Times New Roman" w:hAnsi="Times New Roman" w:cs="Times New Roman"/>
          <w:kern w:val="2"/>
        </w:rPr>
        <w:t>图层显示</w:t>
      </w:r>
      <w:proofErr w:type="gramEnd"/>
      <w:r>
        <w:rPr>
          <w:rFonts w:ascii="Times New Roman" w:hAnsi="Times New Roman" w:cs="Times New Roman"/>
          <w:kern w:val="2"/>
        </w:rPr>
        <w:t>控制选项，允许用户单独显隐巷道数据，有效避免其他地质结构对巷道模型的遮挡，便于用户进行细致分析。用户</w:t>
      </w:r>
      <w:r>
        <w:rPr>
          <w:rFonts w:ascii="Times New Roman" w:hAnsi="Times New Roman" w:cs="Times New Roman" w:hint="eastAsia"/>
          <w:kern w:val="2"/>
        </w:rPr>
        <w:t>还</w:t>
      </w:r>
      <w:r>
        <w:rPr>
          <w:rFonts w:ascii="Times New Roman" w:hAnsi="Times New Roman" w:cs="Times New Roman"/>
          <w:kern w:val="2"/>
        </w:rPr>
        <w:t>可通过</w:t>
      </w:r>
      <w:r>
        <w:rPr>
          <w:rFonts w:ascii="Times New Roman" w:hAnsi="Times New Roman" w:cs="Times New Roman" w:hint="eastAsia"/>
          <w:kern w:val="2"/>
        </w:rPr>
        <w:t>控制面板进行控制模式的转换，主要是两种控制方法：</w:t>
      </w:r>
      <w:commentRangeStart w:id="226"/>
      <w:r>
        <w:rPr>
          <w:rFonts w:ascii="Times New Roman" w:hAnsi="Times New Roman" w:cs="Times New Roman" w:hint="eastAsia"/>
          <w:kern w:val="2"/>
        </w:rPr>
        <w:t>1</w:t>
      </w:r>
      <w:commentRangeEnd w:id="226"/>
      <w:r w:rsidR="00674E18">
        <w:rPr>
          <w:rStyle w:val="aff4"/>
        </w:rPr>
        <w:commentReference w:id="226"/>
      </w:r>
      <w:r>
        <w:rPr>
          <w:rFonts w:ascii="Times New Roman" w:hAnsi="Times New Roman" w:cs="Times New Roman" w:hint="eastAsia"/>
          <w:kern w:val="2"/>
        </w:rPr>
        <w:t>:</w:t>
      </w:r>
      <w:r>
        <w:rPr>
          <w:rFonts w:ascii="Times New Roman" w:hAnsi="Times New Roman" w:cs="Times New Roman" w:hint="eastAsia"/>
          <w:kern w:val="2"/>
        </w:rPr>
        <w:t>通过轨道控制。结合鼠</w:t>
      </w:r>
      <w:r>
        <w:rPr>
          <w:rFonts w:ascii="Times New Roman" w:hAnsi="Times New Roman" w:cs="Times New Roman"/>
          <w:kern w:val="2"/>
        </w:rPr>
        <w:t>标或触摸交互</w:t>
      </w:r>
      <w:r>
        <w:rPr>
          <w:rFonts w:ascii="Times New Roman" w:hAnsi="Times New Roman" w:cs="Times New Roman" w:hint="eastAsia"/>
          <w:kern w:val="2"/>
        </w:rPr>
        <w:t>进行视角平移、缩放等视角调整</w:t>
      </w:r>
      <w:r>
        <w:rPr>
          <w:rFonts w:ascii="Times New Roman" w:hAnsi="Times New Roman" w:cs="Times New Roman"/>
          <w:kern w:val="2"/>
        </w:rPr>
        <w:t>。</w:t>
      </w:r>
      <w:r>
        <w:rPr>
          <w:rFonts w:ascii="Times New Roman" w:hAnsi="Times New Roman" w:cs="Times New Roman" w:hint="eastAsia"/>
          <w:kern w:val="2"/>
        </w:rPr>
        <w:t>2:</w:t>
      </w:r>
      <w:r>
        <w:rPr>
          <w:rFonts w:ascii="Times New Roman" w:hAnsi="Times New Roman" w:cs="Times New Roman" w:hint="eastAsia"/>
          <w:kern w:val="2"/>
        </w:rPr>
        <w:t>通过第一人称控制，结合鼠</w:t>
      </w:r>
      <w:r>
        <w:rPr>
          <w:rFonts w:ascii="Times New Roman" w:hAnsi="Times New Roman" w:cs="Times New Roman"/>
          <w:kern w:val="2"/>
        </w:rPr>
        <w:t>标或触摸交互实现巷道内部自由漫游，</w:t>
      </w:r>
      <w:r>
        <w:rPr>
          <w:rFonts w:ascii="Times New Roman" w:hAnsi="Times New Roman" w:cs="Times New Roman" w:hint="eastAsia"/>
          <w:kern w:val="2"/>
        </w:rPr>
        <w:t>进行原地多维度观察平</w:t>
      </w:r>
      <w:r>
        <w:rPr>
          <w:rFonts w:ascii="Times New Roman" w:hAnsi="Times New Roman" w:cs="Times New Roman"/>
          <w:kern w:val="2"/>
        </w:rPr>
        <w:t>移、</w:t>
      </w:r>
      <w:r>
        <w:rPr>
          <w:rFonts w:ascii="Times New Roman" w:hAnsi="Times New Roman" w:cs="Times New Roman" w:hint="eastAsia"/>
          <w:kern w:val="2"/>
        </w:rPr>
        <w:t>前后左右移动等</w:t>
      </w:r>
      <w:r>
        <w:rPr>
          <w:rFonts w:ascii="Times New Roman" w:hAnsi="Times New Roman" w:cs="Times New Roman"/>
          <w:kern w:val="2"/>
        </w:rPr>
        <w:t>功能</w:t>
      </w:r>
      <w:r>
        <w:rPr>
          <w:rFonts w:ascii="Times New Roman" w:hAnsi="Times New Roman" w:cs="Times New Roman" w:hint="eastAsia"/>
          <w:kern w:val="2"/>
        </w:rPr>
        <w:t>。</w:t>
      </w:r>
      <w:proofErr w:type="gramStart"/>
      <w:r>
        <w:rPr>
          <w:rFonts w:ascii="Times New Roman" w:hAnsi="Times New Roman" w:cs="Times New Roman" w:hint="eastAsia"/>
          <w:kern w:val="2"/>
        </w:rPr>
        <w:t>一</w:t>
      </w:r>
      <w:proofErr w:type="gramEnd"/>
      <w:r>
        <w:rPr>
          <w:rFonts w:ascii="Times New Roman" w:hAnsi="Times New Roman" w:cs="Times New Roman" w:hint="eastAsia"/>
          <w:kern w:val="2"/>
        </w:rPr>
        <w:t>两种控制方式</w:t>
      </w:r>
      <w:r>
        <w:rPr>
          <w:rFonts w:ascii="Times New Roman" w:hAnsi="Times New Roman" w:cs="Times New Roman"/>
          <w:kern w:val="2"/>
        </w:rPr>
        <w:t>实</w:t>
      </w:r>
      <w:r>
        <w:rPr>
          <w:rFonts w:ascii="Times New Roman" w:hAnsi="Times New Roman" w:cs="Times New Roman"/>
          <w:kern w:val="2"/>
        </w:rPr>
        <w:t>现不同空间尺度的观察分析，有助于快速识别巷道空间分布特点</w:t>
      </w:r>
      <w:r>
        <w:rPr>
          <w:rFonts w:ascii="Times New Roman" w:hAnsi="Times New Roman" w:cs="Times New Roman" w:hint="eastAsia"/>
          <w:kern w:val="2"/>
        </w:rPr>
        <w:t>，</w:t>
      </w:r>
      <w:r>
        <w:rPr>
          <w:rFonts w:ascii="Times New Roman" w:hAnsi="Times New Roman" w:cs="Times New Roman"/>
          <w:kern w:val="2"/>
        </w:rPr>
        <w:t>帮助工程人员快速掌握巷道分布结构</w:t>
      </w:r>
      <w:r>
        <w:rPr>
          <w:rFonts w:ascii="Times New Roman" w:hAnsi="Times New Roman" w:cs="Times New Roman" w:hint="eastAsia"/>
          <w:kern w:val="2"/>
        </w:rPr>
        <w:t>。</w:t>
      </w:r>
    </w:p>
    <w:p w14:paraId="2CFF19FF"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kern w:val="2"/>
        </w:rPr>
        <w:t>系统根据巷道岩性的不同，采用特征明显的岩性纹理贴图展示巷道表面，使模型视觉效果更加真实直观。如图</w:t>
      </w:r>
      <w:r>
        <w:rPr>
          <w:rFonts w:ascii="Times New Roman" w:hAnsi="Times New Roman" w:cs="Times New Roman"/>
          <w:kern w:val="2"/>
        </w:rPr>
        <w:t>5.</w:t>
      </w:r>
      <w:r>
        <w:rPr>
          <w:rFonts w:ascii="Times New Roman" w:hAnsi="Times New Roman" w:cs="Times New Roman" w:hint="eastAsia"/>
          <w:kern w:val="2"/>
        </w:rPr>
        <w:t>7</w:t>
      </w:r>
      <w:r>
        <w:rPr>
          <w:rFonts w:ascii="Times New Roman" w:hAnsi="Times New Roman" w:cs="Times New Roman"/>
          <w:kern w:val="2"/>
        </w:rPr>
        <w:t>所示，用户可</w:t>
      </w:r>
      <w:proofErr w:type="gramStart"/>
      <w:r>
        <w:rPr>
          <w:rFonts w:ascii="Times New Roman" w:hAnsi="Times New Roman" w:cs="Times New Roman"/>
          <w:kern w:val="2"/>
        </w:rPr>
        <w:t>通过</w:t>
      </w:r>
      <w:r>
        <w:rPr>
          <w:rFonts w:ascii="Times New Roman" w:hAnsi="Times New Roman" w:cs="Times New Roman" w:hint="eastAsia"/>
          <w:kern w:val="2"/>
        </w:rPr>
        <w:t>管擦好</w:t>
      </w:r>
      <w:proofErr w:type="gramEnd"/>
      <w:r>
        <w:rPr>
          <w:rFonts w:ascii="Times New Roman" w:hAnsi="Times New Roman" w:cs="Times New Roman" w:hint="eastAsia"/>
          <w:kern w:val="2"/>
        </w:rPr>
        <w:t>巷</w:t>
      </w:r>
      <w:r>
        <w:rPr>
          <w:rFonts w:ascii="Times New Roman" w:hAnsi="Times New Roman" w:cs="Times New Roman"/>
          <w:kern w:val="2"/>
        </w:rPr>
        <w:t>道</w:t>
      </w:r>
      <w:r>
        <w:rPr>
          <w:rFonts w:ascii="Times New Roman" w:hAnsi="Times New Roman" w:cs="Times New Roman" w:hint="eastAsia"/>
          <w:kern w:val="2"/>
        </w:rPr>
        <w:t>内</w:t>
      </w:r>
      <w:r>
        <w:rPr>
          <w:rFonts w:ascii="Times New Roman" w:hAnsi="Times New Roman" w:cs="Times New Roman"/>
          <w:kern w:val="2"/>
        </w:rPr>
        <w:t>部，详细观察巷道岩性的纹理特征。巷道岩性贴图的主要作用包括：</w:t>
      </w:r>
      <w:r>
        <w:rPr>
          <w:rFonts w:ascii="Times New Roman" w:hAnsi="Times New Roman" w:cs="Times New Roman"/>
          <w:kern w:val="2"/>
        </w:rPr>
        <w:t>1</w:t>
      </w:r>
      <w:r>
        <w:rPr>
          <w:rFonts w:ascii="Times New Roman" w:hAnsi="Times New Roman" w:cs="Times New Roman" w:hint="eastAsia"/>
          <w:kern w:val="2"/>
        </w:rPr>
        <w:t>：</w:t>
      </w:r>
      <w:r>
        <w:rPr>
          <w:rFonts w:ascii="Times New Roman" w:hAnsi="Times New Roman" w:cs="Times New Roman"/>
          <w:kern w:val="2"/>
        </w:rPr>
        <w:t>提升模型真实感。通过模拟岩石的真实纹理和颜色，使巷道模型更直观地反映实际情况，提高设计的真实感和可信度。</w:t>
      </w:r>
      <w:r>
        <w:rPr>
          <w:rFonts w:ascii="Times New Roman" w:hAnsi="Times New Roman" w:cs="Times New Roman"/>
          <w:kern w:val="2"/>
        </w:rPr>
        <w:t>2</w:t>
      </w:r>
      <w:r>
        <w:rPr>
          <w:rFonts w:ascii="Times New Roman" w:hAnsi="Times New Roman" w:cs="Times New Roman" w:hint="eastAsia"/>
          <w:kern w:val="2"/>
        </w:rPr>
        <w:t>：</w:t>
      </w:r>
      <w:r>
        <w:rPr>
          <w:rFonts w:ascii="Times New Roman" w:hAnsi="Times New Roman" w:cs="Times New Roman"/>
          <w:kern w:val="2"/>
        </w:rPr>
        <w:t>辅助巷道支护设计。不同岩性的岩体稳定性差异显著，需要采取不同的支护措施。岩性贴图能够帮助工程师快速、准确地识别岩石类</w:t>
      </w:r>
      <w:r>
        <w:rPr>
          <w:rFonts w:ascii="Times New Roman" w:hAnsi="Times New Roman" w:cs="Times New Roman"/>
          <w:kern w:val="2"/>
        </w:rPr>
        <w:t>型，便于制定科学合理的支护方案。</w:t>
      </w:r>
      <w:r>
        <w:rPr>
          <w:rFonts w:ascii="Times New Roman" w:hAnsi="Times New Roman" w:cs="Times New Roman" w:hint="eastAsia"/>
          <w:kern w:val="2"/>
        </w:rPr>
        <w:t>3</w:t>
      </w:r>
      <w:r>
        <w:rPr>
          <w:rFonts w:ascii="Times New Roman" w:hAnsi="Times New Roman" w:cs="Times New Roman" w:hint="eastAsia"/>
          <w:kern w:val="2"/>
        </w:rPr>
        <w:t>：</w:t>
      </w:r>
      <w:r>
        <w:rPr>
          <w:rFonts w:ascii="Times New Roman" w:hAnsi="Times New Roman" w:cs="Times New Roman"/>
          <w:kern w:val="2"/>
        </w:rPr>
        <w:t>巷道风险评估分析。通过岩性贴图可直观分析岩体性质，从而提前识别潜在的巷道安全隐患，例如岩石破碎、顶板塌陷等稳定性问题，为安全生产提供预警和决策支持。</w:t>
      </w:r>
      <w:r>
        <w:rPr>
          <w:rFonts w:ascii="Times New Roman" w:hAnsi="Times New Roman" w:cs="Times New Roman" w:hint="eastAsia"/>
          <w:kern w:val="2"/>
        </w:rPr>
        <w:t>4</w:t>
      </w:r>
      <w:r>
        <w:rPr>
          <w:rFonts w:ascii="Times New Roman" w:hAnsi="Times New Roman" w:cs="Times New Roman" w:hint="eastAsia"/>
          <w:kern w:val="2"/>
        </w:rPr>
        <w:t>：</w:t>
      </w:r>
      <w:r>
        <w:rPr>
          <w:rFonts w:ascii="Times New Roman" w:hAnsi="Times New Roman" w:cs="Times New Roman"/>
          <w:kern w:val="2"/>
        </w:rPr>
        <w:t>指导施工过程。岩性贴图为施工人员提供清晰、直观的地质条件参考，使施工队伍能够提前了解和应对施工过程中可能遇到的地质变化，提升施工效率并降低工程风险。</w:t>
      </w:r>
    </w:p>
    <w:p w14:paraId="17155F22" w14:textId="77777777" w:rsidR="00EE315F" w:rsidRDefault="00204804">
      <w:pPr>
        <w:snapToGrid w:val="0"/>
        <w:spacing w:after="120" w:line="300" w:lineRule="auto"/>
        <w:ind w:firstLineChars="200" w:firstLine="480"/>
        <w:jc w:val="center"/>
        <w:rPr>
          <w:rFonts w:ascii="Cambria Math" w:hAnsi="Cambria Math"/>
        </w:rPr>
      </w:pPr>
      <w:r>
        <w:rPr>
          <w:rFonts w:ascii="Cambria Math" w:hAnsi="Cambria Math"/>
          <w:noProof/>
        </w:rPr>
        <w:drawing>
          <wp:inline distT="0" distB="0" distL="0" distR="0" wp14:anchorId="68BA1EFB" wp14:editId="474371C7">
            <wp:extent cx="3733800" cy="2261870"/>
            <wp:effectExtent l="0" t="0" r="0" b="0"/>
            <wp:docPr id="1542603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03850" name="图片 1"/>
                    <pic:cNvPicPr>
                      <a:picLocks noChangeAspect="1"/>
                    </pic:cNvPicPr>
                  </pic:nvPicPr>
                  <pic:blipFill>
                    <a:blip r:embed="rId105"/>
                    <a:stretch>
                      <a:fillRect/>
                    </a:stretch>
                  </pic:blipFill>
                  <pic:spPr>
                    <a:xfrm>
                      <a:off x="0" y="0"/>
                      <a:ext cx="3771731" cy="2285038"/>
                    </a:xfrm>
                    <a:prstGeom prst="rect">
                      <a:avLst/>
                    </a:prstGeom>
                  </pic:spPr>
                </pic:pic>
              </a:graphicData>
            </a:graphic>
          </wp:inline>
        </w:drawing>
      </w:r>
      <w:r>
        <w:rPr>
          <w:rFonts w:ascii="Cambria Math" w:hAnsi="Cambria Math" w:hint="eastAsia"/>
        </w:rPr>
        <w:t>（</w:t>
      </w:r>
      <w:r>
        <w:rPr>
          <w:rFonts w:ascii="Cambria Math" w:hAnsi="Cambria Math" w:hint="eastAsia"/>
        </w:rPr>
        <w:t>a</w:t>
      </w:r>
      <w:r>
        <w:rPr>
          <w:rFonts w:ascii="Cambria Math" w:hAnsi="Cambria Math" w:hint="eastAsia"/>
        </w:rPr>
        <w:t>）</w:t>
      </w:r>
    </w:p>
    <w:p w14:paraId="416505F9" w14:textId="77777777" w:rsidR="00EE315F" w:rsidRDefault="00204804">
      <w:pPr>
        <w:snapToGrid w:val="0"/>
        <w:spacing w:after="120" w:line="300" w:lineRule="auto"/>
        <w:ind w:firstLineChars="200" w:firstLine="480"/>
        <w:jc w:val="center"/>
        <w:rPr>
          <w:rFonts w:ascii="Cambria Math" w:hAnsi="Cambria Math"/>
        </w:rPr>
      </w:pPr>
      <w:r>
        <w:rPr>
          <w:rFonts w:ascii="Cambria Math" w:hAnsi="Cambria Math"/>
          <w:noProof/>
        </w:rPr>
        <w:drawing>
          <wp:inline distT="0" distB="0" distL="0" distR="0" wp14:anchorId="0170BD08" wp14:editId="5D10984C">
            <wp:extent cx="3798570" cy="2189480"/>
            <wp:effectExtent l="0" t="0" r="0" b="0"/>
            <wp:docPr id="1334221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21883" name="图片 1"/>
                    <pic:cNvPicPr>
                      <a:picLocks noChangeAspect="1"/>
                    </pic:cNvPicPr>
                  </pic:nvPicPr>
                  <pic:blipFill>
                    <a:blip r:embed="rId106"/>
                    <a:stretch>
                      <a:fillRect/>
                    </a:stretch>
                  </pic:blipFill>
                  <pic:spPr>
                    <a:xfrm>
                      <a:off x="0" y="0"/>
                      <a:ext cx="3828941" cy="2207585"/>
                    </a:xfrm>
                    <a:prstGeom prst="rect">
                      <a:avLst/>
                    </a:prstGeom>
                  </pic:spPr>
                </pic:pic>
              </a:graphicData>
            </a:graphic>
          </wp:inline>
        </w:drawing>
      </w:r>
      <w:r>
        <w:rPr>
          <w:rFonts w:ascii="Cambria Math" w:hAnsi="Cambria Math"/>
        </w:rPr>
        <w:t xml:space="preserve"> (b)</w:t>
      </w:r>
    </w:p>
    <w:p w14:paraId="29EF5D4A"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图</w:t>
      </w:r>
      <w:r>
        <w:rPr>
          <w:rFonts w:ascii="Times New Roman"/>
          <w:sz w:val="21"/>
          <w:szCs w:val="21"/>
        </w:rPr>
        <w:t xml:space="preserve"> 5.</w:t>
      </w:r>
      <w:r>
        <w:rPr>
          <w:rFonts w:ascii="Times New Roman" w:hint="eastAsia"/>
          <w:sz w:val="21"/>
          <w:szCs w:val="21"/>
        </w:rPr>
        <w:t>7</w:t>
      </w:r>
      <w:r>
        <w:rPr>
          <w:rFonts w:ascii="Times New Roman"/>
          <w:sz w:val="21"/>
          <w:szCs w:val="21"/>
        </w:rPr>
        <w:t xml:space="preserve"> </w:t>
      </w:r>
      <w:r>
        <w:rPr>
          <w:rFonts w:ascii="Times New Roman"/>
          <w:sz w:val="21"/>
          <w:szCs w:val="21"/>
        </w:rPr>
        <w:t>巷道</w:t>
      </w:r>
      <w:r>
        <w:rPr>
          <w:rFonts w:ascii="Times New Roman" w:hint="eastAsia"/>
          <w:sz w:val="21"/>
          <w:szCs w:val="21"/>
        </w:rPr>
        <w:t>漫游</w:t>
      </w:r>
    </w:p>
    <w:p w14:paraId="78112FF0"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Fig</w:t>
      </w:r>
      <w:r>
        <w:rPr>
          <w:rFonts w:ascii="Times New Roman"/>
          <w:sz w:val="21"/>
          <w:szCs w:val="21"/>
        </w:rPr>
        <w:t>.5.</w:t>
      </w:r>
      <w:r>
        <w:rPr>
          <w:rFonts w:ascii="Times New Roman" w:hint="eastAsia"/>
          <w:sz w:val="21"/>
          <w:szCs w:val="21"/>
        </w:rPr>
        <w:t xml:space="preserve">7 </w:t>
      </w:r>
      <w:r>
        <w:rPr>
          <w:rFonts w:ascii="Times New Roman"/>
          <w:sz w:val="21"/>
          <w:szCs w:val="21"/>
        </w:rPr>
        <w:t>Roaming in the alleyway</w:t>
      </w:r>
    </w:p>
    <w:p w14:paraId="57D90A23" w14:textId="77777777" w:rsidR="00EE315F" w:rsidRDefault="00204804">
      <w:pPr>
        <w:widowControl w:val="0"/>
        <w:snapToGrid w:val="0"/>
        <w:spacing w:line="300" w:lineRule="auto"/>
        <w:ind w:firstLineChars="200" w:firstLine="480"/>
        <w:jc w:val="both"/>
        <w:rPr>
          <w:rFonts w:ascii="Times New Roman" w:hAnsi="Times New Roman" w:cs="Times New Roman"/>
          <w:color w:val="000000"/>
          <w:kern w:val="2"/>
        </w:rPr>
      </w:pPr>
      <w:r>
        <w:rPr>
          <w:rFonts w:ascii="Times New Roman" w:hAnsi="Times New Roman" w:cs="Times New Roman"/>
          <w:color w:val="000000"/>
          <w:kern w:val="2"/>
        </w:rPr>
        <w:t>借助</w:t>
      </w:r>
      <w:r>
        <w:rPr>
          <w:rFonts w:ascii="Times New Roman" w:hAnsi="Times New Roman" w:cs="Times New Roman" w:hint="eastAsia"/>
          <w:color w:val="000000"/>
          <w:kern w:val="2"/>
        </w:rPr>
        <w:t>以上</w:t>
      </w:r>
      <w:r>
        <w:rPr>
          <w:rFonts w:ascii="Times New Roman" w:hAnsi="Times New Roman" w:cs="Times New Roman"/>
          <w:color w:val="000000"/>
          <w:kern w:val="2"/>
        </w:rPr>
        <w:t>功能，工程师可直观准确地掌握巷道空间信息及布局规律，进一步提升煤矿生产过程中的安全性和管理效率。这种巷道模型的交互式可视化技术不仅能帮助工程人员快速掌握矿井巷道的分布结构，也为煤矿安全生产与地下工程规划提供有效支持。</w:t>
      </w:r>
    </w:p>
    <w:p w14:paraId="4A719393" w14:textId="77777777" w:rsidR="00EE315F" w:rsidRDefault="00204804">
      <w:pPr>
        <w:widowControl w:val="0"/>
        <w:snapToGrid w:val="0"/>
        <w:spacing w:line="300" w:lineRule="auto"/>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3</w:t>
      </w:r>
      <w:r>
        <w:rPr>
          <w:rFonts w:ascii="Times New Roman" w:hAnsi="Times New Roman" w:cs="Times New Roman" w:hint="eastAsia"/>
          <w:color w:val="000000"/>
          <w:kern w:val="2"/>
        </w:rPr>
        <w:t>地层间距计算可视化：</w:t>
      </w:r>
    </w:p>
    <w:p w14:paraId="385C2FDD" w14:textId="77777777" w:rsidR="00EE315F" w:rsidRDefault="00204804">
      <w:pPr>
        <w:widowControl w:val="0"/>
        <w:snapToGrid w:val="0"/>
        <w:spacing w:line="300" w:lineRule="auto"/>
        <w:ind w:firstLineChars="200" w:firstLine="480"/>
        <w:jc w:val="both"/>
        <w:rPr>
          <w:rFonts w:ascii="Times New Roman" w:hAnsi="Times New Roman" w:cs="Times New Roman"/>
          <w:color w:val="000000"/>
          <w:kern w:val="2"/>
        </w:rPr>
      </w:pPr>
      <w:r>
        <w:rPr>
          <w:rFonts w:ascii="Times New Roman" w:hAnsi="Times New Roman" w:cs="Times New Roman"/>
          <w:color w:val="000000"/>
          <w:kern w:val="2"/>
        </w:rPr>
        <w:t>层间距计算是三维地质建模中用于评估地层间空间关系的重要方法，其实现过程为：首先，选取源地层的各个顶点，并沿着垂直或法向方向与目标地层的三角面相交，随后计算出各个交点与源地层顶点之间的距离。接着，根据距离大小划分为不同区间，每个区间以特定颜色标识，并对源地层顶点进行颜色渲染，从而直观呈现出不同区域的地层间距差异（如图</w:t>
      </w:r>
      <w:r>
        <w:rPr>
          <w:rFonts w:ascii="Times New Roman" w:hAnsi="Times New Roman" w:cs="Times New Roman"/>
          <w:color w:val="000000"/>
          <w:kern w:val="2"/>
        </w:rPr>
        <w:t>5.</w:t>
      </w:r>
      <w:r>
        <w:rPr>
          <w:rFonts w:ascii="Times New Roman" w:hAnsi="Times New Roman" w:cs="Times New Roman" w:hint="eastAsia"/>
          <w:color w:val="000000"/>
          <w:kern w:val="2"/>
        </w:rPr>
        <w:t>8</w:t>
      </w:r>
      <w:r>
        <w:rPr>
          <w:rFonts w:ascii="Times New Roman" w:hAnsi="Times New Roman" w:cs="Times New Roman"/>
          <w:color w:val="000000"/>
          <w:kern w:val="2"/>
        </w:rPr>
        <w:t>所示）。</w:t>
      </w:r>
    </w:p>
    <w:p w14:paraId="593ABA8D" w14:textId="77777777" w:rsidR="00EE315F" w:rsidRDefault="00204804">
      <w:pPr>
        <w:widowControl w:val="0"/>
        <w:snapToGrid w:val="0"/>
        <w:spacing w:line="300" w:lineRule="auto"/>
        <w:ind w:firstLineChars="200" w:firstLine="480"/>
        <w:jc w:val="both"/>
        <w:rPr>
          <w:rFonts w:ascii="Times New Roman" w:hAnsi="Times New Roman" w:cs="Times New Roman"/>
          <w:color w:val="000000"/>
          <w:kern w:val="2"/>
        </w:rPr>
      </w:pPr>
      <w:r>
        <w:rPr>
          <w:rFonts w:ascii="Times New Roman" w:hAnsi="Times New Roman" w:cs="Times New Roman"/>
          <w:color w:val="000000"/>
          <w:kern w:val="2"/>
        </w:rPr>
        <w:t>通过这种层间距可视化方法，用户可以迅速识别地层间距离的空间分布特征，明确区域内可能存在的薄弱地段或厚度异常区域，从而在资源勘探、巷道布置及工程施工过程中实现针对性分析和决策支持。例</w:t>
      </w:r>
      <w:r>
        <w:rPr>
          <w:rFonts w:ascii="Times New Roman" w:hAnsi="Times New Roman" w:cs="Times New Roman"/>
          <w:color w:val="000000"/>
          <w:kern w:val="2"/>
        </w:rPr>
        <w:t>如，在煤矿开采规划中，直观的层间距展示有助于提前识别采空区、</w:t>
      </w:r>
      <w:proofErr w:type="gramStart"/>
      <w:r>
        <w:rPr>
          <w:rFonts w:ascii="Times New Roman" w:hAnsi="Times New Roman" w:cs="Times New Roman"/>
          <w:color w:val="000000"/>
          <w:kern w:val="2"/>
        </w:rPr>
        <w:t>采动影响</w:t>
      </w:r>
      <w:proofErr w:type="gramEnd"/>
      <w:r>
        <w:rPr>
          <w:rFonts w:ascii="Times New Roman" w:hAnsi="Times New Roman" w:cs="Times New Roman"/>
          <w:color w:val="000000"/>
          <w:kern w:val="2"/>
        </w:rPr>
        <w:t>区以及可能存在的薄弱夹层，为保障矿井安全与高效生产提供重要依据。</w:t>
      </w:r>
    </w:p>
    <w:p w14:paraId="3DEB8C5E" w14:textId="77777777" w:rsidR="00EE315F" w:rsidRDefault="00204804">
      <w:pPr>
        <w:widowControl w:val="0"/>
        <w:snapToGrid w:val="0"/>
        <w:spacing w:line="300" w:lineRule="auto"/>
        <w:ind w:firstLineChars="200" w:firstLine="480"/>
        <w:jc w:val="center"/>
        <w:rPr>
          <w:rFonts w:ascii="Cambria Math" w:hAnsi="Cambria Math"/>
        </w:rPr>
      </w:pPr>
      <w:r>
        <w:rPr>
          <w:rFonts w:ascii="Cambria Math" w:hAnsi="Cambria Math"/>
          <w:noProof/>
        </w:rPr>
        <w:drawing>
          <wp:inline distT="0" distB="0" distL="0" distR="0" wp14:anchorId="60AF84E2" wp14:editId="4889BF46">
            <wp:extent cx="4157980" cy="2463800"/>
            <wp:effectExtent l="0" t="0" r="0" b="0"/>
            <wp:docPr id="1636668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68228" name="图片 1"/>
                    <pic:cNvPicPr>
                      <a:picLocks noChangeAspect="1"/>
                    </pic:cNvPicPr>
                  </pic:nvPicPr>
                  <pic:blipFill>
                    <a:blip r:embed="rId107"/>
                    <a:stretch>
                      <a:fillRect/>
                    </a:stretch>
                  </pic:blipFill>
                  <pic:spPr>
                    <a:xfrm>
                      <a:off x="0" y="0"/>
                      <a:ext cx="4168980" cy="2470307"/>
                    </a:xfrm>
                    <a:prstGeom prst="rect">
                      <a:avLst/>
                    </a:prstGeom>
                  </pic:spPr>
                </pic:pic>
              </a:graphicData>
            </a:graphic>
          </wp:inline>
        </w:drawing>
      </w:r>
    </w:p>
    <w:p w14:paraId="30DD1BCD"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hint="eastAsia"/>
          <w:sz w:val="21"/>
          <w:szCs w:val="21"/>
        </w:rPr>
        <w:t>a</w:t>
      </w:r>
      <w:r>
        <w:rPr>
          <w:rFonts w:ascii="Times New Roman" w:hint="eastAsia"/>
          <w:sz w:val="21"/>
          <w:szCs w:val="21"/>
        </w:rPr>
        <w:t>）层间距计算及图例</w:t>
      </w:r>
    </w:p>
    <w:p w14:paraId="2563E00C"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hint="eastAsia"/>
          <w:sz w:val="21"/>
          <w:szCs w:val="21"/>
        </w:rPr>
        <w:t>a</w:t>
      </w:r>
      <w:r>
        <w:rPr>
          <w:rFonts w:ascii="Times New Roman" w:hint="eastAsia"/>
          <w:sz w:val="21"/>
          <w:szCs w:val="21"/>
        </w:rPr>
        <w:t>）</w:t>
      </w:r>
      <w:r>
        <w:rPr>
          <w:rFonts w:ascii="Times New Roman"/>
          <w:sz w:val="21"/>
          <w:szCs w:val="21"/>
        </w:rPr>
        <w:t>Calculation and legend of interlayer spacing</w:t>
      </w:r>
    </w:p>
    <w:p w14:paraId="7523E306" w14:textId="77777777" w:rsidR="00EE315F" w:rsidRDefault="00204804">
      <w:pPr>
        <w:widowControl w:val="0"/>
        <w:snapToGrid w:val="0"/>
        <w:spacing w:line="300" w:lineRule="auto"/>
        <w:ind w:firstLineChars="200" w:firstLine="480"/>
        <w:jc w:val="center"/>
        <w:rPr>
          <w:rFonts w:ascii="Cambria Math" w:hAnsi="Cambria Math"/>
        </w:rPr>
      </w:pPr>
      <w:r>
        <w:rPr>
          <w:rFonts w:ascii="Cambria Math" w:hAnsi="Cambria Math"/>
          <w:noProof/>
        </w:rPr>
        <w:drawing>
          <wp:inline distT="0" distB="0" distL="0" distR="0" wp14:anchorId="677BACDB" wp14:editId="0EA331E4">
            <wp:extent cx="4147185" cy="2456815"/>
            <wp:effectExtent l="0" t="0" r="5715" b="0"/>
            <wp:docPr id="1563696343" name="图片 1" descr="图表, 表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6343" name="图片 1" descr="图表, 表面图&#10;&#10;AI 生成的内容可能不正确。"/>
                    <pic:cNvPicPr>
                      <a:picLocks noChangeAspect="1"/>
                    </pic:cNvPicPr>
                  </pic:nvPicPr>
                  <pic:blipFill>
                    <a:blip r:embed="rId108"/>
                    <a:stretch>
                      <a:fillRect/>
                    </a:stretch>
                  </pic:blipFill>
                  <pic:spPr>
                    <a:xfrm>
                      <a:off x="0" y="0"/>
                      <a:ext cx="4172705" cy="2472024"/>
                    </a:xfrm>
                    <a:prstGeom prst="rect">
                      <a:avLst/>
                    </a:prstGeom>
                  </pic:spPr>
                </pic:pic>
              </a:graphicData>
            </a:graphic>
          </wp:inline>
        </w:drawing>
      </w:r>
    </w:p>
    <w:p w14:paraId="6CFB6707"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sz w:val="21"/>
          <w:szCs w:val="21"/>
        </w:rPr>
        <w:t>b</w:t>
      </w:r>
      <w:r>
        <w:rPr>
          <w:rFonts w:ascii="Times New Roman" w:hint="eastAsia"/>
          <w:sz w:val="21"/>
          <w:szCs w:val="21"/>
        </w:rPr>
        <w:t>）</w:t>
      </w:r>
      <w:bookmarkStart w:id="227" w:name="OLE_LINK22"/>
      <w:r>
        <w:rPr>
          <w:rFonts w:ascii="Times New Roman" w:hint="eastAsia"/>
          <w:sz w:val="21"/>
          <w:szCs w:val="21"/>
        </w:rPr>
        <w:t>不同角度观察结果</w:t>
      </w:r>
      <w:bookmarkEnd w:id="227"/>
    </w:p>
    <w:p w14:paraId="03AC60E5"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sz w:val="21"/>
          <w:szCs w:val="21"/>
        </w:rPr>
        <w:t>b</w:t>
      </w:r>
      <w:r>
        <w:rPr>
          <w:rFonts w:ascii="Times New Roman" w:hint="eastAsia"/>
          <w:sz w:val="21"/>
          <w:szCs w:val="21"/>
        </w:rPr>
        <w:t>）</w:t>
      </w:r>
      <w:r>
        <w:rPr>
          <w:rFonts w:ascii="Times New Roman"/>
          <w:sz w:val="21"/>
          <w:szCs w:val="21"/>
        </w:rPr>
        <w:t>Observation results from different angles</w:t>
      </w:r>
    </w:p>
    <w:p w14:paraId="1D6D666C"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sz w:val="21"/>
          <w:szCs w:val="21"/>
        </w:rPr>
        <w:t>图</w:t>
      </w:r>
      <w:r>
        <w:rPr>
          <w:rFonts w:ascii="Times New Roman"/>
          <w:sz w:val="21"/>
          <w:szCs w:val="21"/>
        </w:rPr>
        <w:t xml:space="preserve"> 5.</w:t>
      </w:r>
      <w:r>
        <w:rPr>
          <w:rFonts w:ascii="Times New Roman" w:hint="eastAsia"/>
          <w:sz w:val="21"/>
          <w:szCs w:val="21"/>
        </w:rPr>
        <w:t>8</w:t>
      </w:r>
      <w:r>
        <w:rPr>
          <w:rFonts w:ascii="Times New Roman"/>
          <w:sz w:val="21"/>
          <w:szCs w:val="21"/>
        </w:rPr>
        <w:t xml:space="preserve"> </w:t>
      </w:r>
      <w:r>
        <w:rPr>
          <w:rFonts w:ascii="Times New Roman" w:hint="eastAsia"/>
          <w:sz w:val="21"/>
          <w:szCs w:val="21"/>
        </w:rPr>
        <w:t>层间距数据可视化</w:t>
      </w:r>
      <w:r>
        <w:rPr>
          <w:rFonts w:ascii="Times New Roman"/>
          <w:sz w:val="21"/>
          <w:szCs w:val="21"/>
        </w:rPr>
        <w:t>展示</w:t>
      </w:r>
    </w:p>
    <w:p w14:paraId="1B8D7926" w14:textId="77777777" w:rsidR="00EE315F" w:rsidRDefault="00204804">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Fig</w:t>
      </w:r>
      <w:r>
        <w:rPr>
          <w:rFonts w:ascii="Times New Roman"/>
          <w:sz w:val="21"/>
          <w:szCs w:val="21"/>
        </w:rPr>
        <w:t>.5.</w:t>
      </w:r>
      <w:r>
        <w:rPr>
          <w:rFonts w:ascii="Times New Roman" w:hint="eastAsia"/>
          <w:sz w:val="21"/>
          <w:szCs w:val="21"/>
        </w:rPr>
        <w:t xml:space="preserve">8 </w:t>
      </w:r>
      <w:r>
        <w:rPr>
          <w:rFonts w:ascii="Times New Roman"/>
          <w:sz w:val="21"/>
          <w:szCs w:val="21"/>
        </w:rPr>
        <w:t>Visualization display of interlayer spacing</w:t>
      </w:r>
      <w:r>
        <w:rPr>
          <w:rFonts w:ascii="Times New Roman"/>
          <w:sz w:val="21"/>
          <w:szCs w:val="21"/>
        </w:rPr>
        <w:t xml:space="preserve"> data</w:t>
      </w:r>
    </w:p>
    <w:p w14:paraId="6B96DD4B" w14:textId="77777777" w:rsidR="00EE315F" w:rsidRDefault="00204804">
      <w:pPr>
        <w:keepNext/>
        <w:keepLines/>
        <w:snapToGrid w:val="0"/>
        <w:spacing w:before="240" w:after="120" w:line="360" w:lineRule="auto"/>
        <w:outlineLvl w:val="1"/>
        <w:rPr>
          <w:rFonts w:eastAsia="黑体"/>
          <w:sz w:val="28"/>
          <w:szCs w:val="32"/>
        </w:rPr>
      </w:pPr>
      <w:bookmarkStart w:id="228" w:name="_Toc192629387"/>
      <w:r>
        <w:rPr>
          <w:rFonts w:eastAsia="黑体" w:hint="eastAsia"/>
          <w:sz w:val="28"/>
          <w:szCs w:val="32"/>
        </w:rPr>
        <w:t>5</w:t>
      </w:r>
      <w:r>
        <w:rPr>
          <w:rFonts w:eastAsia="黑体"/>
          <w:sz w:val="28"/>
          <w:szCs w:val="32"/>
        </w:rPr>
        <w:t>.</w:t>
      </w:r>
      <w:r>
        <w:rPr>
          <w:rFonts w:eastAsia="黑体" w:hint="eastAsia"/>
          <w:sz w:val="28"/>
          <w:szCs w:val="32"/>
        </w:rPr>
        <w:t>4</w:t>
      </w:r>
      <w:r>
        <w:rPr>
          <w:rFonts w:eastAsia="黑体" w:hint="eastAsia"/>
          <w:sz w:val="28"/>
          <w:szCs w:val="32"/>
        </w:rPr>
        <w:t>本章小结</w:t>
      </w:r>
      <w:bookmarkEnd w:id="228"/>
    </w:p>
    <w:p w14:paraId="5D30F9EC"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bookmarkStart w:id="229" w:name="_Toc192629388"/>
      <w:r>
        <w:rPr>
          <w:rFonts w:ascii="Times New Roman" w:hAnsi="Times New Roman" w:cs="Times New Roman" w:hint="eastAsia"/>
          <w:kern w:val="2"/>
        </w:rPr>
        <w:t>本章围绕三维地质模型的可视化与交互分析，介绍了基于</w:t>
      </w:r>
      <w:r>
        <w:rPr>
          <w:rFonts w:ascii="Times New Roman" w:hAnsi="Times New Roman" w:cs="Times New Roman"/>
          <w:kern w:val="2"/>
        </w:rPr>
        <w:t>WebGL</w:t>
      </w:r>
      <w:r>
        <w:rPr>
          <w:rFonts w:ascii="Times New Roman" w:hAnsi="Times New Roman" w:cs="Times New Roman"/>
          <w:kern w:val="2"/>
        </w:rPr>
        <w:t>技术开发的交互式三维地质可视化系统的应用。系统通过对地层、断层、钻孔、巷道等地质结构的建模与渲染，实现了高效的地质信息表达与分析。</w:t>
      </w:r>
      <w:r>
        <w:rPr>
          <w:rFonts w:ascii="Times New Roman" w:hAnsi="Times New Roman" w:cs="Times New Roman"/>
          <w:kern w:val="2"/>
        </w:rPr>
        <w:t xml:space="preserve">  </w:t>
      </w:r>
    </w:p>
    <w:p w14:paraId="41C82AA8"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在地层与断层可视化方面，系统支持多视角交互，提供地层显隐控制和</w:t>
      </w:r>
      <w:proofErr w:type="gramStart"/>
      <w:r>
        <w:rPr>
          <w:rFonts w:ascii="Times New Roman" w:hAnsi="Times New Roman" w:cs="Times New Roman" w:hint="eastAsia"/>
          <w:kern w:val="2"/>
        </w:rPr>
        <w:t>岩性</w:t>
      </w:r>
      <w:proofErr w:type="gramEnd"/>
      <w:r>
        <w:rPr>
          <w:rFonts w:ascii="Times New Roman" w:hAnsi="Times New Roman" w:cs="Times New Roman" w:hint="eastAsia"/>
          <w:kern w:val="2"/>
        </w:rPr>
        <w:t>纹理映射，使用户能够直观识别地层分布、断层走向及煤层特征，为矿产资源的勘探</w:t>
      </w:r>
      <w:r>
        <w:rPr>
          <w:rFonts w:ascii="Times New Roman" w:hAnsi="Times New Roman" w:cs="Times New Roman" w:hint="eastAsia"/>
          <w:kern w:val="2"/>
        </w:rPr>
        <w:t>与开采提供重要参考。巷道模型的可视化展示了矿井内部的空间拓扑关系，支持轨道控制与第一人称漫游，帮助工程人员深入分析巷道结构、支护设计及施工安全。层间距计算功能通过颜色映射方式直观展现地层间距分布，助力识别薄弱区域，为矿井规划和风险评估提供数据支撑。</w:t>
      </w:r>
      <w:r>
        <w:rPr>
          <w:rFonts w:ascii="Times New Roman" w:hAnsi="Times New Roman" w:cs="Times New Roman"/>
          <w:kern w:val="2"/>
        </w:rPr>
        <w:t xml:space="preserve">  </w:t>
      </w:r>
    </w:p>
    <w:p w14:paraId="433E8604" w14:textId="77777777" w:rsidR="00EE315F" w:rsidRDefault="00204804">
      <w:pPr>
        <w:widowControl w:val="0"/>
        <w:snapToGrid w:val="0"/>
        <w:spacing w:line="300" w:lineRule="auto"/>
        <w:jc w:val="both"/>
        <w:rPr>
          <w:rFonts w:ascii="Times New Roman" w:hAnsi="Times New Roman" w:cs="Times New Roman"/>
          <w:kern w:val="2"/>
        </w:rPr>
      </w:pPr>
      <w:r>
        <w:rPr>
          <w:rFonts w:ascii="Times New Roman" w:hAnsi="Times New Roman" w:cs="Times New Roman"/>
          <w:kern w:val="2"/>
        </w:rPr>
        <w:br w:type="page"/>
      </w:r>
    </w:p>
    <w:p w14:paraId="585E684A" w14:textId="77777777" w:rsidR="00EE315F" w:rsidRDefault="00EE315F">
      <w:pPr>
        <w:adjustRightInd w:val="0"/>
        <w:snapToGrid w:val="0"/>
        <w:spacing w:before="240" w:after="120" w:line="360" w:lineRule="auto"/>
        <w:jc w:val="center"/>
        <w:outlineLvl w:val="0"/>
        <w:rPr>
          <w:rFonts w:ascii="Arial" w:eastAsia="黑体" w:hAnsi="Arial" w:cs="Arial"/>
          <w:bCs/>
          <w:kern w:val="36"/>
          <w:sz w:val="32"/>
          <w:szCs w:val="36"/>
        </w:rPr>
        <w:sectPr w:rsidR="00EE315F">
          <w:headerReference w:type="even" r:id="rId109"/>
          <w:pgSz w:w="11906" w:h="16838"/>
          <w:pgMar w:top="1701" w:right="1701" w:bottom="1701" w:left="1701" w:header="1134" w:footer="1134" w:gutter="0"/>
          <w:cols w:space="720"/>
          <w:docGrid w:type="linesAndChars" w:linePitch="326"/>
        </w:sectPr>
      </w:pPr>
    </w:p>
    <w:p w14:paraId="2631092C" w14:textId="77777777" w:rsidR="00EE315F" w:rsidRDefault="00204804">
      <w:pPr>
        <w:adjustRightInd w:val="0"/>
        <w:snapToGrid w:val="0"/>
        <w:spacing w:before="240" w:after="120" w:line="360" w:lineRule="auto"/>
        <w:jc w:val="center"/>
        <w:outlineLvl w:val="0"/>
        <w:rPr>
          <w:rFonts w:eastAsia="黑体"/>
          <w:bCs/>
          <w:kern w:val="36"/>
          <w:sz w:val="32"/>
          <w:szCs w:val="36"/>
        </w:rPr>
      </w:pPr>
      <w:r>
        <w:rPr>
          <w:rFonts w:ascii="Arial" w:eastAsia="黑体" w:hAnsi="Arial" w:cs="Arial"/>
          <w:bCs/>
          <w:kern w:val="36"/>
          <w:sz w:val="32"/>
          <w:szCs w:val="36"/>
        </w:rPr>
        <w:t xml:space="preserve">6 </w:t>
      </w:r>
      <w:r>
        <w:rPr>
          <w:rFonts w:ascii="Arial" w:eastAsia="黑体" w:hAnsi="Arial" w:cs="Arial"/>
          <w:bCs/>
          <w:kern w:val="36"/>
          <w:sz w:val="32"/>
          <w:szCs w:val="36"/>
        </w:rPr>
        <w:t>结论与展望</w:t>
      </w:r>
      <w:bookmarkEnd w:id="229"/>
    </w:p>
    <w:p w14:paraId="35848F3F" w14:textId="768F22E7" w:rsidR="00EE315F" w:rsidRDefault="00204804">
      <w:pPr>
        <w:widowControl w:val="0"/>
        <w:snapToGrid w:val="0"/>
        <w:spacing w:before="120" w:line="300" w:lineRule="auto"/>
        <w:ind w:firstLineChars="200" w:firstLine="480"/>
        <w:jc w:val="both"/>
        <w:rPr>
          <w:rFonts w:ascii="Times New Roman" w:hAnsi="Times New Roman" w:cs="Times New Roman"/>
          <w:kern w:val="2"/>
        </w:rPr>
      </w:pPr>
      <w:del w:id="230" w:author="颖旺 赵" w:date="2025-03-17T23:00:00Z">
        <w:r w:rsidDel="00174AAF">
          <w:rPr>
            <w:rFonts w:ascii="Times New Roman" w:hAnsi="Times New Roman" w:cs="Times New Roman" w:hint="eastAsia"/>
            <w:kern w:val="2"/>
          </w:rPr>
          <w:delText>本研究</w:delText>
        </w:r>
      </w:del>
      <w:ins w:id="231" w:author="颖旺 赵" w:date="2025-03-17T23:00:00Z">
        <w:r w:rsidR="00174AAF">
          <w:rPr>
            <w:rFonts w:ascii="Times New Roman" w:hAnsi="Times New Roman" w:cs="Times New Roman" w:hint="eastAsia"/>
            <w:kern w:val="2"/>
          </w:rPr>
          <w:t>本文</w:t>
        </w:r>
      </w:ins>
      <w:r>
        <w:rPr>
          <w:rFonts w:ascii="Times New Roman" w:hAnsi="Times New Roman" w:cs="Times New Roman" w:hint="eastAsia"/>
          <w:kern w:val="2"/>
        </w:rPr>
        <w:t>围绕三维地质建模与可视化技术展开，基于</w:t>
      </w:r>
      <w:r>
        <w:rPr>
          <w:rFonts w:ascii="Times New Roman" w:hAnsi="Times New Roman" w:cs="Times New Roman" w:hint="eastAsia"/>
          <w:kern w:val="2"/>
        </w:rPr>
        <w:t xml:space="preserve"> WebGL </w:t>
      </w:r>
      <w:r>
        <w:rPr>
          <w:rFonts w:ascii="Times New Roman" w:hAnsi="Times New Roman" w:cs="Times New Roman" w:hint="eastAsia"/>
          <w:kern w:val="2"/>
        </w:rPr>
        <w:t>和</w:t>
      </w:r>
      <w:r>
        <w:rPr>
          <w:rFonts w:ascii="Times New Roman" w:hAnsi="Times New Roman" w:cs="Times New Roman" w:hint="eastAsia"/>
          <w:kern w:val="2"/>
        </w:rPr>
        <w:t xml:space="preserve"> Three.js </w:t>
      </w:r>
      <w:r>
        <w:rPr>
          <w:rFonts w:ascii="Times New Roman" w:hAnsi="Times New Roman" w:cs="Times New Roman" w:hint="eastAsia"/>
          <w:kern w:val="2"/>
        </w:rPr>
        <w:t>进行了系统性的建模与渲染方法探索，并针对地质数据的特点提出了一系列优化策略。通过对三角剖分、断层建模、钻孔可视化以及交互功能的深入研究，构建了一套高效、直观的地质建模与可视化方案。研究成果不仅提升了地质信息表达的精度与真实性，同时为工程决策、地质勘探及学术研究提供了重要的技术支撑。</w:t>
      </w:r>
    </w:p>
    <w:p w14:paraId="54665FEE"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在模型构建方面，通过约束</w:t>
      </w:r>
      <w:r>
        <w:rPr>
          <w:rFonts w:ascii="Times New Roman" w:hAnsi="Times New Roman" w:cs="Times New Roman" w:hint="eastAsia"/>
          <w:kern w:val="2"/>
        </w:rPr>
        <w:t xml:space="preserve"> Delaunay </w:t>
      </w:r>
      <w:r>
        <w:rPr>
          <w:rFonts w:ascii="Times New Roman" w:hAnsi="Times New Roman" w:cs="Times New Roman" w:hint="eastAsia"/>
          <w:kern w:val="2"/>
        </w:rPr>
        <w:t>三角剖分方法实现了地层与断层的高效网格划分，保证了地质模型的几何完整性。在断层建模中，采用上盘与下盘边界点处理进而剖分的方法。在钻孔建模中，提出了基于圆柱体分段渲染的可视化方法，使得钻</w:t>
      </w:r>
      <w:r>
        <w:rPr>
          <w:rFonts w:ascii="Times New Roman" w:hAnsi="Times New Roman" w:cs="Times New Roman" w:hint="eastAsia"/>
          <w:kern w:val="2"/>
        </w:rPr>
        <w:t>孔地层信息能够直观展现，并结合颜色映射增强了不同地层属性的区分度。此外，模型的可视化采用</w:t>
      </w:r>
      <w:r>
        <w:rPr>
          <w:rFonts w:ascii="Times New Roman" w:hAnsi="Times New Roman" w:cs="Times New Roman" w:hint="eastAsia"/>
          <w:kern w:val="2"/>
        </w:rPr>
        <w:t xml:space="preserve"> GPU </w:t>
      </w:r>
      <w:r>
        <w:rPr>
          <w:rFonts w:ascii="Times New Roman" w:hAnsi="Times New Roman" w:cs="Times New Roman" w:hint="eastAsia"/>
          <w:kern w:val="2"/>
        </w:rPr>
        <w:t>加速渲染，并结合光照与材质优化，使三维地质模型具备更高的表现力和交互体验。</w:t>
      </w:r>
    </w:p>
    <w:p w14:paraId="6CEFF74F"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在交互设计方面，研究实现了多种用户可操作的可视化分析工具。射线追踪技术被用于地质模型的点选与信息查询，使用户能够高效获取钻孔、地层及断层的详细信息。巷道漫游功能通过三维相机控制与碰撞检测，实现了用户在地下空间中的沉浸式探索，进一步提升了地质模型的直观性与应用价值。此外，地层间距计算方法结合射线与三角面相交检测，实现了不同地层厚度的精准计</w:t>
      </w:r>
      <w:r>
        <w:rPr>
          <w:rFonts w:ascii="Times New Roman" w:hAnsi="Times New Roman" w:cs="Times New Roman" w:hint="eastAsia"/>
          <w:kern w:val="2"/>
        </w:rPr>
        <w:t>算，为工程设计提供了数据支撑。</w:t>
      </w:r>
    </w:p>
    <w:p w14:paraId="1BDA3265" w14:textId="6C3AE41D" w:rsidR="00EE315F" w:rsidRDefault="00204804">
      <w:pPr>
        <w:widowControl w:val="0"/>
        <w:snapToGrid w:val="0"/>
        <w:spacing w:before="120" w:line="300" w:lineRule="auto"/>
        <w:ind w:firstLineChars="200" w:firstLine="480"/>
        <w:jc w:val="both"/>
        <w:rPr>
          <w:rFonts w:ascii="Times New Roman" w:hAnsi="Times New Roman" w:cs="Times New Roman"/>
          <w:kern w:val="2"/>
        </w:rPr>
      </w:pPr>
      <w:del w:id="232" w:author="颖旺 赵" w:date="2025-03-17T23:00:00Z">
        <w:r w:rsidDel="00174AAF">
          <w:rPr>
            <w:rFonts w:ascii="Times New Roman" w:hAnsi="Times New Roman" w:cs="Times New Roman" w:hint="eastAsia"/>
            <w:kern w:val="2"/>
          </w:rPr>
          <w:delText>本研究</w:delText>
        </w:r>
      </w:del>
      <w:proofErr w:type="gramStart"/>
      <w:ins w:id="233" w:author="颖旺 赵" w:date="2025-03-17T23:00:00Z">
        <w:r w:rsidR="00174AAF">
          <w:rPr>
            <w:rFonts w:ascii="Times New Roman" w:hAnsi="Times New Roman" w:cs="Times New Roman" w:hint="eastAsia"/>
            <w:kern w:val="2"/>
          </w:rPr>
          <w:t>本文本文</w:t>
        </w:r>
      </w:ins>
      <w:proofErr w:type="gramEnd"/>
      <w:r>
        <w:rPr>
          <w:rFonts w:ascii="Times New Roman" w:hAnsi="Times New Roman" w:cs="Times New Roman" w:hint="eastAsia"/>
          <w:kern w:val="2"/>
        </w:rPr>
        <w:t>还对性能优化进行了深入探讨。通过异步数据加载与动态渲染技术，解决了大规模地质数据加载的性能瓶颈，确保在</w:t>
      </w:r>
      <w:r>
        <w:rPr>
          <w:rFonts w:ascii="Times New Roman" w:hAnsi="Times New Roman" w:cs="Times New Roman" w:hint="eastAsia"/>
          <w:kern w:val="2"/>
        </w:rPr>
        <w:t xml:space="preserve"> Web </w:t>
      </w:r>
      <w:proofErr w:type="gramStart"/>
      <w:r>
        <w:rPr>
          <w:rFonts w:ascii="Times New Roman" w:hAnsi="Times New Roman" w:cs="Times New Roman" w:hint="eastAsia"/>
          <w:kern w:val="2"/>
        </w:rPr>
        <w:t>端能够</w:t>
      </w:r>
      <w:proofErr w:type="gramEnd"/>
      <w:r>
        <w:rPr>
          <w:rFonts w:ascii="Times New Roman" w:hAnsi="Times New Roman" w:cs="Times New Roman" w:hint="eastAsia"/>
          <w:kern w:val="2"/>
        </w:rPr>
        <w:t>流畅运行三维地质可视化应用。同时，针对模型渲染的内存管理问题，采用分类管理机制优化了</w:t>
      </w:r>
      <w:r>
        <w:rPr>
          <w:rFonts w:ascii="Times New Roman" w:hAnsi="Times New Roman" w:cs="Times New Roman" w:hint="eastAsia"/>
          <w:kern w:val="2"/>
        </w:rPr>
        <w:t xml:space="preserve">Three.js </w:t>
      </w:r>
      <w:r>
        <w:rPr>
          <w:rFonts w:ascii="Times New Roman" w:hAnsi="Times New Roman" w:cs="Times New Roman" w:hint="eastAsia"/>
          <w:kern w:val="2"/>
        </w:rPr>
        <w:t>场景的资源回收，减少了</w:t>
      </w:r>
      <w:r>
        <w:rPr>
          <w:rFonts w:ascii="Times New Roman" w:hAnsi="Times New Roman" w:cs="Times New Roman" w:hint="eastAsia"/>
          <w:kern w:val="2"/>
        </w:rPr>
        <w:t>GPU</w:t>
      </w:r>
      <w:r>
        <w:rPr>
          <w:rFonts w:ascii="Times New Roman" w:hAnsi="Times New Roman" w:cs="Times New Roman" w:hint="eastAsia"/>
          <w:kern w:val="2"/>
        </w:rPr>
        <w:t>负载，提高了系统的整体运行效率。最终，系统在真实地质数据环境中进行了测试，验证了其可行性与稳定性，并在多种地质应用场景中展现出良好的适用性。</w:t>
      </w:r>
    </w:p>
    <w:p w14:paraId="6F4CBC4C" w14:textId="2A4E11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尽管</w:t>
      </w:r>
      <w:del w:id="234" w:author="颖旺 赵" w:date="2025-03-17T23:00:00Z">
        <w:r w:rsidDel="00174AAF">
          <w:rPr>
            <w:rFonts w:ascii="Times New Roman" w:hAnsi="Times New Roman" w:cs="Times New Roman" w:hint="eastAsia"/>
            <w:kern w:val="2"/>
          </w:rPr>
          <w:delText>本研究</w:delText>
        </w:r>
      </w:del>
      <w:ins w:id="235" w:author="颖旺 赵" w:date="2025-03-17T23:00:00Z">
        <w:r w:rsidR="00174AAF">
          <w:rPr>
            <w:rFonts w:ascii="Times New Roman" w:hAnsi="Times New Roman" w:cs="Times New Roman" w:hint="eastAsia"/>
            <w:kern w:val="2"/>
          </w:rPr>
          <w:t>本文</w:t>
        </w:r>
      </w:ins>
      <w:r>
        <w:rPr>
          <w:rFonts w:ascii="Times New Roman" w:hAnsi="Times New Roman" w:cs="Times New Roman" w:hint="eastAsia"/>
          <w:kern w:val="2"/>
        </w:rPr>
        <w:t>在三维地质建模与可视化方面取得了一定的成果，但仍存在诸多值得进</w:t>
      </w:r>
      <w:r>
        <w:rPr>
          <w:rFonts w:ascii="Times New Roman" w:hAnsi="Times New Roman" w:cs="Times New Roman" w:hint="eastAsia"/>
          <w:kern w:val="2"/>
        </w:rPr>
        <w:t>一步探索的问题。首先，当前的建模方法主要依赖于三角网格结构，而在处理更加复杂的地质构造（如褶皱、断层交叉等）时，仍然存在网格质量优化的挑战。未来可以引入多分辨率网格技术，进一步提高模型精度的同时降低计算开销。其次，在大规模地质数据的</w:t>
      </w:r>
      <w:proofErr w:type="gramStart"/>
      <w:r>
        <w:rPr>
          <w:rFonts w:ascii="Times New Roman" w:hAnsi="Times New Roman" w:cs="Times New Roman" w:hint="eastAsia"/>
          <w:kern w:val="2"/>
        </w:rPr>
        <w:t>交互与</w:t>
      </w:r>
      <w:proofErr w:type="gramEnd"/>
      <w:r>
        <w:rPr>
          <w:rFonts w:ascii="Times New Roman" w:hAnsi="Times New Roman" w:cs="Times New Roman" w:hint="eastAsia"/>
          <w:kern w:val="2"/>
        </w:rPr>
        <w:t>渲染方面，虽然</w:t>
      </w:r>
      <w:r>
        <w:rPr>
          <w:rFonts w:ascii="Times New Roman" w:hAnsi="Times New Roman" w:cs="Times New Roman" w:hint="eastAsia"/>
          <w:kern w:val="2"/>
        </w:rPr>
        <w:t xml:space="preserve"> GPU </w:t>
      </w:r>
      <w:r>
        <w:rPr>
          <w:rFonts w:ascii="Times New Roman" w:hAnsi="Times New Roman" w:cs="Times New Roman" w:hint="eastAsia"/>
          <w:kern w:val="2"/>
        </w:rPr>
        <w:t>加速在一定程度上提升了性能，但对于超大规模数据集的实时渲染仍然存在一定的局限性。未来可以结合</w:t>
      </w:r>
      <w:r>
        <w:rPr>
          <w:rFonts w:ascii="Times New Roman" w:hAnsi="Times New Roman" w:cs="Times New Roman" w:hint="eastAsia"/>
          <w:kern w:val="2"/>
        </w:rPr>
        <w:t xml:space="preserve"> </w:t>
      </w:r>
      <w:proofErr w:type="spellStart"/>
      <w:r>
        <w:rPr>
          <w:rFonts w:ascii="Times New Roman" w:hAnsi="Times New Roman" w:cs="Times New Roman" w:hint="eastAsia"/>
          <w:kern w:val="2"/>
        </w:rPr>
        <w:t>WebGPU</w:t>
      </w:r>
      <w:proofErr w:type="spellEnd"/>
      <w:r>
        <w:rPr>
          <w:rFonts w:ascii="Times New Roman" w:hAnsi="Times New Roman" w:cs="Times New Roman" w:hint="eastAsia"/>
          <w:kern w:val="2"/>
        </w:rPr>
        <w:t>等新技术，进一步提升</w:t>
      </w:r>
      <w:r>
        <w:rPr>
          <w:rFonts w:ascii="Times New Roman" w:hAnsi="Times New Roman" w:cs="Times New Roman" w:hint="eastAsia"/>
          <w:kern w:val="2"/>
        </w:rPr>
        <w:t xml:space="preserve"> Web </w:t>
      </w:r>
      <w:r>
        <w:rPr>
          <w:rFonts w:ascii="Times New Roman" w:hAnsi="Times New Roman" w:cs="Times New Roman" w:hint="eastAsia"/>
          <w:kern w:val="2"/>
        </w:rPr>
        <w:t>端的三维可视化能力。随着</w:t>
      </w:r>
      <w:r>
        <w:rPr>
          <w:rFonts w:ascii="Times New Roman" w:hAnsi="Times New Roman" w:cs="Times New Roman" w:hint="eastAsia"/>
          <w:kern w:val="2"/>
        </w:rPr>
        <w:t xml:space="preserve"> Web </w:t>
      </w:r>
      <w:r>
        <w:rPr>
          <w:rFonts w:ascii="Times New Roman" w:hAnsi="Times New Roman" w:cs="Times New Roman" w:hint="eastAsia"/>
          <w:kern w:val="2"/>
        </w:rPr>
        <w:t>技术的进一步发展，基于</w:t>
      </w:r>
      <w:r>
        <w:rPr>
          <w:rFonts w:ascii="Times New Roman" w:hAnsi="Times New Roman" w:cs="Times New Roman" w:hint="eastAsia"/>
          <w:kern w:val="2"/>
        </w:rPr>
        <w:t xml:space="preserve"> WebGL </w:t>
      </w:r>
      <w:r>
        <w:rPr>
          <w:rFonts w:ascii="Times New Roman" w:hAnsi="Times New Roman" w:cs="Times New Roman" w:hint="eastAsia"/>
          <w:kern w:val="2"/>
        </w:rPr>
        <w:t>的三维地质建模平台有望进一步扩展其功能和应用</w:t>
      </w:r>
      <w:r>
        <w:rPr>
          <w:rFonts w:ascii="Times New Roman" w:hAnsi="Times New Roman" w:cs="Times New Roman" w:hint="eastAsia"/>
          <w:kern w:val="2"/>
        </w:rPr>
        <w:t>场景。例如，可以将虚拟现实（</w:t>
      </w:r>
      <w:r>
        <w:rPr>
          <w:rFonts w:ascii="Times New Roman" w:hAnsi="Times New Roman" w:cs="Times New Roman" w:hint="eastAsia"/>
          <w:kern w:val="2"/>
        </w:rPr>
        <w:t>VR</w:t>
      </w:r>
      <w:r>
        <w:rPr>
          <w:rFonts w:ascii="Times New Roman" w:hAnsi="Times New Roman" w:cs="Times New Roman" w:hint="eastAsia"/>
          <w:kern w:val="2"/>
        </w:rPr>
        <w:t>）与增强现实（</w:t>
      </w:r>
      <w:r>
        <w:rPr>
          <w:rFonts w:ascii="Times New Roman" w:hAnsi="Times New Roman" w:cs="Times New Roman" w:hint="eastAsia"/>
          <w:kern w:val="2"/>
        </w:rPr>
        <w:t>AR</w:t>
      </w:r>
      <w:r>
        <w:rPr>
          <w:rFonts w:ascii="Times New Roman" w:hAnsi="Times New Roman" w:cs="Times New Roman" w:hint="eastAsia"/>
          <w:kern w:val="2"/>
        </w:rPr>
        <w:t>）技术结合，提供更加沉浸式的地质模型展示与交互功能。</w:t>
      </w:r>
    </w:p>
    <w:p w14:paraId="5A6E54F0" w14:textId="1000CF7C"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此外，在纹理映射上，</w:t>
      </w:r>
      <w:del w:id="236" w:author="颖旺 赵" w:date="2025-03-17T23:00:00Z">
        <w:r w:rsidDel="00174AAF">
          <w:rPr>
            <w:rFonts w:ascii="Times New Roman" w:hAnsi="Times New Roman" w:cs="Times New Roman" w:hint="eastAsia"/>
            <w:kern w:val="2"/>
          </w:rPr>
          <w:delText>本研究</w:delText>
        </w:r>
      </w:del>
      <w:proofErr w:type="gramStart"/>
      <w:ins w:id="237" w:author="颖旺 赵" w:date="2025-03-17T23:00:00Z">
        <w:r w:rsidR="00174AAF">
          <w:rPr>
            <w:rFonts w:ascii="Times New Roman" w:hAnsi="Times New Roman" w:cs="Times New Roman" w:hint="eastAsia"/>
            <w:kern w:val="2"/>
          </w:rPr>
          <w:t>本文本文</w:t>
        </w:r>
      </w:ins>
      <w:proofErr w:type="gramEnd"/>
      <w:r>
        <w:rPr>
          <w:rFonts w:ascii="Times New Roman" w:hAnsi="Times New Roman" w:cs="Times New Roman" w:hint="eastAsia"/>
          <w:kern w:val="2"/>
        </w:rPr>
        <w:t>提出的方法对于曲面几何体（如不规则曲面）仍可能面临分片参数化的问题，并且在法向量连续变化区域可能产生投影跳变，但这些问题可以通过进一步的优化和预处理阶段加以解决。未来的研究可以进一步探索如何在更复杂的几何体上进一步</w:t>
      </w:r>
      <w:proofErr w:type="gramStart"/>
      <w:r>
        <w:rPr>
          <w:rFonts w:ascii="Times New Roman" w:hAnsi="Times New Roman" w:cs="Times New Roman" w:hint="eastAsia"/>
          <w:kern w:val="2"/>
        </w:rPr>
        <w:t>优化此</w:t>
      </w:r>
      <w:proofErr w:type="gramEnd"/>
      <w:r>
        <w:rPr>
          <w:rFonts w:ascii="Times New Roman" w:hAnsi="Times New Roman" w:cs="Times New Roman" w:hint="eastAsia"/>
          <w:kern w:val="2"/>
        </w:rPr>
        <w:t>方法的适应性，同时在计算上减少不必要的开销，提升处理速度。</w:t>
      </w:r>
    </w:p>
    <w:p w14:paraId="7D5D4F3C" w14:textId="77777777" w:rsidR="00EE315F" w:rsidRDefault="00EE315F">
      <w:pPr>
        <w:snapToGrid w:val="0"/>
        <w:spacing w:before="158" w:line="300" w:lineRule="auto"/>
        <w:sectPr w:rsidR="00EE315F">
          <w:headerReference w:type="even" r:id="rId110"/>
          <w:headerReference w:type="default" r:id="rId111"/>
          <w:pgSz w:w="11906" w:h="16838"/>
          <w:pgMar w:top="1701" w:right="1701" w:bottom="1701" w:left="1701" w:header="1134" w:footer="1134" w:gutter="0"/>
          <w:cols w:space="720"/>
          <w:docGrid w:type="linesAndChars" w:linePitch="326"/>
        </w:sectPr>
      </w:pPr>
    </w:p>
    <w:p w14:paraId="7FB5A30F" w14:textId="77777777" w:rsidR="00EE315F" w:rsidRDefault="00204804">
      <w:pPr>
        <w:adjustRightInd w:val="0"/>
        <w:snapToGrid w:val="0"/>
        <w:spacing w:before="240" w:after="120" w:line="360" w:lineRule="auto"/>
        <w:jc w:val="center"/>
        <w:outlineLvl w:val="0"/>
        <w:rPr>
          <w:rFonts w:eastAsia="黑体"/>
          <w:bCs/>
          <w:kern w:val="36"/>
          <w:sz w:val="32"/>
          <w:szCs w:val="36"/>
        </w:rPr>
      </w:pPr>
      <w:bookmarkStart w:id="238" w:name="_Toc192629389"/>
      <w:commentRangeStart w:id="239"/>
      <w:r>
        <w:rPr>
          <w:rFonts w:eastAsia="黑体"/>
          <w:bCs/>
          <w:kern w:val="36"/>
          <w:sz w:val="32"/>
          <w:szCs w:val="36"/>
        </w:rPr>
        <w:t>参考文献</w:t>
      </w:r>
      <w:commentRangeEnd w:id="239"/>
      <w:r>
        <w:rPr>
          <w:rFonts w:eastAsia="黑体"/>
          <w:bCs/>
          <w:kern w:val="36"/>
          <w:sz w:val="32"/>
          <w:szCs w:val="36"/>
        </w:rPr>
        <w:commentReference w:id="239"/>
      </w:r>
      <w:bookmarkEnd w:id="238"/>
    </w:p>
    <w:p w14:paraId="1C8ACBFA" w14:textId="77777777" w:rsidR="00EE315F" w:rsidRDefault="00204804">
      <w:pPr>
        <w:pStyle w:val="15"/>
      </w:pPr>
      <w:r>
        <w:rPr>
          <w:sz w:val="21"/>
        </w:rPr>
        <w:fldChar w:fldCharType="begin"/>
      </w:r>
      <w:r>
        <w:instrText xml:space="preserve"> ADDIN ZOTERO_BIBL {"uncited":[],"omitted":[],"custom":[]} CSL_BIBLIOGRAPHY </w:instrText>
      </w:r>
      <w:r>
        <w:rPr>
          <w:sz w:val="21"/>
        </w:rPr>
        <w:fldChar w:fldCharType="separate"/>
      </w:r>
      <w:r>
        <w:t>[1]</w:t>
      </w:r>
      <w:r>
        <w:tab/>
      </w:r>
      <w:r>
        <w:t>李青元</w:t>
      </w:r>
      <w:r>
        <w:t xml:space="preserve">, </w:t>
      </w:r>
      <w:r>
        <w:t>张洛宜</w:t>
      </w:r>
      <w:r>
        <w:t xml:space="preserve">, </w:t>
      </w:r>
      <w:r>
        <w:t>曹代勇</w:t>
      </w:r>
      <w:r>
        <w:t xml:space="preserve">, </w:t>
      </w:r>
      <w:r>
        <w:t>等</w:t>
      </w:r>
      <w:r>
        <w:t xml:space="preserve">. </w:t>
      </w:r>
      <w:r>
        <w:t>三维地质建模的用途、现状、问题、趋势与建议</w:t>
      </w:r>
      <w:r>
        <w:t xml:space="preserve">[J/OL]. </w:t>
      </w:r>
      <w:r>
        <w:t>地质与勘探</w:t>
      </w:r>
      <w:r>
        <w:t xml:space="preserve">, 2016, 52(4): 759-767. </w:t>
      </w:r>
      <w:r>
        <w:t>DOI:10.13712/j.cnki.dzykt.2016.04.018.</w:t>
      </w:r>
    </w:p>
    <w:p w14:paraId="13BFE63A" w14:textId="77777777" w:rsidR="00EE315F" w:rsidRDefault="00204804">
      <w:pPr>
        <w:pStyle w:val="15"/>
      </w:pPr>
      <w:r>
        <w:t>[2]</w:t>
      </w:r>
      <w:r>
        <w:tab/>
      </w:r>
      <w:r>
        <w:t>王婷</w:t>
      </w:r>
      <w:r>
        <w:t xml:space="preserve">. </w:t>
      </w:r>
      <w:r>
        <w:t>地质体三维可视化表达的现状与趋势</w:t>
      </w:r>
      <w:r>
        <w:t xml:space="preserve">[J]. </w:t>
      </w:r>
      <w:r>
        <w:t>科技与生活</w:t>
      </w:r>
      <w:r>
        <w:t>, 2017, 5(6): 12-14.</w:t>
      </w:r>
    </w:p>
    <w:p w14:paraId="43EFFF95" w14:textId="77777777" w:rsidR="00EE315F" w:rsidRDefault="00204804">
      <w:pPr>
        <w:pStyle w:val="15"/>
      </w:pPr>
      <w:r>
        <w:t>[3]</w:t>
      </w:r>
      <w:r>
        <w:tab/>
      </w:r>
      <w:r>
        <w:t>熊祖强</w:t>
      </w:r>
      <w:r>
        <w:t xml:space="preserve">. </w:t>
      </w:r>
      <w:r>
        <w:t>工程地质三维建模及可视化技术研究</w:t>
      </w:r>
      <w:r>
        <w:t xml:space="preserve">[D/OL]. </w:t>
      </w:r>
      <w:r>
        <w:t>中国科学院研究生院（武汉岩土力学研究所）</w:t>
      </w:r>
      <w:r>
        <w:t>, 2007[2025-02-25]. https://kns.cnki.net/KCMS/detail/detail.aspx?dbcode=CDFD&amp;dbname=CDFD9908&amp;filename=2007128</w:t>
      </w:r>
      <w:r>
        <w:t>248.nh.</w:t>
      </w:r>
    </w:p>
    <w:p w14:paraId="692CE007" w14:textId="77777777" w:rsidR="00EE315F" w:rsidRDefault="00204804">
      <w:pPr>
        <w:pStyle w:val="15"/>
      </w:pPr>
      <w:r>
        <w:t>[4]</w:t>
      </w:r>
      <w:r>
        <w:tab/>
      </w:r>
      <w:r>
        <w:t>张洋洋</w:t>
      </w:r>
      <w:r>
        <w:t xml:space="preserve">, </w:t>
      </w:r>
      <w:r>
        <w:t>周万蓬</w:t>
      </w:r>
      <w:r>
        <w:t xml:space="preserve">, </w:t>
      </w:r>
      <w:r>
        <w:t>吴志春</w:t>
      </w:r>
      <w:r>
        <w:t xml:space="preserve">, </w:t>
      </w:r>
      <w:r>
        <w:t>等</w:t>
      </w:r>
      <w:r>
        <w:t xml:space="preserve">. </w:t>
      </w:r>
      <w:r>
        <w:t>三维地质建模技术发展现状及建模实例</w:t>
      </w:r>
      <w:r>
        <w:t xml:space="preserve">[J]. </w:t>
      </w:r>
      <w:r>
        <w:t>东华理工大学学报（社会科学版）</w:t>
      </w:r>
      <w:r>
        <w:t>, 2013, 32(3): 403-409.</w:t>
      </w:r>
    </w:p>
    <w:p w14:paraId="799B51C5" w14:textId="77777777" w:rsidR="00EE315F" w:rsidRDefault="00204804">
      <w:pPr>
        <w:pStyle w:val="15"/>
      </w:pPr>
      <w:r>
        <w:t>[5]</w:t>
      </w:r>
      <w:r>
        <w:tab/>
      </w:r>
      <w:r>
        <w:t>武强</w:t>
      </w:r>
      <w:r>
        <w:t xml:space="preserve">, </w:t>
      </w:r>
      <w:r>
        <w:t>徐华</w:t>
      </w:r>
      <w:r>
        <w:t xml:space="preserve">. </w:t>
      </w:r>
      <w:r>
        <w:t>数字矿山中三维地质建模方法与应用</w:t>
      </w:r>
      <w:r>
        <w:t xml:space="preserve">[J]. </w:t>
      </w:r>
      <w:r>
        <w:t>中国科学</w:t>
      </w:r>
      <w:r>
        <w:t>:</w:t>
      </w:r>
      <w:r>
        <w:t>地球科学</w:t>
      </w:r>
      <w:r>
        <w:t>, 2013, 43(12): 1996-2006.</w:t>
      </w:r>
    </w:p>
    <w:p w14:paraId="569CDB9D" w14:textId="77777777" w:rsidR="00EE315F" w:rsidRDefault="00204804">
      <w:pPr>
        <w:pStyle w:val="15"/>
      </w:pPr>
      <w:r>
        <w:t>[6]</w:t>
      </w:r>
      <w:r>
        <w:tab/>
        <w:t xml:space="preserve">YAN-LIN S, AI-LING Z, YOU-BIN H, </w:t>
      </w:r>
      <w:r>
        <w:t>等</w:t>
      </w:r>
      <w:r>
        <w:t>. 3D Geological Modeling and Its Application under Complex</w:t>
      </w:r>
      <w:r>
        <w:t xml:space="preserve"> Geological Conditions[J/OL]. Procedia Engineering, 2011, 12: 41-46. DOI:10.1016/j.proeng.2011.05.008.</w:t>
      </w:r>
    </w:p>
    <w:p w14:paraId="5AA20933" w14:textId="77777777" w:rsidR="00EE315F" w:rsidRDefault="00204804">
      <w:pPr>
        <w:pStyle w:val="15"/>
      </w:pPr>
      <w:r>
        <w:t>[7]</w:t>
      </w:r>
      <w:r>
        <w:tab/>
      </w:r>
      <w:r>
        <w:t>齐安文</w:t>
      </w:r>
      <w:r>
        <w:t xml:space="preserve">, </w:t>
      </w:r>
      <w:r>
        <w:t>吴立新</w:t>
      </w:r>
      <w:r>
        <w:t xml:space="preserve">. </w:t>
      </w:r>
      <w:r>
        <w:t>基于类三棱柱的三维地质模拟与拓扑研究</w:t>
      </w:r>
      <w:r>
        <w:t xml:space="preserve">[J/OL]. </w:t>
      </w:r>
      <w:r>
        <w:t>矿山测量</w:t>
      </w:r>
      <w:r>
        <w:t>, 2003(3): 65-66,64. DOI:10.3969/j.issn.1001-358X.2003.03.021.</w:t>
      </w:r>
    </w:p>
    <w:p w14:paraId="1547CA56" w14:textId="77777777" w:rsidR="00EE315F" w:rsidRDefault="00204804">
      <w:pPr>
        <w:pStyle w:val="15"/>
      </w:pPr>
      <w:r>
        <w:t>[8]</w:t>
      </w:r>
      <w:r>
        <w:tab/>
        <w:t xml:space="preserve">Research Status of and Trends in 3D </w:t>
      </w:r>
      <w:r>
        <w:t>Geological Property Modeling Methods: A Review[EB/OL]. [2025-02-25]. https://www.mdpi.com/2076-3417/12/11/5648.</w:t>
      </w:r>
    </w:p>
    <w:p w14:paraId="7E2A12CA" w14:textId="77777777" w:rsidR="00EE315F" w:rsidRDefault="00204804">
      <w:pPr>
        <w:pStyle w:val="15"/>
      </w:pPr>
      <w:r>
        <w:t>[9]</w:t>
      </w:r>
      <w:r>
        <w:tab/>
      </w:r>
      <w:r>
        <w:t>李响</w:t>
      </w:r>
      <w:r>
        <w:t xml:space="preserve">. </w:t>
      </w:r>
      <w:r>
        <w:t>三维地质建模技术的研究</w:t>
      </w:r>
      <w:r>
        <w:t xml:space="preserve">[D/OL]. </w:t>
      </w:r>
      <w:r>
        <w:t>合肥工业大学</w:t>
      </w:r>
      <w:r>
        <w:t>, 2008[2025-02-25]. https://kns.cnki.net/KCMS/detail/detail.aspx?dbcode=CMFD&amp;dbname=CMFD2008&amp;filename=200814311</w:t>
      </w:r>
      <w:r>
        <w:t>9.nh.</w:t>
      </w:r>
    </w:p>
    <w:p w14:paraId="2F1FCF83" w14:textId="77777777" w:rsidR="00EE315F" w:rsidRDefault="00204804">
      <w:pPr>
        <w:pStyle w:val="15"/>
      </w:pPr>
      <w:r>
        <w:t>[10]</w:t>
      </w:r>
      <w:r>
        <w:tab/>
      </w:r>
      <w:r>
        <w:t>熊祖强</w:t>
      </w:r>
      <w:r>
        <w:t xml:space="preserve">. </w:t>
      </w:r>
      <w:r>
        <w:t>工程地质三维建模及可视化技术研究</w:t>
      </w:r>
      <w:r>
        <w:t xml:space="preserve">[D/OL]. </w:t>
      </w:r>
      <w:r>
        <w:t>中国科学院研究生院（武汉岩土力学研究所）</w:t>
      </w:r>
      <w:r>
        <w:t>, 2007[2025-02-25]. https://kns.cnki.net/KCMS/detail/detail.aspx?dbcode=CDFD&amp;dbname=CDFD9908&amp;filename=2007128248.nh.</w:t>
      </w:r>
    </w:p>
    <w:p w14:paraId="72689F4A" w14:textId="77777777" w:rsidR="00EE315F" w:rsidRDefault="00204804">
      <w:pPr>
        <w:pStyle w:val="15"/>
      </w:pPr>
      <w:r>
        <w:t>[11]</w:t>
      </w:r>
      <w:r>
        <w:tab/>
      </w:r>
      <w:r>
        <w:t>王洋</w:t>
      </w:r>
      <w:r>
        <w:t xml:space="preserve">, </w:t>
      </w:r>
      <w:r>
        <w:t>赵雅诗</w:t>
      </w:r>
      <w:r>
        <w:t xml:space="preserve">, </w:t>
      </w:r>
      <w:r>
        <w:t>王锐柯</w:t>
      </w:r>
      <w:r>
        <w:t xml:space="preserve">, </w:t>
      </w:r>
      <w:r>
        <w:t>等</w:t>
      </w:r>
      <w:r>
        <w:t xml:space="preserve">. </w:t>
      </w:r>
      <w:r>
        <w:t>三维地质建模技术的发展现状</w:t>
      </w:r>
      <w:r>
        <w:t xml:space="preserve">[J]. </w:t>
      </w:r>
      <w:r>
        <w:t>化工设计通讯</w:t>
      </w:r>
      <w:r>
        <w:t>, 2019, 45(8): 243-244.</w:t>
      </w:r>
    </w:p>
    <w:p w14:paraId="32B3DDC2" w14:textId="77777777" w:rsidR="00EE315F" w:rsidRDefault="00204804">
      <w:pPr>
        <w:pStyle w:val="15"/>
      </w:pPr>
      <w:r>
        <w:t>[12]</w:t>
      </w:r>
      <w:r>
        <w:tab/>
        <w:t>3D g</w:t>
      </w:r>
      <w:r>
        <w:t>eological modelling for the design of complex underground works |[EB/OL]. [2025-02-25]. https://www.taylorfrancis.com/chapters/edit/10.1201/9781003029748-31/3d-geological-modelling-design-complex-underground-works-giovacchini-vendramini-soldo-merlo-marchis</w:t>
      </w:r>
      <w:r>
        <w:t>io-ricci-eusebio.</w:t>
      </w:r>
    </w:p>
    <w:p w14:paraId="394F2954" w14:textId="77777777" w:rsidR="00EE315F" w:rsidRDefault="00204804">
      <w:pPr>
        <w:pStyle w:val="15"/>
      </w:pPr>
      <w:r>
        <w:t>[13]</w:t>
      </w:r>
      <w:r>
        <w:tab/>
        <w:t>AL-BALDAWI B A. Building A 3D Geological model Using Petrel Software for Asmari Reservoir, South Eastern Iraq[J]. 2015, 56.</w:t>
      </w:r>
    </w:p>
    <w:p w14:paraId="2CF14ACB" w14:textId="77777777" w:rsidR="00EE315F" w:rsidRDefault="00204804">
      <w:pPr>
        <w:pStyle w:val="15"/>
      </w:pPr>
      <w:r>
        <w:t>[14]</w:t>
      </w:r>
      <w:r>
        <w:tab/>
        <w:t>MAJEED Y N A, RAMADHAN Dr A A, MAHMOOD Dr A J. Constructing 3D Geological Model for Tertiary Reservoir i</w:t>
      </w:r>
      <w:r>
        <w:t>n Khabaz Oil Field by using Petrel software.[J/OL]. Journal of Petroleum Research and Studies, 2020, 10(2): 54-75. DOI:10.52716/jprs.v10i2.350.</w:t>
      </w:r>
    </w:p>
    <w:p w14:paraId="3FCF07F7" w14:textId="77777777" w:rsidR="00EE315F" w:rsidRDefault="00204804">
      <w:pPr>
        <w:pStyle w:val="15"/>
      </w:pPr>
      <w:r>
        <w:t>[15]</w:t>
      </w:r>
      <w:r>
        <w:tab/>
        <w:t>Research on 3D Geological Modeling by Using GOCAD Software | IEEE Conference Publication | IEEE Xplore[EB/O</w:t>
      </w:r>
      <w:r>
        <w:t>L]. [2025-02-25]. https://ieeexplore.ieee.org/abstract/document/5718309/.</w:t>
      </w:r>
    </w:p>
    <w:p w14:paraId="04716DBE" w14:textId="77777777" w:rsidR="00EE315F" w:rsidRDefault="00204804">
      <w:pPr>
        <w:pStyle w:val="15"/>
      </w:pPr>
      <w:r>
        <w:t>[16]</w:t>
      </w:r>
      <w:r>
        <w:tab/>
        <w:t>CO_(2)</w:t>
      </w:r>
      <w:r>
        <w:t>地质封存三维地质结构建模与表征研究进展</w:t>
      </w:r>
      <w:r>
        <w:t>-</w:t>
      </w:r>
      <w:r>
        <w:t>【维普期刊官网】</w:t>
      </w:r>
      <w:r>
        <w:t xml:space="preserve">- </w:t>
      </w:r>
      <w:r>
        <w:t>中文期刊服务平台</w:t>
      </w:r>
      <w:r>
        <w:t>[EB/OL]. [2025-03-10]. https://qikan.cqvip.com/Qikan/Article/Detail?id=7109367326.</w:t>
      </w:r>
    </w:p>
    <w:p w14:paraId="0E8BD1CA" w14:textId="77777777" w:rsidR="00EE315F" w:rsidRDefault="00204804">
      <w:pPr>
        <w:pStyle w:val="15"/>
      </w:pPr>
      <w:r>
        <w:t>[17]</w:t>
      </w:r>
      <w:r>
        <w:tab/>
      </w:r>
      <w:r>
        <w:t>刘荣梅</w:t>
      </w:r>
      <w:r>
        <w:t xml:space="preserve">, </w:t>
      </w:r>
      <w:r>
        <w:t>严光生</w:t>
      </w:r>
      <w:r>
        <w:t xml:space="preserve">, </w:t>
      </w:r>
      <w:r>
        <w:t>夏庆霖</w:t>
      </w:r>
      <w:r>
        <w:t xml:space="preserve">. </w:t>
      </w:r>
      <w:r>
        <w:t>从第</w:t>
      </w:r>
      <w:r>
        <w:t>34</w:t>
      </w:r>
      <w:r>
        <w:t>届国际地质大会看地学信息技术发展趋势</w:t>
      </w:r>
      <w:r>
        <w:t xml:space="preserve">[J]. </w:t>
      </w:r>
      <w:r>
        <w:t>地质通</w:t>
      </w:r>
      <w:r>
        <w:t>报</w:t>
      </w:r>
      <w:r>
        <w:t>, 2013, 32(4): 685-692.</w:t>
      </w:r>
    </w:p>
    <w:p w14:paraId="24FBFBF7" w14:textId="77777777" w:rsidR="00EE315F" w:rsidRDefault="00204804">
      <w:pPr>
        <w:pStyle w:val="15"/>
      </w:pPr>
      <w:r>
        <w:t>[18]</w:t>
      </w:r>
      <w:r>
        <w:tab/>
        <w:t xml:space="preserve">FANG J, GONG B, CAERS J. </w:t>
      </w:r>
      <w:r>
        <w:t>裂缝性储层数据驱动模型证伪与不确定性量化</w:t>
      </w:r>
      <w:r>
        <w:t>[J/OL]. Engineering, 2022, 18(11): 116-128. DOI:10.1016/j.eng.2022.04.015.</w:t>
      </w:r>
    </w:p>
    <w:p w14:paraId="71FDF471" w14:textId="77777777" w:rsidR="00EE315F" w:rsidRDefault="00204804">
      <w:pPr>
        <w:pStyle w:val="15"/>
      </w:pPr>
      <w:r>
        <w:t>[19]</w:t>
      </w:r>
      <w:r>
        <w:tab/>
      </w:r>
      <w:r>
        <w:t>赫毅勃</w:t>
      </w:r>
      <w:r>
        <w:t xml:space="preserve">. </w:t>
      </w:r>
      <w:r>
        <w:t>基于</w:t>
      </w:r>
      <w:r>
        <w:t>Web</w:t>
      </w:r>
      <w:r>
        <w:t>的三维地质模型可视化系统设计与实现</w:t>
      </w:r>
      <w:r>
        <w:t xml:space="preserve">[D/OL]. </w:t>
      </w:r>
      <w:r>
        <w:t>中国地质大学（北京）</w:t>
      </w:r>
      <w:r>
        <w:t>, 2022[2025-02-25]. https://doi.org/10.27493/d.cnki.gzdz</w:t>
      </w:r>
      <w:r>
        <w:t>y.2021.000747. DOI:10.27493/d.cnki.gzdzy.2021.000747.</w:t>
      </w:r>
    </w:p>
    <w:p w14:paraId="3697785B" w14:textId="77777777" w:rsidR="00EE315F" w:rsidRDefault="00204804">
      <w:pPr>
        <w:pStyle w:val="15"/>
      </w:pPr>
      <w:r>
        <w:t>[20]</w:t>
      </w:r>
      <w:r>
        <w:tab/>
      </w:r>
      <w:r>
        <w:t>程泽华</w:t>
      </w:r>
      <w:r>
        <w:t xml:space="preserve">. </w:t>
      </w:r>
      <w:r>
        <w:t>基于</w:t>
      </w:r>
      <w:r>
        <w:t>WebGL</w:t>
      </w:r>
      <w:r>
        <w:t>的地质三维模型构建及可视化方法研究</w:t>
      </w:r>
      <w:r>
        <w:t xml:space="preserve">[D/OL]. </w:t>
      </w:r>
      <w:r>
        <w:t>中国地质大学（北京）</w:t>
      </w:r>
      <w:r>
        <w:t>, 2021[2025-02-25]. https://doi.org/10.27493/d.cnki.gzdzy.2020.001656. DOI:10.27493/d.cnki.gzdzy.2020.001656.</w:t>
      </w:r>
    </w:p>
    <w:p w14:paraId="6BF104B6" w14:textId="77777777" w:rsidR="00EE315F" w:rsidRDefault="00204804">
      <w:pPr>
        <w:pStyle w:val="15"/>
      </w:pPr>
      <w:r>
        <w:t>[21]</w:t>
      </w:r>
      <w:r>
        <w:tab/>
      </w:r>
      <w:r>
        <w:t>张杰</w:t>
      </w:r>
      <w:r>
        <w:t xml:space="preserve">. </w:t>
      </w:r>
      <w:r>
        <w:t>基于</w:t>
      </w:r>
      <w:r>
        <w:t>GeoModeller</w:t>
      </w:r>
      <w:r>
        <w:t>软件的山西省某工业区三维地质建模</w:t>
      </w:r>
      <w:r>
        <w:t>[D</w:t>
      </w:r>
      <w:r>
        <w:t xml:space="preserve">/OL]. </w:t>
      </w:r>
      <w:r>
        <w:t>中国地质大学（北京）</w:t>
      </w:r>
      <w:r>
        <w:t>, 2022[2025-02-25]. https://doi.org/10.27493/d.cnki.gzdzy.2021.000477. DOI:10.27493/d.cnki.gzdzy.2021.000477.</w:t>
      </w:r>
    </w:p>
    <w:p w14:paraId="184EA92A" w14:textId="77777777" w:rsidR="00EE315F" w:rsidRDefault="00204804">
      <w:pPr>
        <w:pStyle w:val="15"/>
      </w:pPr>
      <w:r>
        <w:t>[22]</w:t>
      </w:r>
      <w:r>
        <w:tab/>
      </w:r>
      <w:r>
        <w:t>李梅</w:t>
      </w:r>
      <w:r>
        <w:t xml:space="preserve">, </w:t>
      </w:r>
      <w:r>
        <w:t>姜展</w:t>
      </w:r>
      <w:r>
        <w:t xml:space="preserve">, </w:t>
      </w:r>
      <w:r>
        <w:t>姜龙飞</w:t>
      </w:r>
      <w:r>
        <w:t xml:space="preserve">, </w:t>
      </w:r>
      <w:r>
        <w:t>等</w:t>
      </w:r>
      <w:r>
        <w:t xml:space="preserve">. </w:t>
      </w:r>
      <w:r>
        <w:t>三维可视化技术在智慧矿山领域的研究进展</w:t>
      </w:r>
      <w:r>
        <w:t xml:space="preserve">[J/OL]. </w:t>
      </w:r>
      <w:r>
        <w:t>煤炭科学技术</w:t>
      </w:r>
      <w:r>
        <w:t>, 2021, 49(2): 153-162. DOI:10.13199/j.cnki.cst.2021.02.019.</w:t>
      </w:r>
    </w:p>
    <w:p w14:paraId="1CBC6B14" w14:textId="77777777" w:rsidR="00EE315F" w:rsidRDefault="00204804">
      <w:pPr>
        <w:pStyle w:val="15"/>
      </w:pPr>
      <w:r>
        <w:t>[23]</w:t>
      </w:r>
      <w:r>
        <w:tab/>
      </w:r>
      <w:r>
        <w:t>易永杰</w:t>
      </w:r>
      <w:r>
        <w:t xml:space="preserve">. </w:t>
      </w:r>
      <w:r>
        <w:t>基于</w:t>
      </w:r>
      <w:r>
        <w:t>Web</w:t>
      </w:r>
      <w:r>
        <w:t>GL</w:t>
      </w:r>
      <w:r>
        <w:t>技术的高密度电阻率法虚拟仿真测量系统设计</w:t>
      </w:r>
      <w:r>
        <w:t xml:space="preserve">[D/OL]. </w:t>
      </w:r>
      <w:r>
        <w:t>成都理工大学</w:t>
      </w:r>
      <w:r>
        <w:t>, 2024[2025-02-25]. https://doi.org/10.26986/d.cnki.gcdlc.2022.000259. DOI:10.26986/d.cnki.gcdlc.2022.000259.</w:t>
      </w:r>
    </w:p>
    <w:p w14:paraId="0364A84C" w14:textId="77777777" w:rsidR="00EE315F" w:rsidRDefault="00204804">
      <w:pPr>
        <w:pStyle w:val="15"/>
      </w:pPr>
      <w:r>
        <w:t>[24]</w:t>
      </w:r>
      <w:r>
        <w:tab/>
      </w:r>
      <w:r>
        <w:t>高云成</w:t>
      </w:r>
      <w:r>
        <w:t xml:space="preserve">. </w:t>
      </w:r>
      <w:r>
        <w:t>基于</w:t>
      </w:r>
      <w:r>
        <w:t>Cesium</w:t>
      </w:r>
      <w:r>
        <w:t>的</w:t>
      </w:r>
      <w:r>
        <w:t>WebGIS</w:t>
      </w:r>
      <w:r>
        <w:t>三维客户端实现技术研究</w:t>
      </w:r>
      <w:r>
        <w:t xml:space="preserve">[D/OL]. </w:t>
      </w:r>
      <w:r>
        <w:t>西安电子科技大学</w:t>
      </w:r>
      <w:r>
        <w:t>, 2016[2025-02-25]. https://kns.cnki.net/KCMS/detail/detai</w:t>
      </w:r>
      <w:r>
        <w:t>l.aspx?dbcode=CMFD&amp;dbname=CMFD201601&amp;filename=1015429236.nh.</w:t>
      </w:r>
    </w:p>
    <w:p w14:paraId="479930C5" w14:textId="77777777" w:rsidR="00EE315F" w:rsidRDefault="00204804">
      <w:pPr>
        <w:pStyle w:val="15"/>
      </w:pPr>
      <w:r>
        <w:t>[25]</w:t>
      </w:r>
      <w:r>
        <w:tab/>
      </w:r>
      <w:r>
        <w:t>杨菁</w:t>
      </w:r>
      <w:r>
        <w:t xml:space="preserve">, </w:t>
      </w:r>
      <w:r>
        <w:t>陈冰凌</w:t>
      </w:r>
      <w:r>
        <w:t xml:space="preserve">, </w:t>
      </w:r>
      <w:r>
        <w:t>王文鹏</w:t>
      </w:r>
      <w:r>
        <w:t xml:space="preserve">, </w:t>
      </w:r>
      <w:r>
        <w:t>等</w:t>
      </w:r>
      <w:r>
        <w:t xml:space="preserve">. </w:t>
      </w:r>
      <w:r>
        <w:t>基于</w:t>
      </w:r>
      <w:r>
        <w:t>Cesium</w:t>
      </w:r>
      <w:r>
        <w:t>的三维可视化场景建设及发布技术的研究</w:t>
      </w:r>
      <w:r>
        <w:t xml:space="preserve">[J/OL]. </w:t>
      </w:r>
      <w:r>
        <w:t>测绘通报</w:t>
      </w:r>
      <w:r>
        <w:t>, 2021(S1): 50-53. DOI:10.13474/j.cnki.11-2246.2021.0511.</w:t>
      </w:r>
    </w:p>
    <w:p w14:paraId="5AF0C224" w14:textId="77777777" w:rsidR="00EE315F" w:rsidRDefault="00204804">
      <w:pPr>
        <w:pStyle w:val="15"/>
      </w:pPr>
      <w:r>
        <w:t>[26]</w:t>
      </w:r>
      <w:r>
        <w:tab/>
      </w:r>
      <w:r>
        <w:t>何朝阳</w:t>
      </w:r>
      <w:r>
        <w:t xml:space="preserve">. </w:t>
      </w:r>
      <w:r>
        <w:t>滑坡实时监测预警系统关键技术及其应用研究</w:t>
      </w:r>
      <w:r>
        <w:t xml:space="preserve">[D/OL]. </w:t>
      </w:r>
      <w:r>
        <w:t>成都理工大学</w:t>
      </w:r>
      <w:r>
        <w:t>, 2021[2025-02-25]. https://doi.o</w:t>
      </w:r>
      <w:r>
        <w:t>rg/10.26986/d.cnki.gcdlc.2020.000159. DOI:10.26986/d.cnki.gcdlc.2020.000159.</w:t>
      </w:r>
    </w:p>
    <w:p w14:paraId="6154D158" w14:textId="77777777" w:rsidR="00EE315F" w:rsidRDefault="00204804">
      <w:pPr>
        <w:pStyle w:val="15"/>
      </w:pPr>
      <w:r>
        <w:t>[27]</w:t>
      </w:r>
      <w:r>
        <w:tab/>
        <w:t>From digital to mathematical models: a new look at geological and hydrodynamic modeling of oil and gas fields by means of artificial intelligence (Russian) | Oil Industry Jou</w:t>
      </w:r>
      <w:r>
        <w:t>rnal | OnePetro[EB/OL]. [2025-02-25]. https://onepetro.org/OIJ/article-abstract/2019/12/144/16364/From-digital-to-mathematical-models-a-new-look-at.</w:t>
      </w:r>
    </w:p>
    <w:p w14:paraId="0DEFF6E3" w14:textId="77777777" w:rsidR="00EE315F" w:rsidRDefault="00204804">
      <w:pPr>
        <w:pStyle w:val="15"/>
      </w:pPr>
      <w:r>
        <w:t>[28]</w:t>
      </w:r>
      <w:r>
        <w:tab/>
        <w:t>Geological Modeling Technology and Application Based on Seismic Interpretation Results under the Backg</w:t>
      </w:r>
      <w:r>
        <w:t>round of Artificial Intelligence - Peng - 2021 - Mobile Information Systems - Wiley Online Library[EB/OL]. [2025-02-25]. https://onlinelibrary.wiley.com/doi/full/10.1155/2021/3584672.</w:t>
      </w:r>
    </w:p>
    <w:p w14:paraId="49DF14BE" w14:textId="77777777" w:rsidR="00EE315F" w:rsidRDefault="00204804">
      <w:pPr>
        <w:pStyle w:val="15"/>
      </w:pPr>
      <w:r>
        <w:t>[29]</w:t>
      </w:r>
      <w:r>
        <w:tab/>
      </w:r>
      <w:r>
        <w:t>吴莉莉</w:t>
      </w:r>
      <w:r>
        <w:t>. Delaunay</w:t>
      </w:r>
      <w:r>
        <w:t>三角剖分的几种算法综述</w:t>
      </w:r>
      <w:r>
        <w:t xml:space="preserve">[J]. </w:t>
      </w:r>
      <w:r>
        <w:t>科技信息</w:t>
      </w:r>
      <w:r>
        <w:t>, 2011(28): 119-120.</w:t>
      </w:r>
    </w:p>
    <w:p w14:paraId="0E2B924C" w14:textId="77777777" w:rsidR="00EE315F" w:rsidRDefault="00204804">
      <w:pPr>
        <w:pStyle w:val="15"/>
      </w:pPr>
      <w:r>
        <w:t>[30]</w:t>
      </w:r>
      <w:r>
        <w:tab/>
      </w:r>
      <w:r>
        <w:t>刘兴华</w:t>
      </w:r>
      <w:r>
        <w:t xml:space="preserve">. </w:t>
      </w:r>
      <w:r>
        <w:t>带约束</w:t>
      </w:r>
      <w:r>
        <w:t>三角剖分算法的研究与实现</w:t>
      </w:r>
      <w:r>
        <w:t xml:space="preserve">[D/OL]. </w:t>
      </w:r>
      <w:r>
        <w:t>沈阳工业大学</w:t>
      </w:r>
      <w:r>
        <w:t>, 2010[2025-02-25]. https://kns.cnki.net/KCMS/detail/detail.aspx?dbcode=CMFD&amp;dbname=CMFD2010&amp;filename=2010063833.nh.</w:t>
      </w:r>
    </w:p>
    <w:p w14:paraId="389815D9" w14:textId="77777777" w:rsidR="00EE315F" w:rsidRDefault="00204804">
      <w:pPr>
        <w:pStyle w:val="15"/>
      </w:pPr>
      <w:r>
        <w:t>[31]</w:t>
      </w:r>
      <w:r>
        <w:tab/>
      </w:r>
      <w:r>
        <w:t>杨辉</w:t>
      </w:r>
      <w:r>
        <w:t xml:space="preserve">. </w:t>
      </w:r>
      <w:r>
        <w:t>基于激光点云的隧道开挖面岩体结构识别</w:t>
      </w:r>
      <w:r>
        <w:t xml:space="preserve">[J]. </w:t>
      </w:r>
      <w:r>
        <w:t>科技和产业</w:t>
      </w:r>
      <w:r>
        <w:t>, 2022, 22(5): 362-367.</w:t>
      </w:r>
    </w:p>
    <w:p w14:paraId="3D8AEE10" w14:textId="77777777" w:rsidR="00EE315F" w:rsidRDefault="00204804">
      <w:pPr>
        <w:pStyle w:val="15"/>
      </w:pPr>
      <w:r>
        <w:t>[32]</w:t>
      </w:r>
      <w:r>
        <w:tab/>
      </w:r>
      <w:r>
        <w:t>李涛</w:t>
      </w:r>
      <w:r>
        <w:t>. Delaunay</w:t>
      </w:r>
      <w:r>
        <w:t>三角网构建及可视化方法与实现</w:t>
      </w:r>
      <w:r>
        <w:t xml:space="preserve">[D/OL]. </w:t>
      </w:r>
      <w:r>
        <w:t>东华理工大学</w:t>
      </w:r>
      <w:r>
        <w:t>, 2012[</w:t>
      </w:r>
      <w:r>
        <w:t>2025-02-25]. https://kns.cnki.net/KCMS/detail/detail.aspx?dbcode=CMFD&amp;dbname=CMFD2012&amp;filename=1012030505.nh.</w:t>
      </w:r>
    </w:p>
    <w:p w14:paraId="15DBB98D" w14:textId="77777777" w:rsidR="00EE315F" w:rsidRDefault="00204804">
      <w:pPr>
        <w:pStyle w:val="15"/>
      </w:pPr>
      <w:r>
        <w:t>[33]</w:t>
      </w:r>
      <w:r>
        <w:tab/>
      </w:r>
      <w:r>
        <w:t>蔡强</w:t>
      </w:r>
      <w:r>
        <w:t xml:space="preserve">, </w:t>
      </w:r>
      <w:r>
        <w:t>李海生</w:t>
      </w:r>
      <w:r>
        <w:t xml:space="preserve">, </w:t>
      </w:r>
      <w:r>
        <w:t>左敏</w:t>
      </w:r>
      <w:r>
        <w:t xml:space="preserve">, </w:t>
      </w:r>
      <w:r>
        <w:t>等</w:t>
      </w:r>
      <w:r>
        <w:t xml:space="preserve">. </w:t>
      </w:r>
      <w:r>
        <w:t>基于</w:t>
      </w:r>
      <w:r>
        <w:t>Delaunay</w:t>
      </w:r>
      <w:r>
        <w:t>三角剖分的复杂地质结构建模</w:t>
      </w:r>
      <w:r>
        <w:t xml:space="preserve">[J]. </w:t>
      </w:r>
      <w:r>
        <w:t>金属矿山</w:t>
      </w:r>
      <w:r>
        <w:t>, 2010(4): 126-130.</w:t>
      </w:r>
    </w:p>
    <w:p w14:paraId="296A129E" w14:textId="77777777" w:rsidR="00EE315F" w:rsidRDefault="00204804">
      <w:pPr>
        <w:pStyle w:val="15"/>
      </w:pPr>
      <w:r>
        <w:t>[34]</w:t>
      </w:r>
      <w:r>
        <w:tab/>
        <w:t>SU P, DRYSDALE R L S. A Comparison of Sequential Delaunay Triangulat</w:t>
      </w:r>
      <w:r>
        <w:t>ion Algorithms[J].</w:t>
      </w:r>
    </w:p>
    <w:p w14:paraId="6558FA4F" w14:textId="77777777" w:rsidR="00EE315F" w:rsidRDefault="00204804">
      <w:pPr>
        <w:pStyle w:val="15"/>
      </w:pPr>
      <w:r>
        <w:t>[35]</w:t>
      </w:r>
      <w:r>
        <w:tab/>
      </w:r>
      <w:r>
        <w:t>何俊</w:t>
      </w:r>
      <w:r>
        <w:t xml:space="preserve">, </w:t>
      </w:r>
      <w:r>
        <w:t>戴浩</w:t>
      </w:r>
      <w:r>
        <w:t xml:space="preserve">, </w:t>
      </w:r>
      <w:r>
        <w:t>谢永强</w:t>
      </w:r>
      <w:r>
        <w:t xml:space="preserve">, </w:t>
      </w:r>
      <w:r>
        <w:t>等</w:t>
      </w:r>
      <w:r>
        <w:t xml:space="preserve">. </w:t>
      </w:r>
      <w:r>
        <w:t>一种改进的快速</w:t>
      </w:r>
      <w:r>
        <w:t>Delaunay</w:t>
      </w:r>
      <w:r>
        <w:t>三角剖分算法</w:t>
      </w:r>
      <w:r>
        <w:t xml:space="preserve">[J]. </w:t>
      </w:r>
      <w:r>
        <w:t>系统仿真学报</w:t>
      </w:r>
      <w:r>
        <w:t>, 2006(11): 3055-3057.</w:t>
      </w:r>
    </w:p>
    <w:p w14:paraId="21878A68" w14:textId="77777777" w:rsidR="00EE315F" w:rsidRDefault="00204804">
      <w:pPr>
        <w:pStyle w:val="15"/>
      </w:pPr>
      <w:r>
        <w:t>[36]</w:t>
      </w:r>
      <w:r>
        <w:tab/>
      </w:r>
      <w:r>
        <w:t>高莉</w:t>
      </w:r>
      <w:r>
        <w:t xml:space="preserve">. </w:t>
      </w:r>
      <w:r>
        <w:t>改进的</w:t>
      </w:r>
      <w:r>
        <w:t>Delaunay</w:t>
      </w:r>
      <w:r>
        <w:t>三角剖分算法研究</w:t>
      </w:r>
      <w:r>
        <w:t xml:space="preserve">[D/OL]. </w:t>
      </w:r>
      <w:r>
        <w:t>兰州交通大学</w:t>
      </w:r>
      <w:r>
        <w:t>, 2016[2025-02-25]. https://kns.cnki.net/KCMS/detail/detail.aspx?dbcode=CMFD&amp;dbname=CMFD201601&amp;filename=1015449171.nh.</w:t>
      </w:r>
    </w:p>
    <w:p w14:paraId="67D58C39" w14:textId="77777777" w:rsidR="00EE315F" w:rsidRDefault="00204804">
      <w:pPr>
        <w:pStyle w:val="15"/>
      </w:pPr>
      <w:r>
        <w:t>[37]</w:t>
      </w:r>
      <w:r>
        <w:tab/>
        <w:t xml:space="preserve">ROGNANT L, CHASSERY J M, GOZE S, </w:t>
      </w:r>
      <w:r>
        <w:t>等</w:t>
      </w:r>
      <w:r>
        <w:t>. The Delaunay constrained triangulation: the Delaunay stable algorithms[C/OL]//1999 IEEE International Conference on Information Visualization (Cat. No. PR00210). 1999: 147-152[2025-02-25]. https://ieeexplore.ieee.or</w:t>
      </w:r>
      <w:r>
        <w:t>g/abstract/document/781551. DOI:10.1109/IV.1999.781551.</w:t>
      </w:r>
    </w:p>
    <w:p w14:paraId="06715BC0" w14:textId="77777777" w:rsidR="00EE315F" w:rsidRDefault="00204804">
      <w:pPr>
        <w:pStyle w:val="15"/>
      </w:pPr>
      <w:r>
        <w:t>[38]</w:t>
      </w:r>
      <w:r>
        <w:tab/>
      </w:r>
      <w:r>
        <w:t>徐道柱</w:t>
      </w:r>
      <w:r>
        <w:t xml:space="preserve">, </w:t>
      </w:r>
      <w:r>
        <w:t>刘海砚</w:t>
      </w:r>
      <w:r>
        <w:t xml:space="preserve">. </w:t>
      </w:r>
      <w:r>
        <w:t>大量约束边条件下</w:t>
      </w:r>
      <w:r>
        <w:t>Delaunay</w:t>
      </w:r>
      <w:r>
        <w:t>三角网的快速生成</w:t>
      </w:r>
      <w:r>
        <w:t xml:space="preserve">[J/OL]. </w:t>
      </w:r>
      <w:r>
        <w:t>测绘工程</w:t>
      </w:r>
      <w:r>
        <w:t>, 2007(3): 6-10. DOI:10.19349/j.cnki.issn1006-7949.2007.03.002.</w:t>
      </w:r>
    </w:p>
    <w:p w14:paraId="45D97D96" w14:textId="77777777" w:rsidR="00EE315F" w:rsidRDefault="00204804">
      <w:pPr>
        <w:pStyle w:val="15"/>
      </w:pPr>
      <w:r>
        <w:t>[39]</w:t>
      </w:r>
      <w:r>
        <w:tab/>
      </w:r>
      <w:r>
        <w:t>李丽</w:t>
      </w:r>
      <w:r>
        <w:t xml:space="preserve">. </w:t>
      </w:r>
      <w:r>
        <w:t>三维空间</w:t>
      </w:r>
      <w:r>
        <w:t>Delaunay</w:t>
      </w:r>
      <w:r>
        <w:t>三角剖分算法的研究及应用</w:t>
      </w:r>
      <w:r>
        <w:t xml:space="preserve">[D/OL]. </w:t>
      </w:r>
      <w:r>
        <w:t>大连海事大学</w:t>
      </w:r>
      <w:r>
        <w:t>, 2011[2025-02-25]. https://kns.cnki.n</w:t>
      </w:r>
      <w:r>
        <w:t>et/KCMS/detail/detail.aspx?dbcode=CMFD&amp;dbname=CMFD2011&amp;filename=2010098465.nh.</w:t>
      </w:r>
    </w:p>
    <w:p w14:paraId="43B3BD1B" w14:textId="77777777" w:rsidR="00EE315F" w:rsidRDefault="00204804">
      <w:pPr>
        <w:pStyle w:val="15"/>
      </w:pPr>
      <w:r>
        <w:t>[40]</w:t>
      </w:r>
      <w:r>
        <w:tab/>
      </w:r>
      <w:r>
        <w:t>徐永安</w:t>
      </w:r>
      <w:r>
        <w:t>,</w:t>
      </w:r>
      <w:r>
        <w:t>杨钦</w:t>
      </w:r>
      <w:r>
        <w:t>,</w:t>
      </w:r>
      <w:r>
        <w:t>吴壮志</w:t>
      </w:r>
      <w:r>
        <w:t>,</w:t>
      </w:r>
      <w:r>
        <w:t>陈其明</w:t>
      </w:r>
      <w:r>
        <w:t>,</w:t>
      </w:r>
      <w:r>
        <w:t>谭建荣</w:t>
      </w:r>
      <w:r>
        <w:t xml:space="preserve">. </w:t>
      </w:r>
      <w:r>
        <w:t>三维约束</w:t>
      </w:r>
      <w:r>
        <w:t>Delaunay</w:t>
      </w:r>
      <w:r>
        <w:t>三角化的实现</w:t>
      </w:r>
      <w:r>
        <w:t xml:space="preserve">[J/OL]. </w:t>
      </w:r>
      <w:r>
        <w:t>软件学报</w:t>
      </w:r>
      <w:r>
        <w:t>, 2001(1): 103-110. DOI:10.13328/j.cnki.jos.2001.01.013.</w:t>
      </w:r>
    </w:p>
    <w:p w14:paraId="616A97F0" w14:textId="77777777" w:rsidR="00EE315F" w:rsidRDefault="00204804">
      <w:pPr>
        <w:pStyle w:val="15"/>
      </w:pPr>
      <w:r>
        <w:t>[41]</w:t>
      </w:r>
      <w:r>
        <w:tab/>
      </w:r>
      <w:r>
        <w:t>陈学工</w:t>
      </w:r>
      <w:r>
        <w:t xml:space="preserve">, </w:t>
      </w:r>
      <w:r>
        <w:t>黄晶晶</w:t>
      </w:r>
      <w:r>
        <w:t xml:space="preserve">. </w:t>
      </w:r>
      <w:r>
        <w:t>Delaunay</w:t>
      </w:r>
      <w:r>
        <w:t>三角网剖分中的约束边嵌入算法</w:t>
      </w:r>
      <w:r>
        <w:t xml:space="preserve">[J]. </w:t>
      </w:r>
      <w:r>
        <w:t>计算机工程</w:t>
      </w:r>
      <w:r>
        <w:t>, 2007(16): 56-58.</w:t>
      </w:r>
    </w:p>
    <w:p w14:paraId="5153B7F0" w14:textId="77777777" w:rsidR="00EE315F" w:rsidRDefault="00204804">
      <w:pPr>
        <w:pStyle w:val="15"/>
      </w:pPr>
      <w:r>
        <w:t>[42]</w:t>
      </w:r>
      <w:r>
        <w:tab/>
      </w:r>
      <w:r>
        <w:t>武强</w:t>
      </w:r>
      <w:r>
        <w:t>,</w:t>
      </w:r>
      <w:r>
        <w:t>徐华</w:t>
      </w:r>
      <w:r>
        <w:t xml:space="preserve">. </w:t>
      </w:r>
      <w:r>
        <w:t>三维地质建模与可视化方法研究</w:t>
      </w:r>
      <w:r>
        <w:t xml:space="preserve">[J]. </w:t>
      </w:r>
      <w:r>
        <w:t>中国科学</w:t>
      </w:r>
      <w:r>
        <w:t>(D</w:t>
      </w:r>
      <w:r>
        <w:t>辑</w:t>
      </w:r>
      <w:r>
        <w:t>:</w:t>
      </w:r>
      <w:r>
        <w:t>地球科学</w:t>
      </w:r>
      <w:r>
        <w:t>), 2004(1): 54-60.</w:t>
      </w:r>
    </w:p>
    <w:p w14:paraId="13C465A8" w14:textId="77777777" w:rsidR="00EE315F" w:rsidRDefault="00204804">
      <w:pPr>
        <w:pStyle w:val="15"/>
      </w:pPr>
      <w:r>
        <w:t>[43]</w:t>
      </w:r>
      <w:r>
        <w:tab/>
      </w:r>
      <w:r>
        <w:t>潘懋</w:t>
      </w:r>
      <w:r>
        <w:t xml:space="preserve">, </w:t>
      </w:r>
      <w:r>
        <w:t>方裕</w:t>
      </w:r>
      <w:r>
        <w:t xml:space="preserve">, </w:t>
      </w:r>
      <w:r>
        <w:t>屈红刚</w:t>
      </w:r>
      <w:r>
        <w:t xml:space="preserve">. </w:t>
      </w:r>
      <w:r>
        <w:t>三维地质建模若干基本问题探讨</w:t>
      </w:r>
      <w:r>
        <w:t xml:space="preserve">[J]. </w:t>
      </w:r>
      <w:r>
        <w:t>地理与地理信息科学</w:t>
      </w:r>
      <w:r>
        <w:t>, 2007(3): 1-5.</w:t>
      </w:r>
    </w:p>
    <w:p w14:paraId="707C8DFC" w14:textId="77777777" w:rsidR="00EE315F" w:rsidRDefault="00204804">
      <w:pPr>
        <w:pStyle w:val="15"/>
      </w:pPr>
      <w:r>
        <w:t>[44]</w:t>
      </w:r>
      <w:r>
        <w:tab/>
      </w:r>
      <w:r>
        <w:t>刘振平</w:t>
      </w:r>
      <w:r>
        <w:t xml:space="preserve">. </w:t>
      </w:r>
      <w:r>
        <w:t>工程地质三维建模与计算的可视化方法研究</w:t>
      </w:r>
      <w:r>
        <w:t xml:space="preserve">[D/OL]. </w:t>
      </w:r>
      <w:r>
        <w:t>中国科学院研究生院（武汉岩土力学研究所）</w:t>
      </w:r>
      <w:r>
        <w:t>, 2010[2025-02-25]. http</w:t>
      </w:r>
      <w:r>
        <w:t>s://kns.cnki.net/KCMS/detail/detail.aspx?dbcode=CDFD&amp;dbname=CDFD0911&amp;filename=2010238553.nh.</w:t>
      </w:r>
    </w:p>
    <w:p w14:paraId="755FDFF9" w14:textId="77777777" w:rsidR="00EE315F" w:rsidRDefault="00204804">
      <w:pPr>
        <w:pStyle w:val="15"/>
      </w:pPr>
      <w:r>
        <w:t>[45]</w:t>
      </w:r>
      <w:r>
        <w:tab/>
      </w:r>
      <w:r>
        <w:t>吴慧欣</w:t>
      </w:r>
      <w:r>
        <w:t xml:space="preserve">. </w:t>
      </w:r>
      <w:r>
        <w:t>三维</w:t>
      </w:r>
      <w:r>
        <w:t>GIS</w:t>
      </w:r>
      <w:r>
        <w:t>空间数据模型及可视化技术研究</w:t>
      </w:r>
      <w:r>
        <w:t xml:space="preserve">[D/OL]. </w:t>
      </w:r>
      <w:r>
        <w:t>西北工业大学</w:t>
      </w:r>
      <w:r>
        <w:t>, 2008[2025-02-25]. https://kns.cnki.net/KCMS/detail/detail.aspx?dbcode=CDFD&amp;dbname=CDFD9908&amp;filename=2007214255.nh.</w:t>
      </w:r>
    </w:p>
    <w:p w14:paraId="7A205528" w14:textId="77777777" w:rsidR="00EE315F" w:rsidRDefault="00204804">
      <w:pPr>
        <w:pStyle w:val="15"/>
      </w:pPr>
      <w:r>
        <w:t>[46</w:t>
      </w:r>
      <w:r>
        <w:t>]</w:t>
      </w:r>
      <w:r>
        <w:tab/>
        <w:t>WU Q, XU H, ZOU X. An effective method for 3D geological modeling with multi-source data integration[J/OL]. Computers &amp; Geosciences, 2005, 31(1): 35-43. DOI:10.1016/j.cageo.2004.09.005.</w:t>
      </w:r>
    </w:p>
    <w:p w14:paraId="456FC98E" w14:textId="77777777" w:rsidR="00EE315F" w:rsidRDefault="00204804">
      <w:pPr>
        <w:pStyle w:val="15"/>
      </w:pPr>
      <w:r>
        <w:t>[47]</w:t>
      </w:r>
      <w:r>
        <w:tab/>
        <w:t>LIU S, FENG Y, WANG X, et al. Cross-Platform Drilling 3D Visual</w:t>
      </w:r>
      <w:r>
        <w:t>ization System Based on WebGL[J/OL]. Mathematical Problems in Engineering, 2021, 2021(1): 5516278. DOI:10.1155/2021/5516278.</w:t>
      </w:r>
    </w:p>
    <w:p w14:paraId="6C942752" w14:textId="77777777" w:rsidR="00EE315F" w:rsidRDefault="00204804">
      <w:pPr>
        <w:pStyle w:val="15"/>
      </w:pPr>
      <w:r>
        <w:t>[48]</w:t>
      </w:r>
      <w:r>
        <w:tab/>
      </w:r>
      <w:r>
        <w:t>基于钻孔的三维地质模型快速构建及更新</w:t>
      </w:r>
      <w:r>
        <w:t xml:space="preserve"> - </w:t>
      </w:r>
      <w:r>
        <w:t>中国知网</w:t>
      </w:r>
      <w:r>
        <w:t>[EB/OL]. [2025-02-25]. https://kns-cnki-net-s.vpn.cumtb.edu.cn:8118/kcms2/article/abstract?v=nKttgsEm</w:t>
      </w:r>
      <w:r>
        <w:t>yDfNwHjKBoNHWEjL8MeB4cMaK5ohExIL8WvRzaGhXC7aD0L4Q_OcbR1xXnpX5S7921wvkJNx5DW-rpaC8B6vR4jKBv3EP25D78rrMPKCXpvJWA1oYfDpyU9FVBLIgDM8emIAT6PHZHaId6qpeWWwqtz-2gdt8wVB_eEvK7-MVFUmeZUn3vR-MxIP&amp;uniplatform=NZKPT&amp;language=CHS.</w:t>
      </w:r>
    </w:p>
    <w:p w14:paraId="0AB573B9" w14:textId="77777777" w:rsidR="00EE315F" w:rsidRDefault="00204804">
      <w:pPr>
        <w:pStyle w:val="15"/>
      </w:pPr>
      <w:r>
        <w:t>[49]</w:t>
      </w:r>
      <w:r>
        <w:tab/>
      </w:r>
      <w:r>
        <w:t>张渭军</w:t>
      </w:r>
      <w:r>
        <w:t xml:space="preserve">, </w:t>
      </w:r>
      <w:r>
        <w:t>王文科</w:t>
      </w:r>
      <w:r>
        <w:t xml:space="preserve">. </w:t>
      </w:r>
      <w:r>
        <w:t>基于钻孔数据的地层三维建模与可视化研究</w:t>
      </w:r>
      <w:r>
        <w:t>[J/OL</w:t>
      </w:r>
      <w:r>
        <w:t xml:space="preserve">]. </w:t>
      </w:r>
      <w:r>
        <w:t>大地构造与成矿学</w:t>
      </w:r>
      <w:r>
        <w:t>, 2006(1): 108-113. DOI:10.16539/j.ddgzyckx.2006.01.013.</w:t>
      </w:r>
    </w:p>
    <w:p w14:paraId="6E252824" w14:textId="77777777" w:rsidR="00EE315F" w:rsidRDefault="00204804">
      <w:pPr>
        <w:pStyle w:val="15"/>
      </w:pPr>
      <w:r>
        <w:t>[50]</w:t>
      </w:r>
      <w:r>
        <w:tab/>
      </w:r>
      <w:r>
        <w:t>向中林</w:t>
      </w:r>
      <w:r>
        <w:t xml:space="preserve">, </w:t>
      </w:r>
      <w:r>
        <w:t>王妍</w:t>
      </w:r>
      <w:r>
        <w:t xml:space="preserve">, </w:t>
      </w:r>
      <w:r>
        <w:t>王润怀</w:t>
      </w:r>
      <w:r>
        <w:t xml:space="preserve">, </w:t>
      </w:r>
      <w:r>
        <w:t>等</w:t>
      </w:r>
      <w:r>
        <w:t xml:space="preserve">. </w:t>
      </w:r>
      <w:r>
        <w:t>基于钻孔数据的矿山三维地质建模及可视化过程研究</w:t>
      </w:r>
      <w:r>
        <w:t xml:space="preserve">[J]. </w:t>
      </w:r>
      <w:r>
        <w:t>地质与勘探</w:t>
      </w:r>
      <w:r>
        <w:t>, 2009, 45(1): 75-81.</w:t>
      </w:r>
    </w:p>
    <w:p w14:paraId="2281E62A" w14:textId="77777777" w:rsidR="00EE315F" w:rsidRDefault="00204804">
      <w:pPr>
        <w:pStyle w:val="15"/>
      </w:pPr>
      <w:r>
        <w:t>[51]</w:t>
      </w:r>
      <w:r>
        <w:tab/>
      </w:r>
      <w:r>
        <w:t>刘振平</w:t>
      </w:r>
      <w:r>
        <w:t xml:space="preserve">, </w:t>
      </w:r>
      <w:r>
        <w:t>贺怀建</w:t>
      </w:r>
      <w:r>
        <w:t xml:space="preserve">, </w:t>
      </w:r>
      <w:r>
        <w:t>朱发华</w:t>
      </w:r>
      <w:r>
        <w:t xml:space="preserve">. </w:t>
      </w:r>
      <w:r>
        <w:t>基于钻孔数据的三维可视化快速建模技术的研究</w:t>
      </w:r>
      <w:r>
        <w:t xml:space="preserve">[J/OL]. </w:t>
      </w:r>
      <w:r>
        <w:t>岩土力学</w:t>
      </w:r>
      <w:r>
        <w:t>, 2009, 30(S1): 260-266. DOI:10.16285/j.rsm.2009.s1.059.</w:t>
      </w:r>
    </w:p>
    <w:p w14:paraId="6C67A11D" w14:textId="77777777" w:rsidR="00EE315F" w:rsidRDefault="00204804">
      <w:pPr>
        <w:pStyle w:val="15"/>
      </w:pPr>
      <w:r>
        <w:t>[</w:t>
      </w:r>
      <w:r>
        <w:t>52]</w:t>
      </w:r>
      <w:r>
        <w:tab/>
        <w:t>DE CARVALHO MATOSINHOS I. Intégration de la 3D sur un site Web grâce à WebGL[J/OL]. 2019[2025-02-25]. https://folia.unifr.ch/global/documents/314791.</w:t>
      </w:r>
    </w:p>
    <w:p w14:paraId="5E9CB6CA" w14:textId="77777777" w:rsidR="00EE315F" w:rsidRDefault="00204804">
      <w:pPr>
        <w:pStyle w:val="15"/>
      </w:pPr>
      <w:r>
        <w:t>[53]</w:t>
      </w:r>
      <w:r>
        <w:tab/>
        <w:t>DELILLO B P. WebGLU development library for WebGL[C/OL]//ACM SIGGRAPH 2010 Posters. New York, NY,</w:t>
      </w:r>
      <w:r>
        <w:t xml:space="preserve"> USA: Association for Computing Machinery, 2010: 1[2025-02-24]. https://doi.org/10.1145/1836845.1836989. DOI:10.1145/1836845.1836989.</w:t>
      </w:r>
    </w:p>
    <w:p w14:paraId="3D1D5ABE" w14:textId="77777777" w:rsidR="00EE315F" w:rsidRDefault="00204804">
      <w:pPr>
        <w:pStyle w:val="15"/>
      </w:pPr>
      <w:r>
        <w:t>[54]</w:t>
      </w:r>
      <w:r>
        <w:tab/>
        <w:t>Flexible and Accessible 4D Subsurface Visualization Using a Web-Based Platform | U.S. Rock Mechanics/Geomechanics Sym</w:t>
      </w:r>
      <w:r>
        <w:t>posium | OnePetro[EB/OL]. [2025-02-25]. https://onepetro.org/ARMAUSRMS/proceedings-abstract/ARMA22/All-ARMA22/510580.</w:t>
      </w:r>
    </w:p>
    <w:p w14:paraId="2A2F126D" w14:textId="77777777" w:rsidR="00EE315F" w:rsidRDefault="00204804">
      <w:pPr>
        <w:pStyle w:val="15"/>
      </w:pPr>
      <w:r>
        <w:t>[55]</w:t>
      </w:r>
      <w:r>
        <w:tab/>
      </w:r>
      <w:r>
        <w:t>田宜平</w:t>
      </w:r>
      <w:r>
        <w:t xml:space="preserve">, </w:t>
      </w:r>
      <w:r>
        <w:t>吴冲龙</w:t>
      </w:r>
      <w:r>
        <w:t xml:space="preserve">, </w:t>
      </w:r>
      <w:r>
        <w:t>翁正平</w:t>
      </w:r>
      <w:r>
        <w:t xml:space="preserve">, </w:t>
      </w:r>
      <w:r>
        <w:t>等</w:t>
      </w:r>
      <w:r>
        <w:t xml:space="preserve">. </w:t>
      </w:r>
      <w:r>
        <w:t>地质大数据可视化关键技术探讨</w:t>
      </w:r>
      <w:r>
        <w:t xml:space="preserve">[J/OL]. </w:t>
      </w:r>
      <w:r>
        <w:t>地质科技通报</w:t>
      </w:r>
      <w:r>
        <w:t>, 2020, 39(4): 29-36. DOI:10.19509/j.cnki.dzkq.2020.0404.</w:t>
      </w:r>
    </w:p>
    <w:p w14:paraId="6AE2AC8C" w14:textId="77777777" w:rsidR="00EE315F" w:rsidRDefault="00204804">
      <w:pPr>
        <w:pStyle w:val="15"/>
      </w:pPr>
      <w:r>
        <w:t>[56]</w:t>
      </w:r>
      <w:r>
        <w:tab/>
      </w:r>
      <w:r>
        <w:t>张华</w:t>
      </w:r>
      <w:r>
        <w:t xml:space="preserve">. </w:t>
      </w:r>
      <w:r>
        <w:t>基于</w:t>
      </w:r>
      <w:r>
        <w:t>Android</w:t>
      </w:r>
      <w:r>
        <w:t>和</w:t>
      </w:r>
      <w:r>
        <w:t>Web</w:t>
      </w:r>
      <w:r>
        <w:t>的野外地质数据</w:t>
      </w:r>
      <w:r>
        <w:t>共享及可视化系统的设计与实现</w:t>
      </w:r>
      <w:r>
        <w:t xml:space="preserve">[D/OL]. </w:t>
      </w:r>
      <w:r>
        <w:t>浙江大学</w:t>
      </w:r>
      <w:r>
        <w:t>, 2020[2025-02-25]. https://doi.org/10.27461/d.cnki.gzjdx.2019.000625. DOI:10.27461/d.cnki.gzjdx.2019.000625.</w:t>
      </w:r>
    </w:p>
    <w:p w14:paraId="1502659B" w14:textId="77777777" w:rsidR="00EE315F" w:rsidRDefault="00204804">
      <w:pPr>
        <w:pStyle w:val="15"/>
      </w:pPr>
      <w:r>
        <w:t>[57]</w:t>
      </w:r>
      <w:r>
        <w:tab/>
      </w:r>
      <w:r>
        <w:t>文娇</w:t>
      </w:r>
      <w:r>
        <w:t xml:space="preserve">, </w:t>
      </w:r>
      <w:r>
        <w:t>易桃民</w:t>
      </w:r>
      <w:r>
        <w:t xml:space="preserve">, </w:t>
      </w:r>
      <w:r>
        <w:t>张琪</w:t>
      </w:r>
      <w:r>
        <w:t xml:space="preserve">. </w:t>
      </w:r>
      <w:r>
        <w:t>基于</w:t>
      </w:r>
      <w:r>
        <w:t>ThreeJS</w:t>
      </w:r>
      <w:r>
        <w:t>的</w:t>
      </w:r>
      <w:r>
        <w:t>3D</w:t>
      </w:r>
      <w:r>
        <w:t>技术在</w:t>
      </w:r>
      <w:r>
        <w:t>H5</w:t>
      </w:r>
      <w:r>
        <w:t>应用中的实践</w:t>
      </w:r>
      <w:r>
        <w:t>[C/OL]//</w:t>
      </w:r>
      <w:r>
        <w:t>中国新闻技术工作者联合会</w:t>
      </w:r>
      <w:r>
        <w:t>2023</w:t>
      </w:r>
      <w:r>
        <w:t>年学术年会论文集</w:t>
      </w:r>
      <w:r>
        <w:t xml:space="preserve">. </w:t>
      </w:r>
      <w:r>
        <w:t>中国海南海口</w:t>
      </w:r>
      <w:r>
        <w:t>, 2023: 97-99[2025-02-25]. https://doi.</w:t>
      </w:r>
      <w:r>
        <w:t>org/10.26914/c.cnkihy.2023.105750. DOI:10.26914/c.cnkihy.2023.105750.</w:t>
      </w:r>
    </w:p>
    <w:p w14:paraId="1800B09F" w14:textId="77777777" w:rsidR="00EE315F" w:rsidRDefault="00204804">
      <w:pPr>
        <w:pStyle w:val="15"/>
      </w:pPr>
      <w:r>
        <w:t>[58]</w:t>
      </w:r>
      <w:r>
        <w:tab/>
        <w:t>WANG Y, LI Y, TAN Y, et al. Large Scale Network Topology Visualization System Based on Three.JS[C/OL]//2016 International Conference on Artificial Intelligence: Technologies and App</w:t>
      </w:r>
      <w:r>
        <w:t>lications. Atlantis Press, 2016: 152-155[2025-02-25]. https://www.atlantis-press.com/proceedings/icaita-16/25849490. DOI:10.2991/icaita-16.2016.39.</w:t>
      </w:r>
    </w:p>
    <w:p w14:paraId="6D8477E9" w14:textId="77777777" w:rsidR="00EE315F" w:rsidRDefault="00204804">
      <w:pPr>
        <w:pStyle w:val="15"/>
      </w:pPr>
      <w:r>
        <w:t>[59]</w:t>
      </w:r>
      <w:r>
        <w:tab/>
        <w:t>ZHANG C, JIANG P, CHEN Y, et al. Design and Development of 3D Visualization Platform for Data Fusion in</w:t>
      </w:r>
      <w:r>
        <w:t xml:space="preserve"> Mining Process[J/OL]. Highlights in Science, Engineering and Technology, 2025, 127: 92-101. DOI:10.54097/8fwgb359.</w:t>
      </w:r>
    </w:p>
    <w:p w14:paraId="0DF90FAC" w14:textId="77777777" w:rsidR="00EE315F" w:rsidRDefault="00204804">
      <w:pPr>
        <w:pStyle w:val="15"/>
      </w:pPr>
      <w:r>
        <w:t>[60]</w:t>
      </w:r>
      <w:r>
        <w:tab/>
      </w:r>
      <w:r>
        <w:t>刘安安</w:t>
      </w:r>
      <w:r>
        <w:t xml:space="preserve">. </w:t>
      </w:r>
      <w:r>
        <w:t>地质实验测试技术在地质找矿中的应用分析</w:t>
      </w:r>
      <w:r>
        <w:t xml:space="preserve">[J]. </w:t>
      </w:r>
      <w:r>
        <w:t>世界有色金属</w:t>
      </w:r>
      <w:r>
        <w:t>, 2024(11): 109-111.</w:t>
      </w:r>
    </w:p>
    <w:p w14:paraId="26DAEDDC" w14:textId="77777777" w:rsidR="00EE315F" w:rsidRDefault="00204804">
      <w:pPr>
        <w:pStyle w:val="15"/>
      </w:pPr>
      <w:r>
        <w:t>[61]</w:t>
      </w:r>
      <w:r>
        <w:tab/>
      </w:r>
      <w:r>
        <w:t>李玺</w:t>
      </w:r>
      <w:r>
        <w:t xml:space="preserve">, </w:t>
      </w:r>
      <w:r>
        <w:t>王文豪</w:t>
      </w:r>
      <w:r>
        <w:t xml:space="preserve">, </w:t>
      </w:r>
      <w:r>
        <w:t>刘森</w:t>
      </w:r>
      <w:r>
        <w:t xml:space="preserve">, </w:t>
      </w:r>
      <w:r>
        <w:t>等</w:t>
      </w:r>
      <w:r>
        <w:t xml:space="preserve">. </w:t>
      </w:r>
      <w:r>
        <w:t>基于数字地球的装备保障系统研究与设计</w:t>
      </w:r>
      <w:r>
        <w:t xml:space="preserve">[J/OL]. </w:t>
      </w:r>
      <w:r>
        <w:t>河北省科学院学报</w:t>
      </w:r>
      <w:r>
        <w:t>, 2012, 29(1): 10-14. DO</w:t>
      </w:r>
      <w:r>
        <w:t>I:10.16191/j.cnki.hbkx.2012.01.002.</w:t>
      </w:r>
    </w:p>
    <w:p w14:paraId="37E3E97D" w14:textId="77777777" w:rsidR="00EE315F" w:rsidRDefault="00204804">
      <w:pPr>
        <w:pStyle w:val="15"/>
      </w:pPr>
      <w:r>
        <w:t>[62]</w:t>
      </w:r>
      <w:r>
        <w:tab/>
        <w:t xml:space="preserve">AKENINE-MO¨LLER T, HAINES E, HOFFMAN N. Real-Time Rendering, Fourth Edition[M/OL]. 4 </w:t>
      </w:r>
      <w:r>
        <w:t>版</w:t>
      </w:r>
      <w:r>
        <w:t>. New York: A K Peters/CRC Press, 2018. DOI:10.1201/b22086.</w:t>
      </w:r>
    </w:p>
    <w:p w14:paraId="3D812EB6" w14:textId="77777777" w:rsidR="00EE315F" w:rsidRDefault="00204804">
      <w:pPr>
        <w:pStyle w:val="15"/>
      </w:pPr>
      <w:r>
        <w:t>[63]</w:t>
      </w:r>
      <w:r>
        <w:tab/>
        <w:t>FOLEY J D. Computer Graphics: Principles and Practice[M]. Addiso</w:t>
      </w:r>
      <w:r>
        <w:t>n-Wesley Professional, 1996.</w:t>
      </w:r>
    </w:p>
    <w:p w14:paraId="1FE9CED7" w14:textId="77777777" w:rsidR="00EE315F" w:rsidRDefault="00204804">
      <w:pPr>
        <w:pStyle w:val="15"/>
      </w:pPr>
      <w:r>
        <w:t>[64]</w:t>
      </w:r>
      <w:r>
        <w:tab/>
        <w:t>SHAO Y, ZHENG A, HE Y, et al. 3D Geological Modeling under Extremely Complex Geological Conditions[J/OL]. Journal of Computers, 2012, 7(3): 699-705. DOI:10.4304/jcp.7.3.699-705.</w:t>
      </w:r>
    </w:p>
    <w:p w14:paraId="67B0D5F6" w14:textId="77777777" w:rsidR="00EE315F" w:rsidRDefault="00204804">
      <w:pPr>
        <w:pStyle w:val="15"/>
      </w:pPr>
      <w:r>
        <w:t>[65]</w:t>
      </w:r>
      <w:r>
        <w:tab/>
        <w:t>Surface-Based 3D Modeling of Geological</w:t>
      </w:r>
      <w:r>
        <w:t xml:space="preserve"> Structures | Mathematical Geosciences[EB/OL]. [2025-02-25]. https://link.springer.com/article/10.1007/s11004-009-9244-2.</w:t>
      </w:r>
    </w:p>
    <w:p w14:paraId="060D1FA1" w14:textId="77777777" w:rsidR="00EE315F" w:rsidRDefault="00204804">
      <w:pPr>
        <w:pStyle w:val="15"/>
      </w:pPr>
      <w:r>
        <w:t>[66]</w:t>
      </w:r>
      <w:r>
        <w:tab/>
        <w:t xml:space="preserve">A methodology for 3D modeling and visualization of geological objects | Science China Earth Sciences[EB/OL]. </w:t>
      </w:r>
      <w:r>
        <w:t>[2025-02-25]. https://link.springer.com/article/10.1007/s11430-009-0105-0.</w:t>
      </w:r>
    </w:p>
    <w:p w14:paraId="40830E1F" w14:textId="77777777" w:rsidR="00EE315F" w:rsidRDefault="00204804">
      <w:pPr>
        <w:pStyle w:val="15"/>
      </w:pPr>
      <w:r>
        <w:t>[67]</w:t>
      </w:r>
      <w:r>
        <w:tab/>
      </w:r>
      <w:r>
        <w:t>肖于</w:t>
      </w:r>
      <w:r>
        <w:t xml:space="preserve">, </w:t>
      </w:r>
      <w:r>
        <w:t>白润才</w:t>
      </w:r>
      <w:r>
        <w:t xml:space="preserve">. </w:t>
      </w:r>
      <w:r>
        <w:t>基于包围盒与空间分解互辅的三角网相交检测方法</w:t>
      </w:r>
      <w:r>
        <w:t xml:space="preserve">[C/OL]//Proceedings of the 2011 International Conference on Information ,Services and Management Engineering(ISME 2011)(Volume 3). </w:t>
      </w:r>
      <w:r>
        <w:t>中国北京</w:t>
      </w:r>
      <w:r>
        <w:t>, 2011: 44</w:t>
      </w:r>
      <w:r>
        <w:t>2-445[2025-02-25]. https://kns.cnki.net/KCMS/detail/detail.aspx?dbcode=IPFD&amp;dbname=IPFD9914&amp;filename=BJDF201112003102.</w:t>
      </w:r>
    </w:p>
    <w:p w14:paraId="7EC1A2A9" w14:textId="77777777" w:rsidR="00EE315F" w:rsidRDefault="00204804">
      <w:pPr>
        <w:pStyle w:val="15"/>
      </w:pPr>
      <w:r>
        <w:t>[68]</w:t>
      </w:r>
      <w:r>
        <w:tab/>
      </w:r>
      <w:r>
        <w:t>李伟</w:t>
      </w:r>
      <w:r>
        <w:t xml:space="preserve">. </w:t>
      </w:r>
      <w:r>
        <w:t>集成多源数据的三维地质建模及应用研究</w:t>
      </w:r>
      <w:r>
        <w:t xml:space="preserve">[D/OL]. </w:t>
      </w:r>
      <w:r>
        <w:t>江西理工大学</w:t>
      </w:r>
      <w:r>
        <w:t>, [2025][2025-02-25]. https://doi.org/10.27176/d.cnki.gnfyc.2024.000672. DOI:10.27176/d.cnki.gnf</w:t>
      </w:r>
      <w:r>
        <w:t>yc.2024.000672.</w:t>
      </w:r>
    </w:p>
    <w:p w14:paraId="658A20B5" w14:textId="77777777" w:rsidR="00EE315F" w:rsidRDefault="00204804">
      <w:pPr>
        <w:pStyle w:val="15"/>
      </w:pPr>
      <w:r>
        <w:t>[69]</w:t>
      </w:r>
      <w:r>
        <w:tab/>
      </w:r>
      <w:r>
        <w:t>邓浩</w:t>
      </w:r>
      <w:r>
        <w:t xml:space="preserve">. </w:t>
      </w:r>
      <w:r>
        <w:t>面向隐伏矿体预测的三维地质建模与空间分析若干技术研究</w:t>
      </w:r>
      <w:r>
        <w:t xml:space="preserve">[D/OL]. </w:t>
      </w:r>
      <w:r>
        <w:t>中南大学</w:t>
      </w:r>
      <w:r>
        <w:t>, 2009[2025-02-25]. https://kns.cnki.net/KCMS/detail/detail.aspx?dbcode=CMFD&amp;dbname=CMFD2009&amp;filename=2008165201.nh.</w:t>
      </w:r>
    </w:p>
    <w:p w14:paraId="7F15AE92" w14:textId="77777777" w:rsidR="00EE315F" w:rsidRDefault="00204804">
      <w:pPr>
        <w:pStyle w:val="15"/>
      </w:pPr>
      <w:r>
        <w:t>[70]</w:t>
      </w:r>
      <w:r>
        <w:tab/>
      </w:r>
      <w:r>
        <w:t>汤东阳</w:t>
      </w:r>
      <w:r>
        <w:t xml:space="preserve">. </w:t>
      </w:r>
      <w:r>
        <w:t>三维地质建模中几何形体分析技术的几个算法研究</w:t>
      </w:r>
      <w:r>
        <w:t xml:space="preserve">[D/OL]. </w:t>
      </w:r>
      <w:r>
        <w:t>中国地质大学（北京）</w:t>
      </w:r>
      <w:r>
        <w:t>, 2011[2025-02-25]. https:</w:t>
      </w:r>
      <w:r>
        <w:t>//kns.cnki.net/KCMS/detail/detail.aspx?dbcode=CMFD&amp;dbname=CMFD2011&amp;filename=1011077993.nh.</w:t>
      </w:r>
    </w:p>
    <w:p w14:paraId="7DD709AD" w14:textId="77777777" w:rsidR="00EE315F" w:rsidRDefault="00204804">
      <w:pPr>
        <w:pStyle w:val="15"/>
      </w:pPr>
      <w:r>
        <w:t>[71]</w:t>
      </w:r>
      <w:r>
        <w:tab/>
      </w:r>
      <w:r>
        <w:t>三维地质建模中几何形体碰撞检测的图形分析技术</w:t>
      </w:r>
      <w:r>
        <w:t xml:space="preserve"> - </w:t>
      </w:r>
      <w:r>
        <w:t>中国知网</w:t>
      </w:r>
      <w:r>
        <w:t>[EB/OL]. [2025-02-25]. https://kns-cnki-net-s.vpn.cumtb.edu.cn:8118/kcms2/article/abstract?v=nKttgsEmyDdne09A9PGctGEY1PkLxTpyCXln7f</w:t>
      </w:r>
      <w:r>
        <w:t>c-P5Jejcu_xoPJg3x5OohOjfr2lH1i1y-hCqF6pYGiqsv72XscYK0Q28OVVN5eerCn5tLZWe1ZoOoN6ZiffxA4xyQ7c3Rm0__6rbfXUnah_sVNHO4_YNNKEfK-uUjytQ4U_m5hWKGALed-8jxJrdmh2lY8REgrn_gGAVw=&amp;uniplatform=NZKPT&amp;language=CHS.</w:t>
      </w:r>
    </w:p>
    <w:p w14:paraId="3D9B2E9B" w14:textId="77777777" w:rsidR="00EE315F" w:rsidRDefault="00204804">
      <w:pPr>
        <w:pStyle w:val="15"/>
      </w:pPr>
      <w:r>
        <w:t>[72]</w:t>
      </w:r>
      <w:r>
        <w:tab/>
        <w:t>LIU L, HE J, WANG H, et al. Texture mapping of geolo</w:t>
      </w:r>
      <w:r>
        <w:t>gical modeling based on parameterization[J/OL]. Earth Science Informatics, 2021, 14(4): 2101-2112. DOI:10.1007/s12145-021-00677-4.</w:t>
      </w:r>
    </w:p>
    <w:p w14:paraId="0557B46C" w14:textId="77777777" w:rsidR="00EE315F" w:rsidRDefault="00204804">
      <w:pPr>
        <w:pStyle w:val="15"/>
      </w:pPr>
      <w:r>
        <w:t>[73]</w:t>
      </w:r>
      <w:r>
        <w:tab/>
      </w:r>
      <w:r>
        <w:t>谭继鑫</w:t>
      </w:r>
      <w:r>
        <w:t xml:space="preserve">. </w:t>
      </w:r>
      <w:r>
        <w:t>地质体建模中模型修复和纹理映射关键技术研究与实践</w:t>
      </w:r>
      <w:r>
        <w:t xml:space="preserve">[D/OL]. </w:t>
      </w:r>
      <w:r>
        <w:t>武汉科技大学</w:t>
      </w:r>
      <w:r>
        <w:t>, 2021[2025-02-25]. https://doi.org/10.27380/d.cnki.gwkju.2017.000104. DOI:10</w:t>
      </w:r>
      <w:r>
        <w:t>.27380/d.cnki.gwkju.2017.000104.</w:t>
      </w:r>
    </w:p>
    <w:p w14:paraId="10B14AFC" w14:textId="77777777" w:rsidR="00EE315F" w:rsidRDefault="00204804">
      <w:pPr>
        <w:pStyle w:val="15"/>
      </w:pPr>
      <w:r>
        <w:t>[74]</w:t>
      </w:r>
      <w:r>
        <w:tab/>
      </w:r>
      <w:r>
        <w:t>段毅</w:t>
      </w:r>
      <w:r>
        <w:t xml:space="preserve">, </w:t>
      </w:r>
      <w:r>
        <w:t>李仕雄</w:t>
      </w:r>
      <w:r>
        <w:t xml:space="preserve">, </w:t>
      </w:r>
      <w:r>
        <w:t>杨明明</w:t>
      </w:r>
      <w:r>
        <w:t xml:space="preserve">. </w:t>
      </w:r>
      <w:r>
        <w:t>基于</w:t>
      </w:r>
      <w:r>
        <w:t>OpenGL</w:t>
      </w:r>
      <w:r>
        <w:t>的煤矿三维模型可视化</w:t>
      </w:r>
      <w:r>
        <w:t xml:space="preserve">[J]. </w:t>
      </w:r>
      <w:r>
        <w:t>现代矿业</w:t>
      </w:r>
      <w:r>
        <w:t>, 2009, 25(3): 28-30.</w:t>
      </w:r>
    </w:p>
    <w:p w14:paraId="7C965E6A" w14:textId="77777777" w:rsidR="00EE315F" w:rsidRDefault="00204804">
      <w:pPr>
        <w:pStyle w:val="15"/>
      </w:pPr>
      <w:r>
        <w:t>[75]</w:t>
      </w:r>
      <w:r>
        <w:tab/>
        <w:t>3D Interactive Visualization System for Complex Geologically Related Data | IEEE Conference Publication | IEEE Xplore[EB/OL]. [2025-02-25]. https://ie</w:t>
      </w:r>
      <w:r>
        <w:t>eexplore.ieee.org/abstract/document/4683278.</w:t>
      </w:r>
    </w:p>
    <w:p w14:paraId="2FB1038B" w14:textId="77777777" w:rsidR="00EE315F" w:rsidRDefault="00204804">
      <w:pPr>
        <w:pStyle w:val="15"/>
      </w:pPr>
      <w:r>
        <w:t>[76]</w:t>
      </w:r>
      <w:r>
        <w:tab/>
        <w:t>Interactive Geological Data Visualization in an Immersive Environment[EB/OL]. [2025-02-25]. https://www.mdpi.com/2220-9964/11/3/176.</w:t>
      </w:r>
    </w:p>
    <w:p w14:paraId="34E1A8B7" w14:textId="77777777" w:rsidR="00EE315F" w:rsidRDefault="00204804">
      <w:pPr>
        <w:pStyle w:val="15"/>
      </w:pPr>
      <w:r>
        <w:t>[77]</w:t>
      </w:r>
      <w:r>
        <w:tab/>
        <w:t xml:space="preserve">WHITELEY R J. Shallow seismic refraction interpretation with visual </w:t>
      </w:r>
      <w:r>
        <w:t>interactive ray trace (VIRT) modelling[J/OL]. Exploration Geophysics, 2004, 35(2): 116-123. DOI:10.1071/eg04116.</w:t>
      </w:r>
    </w:p>
    <w:p w14:paraId="50123751" w14:textId="77777777" w:rsidR="00EE315F" w:rsidRDefault="00204804">
      <w:pPr>
        <w:pStyle w:val="15"/>
      </w:pPr>
      <w:r>
        <w:t>[78]</w:t>
      </w:r>
      <w:r>
        <w:tab/>
      </w:r>
      <w:r>
        <w:t>石奉华</w:t>
      </w:r>
      <w:r>
        <w:t xml:space="preserve">. </w:t>
      </w:r>
      <w:r>
        <w:t>巷道三维可视化建模技术</w:t>
      </w:r>
      <w:r>
        <w:t xml:space="preserve">            ——</w:t>
      </w:r>
      <w:r>
        <w:t>以东滩煤矿为例</w:t>
      </w:r>
      <w:r>
        <w:t xml:space="preserve">[D/OL]. </w:t>
      </w:r>
      <w:r>
        <w:t>山东科技大学</w:t>
      </w:r>
      <w:r>
        <w:t>, 2008[2025-02-25]. https://kns.cnki.net/KCMS/detail/detail.aspx?dbcode=CMFD&amp;dbname=CMF</w:t>
      </w:r>
      <w:r>
        <w:t>D2008&amp;filename=2008013785.nh.</w:t>
      </w:r>
    </w:p>
    <w:p w14:paraId="65E0F929" w14:textId="77777777" w:rsidR="00EE315F" w:rsidRDefault="00204804">
      <w:pPr>
        <w:pStyle w:val="15"/>
      </w:pPr>
      <w:r>
        <w:t>[79]</w:t>
      </w:r>
      <w:r>
        <w:tab/>
      </w:r>
      <w:r>
        <w:t>张羽西</w:t>
      </w:r>
      <w:r>
        <w:t xml:space="preserve">. </w:t>
      </w:r>
      <w:r>
        <w:t>基于</w:t>
      </w:r>
      <w:r>
        <w:t>Web</w:t>
      </w:r>
      <w:r>
        <w:t>的隧道实时可视化管理系统设计与实现</w:t>
      </w:r>
      <w:r>
        <w:t xml:space="preserve">[D/OL]. </w:t>
      </w:r>
      <w:r>
        <w:t>电子科技大学</w:t>
      </w:r>
      <w:r>
        <w:t>, 2022[2025-02-25]. https://doi.org/10.27005/d.cnki.gdzku.2021.003741. DOI:10.27005/d.cnki.gdzku.2021.003741.</w:t>
      </w:r>
    </w:p>
    <w:p w14:paraId="02C398D4" w14:textId="77777777" w:rsidR="00EE315F" w:rsidRDefault="00204804">
      <w:pPr>
        <w:pStyle w:val="15"/>
      </w:pPr>
      <w:r>
        <w:t>[80]</w:t>
      </w:r>
      <w:r>
        <w:tab/>
      </w:r>
      <w:r>
        <w:t>代进雄</w:t>
      </w:r>
      <w:r>
        <w:t xml:space="preserve">, </w:t>
      </w:r>
      <w:r>
        <w:t>蒋奇</w:t>
      </w:r>
      <w:r>
        <w:t xml:space="preserve">, </w:t>
      </w:r>
      <w:r>
        <w:t>俞锋</w:t>
      </w:r>
      <w:r>
        <w:t xml:space="preserve">, </w:t>
      </w:r>
      <w:r>
        <w:t>等</w:t>
      </w:r>
      <w:r>
        <w:t xml:space="preserve">. </w:t>
      </w:r>
      <w:r>
        <w:t>基于</w:t>
      </w:r>
      <w:r>
        <w:t>BIM</w:t>
      </w:r>
      <w:r>
        <w:t>的水利工程建设管理平台研究及应用</w:t>
      </w:r>
      <w:r>
        <w:t xml:space="preserve">[J/OL]. </w:t>
      </w:r>
      <w:r>
        <w:t>水利水电技术（中英文）</w:t>
      </w:r>
      <w:r>
        <w:t>, 2022, 5</w:t>
      </w:r>
      <w:r>
        <w:t>3(11): 37-49. DOI:10.13928/j.cnki.wrahe.2022.11.004.</w:t>
      </w:r>
    </w:p>
    <w:p w14:paraId="24CAA4F4" w14:textId="77777777" w:rsidR="00EE315F" w:rsidRDefault="00204804">
      <w:pPr>
        <w:pStyle w:val="15"/>
      </w:pPr>
      <w:r>
        <w:t>[81]</w:t>
      </w:r>
      <w:r>
        <w:tab/>
      </w:r>
      <w:r>
        <w:t>金国梁</w:t>
      </w:r>
      <w:r>
        <w:t xml:space="preserve">. </w:t>
      </w:r>
      <w:r>
        <w:t>基于云平台的车间数字孪生系统的设计与实现</w:t>
      </w:r>
      <w:r>
        <w:t xml:space="preserve">[D/OL]. </w:t>
      </w:r>
      <w:r>
        <w:t>中国科学院大学（中国科学院沈阳计算技术研究所）</w:t>
      </w:r>
      <w:r>
        <w:t>, 2022[2025-02-25]. https://doi.org/10.27587/d.cnki.gksjs.2022.000022. DOI:10.27587/d.cnki.gksjs.2022.000022.</w:t>
      </w:r>
    </w:p>
    <w:p w14:paraId="0D26F75E" w14:textId="77777777" w:rsidR="00EE315F" w:rsidRDefault="00204804">
      <w:pPr>
        <w:pStyle w:val="15"/>
      </w:pPr>
      <w:r>
        <w:t>[82]</w:t>
      </w:r>
      <w:r>
        <w:tab/>
      </w:r>
      <w:r>
        <w:t>彭诗杰</w:t>
      </w:r>
      <w:r>
        <w:t xml:space="preserve">. </w:t>
      </w:r>
      <w:r>
        <w:t>基于微服务体系结构和面向多地质主题的数据云服</w:t>
      </w:r>
      <w:r>
        <w:t>务关键技术研究</w:t>
      </w:r>
      <w:r>
        <w:t xml:space="preserve">[D/OL]. </w:t>
      </w:r>
      <w:r>
        <w:t>中国地质大学</w:t>
      </w:r>
      <w:r>
        <w:t>, 2019[2025-02-25]. https://kns.cnki.net/KCMS/detail/detail.aspx?dbcode=CDFD&amp;dbname=CDFDLAST2019&amp;filename=1018714801.nh.</w:t>
      </w:r>
    </w:p>
    <w:p w14:paraId="2AEC89A5" w14:textId="77777777" w:rsidR="00EE315F" w:rsidRDefault="00204804">
      <w:pPr>
        <w:pStyle w:val="15"/>
      </w:pPr>
      <w:r>
        <w:t>[83]</w:t>
      </w:r>
      <w:r>
        <w:tab/>
      </w:r>
      <w:r>
        <w:t>郇凯</w:t>
      </w:r>
      <w:r>
        <w:t xml:space="preserve">, </w:t>
      </w:r>
      <w:r>
        <w:t>黄佳为</w:t>
      </w:r>
      <w:r>
        <w:t xml:space="preserve">, </w:t>
      </w:r>
      <w:r>
        <w:t>王鑫</w:t>
      </w:r>
      <w:r>
        <w:t xml:space="preserve">, </w:t>
      </w:r>
      <w:r>
        <w:t>等</w:t>
      </w:r>
      <w:r>
        <w:t xml:space="preserve">. </w:t>
      </w:r>
      <w:r>
        <w:t>基于微服务架构的管道地质灾害监测预警系统</w:t>
      </w:r>
      <w:r>
        <w:t xml:space="preserve">[J/OL]. </w:t>
      </w:r>
      <w:r>
        <w:t>计算机系统应用</w:t>
      </w:r>
      <w:r>
        <w:t>, 2022, 31(3): 65-74. DOI:10.15888/j.cnki.csa.008399.</w:t>
      </w:r>
    </w:p>
    <w:p w14:paraId="4F695722" w14:textId="77777777" w:rsidR="00EE315F" w:rsidRDefault="00204804">
      <w:pPr>
        <w:pStyle w:val="15"/>
      </w:pPr>
      <w:r>
        <w:t>[84]</w:t>
      </w:r>
      <w:r>
        <w:tab/>
      </w:r>
      <w:r>
        <w:t>田峰</w:t>
      </w:r>
      <w:r>
        <w:t xml:space="preserve">. </w:t>
      </w:r>
      <w:r>
        <w:t>基于</w:t>
      </w:r>
      <w:r>
        <w:t>WebGIS</w:t>
      </w:r>
      <w:r>
        <w:t>的地质遗迹公园管理系统研发</w:t>
      </w:r>
      <w:r>
        <w:t xml:space="preserve">[D/OL]. </w:t>
      </w:r>
      <w:r>
        <w:t>中国地质大学（北京）</w:t>
      </w:r>
      <w:r>
        <w:t>, 2020[2025-02-25]. https://doi.org/10.27493/d.cnki.gzdzy.2020.000735. DOI:10.27493/d.cnki.gzdzy.2020.000735.</w:t>
      </w:r>
    </w:p>
    <w:p w14:paraId="1A9F6952" w14:textId="77777777" w:rsidR="00EE315F" w:rsidRDefault="00204804">
      <w:pPr>
        <w:pStyle w:val="15"/>
        <w:sectPr w:rsidR="00EE315F">
          <w:headerReference w:type="default" r:id="rId112"/>
          <w:type w:val="oddPage"/>
          <w:pgSz w:w="11906" w:h="16838"/>
          <w:pgMar w:top="1701" w:right="1701" w:bottom="1701" w:left="1701" w:header="1134" w:footer="1134" w:gutter="0"/>
          <w:cols w:space="720"/>
          <w:docGrid w:type="linesAndChars" w:linePitch="316"/>
        </w:sectPr>
      </w:pPr>
      <w:r>
        <w:fldChar w:fldCharType="end"/>
      </w:r>
    </w:p>
    <w:p w14:paraId="6D531399" w14:textId="77777777" w:rsidR="00EE315F" w:rsidRDefault="00EE315F">
      <w:pPr>
        <w:spacing w:before="158" w:line="264" w:lineRule="auto"/>
        <w:rPr>
          <w:sz w:val="18"/>
        </w:rPr>
        <w:sectPr w:rsidR="00EE315F">
          <w:headerReference w:type="default" r:id="rId113"/>
          <w:type w:val="oddPage"/>
          <w:pgSz w:w="11906" w:h="16838"/>
          <w:pgMar w:top="1701" w:right="1701" w:bottom="1701" w:left="1701" w:header="1134" w:footer="1134" w:gutter="0"/>
          <w:cols w:space="720"/>
          <w:docGrid w:type="linesAndChars" w:linePitch="316"/>
        </w:sectPr>
      </w:pPr>
    </w:p>
    <w:p w14:paraId="2723C6B3" w14:textId="77777777" w:rsidR="00EE315F" w:rsidRDefault="00204804">
      <w:pPr>
        <w:adjustRightInd w:val="0"/>
        <w:snapToGrid w:val="0"/>
        <w:spacing w:before="240" w:after="120" w:line="360" w:lineRule="auto"/>
        <w:jc w:val="center"/>
        <w:outlineLvl w:val="0"/>
        <w:rPr>
          <w:rFonts w:eastAsia="黑体"/>
          <w:bCs/>
          <w:kern w:val="36"/>
          <w:sz w:val="32"/>
          <w:szCs w:val="36"/>
        </w:rPr>
      </w:pPr>
      <w:bookmarkStart w:id="240" w:name="_Toc192629390"/>
      <w:commentRangeStart w:id="241"/>
      <w:r>
        <w:rPr>
          <w:rFonts w:eastAsia="黑体"/>
          <w:bCs/>
          <w:kern w:val="36"/>
          <w:sz w:val="32"/>
          <w:szCs w:val="36"/>
        </w:rPr>
        <w:t>致</w:t>
      </w:r>
      <w:r>
        <w:rPr>
          <w:rFonts w:eastAsia="黑体"/>
          <w:bCs/>
          <w:kern w:val="36"/>
          <w:sz w:val="32"/>
          <w:szCs w:val="36"/>
        </w:rPr>
        <w:t xml:space="preserve">  </w:t>
      </w:r>
      <w:r>
        <w:rPr>
          <w:rFonts w:eastAsia="黑体"/>
          <w:bCs/>
          <w:kern w:val="36"/>
          <w:sz w:val="32"/>
          <w:szCs w:val="36"/>
        </w:rPr>
        <w:t>谢</w:t>
      </w:r>
      <w:commentRangeEnd w:id="241"/>
      <w:r>
        <w:rPr>
          <w:rFonts w:ascii="黑体" w:eastAsia="黑体"/>
          <w:bCs/>
          <w:kern w:val="36"/>
          <w:sz w:val="32"/>
          <w:szCs w:val="36"/>
        </w:rPr>
        <w:commentReference w:id="241"/>
      </w:r>
      <w:bookmarkEnd w:id="240"/>
    </w:p>
    <w:p w14:paraId="582082A5"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时光荏苒，岁月如梭，回首这段攻读硕士学位的旅程，充满了挑战、思考与成长。如今，终于完成了这篇论文，在敲下最后一个字符的这一刻，内心充满了感慨与感激。</w:t>
      </w:r>
    </w:p>
    <w:p w14:paraId="3C9BD263"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首先，衷心感谢我的导师郝多虎教授、徐老师、杜老师。在整个研究过程中，老师们不仅为我指引了方向，还在选题、实验、论文撰写等多个环节给予了悉心的指导和无私的帮助。无论是数据处理的细节，还是方法论的改进，老师总能以严谨的治学态度和丰富的科研经验给予我启发和鼓励。导师的谆谆教诲不仅让我在学术上不断进步，也让我学会了如何面对问题、如何坚持探索、如何在科研的道路上不忘初心</w:t>
      </w:r>
      <w:r>
        <w:rPr>
          <w:rFonts w:ascii="Times New Roman" w:hAnsi="Times New Roman" w:cs="Times New Roman" w:hint="eastAsia"/>
          <w:kern w:val="2"/>
        </w:rPr>
        <w:t>。</w:t>
      </w:r>
    </w:p>
    <w:p w14:paraId="5E1D6AF0"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其次，感谢课题组实验室的各位老师和同学们，</w:t>
      </w:r>
      <w:proofErr w:type="gramStart"/>
      <w:r>
        <w:rPr>
          <w:rFonts w:ascii="Times New Roman" w:hAnsi="Times New Roman" w:cs="Times New Roman" w:hint="eastAsia"/>
          <w:kern w:val="2"/>
        </w:rPr>
        <w:t>特别是孟金洪</w:t>
      </w:r>
      <w:proofErr w:type="gramEnd"/>
      <w:r>
        <w:rPr>
          <w:rFonts w:ascii="Times New Roman" w:hAnsi="Times New Roman" w:cs="Times New Roman" w:hint="eastAsia"/>
          <w:kern w:val="2"/>
        </w:rPr>
        <w:t>、李雨宸、蒲耿萌等同学，在研究的不同阶段，他们给予了我许多学术上的经验分享。从系统设计到开发，从优化到调试，从数据分析到实验验证，每一次讨论都让我受益匪浅。正是这种相互学习、相互鼓励的团队氛围，使得这段科研经历充满了温暖和收获。</w:t>
      </w:r>
    </w:p>
    <w:p w14:paraId="7009E41B"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我要特别感谢我的家人，感谢他们一直以来的理解与支持。在这段求学的旅程中，有过焦虑和困惑，也有过熬夜赶论文的疲惫时刻，但家人的关心和包容始终是我最坚实的后盾。每一次的电话问候、每一句温暖的话语，都是支撑我继续前行的动力。</w:t>
      </w:r>
    </w:p>
    <w:p w14:paraId="562D86B8"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此外</w:t>
      </w:r>
      <w:r>
        <w:rPr>
          <w:rFonts w:ascii="Times New Roman" w:hAnsi="Times New Roman" w:cs="Times New Roman" w:hint="eastAsia"/>
          <w:kern w:val="2"/>
        </w:rPr>
        <w:t>，感谢我的母校中国矿业大学，感谢这里优越的学术环境和丰富的科研资源，让我能够沉浸于学习和研究之中。这里不仅仅是我求知的地方，更是塑造我成长的摇篮。</w:t>
      </w:r>
    </w:p>
    <w:p w14:paraId="3A59486D"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最后，感谢那些在学术道路上给予我鼓励与帮助的人，或许只是一次偶然的交流，或许只是简短的几句建议，但这些点点滴滴都成为了我前行路上的灯塔。论文的完成不仅是我个人努力的结果，更是所有支持我的人共同见证的成果。</w:t>
      </w:r>
    </w:p>
    <w:p w14:paraId="2048AC9A" w14:textId="77777777" w:rsidR="00EE315F" w:rsidRDefault="00204804">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愿未来的日子里，我</w:t>
      </w:r>
      <w:proofErr w:type="gramStart"/>
      <w:r>
        <w:rPr>
          <w:rFonts w:ascii="Times New Roman" w:hAnsi="Times New Roman" w:cs="Times New Roman" w:hint="eastAsia"/>
          <w:kern w:val="2"/>
        </w:rPr>
        <w:t>能带着</w:t>
      </w:r>
      <w:proofErr w:type="gramEnd"/>
      <w:r>
        <w:rPr>
          <w:rFonts w:ascii="Times New Roman" w:hAnsi="Times New Roman" w:cs="Times New Roman" w:hint="eastAsia"/>
          <w:kern w:val="2"/>
        </w:rPr>
        <w:t>这份感恩与坚持，继续探索、继续成长。</w:t>
      </w:r>
    </w:p>
    <w:p w14:paraId="1F126571" w14:textId="77777777" w:rsidR="00EE315F" w:rsidRDefault="00EE315F">
      <w:pPr>
        <w:widowControl w:val="0"/>
        <w:snapToGrid w:val="0"/>
        <w:spacing w:before="120" w:line="300" w:lineRule="auto"/>
        <w:ind w:firstLineChars="200" w:firstLine="480"/>
        <w:jc w:val="both"/>
        <w:rPr>
          <w:rFonts w:ascii="Times New Roman" w:hAnsi="Times New Roman" w:cs="Times New Roman"/>
          <w:kern w:val="2"/>
        </w:rPr>
      </w:pPr>
    </w:p>
    <w:p w14:paraId="1FCA5D32" w14:textId="77777777" w:rsidR="00EE315F" w:rsidRDefault="00EE315F">
      <w:pPr>
        <w:spacing w:before="158" w:line="264" w:lineRule="auto"/>
        <w:ind w:firstLine="240"/>
      </w:pPr>
    </w:p>
    <w:p w14:paraId="31660308" w14:textId="77777777" w:rsidR="00EE315F" w:rsidRDefault="00EE315F">
      <w:pPr>
        <w:spacing w:before="158" w:line="264" w:lineRule="auto"/>
        <w:ind w:firstLine="240"/>
      </w:pPr>
    </w:p>
    <w:p w14:paraId="318F28C4" w14:textId="77777777" w:rsidR="00EE315F" w:rsidRDefault="00EE315F">
      <w:pPr>
        <w:spacing w:before="158" w:line="264" w:lineRule="auto"/>
        <w:ind w:firstLine="240"/>
      </w:pPr>
    </w:p>
    <w:p w14:paraId="4DCC2B5E" w14:textId="77777777" w:rsidR="00EE315F" w:rsidRDefault="00EE315F">
      <w:pPr>
        <w:spacing w:before="158" w:line="264" w:lineRule="auto"/>
        <w:sectPr w:rsidR="00EE315F">
          <w:headerReference w:type="default" r:id="rId114"/>
          <w:type w:val="oddPage"/>
          <w:pgSz w:w="11906" w:h="16838"/>
          <w:pgMar w:top="1701" w:right="1701" w:bottom="1701" w:left="1701" w:header="1134" w:footer="1134" w:gutter="0"/>
          <w:cols w:space="720"/>
          <w:docGrid w:type="linesAndChars" w:linePitch="316"/>
        </w:sectPr>
      </w:pPr>
    </w:p>
    <w:p w14:paraId="2CA88F70" w14:textId="77777777" w:rsidR="00EE315F" w:rsidRDefault="00204804">
      <w:pPr>
        <w:adjustRightInd w:val="0"/>
        <w:snapToGrid w:val="0"/>
        <w:spacing w:before="240" w:after="120" w:line="360" w:lineRule="auto"/>
        <w:jc w:val="center"/>
        <w:outlineLvl w:val="0"/>
        <w:rPr>
          <w:rFonts w:eastAsia="楷体_GB2312"/>
          <w:bCs/>
          <w:kern w:val="36"/>
          <w:sz w:val="32"/>
          <w:szCs w:val="36"/>
        </w:rPr>
      </w:pPr>
      <w:bookmarkStart w:id="242" w:name="_Toc192629391"/>
      <w:commentRangeStart w:id="243"/>
      <w:r>
        <w:rPr>
          <w:rFonts w:eastAsia="黑体"/>
          <w:bCs/>
          <w:kern w:val="36"/>
          <w:sz w:val="32"/>
          <w:szCs w:val="36"/>
        </w:rPr>
        <w:t>作者简介</w:t>
      </w:r>
      <w:commentRangeEnd w:id="243"/>
      <w:r>
        <w:rPr>
          <w:rFonts w:ascii="黑体" w:eastAsia="黑体"/>
          <w:bCs/>
          <w:kern w:val="36"/>
          <w:sz w:val="32"/>
          <w:szCs w:val="36"/>
        </w:rPr>
        <w:commentReference w:id="243"/>
      </w:r>
      <w:bookmarkEnd w:id="242"/>
    </w:p>
    <w:p w14:paraId="38A26051" w14:textId="77777777" w:rsidR="00EE315F" w:rsidRDefault="00204804">
      <w:pPr>
        <w:adjustRightInd w:val="0"/>
        <w:snapToGrid w:val="0"/>
        <w:spacing w:line="300" w:lineRule="auto"/>
        <w:ind w:firstLineChars="200" w:firstLine="482"/>
      </w:pPr>
      <w:r>
        <w:rPr>
          <w:rFonts w:ascii="楷体_GB2312" w:eastAsia="楷体_GB2312" w:hint="eastAsia"/>
          <w:b/>
          <w:bCs/>
        </w:rPr>
        <w:t>柯峻伟</w:t>
      </w:r>
      <w:r>
        <w:rPr>
          <w:rFonts w:hint="eastAsia"/>
        </w:rPr>
        <w:t>，</w:t>
      </w:r>
      <w:r>
        <w:t>男（</w:t>
      </w:r>
      <w:r>
        <w:rPr>
          <w:rFonts w:hint="eastAsia"/>
        </w:rPr>
        <w:t>20</w:t>
      </w:r>
      <w:r>
        <w:rPr>
          <w:rFonts w:hint="eastAsia"/>
        </w:rPr>
        <w:t>00</w:t>
      </w:r>
      <w:r>
        <w:t>－），</w:t>
      </w:r>
      <w:r>
        <w:rPr>
          <w:rFonts w:hint="eastAsia"/>
        </w:rPr>
        <w:t>2018</w:t>
      </w:r>
      <w:r>
        <w:t>年毕业于</w:t>
      </w:r>
      <w:r>
        <w:rPr>
          <w:rFonts w:hint="eastAsia"/>
        </w:rPr>
        <w:t>安徽建筑大学</w:t>
      </w:r>
      <w:r>
        <w:t>，获学士学位</w:t>
      </w:r>
      <w:r>
        <w:rPr>
          <w:rFonts w:hint="eastAsia"/>
        </w:rPr>
        <w:t>；</w:t>
      </w:r>
      <w:r>
        <w:rPr>
          <w:rFonts w:hint="eastAsia"/>
        </w:rPr>
        <w:t>2022</w:t>
      </w:r>
      <w:r>
        <w:rPr>
          <w:rFonts w:hint="eastAsia"/>
        </w:rPr>
        <w:t>年</w:t>
      </w:r>
      <w:r>
        <w:rPr>
          <w:rFonts w:hint="eastAsia"/>
        </w:rPr>
        <w:t>9</w:t>
      </w:r>
      <w:r>
        <w:rPr>
          <w:rFonts w:hint="eastAsia"/>
        </w:rPr>
        <w:t>月</w:t>
      </w:r>
      <w:r>
        <w:rPr>
          <w:rFonts w:hint="eastAsia"/>
        </w:rPr>
        <w:t>-2025</w:t>
      </w:r>
      <w:r>
        <w:rPr>
          <w:rFonts w:hint="eastAsia"/>
        </w:rPr>
        <w:t>年</w:t>
      </w:r>
      <w:r>
        <w:rPr>
          <w:rFonts w:hint="eastAsia"/>
        </w:rPr>
        <w:t>6</w:t>
      </w:r>
      <w:r>
        <w:rPr>
          <w:rFonts w:hint="eastAsia"/>
        </w:rPr>
        <w:t>月在中国矿业大学（北京）攻读硕士专业</w:t>
      </w:r>
      <w:r>
        <w:t>学位，</w:t>
      </w:r>
      <w:r>
        <w:rPr>
          <w:rFonts w:hint="eastAsia"/>
        </w:rPr>
        <w:t>攻读领域为地质工程</w:t>
      </w:r>
      <w:r>
        <w:t>。</w:t>
      </w:r>
    </w:p>
    <w:p w14:paraId="4855E462" w14:textId="77777777" w:rsidR="00EE315F" w:rsidRDefault="00204804">
      <w:pPr>
        <w:adjustRightInd w:val="0"/>
        <w:snapToGrid w:val="0"/>
        <w:spacing w:after="240" w:line="360" w:lineRule="auto"/>
        <w:jc w:val="center"/>
        <w:rPr>
          <w:rFonts w:eastAsia="楷体_GB2312"/>
          <w:sz w:val="28"/>
        </w:rPr>
      </w:pPr>
      <w:r>
        <w:rPr>
          <w:rFonts w:eastAsia="楷体_GB2312" w:hint="eastAsia"/>
          <w:sz w:val="28"/>
        </w:rPr>
        <w:t>在学期间</w:t>
      </w:r>
      <w:r>
        <w:rPr>
          <w:rFonts w:eastAsia="楷体_GB2312"/>
          <w:sz w:val="28"/>
        </w:rPr>
        <w:t>主要获奖</w:t>
      </w:r>
    </w:p>
    <w:p w14:paraId="22275F17" w14:textId="77777777" w:rsidR="00EE315F" w:rsidRDefault="00204804">
      <w:pPr>
        <w:tabs>
          <w:tab w:val="left" w:pos="426"/>
        </w:tabs>
        <w:adjustRightInd w:val="0"/>
        <w:snapToGrid w:val="0"/>
        <w:spacing w:line="300" w:lineRule="auto"/>
        <w:ind w:left="240" w:hanging="240"/>
      </w:pPr>
      <w:r>
        <w:t xml:space="preserve">1. </w:t>
      </w:r>
      <w:r>
        <w:rPr>
          <w:rFonts w:hint="eastAsia"/>
        </w:rPr>
        <w:t>2022</w:t>
      </w:r>
      <w:r>
        <w:rPr>
          <w:rFonts w:hint="eastAsia"/>
        </w:rPr>
        <w:t>年获得校二等奖学金</w:t>
      </w:r>
      <w:r>
        <w:t>。</w:t>
      </w:r>
    </w:p>
    <w:p w14:paraId="0636B3AD" w14:textId="77777777" w:rsidR="00EE315F" w:rsidRDefault="00204804">
      <w:pPr>
        <w:tabs>
          <w:tab w:val="left" w:pos="426"/>
        </w:tabs>
        <w:adjustRightInd w:val="0"/>
        <w:snapToGrid w:val="0"/>
        <w:spacing w:line="300" w:lineRule="auto"/>
        <w:ind w:left="240" w:hanging="240"/>
      </w:pPr>
      <w:r>
        <w:t xml:space="preserve">2. </w:t>
      </w:r>
      <w:r>
        <w:rPr>
          <w:rFonts w:hint="eastAsia"/>
        </w:rPr>
        <w:t>2023</w:t>
      </w:r>
      <w:r>
        <w:rPr>
          <w:rFonts w:hint="eastAsia"/>
        </w:rPr>
        <w:t>年获得校三等奖学金</w:t>
      </w:r>
      <w:r>
        <w:t>。</w:t>
      </w:r>
    </w:p>
    <w:p w14:paraId="1D157132" w14:textId="77777777" w:rsidR="00EE315F" w:rsidRDefault="00204804">
      <w:pPr>
        <w:tabs>
          <w:tab w:val="left" w:pos="426"/>
        </w:tabs>
        <w:adjustRightInd w:val="0"/>
        <w:snapToGrid w:val="0"/>
        <w:spacing w:line="300" w:lineRule="auto"/>
        <w:ind w:left="240" w:hanging="240"/>
      </w:pPr>
      <w:r>
        <w:rPr>
          <w:rFonts w:hint="eastAsia"/>
        </w:rPr>
        <w:t>3. 2024</w:t>
      </w:r>
      <w:r>
        <w:rPr>
          <w:rFonts w:hint="eastAsia"/>
        </w:rPr>
        <w:t>年获得校二等奖学金</w:t>
      </w:r>
      <w:r>
        <w:t>。</w:t>
      </w:r>
    </w:p>
    <w:p w14:paraId="11D992FD" w14:textId="77777777" w:rsidR="00EE315F" w:rsidRDefault="00204804">
      <w:pPr>
        <w:adjustRightInd w:val="0"/>
        <w:snapToGrid w:val="0"/>
        <w:spacing w:after="240" w:line="360" w:lineRule="auto"/>
        <w:jc w:val="center"/>
        <w:rPr>
          <w:rFonts w:eastAsia="楷体_GB2312"/>
          <w:sz w:val="28"/>
        </w:rPr>
      </w:pPr>
      <w:commentRangeStart w:id="244"/>
      <w:r>
        <w:rPr>
          <w:rFonts w:eastAsia="楷体_GB2312"/>
          <w:sz w:val="28"/>
        </w:rPr>
        <w:t>在学期间参</w:t>
      </w:r>
      <w:r>
        <w:rPr>
          <w:rFonts w:eastAsia="楷体_GB2312" w:hint="eastAsia"/>
          <w:sz w:val="28"/>
        </w:rPr>
        <w:t>与</w:t>
      </w:r>
      <w:r>
        <w:rPr>
          <w:rFonts w:eastAsia="楷体_GB2312"/>
          <w:sz w:val="28"/>
        </w:rPr>
        <w:t>科研项目</w:t>
      </w:r>
      <w:commentRangeEnd w:id="244"/>
      <w:r>
        <w:commentReference w:id="244"/>
      </w:r>
    </w:p>
    <w:p w14:paraId="05958F00" w14:textId="77777777" w:rsidR="00EE315F" w:rsidRDefault="00204804">
      <w:pPr>
        <w:tabs>
          <w:tab w:val="left" w:pos="426"/>
        </w:tabs>
        <w:adjustRightInd w:val="0"/>
        <w:snapToGrid w:val="0"/>
        <w:spacing w:line="300" w:lineRule="auto"/>
        <w:ind w:left="240" w:hanging="240"/>
      </w:pPr>
      <w:r>
        <w:t xml:space="preserve">1. </w:t>
      </w:r>
      <w:r>
        <w:t>国家自然科学基金项目</w:t>
      </w:r>
      <w:r>
        <w:t>“</w:t>
      </w:r>
      <w:r>
        <w:rPr>
          <w:rFonts w:hint="eastAsia"/>
        </w:rPr>
        <w:t>矿井突（透）水灾情演变机理与智能</w:t>
      </w:r>
      <w:proofErr w:type="gramStart"/>
      <w:r>
        <w:rPr>
          <w:rFonts w:hint="eastAsia"/>
        </w:rPr>
        <w:t>研判方法</w:t>
      </w:r>
      <w:proofErr w:type="gramEnd"/>
      <w:r>
        <w:rPr>
          <w:rFonts w:hint="eastAsia"/>
        </w:rPr>
        <w:t>研究</w:t>
      </w:r>
      <w:r>
        <w:t>”</w:t>
      </w:r>
      <w:r>
        <w:t>主要研究人员。项目编号：</w:t>
      </w:r>
      <w:r>
        <w:t>4</w:t>
      </w:r>
      <w:r>
        <w:rPr>
          <w:rFonts w:hint="eastAsia"/>
        </w:rPr>
        <w:t>2202274</w:t>
      </w:r>
      <w:r>
        <w:t>。</w:t>
      </w:r>
      <w:r>
        <w:t>20</w:t>
      </w:r>
      <w:r>
        <w:rPr>
          <w:rFonts w:hint="eastAsia"/>
        </w:rPr>
        <w:t>23</w:t>
      </w:r>
      <w:r>
        <w:t>年</w:t>
      </w:r>
      <w:r>
        <w:t>1</w:t>
      </w:r>
      <w:r>
        <w:t>月</w:t>
      </w:r>
      <w:r>
        <w:t>-20</w:t>
      </w:r>
      <w:r>
        <w:rPr>
          <w:rFonts w:hint="eastAsia"/>
        </w:rPr>
        <w:t>24</w:t>
      </w:r>
      <w:r>
        <w:t>年</w:t>
      </w:r>
      <w:r>
        <w:t>12</w:t>
      </w:r>
      <w:r>
        <w:t>月。</w:t>
      </w:r>
    </w:p>
    <w:p w14:paraId="62E8A00B" w14:textId="77777777" w:rsidR="00EE315F" w:rsidRDefault="00EE315F"/>
    <w:p w14:paraId="11509F50" w14:textId="77777777" w:rsidR="00EE315F" w:rsidRDefault="00EE315F"/>
    <w:p w14:paraId="5CFC8751" w14:textId="77777777" w:rsidR="00EE315F" w:rsidRDefault="00EE315F"/>
    <w:p w14:paraId="2E67DB7F" w14:textId="77777777" w:rsidR="00EE315F" w:rsidRDefault="00EE315F"/>
    <w:sectPr w:rsidR="00EE315F">
      <w:headerReference w:type="default" r:id="rId115"/>
      <w:pgSz w:w="11906" w:h="16838"/>
      <w:pgMar w:top="1701" w:right="1701" w:bottom="1701" w:left="1701" w:header="1134" w:footer="1134" w:gutter="0"/>
      <w:cols w:space="720"/>
      <w:docGrid w:type="linesAndChars" w:linePitch="31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研究生院" w:date="2021-11-17T17:30:00Z" w:initials="yjsy">
    <w:p w14:paraId="6EA890A1" w14:textId="77777777" w:rsidR="00EE315F" w:rsidRDefault="00204804">
      <w:pPr>
        <w:tabs>
          <w:tab w:val="left" w:pos="377"/>
        </w:tabs>
        <w:snapToGrid w:val="0"/>
        <w:rPr>
          <w:highlight w:val="green"/>
        </w:rPr>
      </w:pPr>
      <w:r>
        <w:rPr>
          <w:rFonts w:hint="eastAsia"/>
          <w:b/>
          <w:highlight w:val="green"/>
        </w:rPr>
        <w:t>论文打印方法</w:t>
      </w:r>
      <w:r>
        <w:rPr>
          <w:rFonts w:hint="eastAsia"/>
          <w:highlight w:val="green"/>
        </w:rPr>
        <w:t>：</w:t>
      </w:r>
    </w:p>
    <w:p w14:paraId="53C164ED" w14:textId="77777777" w:rsidR="00EE315F" w:rsidRDefault="00204804">
      <w:pPr>
        <w:tabs>
          <w:tab w:val="left" w:pos="377"/>
        </w:tabs>
        <w:snapToGrid w:val="0"/>
      </w:pPr>
      <w:r>
        <w:rPr>
          <w:rFonts w:hint="eastAsia"/>
          <w:b/>
        </w:rPr>
        <w:t>（</w:t>
      </w:r>
      <w:r>
        <w:rPr>
          <w:rFonts w:hint="eastAsia"/>
          <w:b/>
        </w:rPr>
        <w:t>1</w:t>
      </w:r>
      <w:r>
        <w:rPr>
          <w:rFonts w:hint="eastAsia"/>
          <w:b/>
        </w:rPr>
        <w:t>）封皮：</w:t>
      </w:r>
      <w:r>
        <w:rPr>
          <w:rFonts w:hint="eastAsia"/>
          <w:b/>
          <w:highlight w:val="cyan"/>
        </w:rPr>
        <w:t>浅蓝色皮纹纸</w:t>
      </w:r>
      <w:r>
        <w:rPr>
          <w:rFonts w:hint="eastAsia"/>
        </w:rPr>
        <w:t>；</w:t>
      </w:r>
    </w:p>
    <w:p w14:paraId="3D49BC6D" w14:textId="77777777" w:rsidR="00EE315F" w:rsidRDefault="00204804">
      <w:pPr>
        <w:tabs>
          <w:tab w:val="left" w:pos="377"/>
        </w:tabs>
        <w:snapToGrid w:val="0"/>
      </w:pPr>
      <w:r>
        <w:rPr>
          <w:rFonts w:hint="eastAsia"/>
          <w:b/>
        </w:rPr>
        <w:t>（</w:t>
      </w:r>
      <w:r>
        <w:rPr>
          <w:rFonts w:hint="eastAsia"/>
          <w:b/>
        </w:rPr>
        <w:t>2</w:t>
      </w:r>
      <w:r>
        <w:rPr>
          <w:rFonts w:hint="eastAsia"/>
          <w:b/>
        </w:rPr>
        <w:t>）页面设置：</w:t>
      </w:r>
      <w:r>
        <w:rPr>
          <w:rFonts w:hint="eastAsia"/>
          <w:szCs w:val="21"/>
        </w:rPr>
        <w:t>边距</w:t>
      </w:r>
      <w:r>
        <w:rPr>
          <w:rFonts w:hint="eastAsia"/>
        </w:rPr>
        <w:t>上</w:t>
      </w:r>
      <w:r>
        <w:rPr>
          <w:rFonts w:hint="eastAsia"/>
        </w:rPr>
        <w:t>3.0cm</w:t>
      </w:r>
      <w:r>
        <w:rPr>
          <w:rFonts w:hint="eastAsia"/>
        </w:rPr>
        <w:t>，下</w:t>
      </w:r>
      <w:r>
        <w:rPr>
          <w:rFonts w:hint="eastAsia"/>
        </w:rPr>
        <w:t>3.0cm</w:t>
      </w:r>
      <w:r>
        <w:rPr>
          <w:rFonts w:hint="eastAsia"/>
        </w:rPr>
        <w:t>，左</w:t>
      </w:r>
      <w:r>
        <w:rPr>
          <w:rFonts w:hint="eastAsia"/>
        </w:rPr>
        <w:t>3.0cm</w:t>
      </w:r>
      <w:r>
        <w:rPr>
          <w:rFonts w:hint="eastAsia"/>
        </w:rPr>
        <w:t>、右</w:t>
      </w:r>
      <w:r>
        <w:rPr>
          <w:rFonts w:hint="eastAsia"/>
        </w:rPr>
        <w:t>3.0cm</w:t>
      </w:r>
      <w:r>
        <w:rPr>
          <w:rFonts w:hint="eastAsia"/>
        </w:rPr>
        <w:t>，</w:t>
      </w:r>
      <w:r>
        <w:rPr>
          <w:rFonts w:hint="eastAsia"/>
          <w:szCs w:val="21"/>
        </w:rPr>
        <w:t>页眉</w:t>
      </w:r>
      <w:r>
        <w:rPr>
          <w:rFonts w:hint="eastAsia"/>
          <w:szCs w:val="21"/>
        </w:rPr>
        <w:t>2.0cm</w:t>
      </w:r>
      <w:r>
        <w:rPr>
          <w:rFonts w:hint="eastAsia"/>
          <w:szCs w:val="21"/>
        </w:rPr>
        <w:t>，页脚</w:t>
      </w:r>
      <w:r>
        <w:rPr>
          <w:rFonts w:hint="eastAsia"/>
          <w:szCs w:val="21"/>
        </w:rPr>
        <w:t>2.0cm</w:t>
      </w:r>
      <w:r>
        <w:rPr>
          <w:rFonts w:hint="eastAsia"/>
          <w:szCs w:val="21"/>
        </w:rPr>
        <w:t>，</w:t>
      </w:r>
      <w:r>
        <w:rPr>
          <w:rFonts w:hint="eastAsia"/>
        </w:rPr>
        <w:t>A4</w:t>
      </w:r>
      <w:r>
        <w:rPr>
          <w:rFonts w:hint="eastAsia"/>
        </w:rPr>
        <w:t>幅面白纸</w:t>
      </w:r>
      <w:r>
        <w:rPr>
          <w:rFonts w:hint="eastAsia"/>
          <w:szCs w:val="21"/>
        </w:rPr>
        <w:t>左侧装订</w:t>
      </w:r>
      <w:r>
        <w:rPr>
          <w:rFonts w:hint="eastAsia"/>
        </w:rPr>
        <w:t>；</w:t>
      </w:r>
    </w:p>
    <w:p w14:paraId="50CE83C1" w14:textId="77777777" w:rsidR="00EE315F" w:rsidRDefault="00204804">
      <w:pPr>
        <w:tabs>
          <w:tab w:val="left" w:pos="377"/>
        </w:tabs>
        <w:snapToGrid w:val="0"/>
      </w:pPr>
      <w:r>
        <w:rPr>
          <w:rFonts w:hint="eastAsia"/>
          <w:b/>
        </w:rPr>
        <w:t>（</w:t>
      </w:r>
      <w:r>
        <w:rPr>
          <w:rFonts w:hint="eastAsia"/>
          <w:b/>
        </w:rPr>
        <w:t>3</w:t>
      </w:r>
      <w:r>
        <w:rPr>
          <w:rFonts w:hint="eastAsia"/>
          <w:b/>
        </w:rPr>
        <w:t>）打印方法：</w:t>
      </w:r>
      <w:r>
        <w:rPr>
          <w:rFonts w:hint="eastAsia"/>
        </w:rPr>
        <w:t>封面、题名页、独创性声明页单面打印，摘要之后的部分（含），双面打印；正文部分每一章从奇数页开始，各章之间使用“分节符”进行分隔。摘要、</w:t>
      </w:r>
      <w:r>
        <w:rPr>
          <w:rFonts w:hint="eastAsia"/>
          <w:szCs w:val="21"/>
        </w:rPr>
        <w:t>Abstract</w:t>
      </w:r>
      <w:r>
        <w:rPr>
          <w:rFonts w:hint="eastAsia"/>
          <w:szCs w:val="21"/>
        </w:rPr>
        <w:t>、</w:t>
      </w:r>
      <w:r>
        <w:rPr>
          <w:rFonts w:hint="eastAsia"/>
        </w:rPr>
        <w:t>目录、图清单、表清单、主要符号表、参考文献、附录、致谢、作者简介也从奇数页开始。</w:t>
      </w:r>
    </w:p>
  </w:comment>
  <w:comment w:id="6" w:author="研究生院" w:date="2021-11-24T15:38:00Z" w:initials="yjsy">
    <w:p w14:paraId="454BE164" w14:textId="77777777" w:rsidR="00EE315F" w:rsidRDefault="00204804">
      <w:pPr>
        <w:rPr>
          <w:b/>
          <w:bCs/>
          <w:color w:val="000000"/>
          <w:highlight w:val="green"/>
        </w:rPr>
      </w:pPr>
      <w:r>
        <w:rPr>
          <w:rFonts w:hint="eastAsia"/>
          <w:b/>
          <w:bCs/>
          <w:color w:val="000000"/>
          <w:highlight w:val="green"/>
        </w:rPr>
        <w:t>日期：</w:t>
      </w:r>
    </w:p>
    <w:p w14:paraId="0B128DC7" w14:textId="77777777" w:rsidR="00EE315F" w:rsidRDefault="00204804">
      <w:pPr>
        <w:rPr>
          <w:color w:val="000000"/>
        </w:rPr>
      </w:pPr>
      <w:r>
        <w:rPr>
          <w:rFonts w:hint="eastAsia"/>
          <w:color w:val="000000"/>
        </w:rPr>
        <w:t>（</w:t>
      </w:r>
      <w:r>
        <w:rPr>
          <w:rFonts w:hint="eastAsia"/>
          <w:color w:val="000000"/>
        </w:rPr>
        <w:t>1</w:t>
      </w:r>
      <w:r>
        <w:rPr>
          <w:rFonts w:hint="eastAsia"/>
          <w:color w:val="000000"/>
        </w:rPr>
        <w:t>）一般春季毕业生写</w:t>
      </w:r>
      <w:r>
        <w:rPr>
          <w:rFonts w:hint="eastAsia"/>
          <w:color w:val="000000"/>
        </w:rPr>
        <w:t>1</w:t>
      </w:r>
      <w:r>
        <w:rPr>
          <w:rFonts w:hint="eastAsia"/>
          <w:color w:val="000000"/>
        </w:rPr>
        <w:t>月，夏季毕业生写</w:t>
      </w:r>
      <w:r>
        <w:rPr>
          <w:rFonts w:hint="eastAsia"/>
          <w:color w:val="000000"/>
        </w:rPr>
        <w:t>6</w:t>
      </w:r>
      <w:r>
        <w:rPr>
          <w:rFonts w:hint="eastAsia"/>
          <w:color w:val="000000"/>
        </w:rPr>
        <w:t>月，秋季毕业生写</w:t>
      </w:r>
      <w:r>
        <w:rPr>
          <w:rFonts w:hint="eastAsia"/>
          <w:color w:val="000000"/>
        </w:rPr>
        <w:t>9</w:t>
      </w:r>
      <w:r>
        <w:rPr>
          <w:rFonts w:hint="eastAsia"/>
          <w:color w:val="000000"/>
        </w:rPr>
        <w:t>月，具体以实际校学位会日期为准；</w:t>
      </w:r>
    </w:p>
    <w:p w14:paraId="61D5B39A" w14:textId="77777777" w:rsidR="00EE315F" w:rsidRDefault="00204804">
      <w:pPr>
        <w:pStyle w:val="a6"/>
      </w:pPr>
      <w:r>
        <w:rPr>
          <w:rFonts w:hint="eastAsia"/>
          <w:color w:val="000000"/>
        </w:rPr>
        <w:t>（</w:t>
      </w:r>
      <w:r>
        <w:rPr>
          <w:rFonts w:hint="eastAsia"/>
          <w:color w:val="000000"/>
        </w:rPr>
        <w:t>2</w:t>
      </w:r>
      <w:r>
        <w:rPr>
          <w:rFonts w:hint="eastAsia"/>
          <w:color w:val="000000"/>
        </w:rPr>
        <w:t>）字体：宋体，数字为</w:t>
      </w:r>
      <w:r>
        <w:rPr>
          <w:rFonts w:hint="eastAsia"/>
          <w:color w:val="000000"/>
        </w:rPr>
        <w:t>Times New Roman</w:t>
      </w:r>
      <w:r>
        <w:rPr>
          <w:rFonts w:hint="eastAsia"/>
          <w:color w:val="000000"/>
        </w:rPr>
        <w:t>；字号：三号；对齐方式：居中；间距：单</w:t>
      </w:r>
      <w:proofErr w:type="gramStart"/>
      <w:r>
        <w:rPr>
          <w:rFonts w:hint="eastAsia"/>
          <w:color w:val="000000"/>
        </w:rPr>
        <w:t>倍</w:t>
      </w:r>
      <w:proofErr w:type="gramEnd"/>
      <w:r>
        <w:rPr>
          <w:rFonts w:hint="eastAsia"/>
          <w:color w:val="000000"/>
        </w:rPr>
        <w:t>行距，段前段后</w:t>
      </w:r>
      <w:r>
        <w:rPr>
          <w:color w:val="000000"/>
        </w:rPr>
        <w:t>0</w:t>
      </w:r>
      <w:r>
        <w:rPr>
          <w:rFonts w:hint="eastAsia"/>
          <w:color w:val="000000"/>
        </w:rPr>
        <w:t>行。</w:t>
      </w:r>
    </w:p>
  </w:comment>
  <w:comment w:id="30" w:author="研究生院" w:date="2021-11-24T17:22:00Z" w:initials="yjsy">
    <w:p w14:paraId="05B071DC" w14:textId="77777777" w:rsidR="00EE315F" w:rsidRDefault="00204804">
      <w:pPr>
        <w:rPr>
          <w:b/>
          <w:bCs/>
          <w:szCs w:val="21"/>
          <w:highlight w:val="green"/>
        </w:rPr>
      </w:pPr>
      <w:r>
        <w:rPr>
          <w:rFonts w:hint="eastAsia"/>
          <w:b/>
          <w:bCs/>
          <w:szCs w:val="21"/>
          <w:highlight w:val="green"/>
        </w:rPr>
        <w:t>奇数页页眉：</w:t>
      </w:r>
    </w:p>
    <w:p w14:paraId="5D0CC8F5" w14:textId="77777777" w:rsidR="00EE315F" w:rsidRDefault="00204804">
      <w:pPr>
        <w:rPr>
          <w:szCs w:val="21"/>
        </w:rPr>
      </w:pPr>
      <w:r>
        <w:rPr>
          <w:rFonts w:hint="eastAsia"/>
          <w:szCs w:val="21"/>
        </w:rPr>
        <w:t>（</w:t>
      </w:r>
      <w:r>
        <w:rPr>
          <w:rFonts w:hint="eastAsia"/>
          <w:szCs w:val="21"/>
        </w:rPr>
        <w:t>1</w:t>
      </w:r>
      <w:r>
        <w:rPr>
          <w:rFonts w:hint="eastAsia"/>
          <w:szCs w:val="21"/>
        </w:rPr>
        <w:t>）</w:t>
      </w:r>
      <w:r>
        <w:rPr>
          <w:rFonts w:hint="eastAsia"/>
          <w:szCs w:val="21"/>
        </w:rPr>
        <w:t>Abstract</w:t>
      </w:r>
      <w:r>
        <w:rPr>
          <w:rFonts w:hint="eastAsia"/>
          <w:szCs w:val="21"/>
        </w:rPr>
        <w:t>部分，内容为“</w:t>
      </w:r>
      <w:r>
        <w:rPr>
          <w:rFonts w:hint="eastAsia"/>
          <w:szCs w:val="21"/>
        </w:rPr>
        <w:t>Abstract</w:t>
      </w:r>
      <w:r>
        <w:rPr>
          <w:rFonts w:hint="eastAsia"/>
          <w:szCs w:val="21"/>
        </w:rPr>
        <w:t>”；</w:t>
      </w:r>
    </w:p>
    <w:p w14:paraId="4E863625" w14:textId="77777777" w:rsidR="00EE315F" w:rsidRDefault="00204804">
      <w:pPr>
        <w:pStyle w:val="a6"/>
        <w:rPr>
          <w:szCs w:val="21"/>
        </w:rPr>
      </w:pPr>
      <w:r>
        <w:rPr>
          <w:rFonts w:hint="eastAsia"/>
          <w:szCs w:val="21"/>
        </w:rPr>
        <w:t>（</w:t>
      </w:r>
      <w:r>
        <w:rPr>
          <w:rFonts w:hint="eastAsia"/>
          <w:szCs w:val="21"/>
        </w:rPr>
        <w:t>2</w:t>
      </w:r>
      <w:r>
        <w:rPr>
          <w:rFonts w:hint="eastAsia"/>
          <w:szCs w:val="21"/>
        </w:rPr>
        <w:t>）字体：</w:t>
      </w:r>
      <w:r>
        <w:rPr>
          <w:rFonts w:hint="eastAsia"/>
          <w:color w:val="000000"/>
        </w:rPr>
        <w:t>Times New Roman</w:t>
      </w:r>
      <w:r>
        <w:rPr>
          <w:rFonts w:hint="eastAsia"/>
          <w:szCs w:val="21"/>
        </w:rPr>
        <w:t>；字号：五号；对齐方式：居中；间距：段前、段后均为</w:t>
      </w:r>
      <w:r>
        <w:rPr>
          <w:rFonts w:hint="eastAsia"/>
          <w:szCs w:val="21"/>
        </w:rPr>
        <w:t>0</w:t>
      </w:r>
      <w:r>
        <w:rPr>
          <w:rFonts w:hint="eastAsia"/>
          <w:szCs w:val="21"/>
        </w:rPr>
        <w:t>行，单</w:t>
      </w:r>
      <w:proofErr w:type="gramStart"/>
      <w:r>
        <w:rPr>
          <w:rFonts w:hint="eastAsia"/>
          <w:szCs w:val="21"/>
        </w:rPr>
        <w:t>倍</w:t>
      </w:r>
      <w:proofErr w:type="gramEnd"/>
      <w:r>
        <w:rPr>
          <w:rFonts w:hint="eastAsia"/>
          <w:szCs w:val="21"/>
        </w:rPr>
        <w:t>行距。</w:t>
      </w:r>
    </w:p>
    <w:p w14:paraId="0DD80CCD" w14:textId="77777777" w:rsidR="00EE315F" w:rsidRDefault="00EE315F">
      <w:pPr>
        <w:pStyle w:val="a6"/>
        <w:rPr>
          <w:szCs w:val="21"/>
        </w:rPr>
      </w:pPr>
    </w:p>
    <w:p w14:paraId="346FC268" w14:textId="77777777" w:rsidR="00EE315F" w:rsidRDefault="00204804">
      <w:pPr>
        <w:pStyle w:val="a6"/>
        <w:rPr>
          <w:b/>
          <w:bCs/>
          <w:szCs w:val="21"/>
          <w:highlight w:val="green"/>
        </w:rPr>
      </w:pPr>
      <w:r>
        <w:rPr>
          <w:rFonts w:hint="eastAsia"/>
          <w:b/>
          <w:bCs/>
          <w:szCs w:val="21"/>
          <w:highlight w:val="green"/>
        </w:rPr>
        <w:t>标题“</w:t>
      </w:r>
      <w:r>
        <w:rPr>
          <w:rFonts w:hint="eastAsia"/>
          <w:b/>
          <w:bCs/>
          <w:szCs w:val="21"/>
          <w:highlight w:val="green"/>
        </w:rPr>
        <w:t>Abstract</w:t>
      </w:r>
      <w:r>
        <w:rPr>
          <w:rFonts w:hint="eastAsia"/>
          <w:b/>
          <w:bCs/>
          <w:szCs w:val="21"/>
          <w:highlight w:val="green"/>
        </w:rPr>
        <w:t>”：</w:t>
      </w:r>
    </w:p>
    <w:p w14:paraId="3E81D085" w14:textId="77777777" w:rsidR="00EE315F" w:rsidRDefault="00204804">
      <w:pPr>
        <w:pStyle w:val="a6"/>
      </w:pPr>
      <w:r>
        <w:rPr>
          <w:rFonts w:hint="eastAsia"/>
          <w:szCs w:val="21"/>
        </w:rPr>
        <w:t>字体：</w:t>
      </w:r>
      <w:r>
        <w:t>Times New Roman</w:t>
      </w:r>
      <w:r>
        <w:rPr>
          <w:rFonts w:hint="eastAsia"/>
        </w:rPr>
        <w:t>；字号：三号，加粗；对齐方式：居中；间距：</w:t>
      </w:r>
      <w:r>
        <w:rPr>
          <w:rFonts w:hint="eastAsia"/>
          <w:szCs w:val="21"/>
        </w:rPr>
        <w:t>1.5</w:t>
      </w:r>
      <w:r>
        <w:rPr>
          <w:rFonts w:hint="eastAsia"/>
          <w:szCs w:val="21"/>
        </w:rPr>
        <w:t>倍行距，</w:t>
      </w:r>
      <w:proofErr w:type="gramStart"/>
      <w:r>
        <w:rPr>
          <w:rFonts w:hint="eastAsia"/>
          <w:szCs w:val="21"/>
        </w:rPr>
        <w:t>段前</w:t>
      </w:r>
      <w:r>
        <w:rPr>
          <w:rFonts w:hint="eastAsia"/>
          <w:szCs w:val="21"/>
        </w:rPr>
        <w:t>12</w:t>
      </w:r>
      <w:r>
        <w:rPr>
          <w:rFonts w:hint="eastAsia"/>
          <w:szCs w:val="21"/>
        </w:rPr>
        <w:t>磅</w:t>
      </w:r>
      <w:proofErr w:type="gramEnd"/>
      <w:r>
        <w:rPr>
          <w:rFonts w:hint="eastAsia"/>
          <w:szCs w:val="21"/>
        </w:rPr>
        <w:t>，段后</w:t>
      </w:r>
      <w:r>
        <w:rPr>
          <w:rFonts w:hint="eastAsia"/>
          <w:szCs w:val="21"/>
        </w:rPr>
        <w:t>6</w:t>
      </w:r>
      <w:r>
        <w:rPr>
          <w:rFonts w:hint="eastAsia"/>
          <w:szCs w:val="21"/>
        </w:rPr>
        <w:t>磅。</w:t>
      </w:r>
    </w:p>
  </w:comment>
  <w:comment w:id="31" w:author="研究生院" w:date="2021-11-24T16:17:00Z" w:initials="yjsy">
    <w:p w14:paraId="238A94A2" w14:textId="77777777" w:rsidR="00EE315F" w:rsidRDefault="00204804">
      <w:r>
        <w:rPr>
          <w:rFonts w:hint="eastAsia"/>
          <w:b/>
          <w:bCs/>
          <w:highlight w:val="green"/>
        </w:rPr>
        <w:t>奇数页页眉</w:t>
      </w:r>
      <w:r>
        <w:rPr>
          <w:rFonts w:hint="eastAsia"/>
          <w:highlight w:val="green"/>
        </w:rPr>
        <w:t>：</w:t>
      </w:r>
      <w:r>
        <w:rPr>
          <w:rFonts w:hint="eastAsia"/>
          <w:highlight w:val="green"/>
        </w:rPr>
        <w:cr/>
      </w:r>
      <w:r>
        <w:rPr>
          <w:rFonts w:hint="eastAsia"/>
        </w:rPr>
        <w:t>（</w:t>
      </w:r>
      <w:r>
        <w:t>1</w:t>
      </w:r>
      <w:r>
        <w:rPr>
          <w:rFonts w:hint="eastAsia"/>
        </w:rPr>
        <w:t>）</w:t>
      </w:r>
      <w:r>
        <w:rPr>
          <w:rFonts w:hint="eastAsia"/>
        </w:rPr>
        <w:t>目录部分，内容为“目录”；</w:t>
      </w:r>
      <w:r>
        <w:cr/>
      </w:r>
      <w:r>
        <w:rPr>
          <w:rFonts w:hint="eastAsia"/>
        </w:rPr>
        <w:t>（</w:t>
      </w:r>
      <w:r>
        <w:t>2</w:t>
      </w:r>
      <w:r>
        <w:rPr>
          <w:rFonts w:hint="eastAsia"/>
        </w:rPr>
        <w:t>）字体：楷体</w:t>
      </w:r>
      <w:r>
        <w:t>_GB2312</w:t>
      </w:r>
      <w:r>
        <w:rPr>
          <w:rFonts w:hint="eastAsia"/>
        </w:rPr>
        <w:t>；字号：五号；对齐方式：居中；间距：段前、段后均为</w:t>
      </w:r>
      <w:r>
        <w:t>0</w:t>
      </w:r>
      <w:r>
        <w:rPr>
          <w:rFonts w:hint="eastAsia"/>
        </w:rPr>
        <w:t>行，单</w:t>
      </w:r>
      <w:proofErr w:type="gramStart"/>
      <w:r>
        <w:rPr>
          <w:rFonts w:hint="eastAsia"/>
        </w:rPr>
        <w:t>倍</w:t>
      </w:r>
      <w:proofErr w:type="gramEnd"/>
      <w:r>
        <w:rPr>
          <w:rFonts w:hint="eastAsia"/>
        </w:rPr>
        <w:t>行距。</w:t>
      </w:r>
    </w:p>
    <w:p w14:paraId="1674CD64" w14:textId="77777777" w:rsidR="00EE315F" w:rsidRDefault="00204804">
      <w:r>
        <w:rPr>
          <w:rFonts w:hint="eastAsia"/>
          <w:b/>
          <w:bCs/>
          <w:highlight w:val="green"/>
        </w:rPr>
        <w:t>目录：</w:t>
      </w:r>
    </w:p>
    <w:p w14:paraId="19F83432" w14:textId="77777777" w:rsidR="00EE315F" w:rsidRDefault="00204804">
      <w:r>
        <w:rPr>
          <w:rFonts w:hint="eastAsia"/>
        </w:rPr>
        <w:t>（</w:t>
      </w:r>
      <w:r>
        <w:rPr>
          <w:rFonts w:hint="eastAsia"/>
        </w:rPr>
        <w:t>1</w:t>
      </w:r>
      <w:r>
        <w:rPr>
          <w:rFonts w:hint="eastAsia"/>
        </w:rPr>
        <w:t>）请按</w:t>
      </w:r>
      <w:r>
        <w:rPr>
          <w:rFonts w:hint="eastAsia"/>
        </w:rPr>
        <w:t>word</w:t>
      </w:r>
      <w:r>
        <w:rPr>
          <w:rFonts w:hint="eastAsia"/>
        </w:rPr>
        <w:t>“索引目录”标签下的“自动目录”功能设置目录，每次打印前在目录中任何位置点右键选“更新域”“更新整个目录”来自动更新此目录；目录从第一章开始，前边因页眉需要设置了标题，实际使用时更新后去掉前边部分，即删除前边六项（独创性声明、摘要、目录、图表清单和主要符号表）即可；每章须有本章小结；</w:t>
      </w:r>
    </w:p>
    <w:p w14:paraId="61F724D9" w14:textId="77777777" w:rsidR="00EE315F" w:rsidRDefault="00204804">
      <w:r>
        <w:rPr>
          <w:rFonts w:hint="eastAsia"/>
          <w:b/>
          <w:bCs/>
        </w:rPr>
        <w:t>（</w:t>
      </w:r>
      <w:r>
        <w:rPr>
          <w:rFonts w:hint="eastAsia"/>
          <w:b/>
          <w:bCs/>
        </w:rPr>
        <w:t>2</w:t>
      </w:r>
      <w:r>
        <w:rPr>
          <w:rFonts w:hint="eastAsia"/>
          <w:b/>
          <w:bCs/>
        </w:rPr>
        <w:t>）标题“目录”</w:t>
      </w:r>
      <w:r>
        <w:rPr>
          <w:rFonts w:hint="eastAsia"/>
        </w:rPr>
        <w:t>：字体：黑体；字号：三号；间距：</w:t>
      </w:r>
      <w:r>
        <w:rPr>
          <w:rFonts w:hint="eastAsia"/>
        </w:rPr>
        <w:t>1.5</w:t>
      </w:r>
      <w:r>
        <w:rPr>
          <w:rFonts w:hint="eastAsia"/>
        </w:rPr>
        <w:t>倍行距，</w:t>
      </w:r>
      <w:proofErr w:type="gramStart"/>
      <w:r>
        <w:rPr>
          <w:rFonts w:hint="eastAsia"/>
        </w:rPr>
        <w:t>段前</w:t>
      </w:r>
      <w:r>
        <w:rPr>
          <w:rFonts w:hint="eastAsia"/>
        </w:rPr>
        <w:t>12</w:t>
      </w:r>
      <w:r>
        <w:rPr>
          <w:rFonts w:hint="eastAsia"/>
        </w:rPr>
        <w:t>磅</w:t>
      </w:r>
      <w:proofErr w:type="gramEnd"/>
      <w:r>
        <w:rPr>
          <w:rFonts w:hint="eastAsia"/>
        </w:rPr>
        <w:t>，段后</w:t>
      </w:r>
      <w:r>
        <w:rPr>
          <w:rFonts w:hint="eastAsia"/>
        </w:rPr>
        <w:t>6</w:t>
      </w:r>
      <w:r>
        <w:rPr>
          <w:rFonts w:hint="eastAsia"/>
        </w:rPr>
        <w:t>磅；对齐方式：居中；</w:t>
      </w:r>
    </w:p>
    <w:p w14:paraId="614D8BFF" w14:textId="77777777" w:rsidR="00EE315F" w:rsidRDefault="00204804">
      <w:r>
        <w:rPr>
          <w:rFonts w:hint="eastAsia"/>
          <w:b/>
          <w:bCs/>
        </w:rPr>
        <w:t>（</w:t>
      </w:r>
      <w:r>
        <w:rPr>
          <w:rFonts w:hint="eastAsia"/>
          <w:b/>
          <w:bCs/>
        </w:rPr>
        <w:t>3</w:t>
      </w:r>
      <w:r>
        <w:rPr>
          <w:rFonts w:hint="eastAsia"/>
          <w:b/>
          <w:bCs/>
        </w:rPr>
        <w:t>）一级标题和页码</w:t>
      </w:r>
      <w:r>
        <w:rPr>
          <w:rFonts w:hint="eastAsia"/>
        </w:rPr>
        <w:t>：字体：宋体，字母与数字为</w:t>
      </w:r>
      <w:r>
        <w:rPr>
          <w:rFonts w:hint="eastAsia"/>
        </w:rPr>
        <w:t>Times New Roman</w:t>
      </w:r>
      <w:r>
        <w:rPr>
          <w:rFonts w:hint="eastAsia"/>
        </w:rPr>
        <w:t>；字号：小四，加粗；对齐方式：分散对齐；间距：</w:t>
      </w:r>
      <w:r>
        <w:rPr>
          <w:rFonts w:hint="eastAsia"/>
        </w:rPr>
        <w:t>1.5</w:t>
      </w:r>
      <w:r>
        <w:rPr>
          <w:rFonts w:hint="eastAsia"/>
        </w:rPr>
        <w:t>倍行距，</w:t>
      </w:r>
      <w:proofErr w:type="gramStart"/>
      <w:r>
        <w:rPr>
          <w:rFonts w:hint="eastAsia"/>
        </w:rPr>
        <w:t>段前</w:t>
      </w:r>
      <w:r>
        <w:rPr>
          <w:rFonts w:hint="eastAsia"/>
        </w:rPr>
        <w:t>6</w:t>
      </w:r>
      <w:r>
        <w:rPr>
          <w:rFonts w:hint="eastAsia"/>
        </w:rPr>
        <w:t>磅</w:t>
      </w:r>
      <w:proofErr w:type="gramEnd"/>
      <w:r>
        <w:rPr>
          <w:rFonts w:hint="eastAsia"/>
        </w:rPr>
        <w:t>，段后</w:t>
      </w:r>
      <w:r>
        <w:rPr>
          <w:rFonts w:hint="eastAsia"/>
        </w:rPr>
        <w:t>0</w:t>
      </w:r>
      <w:r>
        <w:rPr>
          <w:rFonts w:hint="eastAsia"/>
        </w:rPr>
        <w:t>行；</w:t>
      </w:r>
    </w:p>
    <w:p w14:paraId="3E6B0FC7" w14:textId="77777777" w:rsidR="00EE315F" w:rsidRDefault="00204804">
      <w:r>
        <w:rPr>
          <w:rFonts w:hint="eastAsia"/>
          <w:b/>
          <w:bCs/>
        </w:rPr>
        <w:t>（</w:t>
      </w:r>
      <w:r>
        <w:rPr>
          <w:rFonts w:hint="eastAsia"/>
          <w:b/>
          <w:bCs/>
        </w:rPr>
        <w:t>4</w:t>
      </w:r>
      <w:r>
        <w:rPr>
          <w:rFonts w:hint="eastAsia"/>
          <w:b/>
          <w:bCs/>
        </w:rPr>
        <w:t>）二、三级标题和页码</w:t>
      </w:r>
      <w:r>
        <w:rPr>
          <w:rFonts w:hint="eastAsia"/>
        </w:rPr>
        <w:t>：字体：宋体，字母与数字为</w:t>
      </w:r>
      <w:r>
        <w:rPr>
          <w:rFonts w:hint="eastAsia"/>
        </w:rPr>
        <w:t>Times New Roman</w:t>
      </w:r>
      <w:r>
        <w:rPr>
          <w:rFonts w:hint="eastAsia"/>
        </w:rPr>
        <w:t>；字号：小四；对齐方式：分散对齐；间距：</w:t>
      </w:r>
      <w:r>
        <w:rPr>
          <w:rFonts w:hint="eastAsia"/>
        </w:rPr>
        <w:t>1.5</w:t>
      </w:r>
      <w:r>
        <w:rPr>
          <w:rFonts w:hint="eastAsia"/>
        </w:rPr>
        <w:t>倍行距，段前段后均为</w:t>
      </w:r>
      <w:r>
        <w:rPr>
          <w:rFonts w:hint="eastAsia"/>
        </w:rPr>
        <w:t>0</w:t>
      </w:r>
      <w:r>
        <w:rPr>
          <w:rFonts w:hint="eastAsia"/>
        </w:rPr>
        <w:t>行；缩进：二级标题左侧缩进</w:t>
      </w:r>
      <w:r>
        <w:rPr>
          <w:rFonts w:hint="eastAsia"/>
        </w:rPr>
        <w:t>2</w:t>
      </w:r>
      <w:r>
        <w:rPr>
          <w:rFonts w:hint="eastAsia"/>
        </w:rPr>
        <w:t>个字符，三级标题左侧缩进</w:t>
      </w:r>
      <w:r>
        <w:rPr>
          <w:rFonts w:hint="eastAsia"/>
        </w:rPr>
        <w:t>4</w:t>
      </w:r>
      <w:r>
        <w:rPr>
          <w:rFonts w:hint="eastAsia"/>
        </w:rPr>
        <w:t>个字符。</w:t>
      </w:r>
    </w:p>
  </w:comment>
  <w:comment w:id="147" w:author="颖旺 赵" w:date="2025-03-17T22:54:00Z" w:initials="颖赵">
    <w:p w14:paraId="6E149880" w14:textId="59D97DB6" w:rsidR="00674E18" w:rsidRDefault="00674E18">
      <w:pPr>
        <w:pStyle w:val="a6"/>
      </w:pPr>
      <w:r>
        <w:rPr>
          <w:rStyle w:val="aff4"/>
          <w:rFonts w:hint="eastAsia"/>
        </w:rPr>
        <w:annotationRef/>
      </w:r>
      <w:r>
        <w:rPr>
          <w:rFonts w:hint="eastAsia"/>
        </w:rPr>
        <w:t>序号对？</w:t>
      </w:r>
    </w:p>
  </w:comment>
  <w:comment w:id="150" w:author="颖旺 赵" w:date="2025-03-17T22:50:00Z" w:initials="颖赵">
    <w:p w14:paraId="1F9FE44D" w14:textId="2E5F6417" w:rsidR="00674E18" w:rsidRDefault="00674E18">
      <w:pPr>
        <w:pStyle w:val="a6"/>
      </w:pPr>
      <w:r>
        <w:rPr>
          <w:rStyle w:val="aff4"/>
          <w:rFonts w:hint="eastAsia"/>
        </w:rPr>
        <w:annotationRef/>
      </w:r>
      <w:r>
        <w:rPr>
          <w:rFonts w:hint="eastAsia"/>
        </w:rPr>
        <w:t>序号正确？</w:t>
      </w:r>
    </w:p>
  </w:comment>
  <w:comment w:id="195" w:author="颖旺 赵" w:date="2025-03-17T22:52:00Z" w:initials="颖赵">
    <w:p w14:paraId="6AF45F32" w14:textId="41B588B7" w:rsidR="00674E18" w:rsidRDefault="00674E18">
      <w:pPr>
        <w:pStyle w:val="a6"/>
      </w:pPr>
      <w:r>
        <w:rPr>
          <w:rStyle w:val="aff4"/>
          <w:rFonts w:hint="eastAsia"/>
        </w:rPr>
        <w:annotationRef/>
      </w:r>
      <w:r>
        <w:rPr>
          <w:rFonts w:hint="eastAsia"/>
        </w:rPr>
        <w:t>标号正确？</w:t>
      </w:r>
    </w:p>
  </w:comment>
  <w:comment w:id="226" w:author="颖旺 赵" w:date="2025-03-17T22:58:00Z" w:initials="颖赵">
    <w:p w14:paraId="372438EB" w14:textId="30E076B3" w:rsidR="00674E18" w:rsidRDefault="00674E18">
      <w:pPr>
        <w:pStyle w:val="a6"/>
      </w:pPr>
      <w:r>
        <w:rPr>
          <w:rStyle w:val="aff4"/>
          <w:rFonts w:hint="eastAsia"/>
        </w:rPr>
        <w:annotationRef/>
      </w:r>
      <w:r>
        <w:rPr>
          <w:rFonts w:hint="eastAsia"/>
        </w:rPr>
        <w:t>3级标题一下的序号</w:t>
      </w:r>
      <w:r w:rsidR="00174AAF">
        <w:rPr>
          <w:rFonts w:hint="eastAsia"/>
        </w:rPr>
        <w:t>需要统一，可采用1（1）①</w:t>
      </w:r>
    </w:p>
  </w:comment>
  <w:comment w:id="239" w:author="研究生院" w:date="2021-11-24T16:56:00Z" w:initials="yjsy">
    <w:p w14:paraId="00E43E81" w14:textId="77777777" w:rsidR="00EE315F" w:rsidRDefault="00204804">
      <w:pPr>
        <w:rPr>
          <w:b/>
          <w:bCs/>
          <w:szCs w:val="21"/>
        </w:rPr>
      </w:pPr>
      <w:r>
        <w:rPr>
          <w:rFonts w:hint="eastAsia"/>
          <w:b/>
          <w:bCs/>
          <w:szCs w:val="21"/>
        </w:rPr>
        <w:t>奇数页页眉：</w:t>
      </w:r>
    </w:p>
    <w:p w14:paraId="4F3E7ADB" w14:textId="77777777" w:rsidR="00EE315F" w:rsidRDefault="00204804">
      <w:pPr>
        <w:rPr>
          <w:szCs w:val="21"/>
        </w:rPr>
      </w:pPr>
      <w:r>
        <w:rPr>
          <w:rFonts w:hint="eastAsia"/>
          <w:szCs w:val="21"/>
        </w:rPr>
        <w:t>（</w:t>
      </w:r>
      <w:r>
        <w:rPr>
          <w:rFonts w:hint="eastAsia"/>
          <w:szCs w:val="21"/>
        </w:rPr>
        <w:t>1</w:t>
      </w:r>
      <w:r>
        <w:rPr>
          <w:rFonts w:hint="eastAsia"/>
          <w:szCs w:val="21"/>
        </w:rPr>
        <w:t>）参考文献部分，内容为“参考文献”；</w:t>
      </w:r>
    </w:p>
    <w:p w14:paraId="2AFC12E8" w14:textId="77777777" w:rsidR="00EE315F" w:rsidRDefault="00204804">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w:t>
      </w:r>
      <w:proofErr w:type="gramStart"/>
      <w:r>
        <w:rPr>
          <w:rFonts w:hint="eastAsia"/>
          <w:szCs w:val="21"/>
        </w:rPr>
        <w:t>倍</w:t>
      </w:r>
      <w:proofErr w:type="gramEnd"/>
      <w:r>
        <w:rPr>
          <w:rFonts w:hint="eastAsia"/>
          <w:szCs w:val="21"/>
        </w:rPr>
        <w:t>行距。</w:t>
      </w:r>
    </w:p>
    <w:p w14:paraId="236E0A13" w14:textId="77777777" w:rsidR="00EE315F" w:rsidRDefault="00204804">
      <w:pPr>
        <w:pStyle w:val="a6"/>
      </w:pPr>
      <w:r>
        <w:rPr>
          <w:rFonts w:hint="eastAsia"/>
          <w:b/>
          <w:bCs/>
          <w:szCs w:val="21"/>
        </w:rPr>
        <w:t>参考文献标题</w:t>
      </w:r>
      <w:r>
        <w:rPr>
          <w:rFonts w:hint="eastAsia"/>
          <w:szCs w:val="21"/>
        </w:rPr>
        <w:t>：一级标题，黑体，三号，居中，</w:t>
      </w:r>
      <w:r>
        <w:rPr>
          <w:rFonts w:hint="eastAsia"/>
          <w:szCs w:val="21"/>
        </w:rPr>
        <w:t>1.5</w:t>
      </w:r>
      <w:r>
        <w:rPr>
          <w:rFonts w:hint="eastAsia"/>
          <w:szCs w:val="21"/>
        </w:rPr>
        <w:t>倍行距，</w:t>
      </w:r>
      <w:proofErr w:type="gramStart"/>
      <w:r>
        <w:rPr>
          <w:rFonts w:hint="eastAsia"/>
          <w:szCs w:val="21"/>
        </w:rPr>
        <w:t>段前</w:t>
      </w:r>
      <w:r>
        <w:rPr>
          <w:rFonts w:hint="eastAsia"/>
          <w:szCs w:val="21"/>
        </w:rPr>
        <w:t>12</w:t>
      </w:r>
      <w:r>
        <w:rPr>
          <w:rFonts w:hint="eastAsia"/>
          <w:szCs w:val="21"/>
        </w:rPr>
        <w:t>磅</w:t>
      </w:r>
      <w:proofErr w:type="gramEnd"/>
      <w:r>
        <w:rPr>
          <w:rFonts w:hint="eastAsia"/>
          <w:szCs w:val="21"/>
        </w:rPr>
        <w:t>，段后</w:t>
      </w:r>
      <w:r>
        <w:rPr>
          <w:rFonts w:hint="eastAsia"/>
          <w:szCs w:val="21"/>
        </w:rPr>
        <w:t>6</w:t>
      </w:r>
      <w:r>
        <w:rPr>
          <w:rFonts w:hint="eastAsia"/>
          <w:szCs w:val="21"/>
        </w:rPr>
        <w:t>磅。</w:t>
      </w:r>
    </w:p>
  </w:comment>
  <w:comment w:id="241" w:author="研究生院" w:date="2021-11-24T17:03:00Z" w:initials="yjsy">
    <w:p w14:paraId="54BB3D14" w14:textId="77777777" w:rsidR="00EE315F" w:rsidRDefault="00204804">
      <w:pPr>
        <w:rPr>
          <w:szCs w:val="21"/>
          <w:highlight w:val="green"/>
        </w:rPr>
      </w:pPr>
      <w:r>
        <w:rPr>
          <w:rFonts w:hint="eastAsia"/>
          <w:b/>
          <w:bCs/>
          <w:szCs w:val="21"/>
          <w:highlight w:val="green"/>
        </w:rPr>
        <w:t>奇数页页眉</w:t>
      </w:r>
      <w:r>
        <w:rPr>
          <w:rFonts w:hint="eastAsia"/>
          <w:szCs w:val="21"/>
          <w:highlight w:val="green"/>
        </w:rPr>
        <w:t>：</w:t>
      </w:r>
    </w:p>
    <w:p w14:paraId="2E2315E3" w14:textId="77777777" w:rsidR="00EE315F" w:rsidRDefault="00204804">
      <w:pPr>
        <w:rPr>
          <w:szCs w:val="21"/>
        </w:rPr>
      </w:pPr>
      <w:r>
        <w:rPr>
          <w:rFonts w:hint="eastAsia"/>
          <w:szCs w:val="21"/>
        </w:rPr>
        <w:t>（</w:t>
      </w:r>
      <w:r>
        <w:rPr>
          <w:rFonts w:hint="eastAsia"/>
          <w:szCs w:val="21"/>
        </w:rPr>
        <w:t>1</w:t>
      </w:r>
      <w:r>
        <w:rPr>
          <w:rFonts w:hint="eastAsia"/>
          <w:szCs w:val="21"/>
        </w:rPr>
        <w:t>）致谢部分，内容为“致谢”；</w:t>
      </w:r>
    </w:p>
    <w:p w14:paraId="130B7557" w14:textId="77777777" w:rsidR="00EE315F" w:rsidRDefault="00204804">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；字号：五号；对齐方式：居中；间距：单</w:t>
      </w:r>
      <w:proofErr w:type="gramStart"/>
      <w:r>
        <w:rPr>
          <w:rFonts w:hint="eastAsia"/>
          <w:szCs w:val="21"/>
        </w:rPr>
        <w:t>倍</w:t>
      </w:r>
      <w:proofErr w:type="gramEnd"/>
      <w:r>
        <w:rPr>
          <w:rFonts w:hint="eastAsia"/>
          <w:szCs w:val="21"/>
        </w:rPr>
        <w:t>行距，段前、段后均为</w:t>
      </w:r>
      <w:r>
        <w:rPr>
          <w:rFonts w:hint="eastAsia"/>
          <w:szCs w:val="21"/>
        </w:rPr>
        <w:t>0</w:t>
      </w:r>
      <w:r>
        <w:rPr>
          <w:rFonts w:hint="eastAsia"/>
          <w:szCs w:val="21"/>
        </w:rPr>
        <w:t>行。</w:t>
      </w:r>
    </w:p>
    <w:p w14:paraId="39A15635" w14:textId="77777777" w:rsidR="00EE315F" w:rsidRDefault="00EE315F">
      <w:pPr>
        <w:pStyle w:val="a6"/>
      </w:pPr>
    </w:p>
    <w:p w14:paraId="7D7513A8" w14:textId="77777777" w:rsidR="00EE315F" w:rsidRDefault="00204804">
      <w:r>
        <w:rPr>
          <w:rFonts w:hint="eastAsia"/>
          <w:b/>
          <w:bCs/>
          <w:szCs w:val="21"/>
          <w:highlight w:val="green"/>
        </w:rPr>
        <w:t>致谢标题：</w:t>
      </w:r>
      <w:r>
        <w:rPr>
          <w:rFonts w:hint="eastAsia"/>
          <w:szCs w:val="21"/>
        </w:rPr>
        <w:t>一级标题，黑体，三号，居中，中间空两格，</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243" w:author="研究生院" w:date="2021-11-24T17:04:00Z" w:initials="yjsy">
    <w:p w14:paraId="06D1515B" w14:textId="77777777" w:rsidR="00EE315F" w:rsidRDefault="00204804">
      <w:pPr>
        <w:rPr>
          <w:b/>
          <w:bCs/>
          <w:szCs w:val="21"/>
          <w:highlight w:val="green"/>
        </w:rPr>
      </w:pPr>
      <w:r>
        <w:rPr>
          <w:rFonts w:hint="eastAsia"/>
          <w:b/>
          <w:bCs/>
          <w:szCs w:val="21"/>
          <w:highlight w:val="green"/>
        </w:rPr>
        <w:t>奇数页页眉：</w:t>
      </w:r>
    </w:p>
    <w:p w14:paraId="272AB959" w14:textId="77777777" w:rsidR="00EE315F" w:rsidRDefault="00204804">
      <w:pPr>
        <w:rPr>
          <w:szCs w:val="21"/>
        </w:rPr>
      </w:pPr>
      <w:r>
        <w:rPr>
          <w:rFonts w:hint="eastAsia"/>
          <w:szCs w:val="21"/>
        </w:rPr>
        <w:t>（</w:t>
      </w:r>
      <w:r>
        <w:rPr>
          <w:rFonts w:hint="eastAsia"/>
          <w:szCs w:val="21"/>
        </w:rPr>
        <w:t>1</w:t>
      </w:r>
      <w:r>
        <w:rPr>
          <w:rFonts w:hint="eastAsia"/>
          <w:szCs w:val="21"/>
        </w:rPr>
        <w:t>）作者简介部分，内容为“作者简介”；</w:t>
      </w:r>
    </w:p>
    <w:p w14:paraId="2D154208" w14:textId="77777777" w:rsidR="00EE315F" w:rsidRDefault="00204804">
      <w:pPr>
        <w:pStyle w:val="a6"/>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；字号：五号；对齐方式：居中；间距：单</w:t>
      </w:r>
      <w:proofErr w:type="gramStart"/>
      <w:r>
        <w:rPr>
          <w:rFonts w:hint="eastAsia"/>
          <w:szCs w:val="21"/>
        </w:rPr>
        <w:t>倍</w:t>
      </w:r>
      <w:proofErr w:type="gramEnd"/>
      <w:r>
        <w:rPr>
          <w:rFonts w:hint="eastAsia"/>
          <w:szCs w:val="21"/>
        </w:rPr>
        <w:t>行距，段前、段后均为</w:t>
      </w:r>
      <w:r>
        <w:rPr>
          <w:rFonts w:hint="eastAsia"/>
          <w:szCs w:val="21"/>
        </w:rPr>
        <w:t>0</w:t>
      </w:r>
      <w:r>
        <w:rPr>
          <w:rFonts w:hint="eastAsia"/>
          <w:szCs w:val="21"/>
        </w:rPr>
        <w:t>行。</w:t>
      </w:r>
    </w:p>
    <w:p w14:paraId="2392F750" w14:textId="77777777" w:rsidR="00EE315F" w:rsidRDefault="00EE315F">
      <w:pPr>
        <w:pStyle w:val="a6"/>
        <w:rPr>
          <w:szCs w:val="21"/>
          <w:highlight w:val="green"/>
        </w:rPr>
      </w:pPr>
    </w:p>
    <w:p w14:paraId="582679B3" w14:textId="77777777" w:rsidR="00EE315F" w:rsidRDefault="00204804">
      <w:pPr>
        <w:rPr>
          <w:b/>
          <w:bCs/>
          <w:highlight w:val="green"/>
        </w:rPr>
      </w:pPr>
      <w:r>
        <w:rPr>
          <w:rFonts w:hint="eastAsia"/>
          <w:b/>
          <w:bCs/>
          <w:highlight w:val="green"/>
        </w:rPr>
        <w:t>作者简介：</w:t>
      </w:r>
    </w:p>
    <w:p w14:paraId="5717A65C" w14:textId="77777777" w:rsidR="00EE315F" w:rsidRDefault="00204804">
      <w:pPr>
        <w:rPr>
          <w:szCs w:val="21"/>
        </w:rPr>
      </w:pPr>
      <w:r>
        <w:rPr>
          <w:rFonts w:hint="eastAsia"/>
        </w:rPr>
        <w:t>（</w:t>
      </w:r>
      <w:r>
        <w:rPr>
          <w:rFonts w:hint="eastAsia"/>
        </w:rPr>
        <w:t>1</w:t>
      </w:r>
      <w:r>
        <w:rPr>
          <w:rFonts w:hint="eastAsia"/>
        </w:rPr>
        <w:t>）标题“作者简介”，</w:t>
      </w:r>
      <w:r>
        <w:rPr>
          <w:rFonts w:hint="eastAsia"/>
          <w:szCs w:val="21"/>
        </w:rPr>
        <w:t>一级标题，黑体，三号，居中，</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p w14:paraId="41560B90" w14:textId="77777777" w:rsidR="00EE315F" w:rsidRDefault="00204804">
      <w:r>
        <w:rPr>
          <w:rFonts w:hint="eastAsia"/>
        </w:rPr>
        <w:t>（</w:t>
      </w:r>
      <w:r>
        <w:rPr>
          <w:rFonts w:hint="eastAsia"/>
        </w:rPr>
        <w:t>2</w:t>
      </w:r>
      <w:r>
        <w:rPr>
          <w:rFonts w:hint="eastAsia"/>
        </w:rPr>
        <w:t>）作者姓名，楷体</w:t>
      </w:r>
      <w:r>
        <w:rPr>
          <w:rFonts w:hint="eastAsia"/>
        </w:rPr>
        <w:t>GB2312</w:t>
      </w:r>
      <w:r>
        <w:rPr>
          <w:rFonts w:hint="eastAsia"/>
        </w:rPr>
        <w:t>，小四，加粗，缩进</w:t>
      </w:r>
      <w:r>
        <w:rPr>
          <w:rFonts w:hint="eastAsia"/>
        </w:rPr>
        <w:t>2</w:t>
      </w:r>
      <w:r>
        <w:rPr>
          <w:rFonts w:hint="eastAsia"/>
        </w:rPr>
        <w:t>字符；</w:t>
      </w:r>
    </w:p>
    <w:p w14:paraId="1D065B9F" w14:textId="77777777" w:rsidR="00EE315F" w:rsidRDefault="00204804">
      <w:r>
        <w:rPr>
          <w:rFonts w:hint="eastAsia"/>
        </w:rPr>
        <w:t>（</w:t>
      </w:r>
      <w:r>
        <w:rPr>
          <w:rFonts w:hint="eastAsia"/>
        </w:rPr>
        <w:t>3</w:t>
      </w:r>
      <w:r>
        <w:rPr>
          <w:rFonts w:hint="eastAsia"/>
        </w:rPr>
        <w:t>）作者简介正文，宋体，小四，多倍行距</w:t>
      </w:r>
      <w:r>
        <w:rPr>
          <w:rFonts w:hint="eastAsia"/>
        </w:rPr>
        <w:t>1.25</w:t>
      </w:r>
      <w:r>
        <w:rPr>
          <w:rFonts w:hint="eastAsia"/>
        </w:rPr>
        <w:t>，段前、段后为</w:t>
      </w:r>
      <w:r>
        <w:rPr>
          <w:rFonts w:hint="eastAsia"/>
        </w:rPr>
        <w:t>0</w:t>
      </w:r>
      <w:r>
        <w:rPr>
          <w:rFonts w:hint="eastAsia"/>
        </w:rPr>
        <w:t>行。</w:t>
      </w:r>
    </w:p>
  </w:comment>
  <w:comment w:id="244" w:author="研究生院" w:date="2023-09-19T09:33:00Z" w:initials="yjsy">
    <w:p w14:paraId="3C8D31B2" w14:textId="77777777" w:rsidR="00EE315F" w:rsidRDefault="00204804">
      <w:pPr>
        <w:pStyle w:val="a6"/>
      </w:pPr>
      <w:r>
        <w:rPr>
          <w:rFonts w:hint="eastAsia"/>
        </w:rPr>
        <w:t>如没有参与科研项目，请删除该项。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0CE83C1" w15:done="0"/>
  <w15:commentEx w15:paraId="61D5B39A" w15:done="0"/>
  <w15:commentEx w15:paraId="3E81D085" w15:done="0"/>
  <w15:commentEx w15:paraId="3E6B0FC7" w15:done="0"/>
  <w15:commentEx w15:paraId="6E149880" w15:done="0"/>
  <w15:commentEx w15:paraId="1F9FE44D" w15:done="0"/>
  <w15:commentEx w15:paraId="6AF45F32" w15:done="0"/>
  <w15:commentEx w15:paraId="372438EB" w15:done="0"/>
  <w15:commentEx w15:paraId="236E0A13" w15:done="0"/>
  <w15:commentEx w15:paraId="7D7513A8" w15:done="0"/>
  <w15:commentEx w15:paraId="1D065B9F" w15:done="0"/>
  <w15:commentEx w15:paraId="3C8D31B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0A62E28F" w16cex:dateUtc="2025-03-17T14:54:00Z"/>
  <w16cex:commentExtensible w16cex:durableId="72BD0574" w16cex:dateUtc="2025-03-17T14:50:00Z"/>
  <w16cex:commentExtensible w16cex:durableId="6DCA0EF0" w16cex:dateUtc="2025-03-17T14:52:00Z"/>
  <w16cex:commentExtensible w16cex:durableId="6968B773" w16cex:dateUtc="2025-03-17T14: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0CE83C1" w16cid:durableId="50CE83C1"/>
  <w16cid:commentId w16cid:paraId="61D5B39A" w16cid:durableId="61D5B39A"/>
  <w16cid:commentId w16cid:paraId="3E81D085" w16cid:durableId="3E81D085"/>
  <w16cid:commentId w16cid:paraId="3E6B0FC7" w16cid:durableId="3E6B0FC7"/>
  <w16cid:commentId w16cid:paraId="6E149880" w16cid:durableId="0A62E28F"/>
  <w16cid:commentId w16cid:paraId="1F9FE44D" w16cid:durableId="72BD0574"/>
  <w16cid:commentId w16cid:paraId="6AF45F32" w16cid:durableId="6DCA0EF0"/>
  <w16cid:commentId w16cid:paraId="372438EB" w16cid:durableId="6968B773"/>
  <w16cid:commentId w16cid:paraId="236E0A13" w16cid:durableId="236E0A13"/>
  <w16cid:commentId w16cid:paraId="7D7513A8" w16cid:durableId="7D7513A8"/>
  <w16cid:commentId w16cid:paraId="1D065B9F" w16cid:durableId="1D065B9F"/>
  <w16cid:commentId w16cid:paraId="3C8D31B2" w16cid:durableId="3C8D31B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206FFB" w14:textId="77777777" w:rsidR="00204804" w:rsidRDefault="00204804">
      <w:r>
        <w:separator/>
      </w:r>
    </w:p>
  </w:endnote>
  <w:endnote w:type="continuationSeparator" w:id="0">
    <w:p w14:paraId="738372E2" w14:textId="77777777" w:rsidR="00204804" w:rsidRDefault="002048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方正准圆简体">
    <w:altName w:val="宋体"/>
    <w:charset w:val="86"/>
    <w:family w:val="script"/>
    <w:pitch w:val="default"/>
    <w:sig w:usb0="00000000" w:usb1="00000000" w:usb2="00000010" w:usb3="00000000" w:csb0="000401FF" w:csb1="00000000"/>
  </w:font>
  <w:font w:name="仿宋_GB2312">
    <w:altName w:val="仿宋"/>
    <w:charset w:val="86"/>
    <w:family w:val="modern"/>
    <w:pitch w:val="default"/>
    <w:sig w:usb0="00000000" w:usb1="00000000" w:usb2="00000000" w:usb3="00000000" w:csb0="00040000" w:csb1="00000000"/>
  </w:font>
  <w:font w:name="隶书">
    <w:panose1 w:val="02010509060101010101"/>
    <w:charset w:val="86"/>
    <w:family w:val="modern"/>
    <w:pitch w:val="fixed"/>
    <w:sig w:usb0="00000001" w:usb1="080E0000" w:usb2="00000010" w:usb3="00000000" w:csb0="00040000" w:csb1="00000000"/>
  </w:font>
  <w:font w:name="楷体_GB2312">
    <w:altName w:val="楷体"/>
    <w:charset w:val="86"/>
    <w:family w:val="modern"/>
    <w:pitch w:val="default"/>
    <w:sig w:usb0="00000000" w:usb1="00000000" w:usb2="00000000" w:usb3="00000000" w:csb0="00040000"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DA6E5" w14:textId="77777777" w:rsidR="00EE315F" w:rsidRDefault="00204804">
    <w:pPr>
      <w:pStyle w:val="af2"/>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IV</w:t>
    </w:r>
    <w:r>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61EC4" w14:textId="77777777" w:rsidR="00EE315F" w:rsidRDefault="00204804">
    <w:pPr>
      <w:pStyle w:val="af2"/>
      <w:jc w:val="center"/>
      <w:rPr>
        <w:sz w:val="21"/>
        <w:szCs w:val="21"/>
      </w:rPr>
    </w:pPr>
    <w:r>
      <w:rPr>
        <w:sz w:val="21"/>
        <w:szCs w:val="21"/>
      </w:rPr>
      <w:fldChar w:fldCharType="begin"/>
    </w:r>
    <w:r>
      <w:rPr>
        <w:sz w:val="21"/>
        <w:szCs w:val="21"/>
      </w:rPr>
      <w:instrText xml:space="preserve">PAGE   \* </w:instrText>
    </w:r>
    <w:r>
      <w:rPr>
        <w:sz w:val="21"/>
        <w:szCs w:val="21"/>
      </w:rPr>
      <w:instrText>MERGEFORMAT</w:instrText>
    </w:r>
    <w:r>
      <w:rPr>
        <w:sz w:val="21"/>
        <w:szCs w:val="21"/>
      </w:rPr>
      <w:fldChar w:fldCharType="separate"/>
    </w:r>
    <w:r>
      <w:rPr>
        <w:sz w:val="21"/>
        <w:szCs w:val="21"/>
        <w:lang w:val="zh-CN"/>
      </w:rPr>
      <w:t>V</w:t>
    </w:r>
    <w:r>
      <w:rPr>
        <w:sz w:val="21"/>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00E77" w14:textId="77777777" w:rsidR="00EE315F" w:rsidRDefault="00204804">
    <w:pPr>
      <w:pStyle w:val="af2"/>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0BB1C" w14:textId="77777777" w:rsidR="00EE315F" w:rsidRDefault="00204804">
    <w:pPr>
      <w:pStyle w:val="af2"/>
      <w:spacing w:before="120"/>
      <w:ind w:firstLine="18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VI</w:t>
    </w:r>
    <w:r>
      <w:rPr>
        <w:sz w:val="21"/>
        <w:szCs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2AF2C" w14:textId="77777777" w:rsidR="00EE315F" w:rsidRDefault="00204804">
    <w:pPr>
      <w:pStyle w:val="af2"/>
      <w:spacing w:before="120"/>
      <w:jc w:val="center"/>
    </w:pPr>
    <w:r>
      <w:rPr>
        <w:sz w:val="21"/>
      </w:rPr>
      <w:fldChar w:fldCharType="begin"/>
    </w:r>
    <w:r>
      <w:rPr>
        <w:sz w:val="21"/>
      </w:rPr>
      <w:instrText>PAGE   \* MERGEFORMAT</w:instrText>
    </w:r>
    <w:r>
      <w:rPr>
        <w:sz w:val="21"/>
      </w:rPr>
      <w:fldChar w:fldCharType="separate"/>
    </w:r>
    <w:r>
      <w:rPr>
        <w:sz w:val="21"/>
        <w:lang w:val="zh-CN"/>
      </w:rPr>
      <w:t>18</w:t>
    </w:r>
    <w:r>
      <w:rPr>
        <w:sz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30BC0" w14:textId="77777777" w:rsidR="00EE315F" w:rsidRDefault="00204804">
    <w:pPr>
      <w:pStyle w:val="af2"/>
      <w:spacing w:before="120"/>
      <w:ind w:firstLine="210"/>
      <w:jc w:val="center"/>
    </w:pPr>
    <w:r>
      <w:rPr>
        <w:sz w:val="21"/>
      </w:rPr>
      <w:fldChar w:fldCharType="begin"/>
    </w:r>
    <w:r>
      <w:rPr>
        <w:sz w:val="21"/>
      </w:rPr>
      <w:instrText>PAGE   \* MERGEFORMAT</w:instrText>
    </w:r>
    <w:r>
      <w:rPr>
        <w:sz w:val="21"/>
      </w:rPr>
      <w:fldChar w:fldCharType="separate"/>
    </w:r>
    <w:r>
      <w:rPr>
        <w:sz w:val="21"/>
        <w:lang w:val="zh-CN"/>
      </w:rPr>
      <w:t>17</w:t>
    </w:r>
    <w:r>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F07E30" w14:textId="77777777" w:rsidR="00204804" w:rsidRDefault="00204804">
      <w:r>
        <w:separator/>
      </w:r>
    </w:p>
  </w:footnote>
  <w:footnote w:type="continuationSeparator" w:id="0">
    <w:p w14:paraId="43C131AB" w14:textId="77777777" w:rsidR="00204804" w:rsidRDefault="0020480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6DA369" w14:textId="77777777" w:rsidR="00EE315F" w:rsidRDefault="00EE315F">
    <w:pPr>
      <w:pStyle w:val="af4"/>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FAC207" w14:textId="77777777" w:rsidR="00EE315F" w:rsidRDefault="00204804">
    <w:pPr>
      <w:pStyle w:val="af4"/>
    </w:pPr>
    <w:r>
      <w:rPr>
        <w:rFonts w:eastAsia="楷体_GB2312" w:hint="eastAsia"/>
        <w:sz w:val="24"/>
        <w:szCs w:val="24"/>
      </w:rPr>
      <w:t>3</w:t>
    </w:r>
    <w:r>
      <w:rPr>
        <w:rFonts w:eastAsia="楷体_GB2312" w:hint="eastAsia"/>
        <w:sz w:val="24"/>
        <w:szCs w:val="24"/>
      </w:rPr>
      <w:t>基于</w:t>
    </w:r>
    <w:r>
      <w:rPr>
        <w:rFonts w:eastAsia="楷体_GB2312" w:hint="eastAsia"/>
        <w:sz w:val="24"/>
        <w:szCs w:val="24"/>
      </w:rPr>
      <w:t>WebGL</w:t>
    </w:r>
    <w:r>
      <w:rPr>
        <w:rFonts w:eastAsia="楷体_GB2312" w:hint="eastAsia"/>
        <w:sz w:val="24"/>
        <w:szCs w:val="24"/>
      </w:rPr>
      <w:t>可视</w:t>
    </w:r>
    <w:r>
      <w:rPr>
        <w:rFonts w:eastAsia="楷体_GB2312" w:hint="eastAsia"/>
        <w:sz w:val="24"/>
        <w:szCs w:val="24"/>
      </w:rPr>
      <w:t>化方法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BE862" w14:textId="77777777" w:rsidR="00EE315F" w:rsidRDefault="00204804">
    <w:pPr>
      <w:pBdr>
        <w:bottom w:val="double" w:sz="4" w:space="1" w:color="auto"/>
      </w:pBdr>
      <w:jc w:val="center"/>
      <w:rPr>
        <w:rFonts w:ascii="楷体_GB2312" w:eastAsia="楷体_GB2312"/>
      </w:rPr>
    </w:pPr>
    <w:r>
      <w:rPr>
        <w:rFonts w:ascii="楷体_GB2312" w:eastAsia="楷体_GB2312" w:hint="eastAsia"/>
      </w:rPr>
      <w:t>4</w:t>
    </w:r>
    <w:r>
      <w:rPr>
        <w:rFonts w:ascii="楷体_GB2312" w:eastAsia="楷体_GB2312" w:hint="eastAsia"/>
      </w:rPr>
      <w:t>三维地质模型可视化系统开发</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3C6F9" w14:textId="77777777" w:rsidR="00EE315F" w:rsidRDefault="00204804">
    <w:pPr>
      <w:pBdr>
        <w:bottom w:val="double" w:sz="4" w:space="1" w:color="auto"/>
      </w:pBdr>
      <w:jc w:val="center"/>
      <w:rPr>
        <w:rFonts w:ascii="楷体_GB2312" w:eastAsia="楷体_GB2312"/>
      </w:rPr>
    </w:pPr>
    <w:r>
      <w:rPr>
        <w:rFonts w:ascii="楷体_GB2312" w:eastAsia="楷体_GB2312" w:hint="eastAsia"/>
      </w:rPr>
      <w:t>中国矿业大学（北京）硕士专业学位论文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3BEB2" w14:textId="77777777" w:rsidR="00EE315F" w:rsidRDefault="00204804">
    <w:pPr>
      <w:pBdr>
        <w:bottom w:val="double" w:sz="4" w:space="1" w:color="auto"/>
      </w:pBdr>
      <w:jc w:val="center"/>
      <w:rPr>
        <w:rFonts w:ascii="楷体_GB2312" w:eastAsia="楷体_GB2312"/>
      </w:rPr>
    </w:pPr>
    <w:r>
      <w:rPr>
        <w:rFonts w:ascii="楷体_GB2312" w:eastAsia="楷体_GB2312" w:hint="eastAsia"/>
      </w:rPr>
      <w:t>5</w:t>
    </w:r>
    <w:r>
      <w:rPr>
        <w:rFonts w:ascii="楷体_GB2312" w:eastAsia="楷体_GB2312" w:hint="eastAsia"/>
      </w:rPr>
      <w:t>应用实例</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E8C60" w14:textId="77777777" w:rsidR="00EE315F" w:rsidRDefault="00204804">
    <w:pPr>
      <w:pStyle w:val="af4"/>
    </w:pPr>
    <w:r>
      <w:rPr>
        <w:rFonts w:ascii="楷体_GB2312" w:eastAsia="楷体_GB2312"/>
        <w:sz w:val="24"/>
        <w:szCs w:val="24"/>
      </w:rPr>
      <w:t>中国矿业大学（北京）硕士专业学位论文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B23CD" w14:textId="77777777" w:rsidR="00EE315F" w:rsidRDefault="00204804">
    <w:pPr>
      <w:pBdr>
        <w:bottom w:val="double" w:sz="4" w:space="1" w:color="auto"/>
      </w:pBdr>
      <w:jc w:val="center"/>
      <w:rPr>
        <w:rFonts w:ascii="楷体_GB2312" w:eastAsia="楷体_GB2312"/>
      </w:rPr>
    </w:pPr>
    <w:r>
      <w:rPr>
        <w:rFonts w:ascii="楷体_GB2312" w:eastAsia="楷体_GB2312" w:hint="eastAsia"/>
      </w:rPr>
      <w:t>6</w:t>
    </w:r>
    <w:r>
      <w:rPr>
        <w:rFonts w:ascii="楷体_GB2312" w:eastAsia="楷体_GB2312" w:hint="eastAsia"/>
      </w:rPr>
      <w:t>结论与展望</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3071B" w14:textId="77777777" w:rsidR="00EE315F" w:rsidRDefault="00204804">
    <w:pPr>
      <w:pBdr>
        <w:bottom w:val="double" w:sz="4" w:space="1" w:color="auto"/>
      </w:pBdr>
      <w:jc w:val="center"/>
      <w:rPr>
        <w:rFonts w:ascii="楷体_GB2312" w:eastAsia="楷体_GB2312" w:hAnsi="楷体"/>
      </w:rPr>
    </w:pPr>
    <w:r>
      <w:rPr>
        <w:rFonts w:ascii="楷体_GB2312" w:eastAsia="楷体_GB2312" w:hAnsi="楷体" w:hint="eastAsia"/>
      </w:rPr>
      <w:t>参考文献</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8BBA08" w14:textId="77777777" w:rsidR="00EE315F" w:rsidRDefault="00EE315F">
    <w:pPr>
      <w:pBdr>
        <w:bottom w:val="double" w:sz="4" w:space="1" w:color="auto"/>
      </w:pBdr>
      <w:rPr>
        <w:rFonts w:ascii="楷体_GB2312" w:eastAsia="楷体_GB2312" w:hAnsi="楷体"/>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4D922" w14:textId="77777777" w:rsidR="00EE315F" w:rsidRDefault="00204804">
    <w:pPr>
      <w:pBdr>
        <w:bottom w:val="double" w:sz="4" w:space="1" w:color="auto"/>
      </w:pBdr>
      <w:jc w:val="center"/>
      <w:rPr>
        <w:rFonts w:ascii="楷体_GB2312" w:eastAsia="楷体_GB2312" w:hAnsi="楷体"/>
      </w:rPr>
    </w:pPr>
    <w:r>
      <w:rPr>
        <w:rFonts w:ascii="楷体_GB2312" w:eastAsia="楷体_GB2312" w:hAnsi="楷体" w:hint="eastAsia"/>
      </w:rPr>
      <w:t>致谢</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482407" w14:textId="77777777" w:rsidR="00EE315F" w:rsidRDefault="00204804">
    <w:pPr>
      <w:pBdr>
        <w:bottom w:val="double" w:sz="4" w:space="1" w:color="auto"/>
      </w:pBdr>
      <w:jc w:val="center"/>
      <w:rPr>
        <w:rFonts w:ascii="楷体_GB2312" w:eastAsia="楷体_GB2312" w:hAnsi="楷体"/>
      </w:rPr>
    </w:pPr>
    <w:r>
      <w:rPr>
        <w:rFonts w:ascii="楷体_GB2312" w:eastAsia="楷体_GB2312" w:hAnsi="楷体" w:hint="eastAsia"/>
      </w:rPr>
      <w:t>作者简介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AAB169" w14:textId="77777777" w:rsidR="00EE315F" w:rsidRDefault="00EE315F">
    <w:pPr>
      <w:pStyle w:val="af4"/>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84E30" w14:textId="77777777" w:rsidR="00EE315F" w:rsidRDefault="00204804">
    <w:pPr>
      <w:pBdr>
        <w:bottom w:val="double" w:sz="4" w:space="1" w:color="auto"/>
      </w:pBdr>
      <w:jc w:val="center"/>
      <w:rPr>
        <w:rFonts w:ascii="楷体_GB2312" w:eastAsia="楷体_GB2312"/>
      </w:rPr>
    </w:pPr>
    <w:r>
      <w:rPr>
        <w:rFonts w:ascii="楷体_GB2312" w:eastAsia="楷体_GB2312" w:hint="eastAsia"/>
      </w:rPr>
      <w:t>中国矿业大学（北京）硕士专业学位论文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EBFBEB" w14:textId="77777777" w:rsidR="00EE315F" w:rsidRDefault="00204804">
    <w:pPr>
      <w:pStyle w:val="af4"/>
      <w:pBdr>
        <w:bottom w:val="double" w:sz="4" w:space="1" w:color="auto"/>
      </w:pBdr>
      <w:rPr>
        <w:rFonts w:eastAsia="楷体_GB2312"/>
        <w:sz w:val="21"/>
        <w:szCs w:val="21"/>
      </w:rPr>
    </w:pPr>
    <w:r>
      <w:rPr>
        <w:rFonts w:eastAsia="楷体_GB2312"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23C47" w14:textId="77777777" w:rsidR="00EE315F" w:rsidRDefault="00204804">
    <w:pPr>
      <w:pStyle w:val="af4"/>
      <w:pBdr>
        <w:bottom w:val="double" w:sz="4" w:space="1" w:color="auto"/>
      </w:pBdr>
      <w:rPr>
        <w:rFonts w:eastAsia="楷体_GB2312"/>
        <w:sz w:val="21"/>
        <w:szCs w:val="21"/>
      </w:rPr>
    </w:pPr>
    <w:r>
      <w:rPr>
        <w:rFonts w:eastAsia="楷体_GB2312"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593134" w14:textId="77777777" w:rsidR="00EE315F" w:rsidRDefault="00204804">
    <w:pPr>
      <w:pBdr>
        <w:bottom w:val="double" w:sz="4" w:space="1" w:color="auto"/>
      </w:pBdr>
      <w:jc w:val="center"/>
      <w:rPr>
        <w:rFonts w:ascii="楷体_GB2312" w:eastAsia="楷体_GB2312" w:hAnsi="楷体"/>
      </w:rPr>
    </w:pPr>
    <w:r>
      <w:rPr>
        <w:rFonts w:ascii="楷体_GB2312" w:eastAsia="楷体_GB2312" w:hAnsi="楷体" w:hint="eastAsia"/>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108F9" w14:textId="77777777" w:rsidR="00EE315F" w:rsidRDefault="00EE315F">
    <w:pPr>
      <w:pBdr>
        <w:bottom w:val="double" w:sz="4" w:space="1" w:color="auto"/>
      </w:pBdr>
      <w:jc w:val="center"/>
      <w:rPr>
        <w:rFonts w:ascii="楷体_GB2312" w:eastAsia="楷体_GB2312" w:hAnsi="楷体"/>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DEA44" w14:textId="77777777" w:rsidR="00EE315F" w:rsidRDefault="00204804">
    <w:pPr>
      <w:pBdr>
        <w:bottom w:val="double" w:sz="4" w:space="1" w:color="auto"/>
      </w:pBdr>
      <w:jc w:val="center"/>
      <w:rPr>
        <w:rFonts w:ascii="楷体_GB2312" w:eastAsia="楷体_GB2312" w:hAnsi="楷体"/>
      </w:rPr>
    </w:pPr>
    <w:r>
      <w:rPr>
        <w:rFonts w:eastAsia="楷体_GB2312"/>
      </w:rPr>
      <w:t>1</w:t>
    </w:r>
    <w:r>
      <w:rPr>
        <w:rFonts w:ascii="楷体_GB2312" w:eastAsia="楷体_GB2312" w:hAnsi="楷体" w:hint="eastAsia"/>
      </w:rPr>
      <w:t xml:space="preserve"> </w:t>
    </w:r>
    <w:r>
      <w:rPr>
        <w:rFonts w:ascii="楷体_GB2312" w:eastAsia="楷体_GB2312" w:hAnsi="楷体" w:hint="eastAsia"/>
      </w:rPr>
      <w:t>引言</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43C08" w14:textId="77777777" w:rsidR="00EE315F" w:rsidRDefault="00204804">
    <w:pPr>
      <w:pBdr>
        <w:bottom w:val="double" w:sz="4" w:space="1" w:color="auto"/>
      </w:pBdr>
      <w:jc w:val="center"/>
      <w:rPr>
        <w:rFonts w:ascii="楷体_GB2312" w:eastAsia="楷体_GB2312" w:hAnsi="楷体"/>
      </w:rPr>
    </w:pPr>
    <w:r>
      <w:rPr>
        <w:rFonts w:eastAsia="楷体_GB2312" w:hint="eastAsia"/>
      </w:rPr>
      <w:t>2</w:t>
    </w:r>
    <w:r>
      <w:rPr>
        <w:rFonts w:ascii="楷体_GB2312" w:eastAsia="楷体_GB2312" w:hAnsi="楷体" w:hint="eastAsia"/>
      </w:rPr>
      <w:t>三维地质模型构建</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1242B3C"/>
    <w:multiLevelType w:val="multilevel"/>
    <w:tmpl w:val="51242B3C"/>
    <w:lvl w:ilvl="0">
      <w:start w:val="1"/>
      <w:numFmt w:val="decimal"/>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1" w15:restartNumberingAfterBreak="0">
    <w:nsid w:val="56316000"/>
    <w:multiLevelType w:val="multilevel"/>
    <w:tmpl w:val="56316000"/>
    <w:lvl w:ilvl="0">
      <w:start w:val="1"/>
      <w:numFmt w:val="lowerLetter"/>
      <w:lvlText w:val="%1."/>
      <w:lvlJc w:val="left"/>
      <w:pPr>
        <w:ind w:left="825" w:hanging="360"/>
      </w:pPr>
      <w:rPr>
        <w:rFonts w:hint="default"/>
      </w:rPr>
    </w:lvl>
    <w:lvl w:ilvl="1">
      <w:start w:val="1"/>
      <w:numFmt w:val="lowerLetter"/>
      <w:lvlText w:val="%2)"/>
      <w:lvlJc w:val="left"/>
      <w:pPr>
        <w:ind w:left="1345" w:hanging="440"/>
      </w:pPr>
    </w:lvl>
    <w:lvl w:ilvl="2">
      <w:start w:val="1"/>
      <w:numFmt w:val="lowerRoman"/>
      <w:lvlText w:val="%3."/>
      <w:lvlJc w:val="right"/>
      <w:pPr>
        <w:ind w:left="1785" w:hanging="440"/>
      </w:pPr>
    </w:lvl>
    <w:lvl w:ilvl="3">
      <w:start w:val="1"/>
      <w:numFmt w:val="decimal"/>
      <w:lvlText w:val="%4."/>
      <w:lvlJc w:val="left"/>
      <w:pPr>
        <w:ind w:left="2225" w:hanging="440"/>
      </w:pPr>
    </w:lvl>
    <w:lvl w:ilvl="4">
      <w:start w:val="1"/>
      <w:numFmt w:val="lowerLetter"/>
      <w:lvlText w:val="%5)"/>
      <w:lvlJc w:val="left"/>
      <w:pPr>
        <w:ind w:left="2665" w:hanging="440"/>
      </w:pPr>
    </w:lvl>
    <w:lvl w:ilvl="5">
      <w:start w:val="1"/>
      <w:numFmt w:val="lowerRoman"/>
      <w:lvlText w:val="%6."/>
      <w:lvlJc w:val="right"/>
      <w:pPr>
        <w:ind w:left="3105" w:hanging="440"/>
      </w:pPr>
    </w:lvl>
    <w:lvl w:ilvl="6">
      <w:start w:val="1"/>
      <w:numFmt w:val="decimal"/>
      <w:lvlText w:val="%7."/>
      <w:lvlJc w:val="left"/>
      <w:pPr>
        <w:ind w:left="3545" w:hanging="440"/>
      </w:pPr>
    </w:lvl>
    <w:lvl w:ilvl="7">
      <w:start w:val="1"/>
      <w:numFmt w:val="lowerLetter"/>
      <w:lvlText w:val="%8)"/>
      <w:lvlJc w:val="left"/>
      <w:pPr>
        <w:ind w:left="3985" w:hanging="440"/>
      </w:pPr>
    </w:lvl>
    <w:lvl w:ilvl="8">
      <w:start w:val="1"/>
      <w:numFmt w:val="lowerRoman"/>
      <w:lvlText w:val="%9."/>
      <w:lvlJc w:val="right"/>
      <w:pPr>
        <w:ind w:left="4425" w:hanging="440"/>
      </w:p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研究生院">
    <w15:presenceInfo w15:providerId="None" w15:userId="研究生院"/>
  </w15:person>
  <w15:person w15:author="h">
    <w15:presenceInfo w15:providerId="Windows Live" w15:userId="96b921dd685569bc"/>
  </w15:person>
  <w15:person w15:author="颖旺 赵">
    <w15:presenceInfo w15:providerId="Windows Live" w15:userId="62868c19bb6465d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90"/>
  <w:bordersDoNotSurroundHeader/>
  <w:bordersDoNotSurroundFooter/>
  <w:proofState w:spelling="clean" w:grammar="clean"/>
  <w:trackRevisions/>
  <w:defaultTabStop w:val="420"/>
  <w:evenAndOddHeaders/>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20C0"/>
    <w:rsid w:val="0000770B"/>
    <w:rsid w:val="00011E7D"/>
    <w:rsid w:val="00012428"/>
    <w:rsid w:val="00012B13"/>
    <w:rsid w:val="00021020"/>
    <w:rsid w:val="000230C3"/>
    <w:rsid w:val="000250B9"/>
    <w:rsid w:val="00025C85"/>
    <w:rsid w:val="000313F6"/>
    <w:rsid w:val="00031F59"/>
    <w:rsid w:val="000349CE"/>
    <w:rsid w:val="00041C6D"/>
    <w:rsid w:val="00047B54"/>
    <w:rsid w:val="00053586"/>
    <w:rsid w:val="00056AB7"/>
    <w:rsid w:val="000571BA"/>
    <w:rsid w:val="0006096F"/>
    <w:rsid w:val="00060C5F"/>
    <w:rsid w:val="00061526"/>
    <w:rsid w:val="00067BBB"/>
    <w:rsid w:val="00071BD1"/>
    <w:rsid w:val="0007395C"/>
    <w:rsid w:val="000807BD"/>
    <w:rsid w:val="00093D4D"/>
    <w:rsid w:val="00096066"/>
    <w:rsid w:val="00097F42"/>
    <w:rsid w:val="000A2DA8"/>
    <w:rsid w:val="000A7054"/>
    <w:rsid w:val="000A7FBE"/>
    <w:rsid w:val="000B2C2D"/>
    <w:rsid w:val="000C0C49"/>
    <w:rsid w:val="000C27D4"/>
    <w:rsid w:val="000C48C7"/>
    <w:rsid w:val="000C57BA"/>
    <w:rsid w:val="000C77A2"/>
    <w:rsid w:val="000D2570"/>
    <w:rsid w:val="000D4E5E"/>
    <w:rsid w:val="000D7986"/>
    <w:rsid w:val="000E009D"/>
    <w:rsid w:val="000E0E0F"/>
    <w:rsid w:val="000E46BD"/>
    <w:rsid w:val="000E5E48"/>
    <w:rsid w:val="000F290D"/>
    <w:rsid w:val="00100511"/>
    <w:rsid w:val="00102448"/>
    <w:rsid w:val="0011021A"/>
    <w:rsid w:val="0011260B"/>
    <w:rsid w:val="00112D52"/>
    <w:rsid w:val="00117163"/>
    <w:rsid w:val="00122E93"/>
    <w:rsid w:val="00123B9A"/>
    <w:rsid w:val="00135E41"/>
    <w:rsid w:val="00141265"/>
    <w:rsid w:val="00142948"/>
    <w:rsid w:val="001518B4"/>
    <w:rsid w:val="00154959"/>
    <w:rsid w:val="00155393"/>
    <w:rsid w:val="00160C35"/>
    <w:rsid w:val="001642F3"/>
    <w:rsid w:val="0016463E"/>
    <w:rsid w:val="001714E4"/>
    <w:rsid w:val="00174AAF"/>
    <w:rsid w:val="001756C8"/>
    <w:rsid w:val="0018075A"/>
    <w:rsid w:val="00181883"/>
    <w:rsid w:val="001875FE"/>
    <w:rsid w:val="00194751"/>
    <w:rsid w:val="00195608"/>
    <w:rsid w:val="001957EC"/>
    <w:rsid w:val="001A3BEF"/>
    <w:rsid w:val="001A4A40"/>
    <w:rsid w:val="001A6696"/>
    <w:rsid w:val="001B3AD8"/>
    <w:rsid w:val="001B4348"/>
    <w:rsid w:val="001B5FF9"/>
    <w:rsid w:val="001B7294"/>
    <w:rsid w:val="001B7686"/>
    <w:rsid w:val="001C13C8"/>
    <w:rsid w:val="001C3516"/>
    <w:rsid w:val="001C434E"/>
    <w:rsid w:val="001C44BB"/>
    <w:rsid w:val="001D3A62"/>
    <w:rsid w:val="001D3D92"/>
    <w:rsid w:val="001E0EC0"/>
    <w:rsid w:val="001E4341"/>
    <w:rsid w:val="001E4A50"/>
    <w:rsid w:val="001F4566"/>
    <w:rsid w:val="001F495F"/>
    <w:rsid w:val="002005C2"/>
    <w:rsid w:val="002017E3"/>
    <w:rsid w:val="00204804"/>
    <w:rsid w:val="00205FBD"/>
    <w:rsid w:val="00207256"/>
    <w:rsid w:val="0021343C"/>
    <w:rsid w:val="002201D2"/>
    <w:rsid w:val="00220CD5"/>
    <w:rsid w:val="0022228D"/>
    <w:rsid w:val="002228C3"/>
    <w:rsid w:val="00231FA5"/>
    <w:rsid w:val="00233619"/>
    <w:rsid w:val="002348A1"/>
    <w:rsid w:val="00237E8E"/>
    <w:rsid w:val="00240DFA"/>
    <w:rsid w:val="00241287"/>
    <w:rsid w:val="00242ED5"/>
    <w:rsid w:val="002462A0"/>
    <w:rsid w:val="00246ABD"/>
    <w:rsid w:val="00253F06"/>
    <w:rsid w:val="00253F3D"/>
    <w:rsid w:val="00254143"/>
    <w:rsid w:val="00254360"/>
    <w:rsid w:val="002569AF"/>
    <w:rsid w:val="00256F13"/>
    <w:rsid w:val="002578BB"/>
    <w:rsid w:val="00257FE7"/>
    <w:rsid w:val="00274692"/>
    <w:rsid w:val="00275EC5"/>
    <w:rsid w:val="00281E3B"/>
    <w:rsid w:val="0028276B"/>
    <w:rsid w:val="00291780"/>
    <w:rsid w:val="002917A7"/>
    <w:rsid w:val="002936B7"/>
    <w:rsid w:val="00296649"/>
    <w:rsid w:val="002A6847"/>
    <w:rsid w:val="002A7D42"/>
    <w:rsid w:val="002B3D18"/>
    <w:rsid w:val="002C11D2"/>
    <w:rsid w:val="002C2C53"/>
    <w:rsid w:val="002C40CE"/>
    <w:rsid w:val="002C561C"/>
    <w:rsid w:val="002C728F"/>
    <w:rsid w:val="002D1534"/>
    <w:rsid w:val="002D4D90"/>
    <w:rsid w:val="002D5E3E"/>
    <w:rsid w:val="002E544F"/>
    <w:rsid w:val="002E71D3"/>
    <w:rsid w:val="002F47CE"/>
    <w:rsid w:val="002F6117"/>
    <w:rsid w:val="002F703B"/>
    <w:rsid w:val="00301724"/>
    <w:rsid w:val="00302DAB"/>
    <w:rsid w:val="0030615D"/>
    <w:rsid w:val="00310117"/>
    <w:rsid w:val="00311011"/>
    <w:rsid w:val="00312A54"/>
    <w:rsid w:val="00314980"/>
    <w:rsid w:val="003157D6"/>
    <w:rsid w:val="003210DE"/>
    <w:rsid w:val="00321F02"/>
    <w:rsid w:val="003228E9"/>
    <w:rsid w:val="00333390"/>
    <w:rsid w:val="00333FF1"/>
    <w:rsid w:val="00334029"/>
    <w:rsid w:val="00335A01"/>
    <w:rsid w:val="00340381"/>
    <w:rsid w:val="003424E0"/>
    <w:rsid w:val="003441FB"/>
    <w:rsid w:val="00344A11"/>
    <w:rsid w:val="00345102"/>
    <w:rsid w:val="00350AEE"/>
    <w:rsid w:val="003516A3"/>
    <w:rsid w:val="003532AD"/>
    <w:rsid w:val="00353D24"/>
    <w:rsid w:val="00354A85"/>
    <w:rsid w:val="003622A2"/>
    <w:rsid w:val="003631F7"/>
    <w:rsid w:val="00364032"/>
    <w:rsid w:val="00364815"/>
    <w:rsid w:val="0036497A"/>
    <w:rsid w:val="00364D7C"/>
    <w:rsid w:val="0036740D"/>
    <w:rsid w:val="00371C1E"/>
    <w:rsid w:val="00371F5C"/>
    <w:rsid w:val="00373969"/>
    <w:rsid w:val="00374DF4"/>
    <w:rsid w:val="00380AD2"/>
    <w:rsid w:val="0038138C"/>
    <w:rsid w:val="00381D28"/>
    <w:rsid w:val="00386360"/>
    <w:rsid w:val="00386B48"/>
    <w:rsid w:val="0038752D"/>
    <w:rsid w:val="003879F1"/>
    <w:rsid w:val="0039680D"/>
    <w:rsid w:val="00396A01"/>
    <w:rsid w:val="003A7297"/>
    <w:rsid w:val="003B3A52"/>
    <w:rsid w:val="003C0EDA"/>
    <w:rsid w:val="003C2A82"/>
    <w:rsid w:val="003C69B3"/>
    <w:rsid w:val="003D12AD"/>
    <w:rsid w:val="003E0AC9"/>
    <w:rsid w:val="003E53BF"/>
    <w:rsid w:val="003E5815"/>
    <w:rsid w:val="003E7BEC"/>
    <w:rsid w:val="003F367B"/>
    <w:rsid w:val="003F3CD7"/>
    <w:rsid w:val="003F40D2"/>
    <w:rsid w:val="003F60E0"/>
    <w:rsid w:val="003F7888"/>
    <w:rsid w:val="00400A69"/>
    <w:rsid w:val="00401786"/>
    <w:rsid w:val="0040225E"/>
    <w:rsid w:val="004058D1"/>
    <w:rsid w:val="00405E18"/>
    <w:rsid w:val="00407F3F"/>
    <w:rsid w:val="00412AAE"/>
    <w:rsid w:val="00414E69"/>
    <w:rsid w:val="0041593D"/>
    <w:rsid w:val="0041605B"/>
    <w:rsid w:val="004170AB"/>
    <w:rsid w:val="004201D0"/>
    <w:rsid w:val="00421967"/>
    <w:rsid w:val="00422696"/>
    <w:rsid w:val="00423BC1"/>
    <w:rsid w:val="00424490"/>
    <w:rsid w:val="00424983"/>
    <w:rsid w:val="00426F7F"/>
    <w:rsid w:val="00434CE5"/>
    <w:rsid w:val="0044071D"/>
    <w:rsid w:val="004426B8"/>
    <w:rsid w:val="00443ADF"/>
    <w:rsid w:val="00444496"/>
    <w:rsid w:val="004448D1"/>
    <w:rsid w:val="004458E1"/>
    <w:rsid w:val="00452008"/>
    <w:rsid w:val="00455CDE"/>
    <w:rsid w:val="00456000"/>
    <w:rsid w:val="00456A49"/>
    <w:rsid w:val="004739C3"/>
    <w:rsid w:val="00473CAC"/>
    <w:rsid w:val="0047675F"/>
    <w:rsid w:val="00477319"/>
    <w:rsid w:val="004806C8"/>
    <w:rsid w:val="00480CD4"/>
    <w:rsid w:val="0048483D"/>
    <w:rsid w:val="00484B4F"/>
    <w:rsid w:val="00487C71"/>
    <w:rsid w:val="00493E42"/>
    <w:rsid w:val="00493E6E"/>
    <w:rsid w:val="00497697"/>
    <w:rsid w:val="004A321E"/>
    <w:rsid w:val="004A4E8F"/>
    <w:rsid w:val="004A63E7"/>
    <w:rsid w:val="004A6CAB"/>
    <w:rsid w:val="004A736C"/>
    <w:rsid w:val="004A7E7F"/>
    <w:rsid w:val="004B1655"/>
    <w:rsid w:val="004B2E56"/>
    <w:rsid w:val="004B2F56"/>
    <w:rsid w:val="004B6035"/>
    <w:rsid w:val="004C0A92"/>
    <w:rsid w:val="004C24A6"/>
    <w:rsid w:val="004C64B4"/>
    <w:rsid w:val="004C7E4B"/>
    <w:rsid w:val="004D0E50"/>
    <w:rsid w:val="004D2E1F"/>
    <w:rsid w:val="004D360C"/>
    <w:rsid w:val="004D619F"/>
    <w:rsid w:val="004D7AE8"/>
    <w:rsid w:val="004D7EDC"/>
    <w:rsid w:val="004E27C7"/>
    <w:rsid w:val="004F3093"/>
    <w:rsid w:val="004F7381"/>
    <w:rsid w:val="004F7525"/>
    <w:rsid w:val="00502E38"/>
    <w:rsid w:val="0051036D"/>
    <w:rsid w:val="00513A4D"/>
    <w:rsid w:val="00514282"/>
    <w:rsid w:val="005146A9"/>
    <w:rsid w:val="0051679F"/>
    <w:rsid w:val="00525743"/>
    <w:rsid w:val="0052588E"/>
    <w:rsid w:val="005279D7"/>
    <w:rsid w:val="00530FB6"/>
    <w:rsid w:val="005357D1"/>
    <w:rsid w:val="00536411"/>
    <w:rsid w:val="005460A4"/>
    <w:rsid w:val="005508A4"/>
    <w:rsid w:val="00554004"/>
    <w:rsid w:val="00561FC7"/>
    <w:rsid w:val="00566CDD"/>
    <w:rsid w:val="00572217"/>
    <w:rsid w:val="00573A8A"/>
    <w:rsid w:val="00575CC4"/>
    <w:rsid w:val="00576C94"/>
    <w:rsid w:val="00580448"/>
    <w:rsid w:val="00584D94"/>
    <w:rsid w:val="0058536E"/>
    <w:rsid w:val="00586155"/>
    <w:rsid w:val="005863C4"/>
    <w:rsid w:val="00593575"/>
    <w:rsid w:val="00593BB2"/>
    <w:rsid w:val="00593ED8"/>
    <w:rsid w:val="005953D0"/>
    <w:rsid w:val="005978CC"/>
    <w:rsid w:val="005A29D3"/>
    <w:rsid w:val="005A6A2E"/>
    <w:rsid w:val="005A77B8"/>
    <w:rsid w:val="005A7F8F"/>
    <w:rsid w:val="005B5E17"/>
    <w:rsid w:val="005B65CC"/>
    <w:rsid w:val="005C4BEA"/>
    <w:rsid w:val="005C7278"/>
    <w:rsid w:val="005D021D"/>
    <w:rsid w:val="005D6A56"/>
    <w:rsid w:val="005E122B"/>
    <w:rsid w:val="005E401A"/>
    <w:rsid w:val="005E4083"/>
    <w:rsid w:val="005F3BEE"/>
    <w:rsid w:val="005F4E0F"/>
    <w:rsid w:val="005F553C"/>
    <w:rsid w:val="005F6F87"/>
    <w:rsid w:val="0060142E"/>
    <w:rsid w:val="006039D8"/>
    <w:rsid w:val="00603EF1"/>
    <w:rsid w:val="006040F8"/>
    <w:rsid w:val="006048BD"/>
    <w:rsid w:val="006068D8"/>
    <w:rsid w:val="00613BA7"/>
    <w:rsid w:val="00615E79"/>
    <w:rsid w:val="00616C6E"/>
    <w:rsid w:val="00617495"/>
    <w:rsid w:val="006204C2"/>
    <w:rsid w:val="006227D0"/>
    <w:rsid w:val="006250D3"/>
    <w:rsid w:val="00635652"/>
    <w:rsid w:val="00642973"/>
    <w:rsid w:val="00643139"/>
    <w:rsid w:val="00643E44"/>
    <w:rsid w:val="00646C59"/>
    <w:rsid w:val="00650F7E"/>
    <w:rsid w:val="00652E1F"/>
    <w:rsid w:val="00653F07"/>
    <w:rsid w:val="00655769"/>
    <w:rsid w:val="00655B3C"/>
    <w:rsid w:val="00660AB6"/>
    <w:rsid w:val="00661C96"/>
    <w:rsid w:val="00661CC8"/>
    <w:rsid w:val="00662A8B"/>
    <w:rsid w:val="006636A7"/>
    <w:rsid w:val="00665231"/>
    <w:rsid w:val="00672BEB"/>
    <w:rsid w:val="00674E18"/>
    <w:rsid w:val="00675CB5"/>
    <w:rsid w:val="00676850"/>
    <w:rsid w:val="006847DE"/>
    <w:rsid w:val="00684D79"/>
    <w:rsid w:val="00685DD8"/>
    <w:rsid w:val="0069304D"/>
    <w:rsid w:val="00694045"/>
    <w:rsid w:val="006A0422"/>
    <w:rsid w:val="006A0B87"/>
    <w:rsid w:val="006A2D5C"/>
    <w:rsid w:val="006A56BD"/>
    <w:rsid w:val="006A6928"/>
    <w:rsid w:val="006B1116"/>
    <w:rsid w:val="006B2669"/>
    <w:rsid w:val="006B2FF6"/>
    <w:rsid w:val="006C2995"/>
    <w:rsid w:val="006C544F"/>
    <w:rsid w:val="006C7217"/>
    <w:rsid w:val="006D02B5"/>
    <w:rsid w:val="006D1B40"/>
    <w:rsid w:val="006D6A75"/>
    <w:rsid w:val="006E1B4C"/>
    <w:rsid w:val="006E3251"/>
    <w:rsid w:val="006E5A7E"/>
    <w:rsid w:val="006F1C1F"/>
    <w:rsid w:val="006F6946"/>
    <w:rsid w:val="007003E2"/>
    <w:rsid w:val="00701ECC"/>
    <w:rsid w:val="007033A2"/>
    <w:rsid w:val="00707B5A"/>
    <w:rsid w:val="0071053E"/>
    <w:rsid w:val="0071250C"/>
    <w:rsid w:val="00712745"/>
    <w:rsid w:val="00712B43"/>
    <w:rsid w:val="00712DFA"/>
    <w:rsid w:val="00717F6D"/>
    <w:rsid w:val="00720274"/>
    <w:rsid w:val="007279E6"/>
    <w:rsid w:val="00731BAB"/>
    <w:rsid w:val="007328ED"/>
    <w:rsid w:val="00740109"/>
    <w:rsid w:val="00741282"/>
    <w:rsid w:val="00745227"/>
    <w:rsid w:val="007461D0"/>
    <w:rsid w:val="00746B66"/>
    <w:rsid w:val="0075281E"/>
    <w:rsid w:val="0075286D"/>
    <w:rsid w:val="00755BB9"/>
    <w:rsid w:val="007613A4"/>
    <w:rsid w:val="007670A5"/>
    <w:rsid w:val="00772AD8"/>
    <w:rsid w:val="007812CA"/>
    <w:rsid w:val="007859C0"/>
    <w:rsid w:val="0079288A"/>
    <w:rsid w:val="00796834"/>
    <w:rsid w:val="007A1D09"/>
    <w:rsid w:val="007A3E32"/>
    <w:rsid w:val="007A6CBE"/>
    <w:rsid w:val="007A7A13"/>
    <w:rsid w:val="007B1A55"/>
    <w:rsid w:val="007B34E2"/>
    <w:rsid w:val="007C1B43"/>
    <w:rsid w:val="007C2F93"/>
    <w:rsid w:val="007C6E5F"/>
    <w:rsid w:val="007D0906"/>
    <w:rsid w:val="007D2415"/>
    <w:rsid w:val="007D47F4"/>
    <w:rsid w:val="007D546E"/>
    <w:rsid w:val="007E38E1"/>
    <w:rsid w:val="007E586C"/>
    <w:rsid w:val="007E5897"/>
    <w:rsid w:val="007F203A"/>
    <w:rsid w:val="007F47ED"/>
    <w:rsid w:val="007F4E40"/>
    <w:rsid w:val="007F6475"/>
    <w:rsid w:val="0081263F"/>
    <w:rsid w:val="00813C52"/>
    <w:rsid w:val="008152F7"/>
    <w:rsid w:val="00817077"/>
    <w:rsid w:val="0082092E"/>
    <w:rsid w:val="00820E81"/>
    <w:rsid w:val="00822FC0"/>
    <w:rsid w:val="00823188"/>
    <w:rsid w:val="008257BF"/>
    <w:rsid w:val="00830C4B"/>
    <w:rsid w:val="00831AEB"/>
    <w:rsid w:val="008322DD"/>
    <w:rsid w:val="00832585"/>
    <w:rsid w:val="00835AAB"/>
    <w:rsid w:val="0084012A"/>
    <w:rsid w:val="008429D1"/>
    <w:rsid w:val="00842C7A"/>
    <w:rsid w:val="008473B5"/>
    <w:rsid w:val="00853E5D"/>
    <w:rsid w:val="008545D9"/>
    <w:rsid w:val="00856FBE"/>
    <w:rsid w:val="0086108D"/>
    <w:rsid w:val="00864A2C"/>
    <w:rsid w:val="00865EF8"/>
    <w:rsid w:val="0086685E"/>
    <w:rsid w:val="00866D07"/>
    <w:rsid w:val="00867056"/>
    <w:rsid w:val="00867D8C"/>
    <w:rsid w:val="00872DB9"/>
    <w:rsid w:val="00885FF9"/>
    <w:rsid w:val="008878FD"/>
    <w:rsid w:val="008901CB"/>
    <w:rsid w:val="00890371"/>
    <w:rsid w:val="00891022"/>
    <w:rsid w:val="0089124B"/>
    <w:rsid w:val="00892F32"/>
    <w:rsid w:val="00893DE6"/>
    <w:rsid w:val="00896BBC"/>
    <w:rsid w:val="008A3901"/>
    <w:rsid w:val="008A7BC9"/>
    <w:rsid w:val="008B0210"/>
    <w:rsid w:val="008B03F0"/>
    <w:rsid w:val="008B0F7B"/>
    <w:rsid w:val="008B2900"/>
    <w:rsid w:val="008B2FDD"/>
    <w:rsid w:val="008B43C7"/>
    <w:rsid w:val="008B7C57"/>
    <w:rsid w:val="008C32BC"/>
    <w:rsid w:val="008C3E45"/>
    <w:rsid w:val="008C4C8B"/>
    <w:rsid w:val="008C50B8"/>
    <w:rsid w:val="008C660A"/>
    <w:rsid w:val="008C7C81"/>
    <w:rsid w:val="008D34F3"/>
    <w:rsid w:val="008D4A67"/>
    <w:rsid w:val="008E2EA5"/>
    <w:rsid w:val="008E3D0A"/>
    <w:rsid w:val="008F18E7"/>
    <w:rsid w:val="008F2517"/>
    <w:rsid w:val="00904009"/>
    <w:rsid w:val="00917E5A"/>
    <w:rsid w:val="00930A00"/>
    <w:rsid w:val="00934093"/>
    <w:rsid w:val="00936F6B"/>
    <w:rsid w:val="009370B9"/>
    <w:rsid w:val="009500A1"/>
    <w:rsid w:val="00953328"/>
    <w:rsid w:val="00953933"/>
    <w:rsid w:val="009549E2"/>
    <w:rsid w:val="009566DB"/>
    <w:rsid w:val="00961F0B"/>
    <w:rsid w:val="00965952"/>
    <w:rsid w:val="00966E7F"/>
    <w:rsid w:val="00971C97"/>
    <w:rsid w:val="00972BC1"/>
    <w:rsid w:val="00974457"/>
    <w:rsid w:val="0097765F"/>
    <w:rsid w:val="00977ED3"/>
    <w:rsid w:val="0098030A"/>
    <w:rsid w:val="00983A28"/>
    <w:rsid w:val="009843E8"/>
    <w:rsid w:val="0098682B"/>
    <w:rsid w:val="00991800"/>
    <w:rsid w:val="009A1D35"/>
    <w:rsid w:val="009A3E2E"/>
    <w:rsid w:val="009A560E"/>
    <w:rsid w:val="009B1516"/>
    <w:rsid w:val="009B20C7"/>
    <w:rsid w:val="009B5673"/>
    <w:rsid w:val="009B5DBC"/>
    <w:rsid w:val="009B71D8"/>
    <w:rsid w:val="009B74ED"/>
    <w:rsid w:val="009C0D34"/>
    <w:rsid w:val="009C1CD6"/>
    <w:rsid w:val="009C3829"/>
    <w:rsid w:val="009C749A"/>
    <w:rsid w:val="009D603D"/>
    <w:rsid w:val="009D74FD"/>
    <w:rsid w:val="009E104E"/>
    <w:rsid w:val="009E2908"/>
    <w:rsid w:val="009E5144"/>
    <w:rsid w:val="009F08F6"/>
    <w:rsid w:val="009F0E20"/>
    <w:rsid w:val="009F1164"/>
    <w:rsid w:val="009F3D59"/>
    <w:rsid w:val="009F47E8"/>
    <w:rsid w:val="009F4A6F"/>
    <w:rsid w:val="009F5F4C"/>
    <w:rsid w:val="00A00973"/>
    <w:rsid w:val="00A02C5D"/>
    <w:rsid w:val="00A02FF6"/>
    <w:rsid w:val="00A036F7"/>
    <w:rsid w:val="00A04B5B"/>
    <w:rsid w:val="00A06D1F"/>
    <w:rsid w:val="00A14678"/>
    <w:rsid w:val="00A14A65"/>
    <w:rsid w:val="00A21EEE"/>
    <w:rsid w:val="00A314E5"/>
    <w:rsid w:val="00A3189B"/>
    <w:rsid w:val="00A327DC"/>
    <w:rsid w:val="00A351F8"/>
    <w:rsid w:val="00A41F11"/>
    <w:rsid w:val="00A420C0"/>
    <w:rsid w:val="00A43B46"/>
    <w:rsid w:val="00A43EBC"/>
    <w:rsid w:val="00A44F24"/>
    <w:rsid w:val="00A45211"/>
    <w:rsid w:val="00A457DB"/>
    <w:rsid w:val="00A46F53"/>
    <w:rsid w:val="00A478AF"/>
    <w:rsid w:val="00A57981"/>
    <w:rsid w:val="00A659BE"/>
    <w:rsid w:val="00A7198B"/>
    <w:rsid w:val="00A80736"/>
    <w:rsid w:val="00A91620"/>
    <w:rsid w:val="00A95498"/>
    <w:rsid w:val="00A97786"/>
    <w:rsid w:val="00A97D57"/>
    <w:rsid w:val="00AA3582"/>
    <w:rsid w:val="00AA5538"/>
    <w:rsid w:val="00AB09F5"/>
    <w:rsid w:val="00AB180F"/>
    <w:rsid w:val="00AB4B56"/>
    <w:rsid w:val="00AB4B96"/>
    <w:rsid w:val="00AB7211"/>
    <w:rsid w:val="00AC6B56"/>
    <w:rsid w:val="00AC75D1"/>
    <w:rsid w:val="00AD4FEC"/>
    <w:rsid w:val="00AD66B0"/>
    <w:rsid w:val="00AE1C0A"/>
    <w:rsid w:val="00AE57FB"/>
    <w:rsid w:val="00AF1557"/>
    <w:rsid w:val="00AF4431"/>
    <w:rsid w:val="00AF5ABC"/>
    <w:rsid w:val="00B013E3"/>
    <w:rsid w:val="00B016E5"/>
    <w:rsid w:val="00B04342"/>
    <w:rsid w:val="00B12849"/>
    <w:rsid w:val="00B14416"/>
    <w:rsid w:val="00B1518A"/>
    <w:rsid w:val="00B1780F"/>
    <w:rsid w:val="00B211D1"/>
    <w:rsid w:val="00B2289E"/>
    <w:rsid w:val="00B22DEB"/>
    <w:rsid w:val="00B235D4"/>
    <w:rsid w:val="00B23A90"/>
    <w:rsid w:val="00B24A68"/>
    <w:rsid w:val="00B2679F"/>
    <w:rsid w:val="00B3064B"/>
    <w:rsid w:val="00B35624"/>
    <w:rsid w:val="00B37FEE"/>
    <w:rsid w:val="00B41E6B"/>
    <w:rsid w:val="00B46C28"/>
    <w:rsid w:val="00B47A4D"/>
    <w:rsid w:val="00B57F23"/>
    <w:rsid w:val="00B64061"/>
    <w:rsid w:val="00B64E20"/>
    <w:rsid w:val="00B64E31"/>
    <w:rsid w:val="00B65578"/>
    <w:rsid w:val="00B65A64"/>
    <w:rsid w:val="00B66A80"/>
    <w:rsid w:val="00B73A0E"/>
    <w:rsid w:val="00B80139"/>
    <w:rsid w:val="00B82F93"/>
    <w:rsid w:val="00B840B1"/>
    <w:rsid w:val="00B92485"/>
    <w:rsid w:val="00B938B0"/>
    <w:rsid w:val="00B94CE4"/>
    <w:rsid w:val="00BA0EF3"/>
    <w:rsid w:val="00BA5F60"/>
    <w:rsid w:val="00BB225A"/>
    <w:rsid w:val="00BB358B"/>
    <w:rsid w:val="00BB3618"/>
    <w:rsid w:val="00BB3CE2"/>
    <w:rsid w:val="00BC0106"/>
    <w:rsid w:val="00BD3CFF"/>
    <w:rsid w:val="00BD43EB"/>
    <w:rsid w:val="00BD4E60"/>
    <w:rsid w:val="00BD634C"/>
    <w:rsid w:val="00BD6D86"/>
    <w:rsid w:val="00BD6DCF"/>
    <w:rsid w:val="00BD6DF5"/>
    <w:rsid w:val="00BD71FE"/>
    <w:rsid w:val="00BE1633"/>
    <w:rsid w:val="00BE5857"/>
    <w:rsid w:val="00BE5E61"/>
    <w:rsid w:val="00BE7065"/>
    <w:rsid w:val="00BF0677"/>
    <w:rsid w:val="00BF1DE7"/>
    <w:rsid w:val="00C02C38"/>
    <w:rsid w:val="00C0364C"/>
    <w:rsid w:val="00C048EA"/>
    <w:rsid w:val="00C111AD"/>
    <w:rsid w:val="00C12221"/>
    <w:rsid w:val="00C165FE"/>
    <w:rsid w:val="00C16FC7"/>
    <w:rsid w:val="00C2092D"/>
    <w:rsid w:val="00C23505"/>
    <w:rsid w:val="00C25427"/>
    <w:rsid w:val="00C27B33"/>
    <w:rsid w:val="00C27D87"/>
    <w:rsid w:val="00C30255"/>
    <w:rsid w:val="00C31351"/>
    <w:rsid w:val="00C315E2"/>
    <w:rsid w:val="00C33852"/>
    <w:rsid w:val="00C34306"/>
    <w:rsid w:val="00C35EFF"/>
    <w:rsid w:val="00C37A60"/>
    <w:rsid w:val="00C44A99"/>
    <w:rsid w:val="00C453ED"/>
    <w:rsid w:val="00C45732"/>
    <w:rsid w:val="00C463BF"/>
    <w:rsid w:val="00C561E6"/>
    <w:rsid w:val="00C57EFF"/>
    <w:rsid w:val="00C629FD"/>
    <w:rsid w:val="00C62EB0"/>
    <w:rsid w:val="00C647BC"/>
    <w:rsid w:val="00C6639F"/>
    <w:rsid w:val="00C70270"/>
    <w:rsid w:val="00C707F5"/>
    <w:rsid w:val="00C722CF"/>
    <w:rsid w:val="00C728AE"/>
    <w:rsid w:val="00C778B8"/>
    <w:rsid w:val="00C8005B"/>
    <w:rsid w:val="00C8207B"/>
    <w:rsid w:val="00C83B9F"/>
    <w:rsid w:val="00C84D26"/>
    <w:rsid w:val="00C85FC6"/>
    <w:rsid w:val="00C86FBC"/>
    <w:rsid w:val="00C969F3"/>
    <w:rsid w:val="00CA1B80"/>
    <w:rsid w:val="00CA5AC2"/>
    <w:rsid w:val="00CB371E"/>
    <w:rsid w:val="00CB62D6"/>
    <w:rsid w:val="00CB6F10"/>
    <w:rsid w:val="00CC1E0C"/>
    <w:rsid w:val="00CC3CB1"/>
    <w:rsid w:val="00CC502E"/>
    <w:rsid w:val="00CC5EAA"/>
    <w:rsid w:val="00CC65AF"/>
    <w:rsid w:val="00CC6B5C"/>
    <w:rsid w:val="00CC7083"/>
    <w:rsid w:val="00CD31B7"/>
    <w:rsid w:val="00CD437F"/>
    <w:rsid w:val="00CE0340"/>
    <w:rsid w:val="00CE354B"/>
    <w:rsid w:val="00CF2AA4"/>
    <w:rsid w:val="00CF4DD0"/>
    <w:rsid w:val="00D00A0D"/>
    <w:rsid w:val="00D1349F"/>
    <w:rsid w:val="00D1581D"/>
    <w:rsid w:val="00D15921"/>
    <w:rsid w:val="00D168E1"/>
    <w:rsid w:val="00D1779C"/>
    <w:rsid w:val="00D21278"/>
    <w:rsid w:val="00D31147"/>
    <w:rsid w:val="00D3308C"/>
    <w:rsid w:val="00D340B5"/>
    <w:rsid w:val="00D3562A"/>
    <w:rsid w:val="00D3584B"/>
    <w:rsid w:val="00D41EE5"/>
    <w:rsid w:val="00D46CE2"/>
    <w:rsid w:val="00D5463F"/>
    <w:rsid w:val="00D56B4D"/>
    <w:rsid w:val="00D719D1"/>
    <w:rsid w:val="00D73B0D"/>
    <w:rsid w:val="00D74819"/>
    <w:rsid w:val="00D74FDB"/>
    <w:rsid w:val="00D76374"/>
    <w:rsid w:val="00D8086E"/>
    <w:rsid w:val="00D854B6"/>
    <w:rsid w:val="00D86185"/>
    <w:rsid w:val="00D879D3"/>
    <w:rsid w:val="00D9041F"/>
    <w:rsid w:val="00DA173A"/>
    <w:rsid w:val="00DA5DF4"/>
    <w:rsid w:val="00DB416A"/>
    <w:rsid w:val="00DB48A4"/>
    <w:rsid w:val="00DB4D4A"/>
    <w:rsid w:val="00DC2E18"/>
    <w:rsid w:val="00DC370E"/>
    <w:rsid w:val="00DC39CA"/>
    <w:rsid w:val="00DC3A72"/>
    <w:rsid w:val="00DC627F"/>
    <w:rsid w:val="00DC6B8D"/>
    <w:rsid w:val="00DD156B"/>
    <w:rsid w:val="00DD24F8"/>
    <w:rsid w:val="00DD39CA"/>
    <w:rsid w:val="00DE00CD"/>
    <w:rsid w:val="00DE3BDD"/>
    <w:rsid w:val="00E00ED9"/>
    <w:rsid w:val="00E02B3B"/>
    <w:rsid w:val="00E074EF"/>
    <w:rsid w:val="00E07E93"/>
    <w:rsid w:val="00E14F11"/>
    <w:rsid w:val="00E22AEF"/>
    <w:rsid w:val="00E24302"/>
    <w:rsid w:val="00E24F41"/>
    <w:rsid w:val="00E268C2"/>
    <w:rsid w:val="00E30B12"/>
    <w:rsid w:val="00E339AF"/>
    <w:rsid w:val="00E33BBC"/>
    <w:rsid w:val="00E36926"/>
    <w:rsid w:val="00E37BB9"/>
    <w:rsid w:val="00E4035A"/>
    <w:rsid w:val="00E44A7C"/>
    <w:rsid w:val="00E4590E"/>
    <w:rsid w:val="00E45C29"/>
    <w:rsid w:val="00E533BE"/>
    <w:rsid w:val="00E62CD3"/>
    <w:rsid w:val="00E71AA7"/>
    <w:rsid w:val="00E72759"/>
    <w:rsid w:val="00E77A1A"/>
    <w:rsid w:val="00E80329"/>
    <w:rsid w:val="00E84AE7"/>
    <w:rsid w:val="00E84BBD"/>
    <w:rsid w:val="00E87AC0"/>
    <w:rsid w:val="00E905D2"/>
    <w:rsid w:val="00E925F4"/>
    <w:rsid w:val="00E92D68"/>
    <w:rsid w:val="00E95DDA"/>
    <w:rsid w:val="00EA2BCF"/>
    <w:rsid w:val="00EA6204"/>
    <w:rsid w:val="00EB2C4D"/>
    <w:rsid w:val="00EB7232"/>
    <w:rsid w:val="00EB7E77"/>
    <w:rsid w:val="00EC076C"/>
    <w:rsid w:val="00EC20E7"/>
    <w:rsid w:val="00EC2C44"/>
    <w:rsid w:val="00EC4F60"/>
    <w:rsid w:val="00EC68EB"/>
    <w:rsid w:val="00EC7552"/>
    <w:rsid w:val="00ED215D"/>
    <w:rsid w:val="00ED2CEE"/>
    <w:rsid w:val="00ED3A8A"/>
    <w:rsid w:val="00EE235D"/>
    <w:rsid w:val="00EE2AC7"/>
    <w:rsid w:val="00EE315F"/>
    <w:rsid w:val="00EE3E24"/>
    <w:rsid w:val="00EE6194"/>
    <w:rsid w:val="00EF3619"/>
    <w:rsid w:val="00EF3B0E"/>
    <w:rsid w:val="00F001C9"/>
    <w:rsid w:val="00F00370"/>
    <w:rsid w:val="00F00D2C"/>
    <w:rsid w:val="00F00F6C"/>
    <w:rsid w:val="00F03342"/>
    <w:rsid w:val="00F065B9"/>
    <w:rsid w:val="00F14377"/>
    <w:rsid w:val="00F15EA7"/>
    <w:rsid w:val="00F17D80"/>
    <w:rsid w:val="00F2124B"/>
    <w:rsid w:val="00F305FD"/>
    <w:rsid w:val="00F3135E"/>
    <w:rsid w:val="00F33486"/>
    <w:rsid w:val="00F434F5"/>
    <w:rsid w:val="00F43A5D"/>
    <w:rsid w:val="00F5018B"/>
    <w:rsid w:val="00F513A9"/>
    <w:rsid w:val="00F73F1F"/>
    <w:rsid w:val="00F75FBE"/>
    <w:rsid w:val="00F82D4A"/>
    <w:rsid w:val="00F848E7"/>
    <w:rsid w:val="00F97D74"/>
    <w:rsid w:val="00FA1974"/>
    <w:rsid w:val="00FA5A2A"/>
    <w:rsid w:val="00FA62AD"/>
    <w:rsid w:val="00FB54E0"/>
    <w:rsid w:val="00FB65AF"/>
    <w:rsid w:val="00FC00F0"/>
    <w:rsid w:val="00FC55AA"/>
    <w:rsid w:val="00FC60A6"/>
    <w:rsid w:val="00FD140C"/>
    <w:rsid w:val="00FD6807"/>
    <w:rsid w:val="00FE0EB1"/>
    <w:rsid w:val="00FE2EAF"/>
    <w:rsid w:val="00FE3AE3"/>
    <w:rsid w:val="00FE69E0"/>
    <w:rsid w:val="00FF2789"/>
    <w:rsid w:val="00FF3D82"/>
    <w:rsid w:val="18465D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914252"/>
  <w15:docId w15:val="{A6543B5A-2C2F-49ED-AA52-E1300D5079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uiPriority="0"/>
    <w:lsdException w:name="footnote text" w:uiPriority="0"/>
    <w:lsdException w:name="annotation text" w:semiHidden="1"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uiPriority="0"/>
    <w:lsdException w:name="annotation reference" w:semiHidden="1" w:uiPriority="0"/>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lsdException w:name="Body Text Indent 3" w:semiHidden="1" w:unhideWhenUsed="1"/>
    <w:lsdException w:name="Block Text" w:semiHidden="1" w:unhideWhenUsed="1"/>
    <w:lsdException w:name="Hyperlink" w:unhideWhenUsed="1"/>
    <w:lsdException w:name="FollowedHyperlink" w:uiPriority="0"/>
    <w:lsdException w:name="Strong" w:uiPriority="22" w:qFormat="1"/>
    <w:lsdException w:name="Emphasis" w:uiPriority="20" w:qFormat="1"/>
    <w:lsdException w:name="Document Map" w:semiHidden="1" w:uiPriority="0"/>
    <w:lsdException w:name="Plain Text" w:uiPriority="0"/>
    <w:lsdException w:name="E-mail Signature" w:semiHidden="1" w:unhideWhenUsed="1"/>
    <w:lsdException w:name="HTML Top of Form" w:semiHidden="1" w:unhideWhenUsed="1"/>
    <w:lsdException w:name="HTML Bottom of Form"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lsdException w:name="Table Grid" w:uiPriority="59" w:qFormat="1"/>
    <w:lsdException w:name="Table Theme" w:semiHidden="1"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宋体" w:eastAsia="宋体" w:hAnsi="宋体" w:cs="宋体"/>
      <w:sz w:val="24"/>
      <w:szCs w:val="24"/>
    </w:rPr>
  </w:style>
  <w:style w:type="paragraph" w:styleId="1">
    <w:name w:val="heading 1"/>
    <w:basedOn w:val="a"/>
    <w:next w:val="a"/>
    <w:link w:val="10"/>
    <w:qFormat/>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nhideWhenUsed/>
    <w:qFormat/>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nhideWhenUsed/>
    <w:qFormat/>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nhideWhenUsed/>
    <w:qFormat/>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pPr>
      <w:keepNext/>
      <w:keepLines/>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autoRedefine/>
    <w:uiPriority w:val="39"/>
    <w:unhideWhenUsed/>
    <w:pPr>
      <w:ind w:left="1260"/>
    </w:pPr>
    <w:rPr>
      <w:rFonts w:asciiTheme="minorHAnsi" w:eastAsiaTheme="minorHAnsi"/>
      <w:sz w:val="18"/>
      <w:szCs w:val="18"/>
    </w:rPr>
  </w:style>
  <w:style w:type="paragraph" w:styleId="a3">
    <w:name w:val="Normal Indent"/>
    <w:basedOn w:val="a"/>
    <w:pPr>
      <w:spacing w:line="264" w:lineRule="auto"/>
      <w:ind w:firstLineChars="200" w:firstLine="200"/>
    </w:pPr>
    <w:rPr>
      <w:szCs w:val="20"/>
      <w:lang w:val="en-GB"/>
    </w:rPr>
  </w:style>
  <w:style w:type="paragraph" w:styleId="a4">
    <w:name w:val="Document Map"/>
    <w:basedOn w:val="a"/>
    <w:link w:val="a5"/>
    <w:semiHidden/>
    <w:pPr>
      <w:shd w:val="clear" w:color="auto" w:fill="000080"/>
    </w:pPr>
  </w:style>
  <w:style w:type="paragraph" w:styleId="a6">
    <w:name w:val="annotation text"/>
    <w:basedOn w:val="a"/>
    <w:link w:val="a7"/>
    <w:semiHidden/>
  </w:style>
  <w:style w:type="paragraph" w:styleId="a8">
    <w:name w:val="Body Text"/>
    <w:basedOn w:val="a"/>
    <w:link w:val="a9"/>
    <w:qFormat/>
    <w:pPr>
      <w:spacing w:after="120"/>
    </w:pPr>
  </w:style>
  <w:style w:type="paragraph" w:styleId="aa">
    <w:name w:val="Body Text Indent"/>
    <w:basedOn w:val="a"/>
    <w:link w:val="ab"/>
    <w:pPr>
      <w:spacing w:after="120"/>
      <w:ind w:leftChars="200" w:left="200"/>
    </w:pPr>
  </w:style>
  <w:style w:type="paragraph" w:styleId="TOC5">
    <w:name w:val="toc 5"/>
    <w:basedOn w:val="a"/>
    <w:next w:val="a"/>
    <w:autoRedefine/>
    <w:uiPriority w:val="39"/>
    <w:unhideWhenUsed/>
    <w:pPr>
      <w:ind w:left="840"/>
    </w:pPr>
    <w:rPr>
      <w:rFonts w:asciiTheme="minorHAnsi" w:eastAsiaTheme="minorHAnsi"/>
      <w:sz w:val="18"/>
      <w:szCs w:val="18"/>
    </w:rPr>
  </w:style>
  <w:style w:type="paragraph" w:styleId="TOC3">
    <w:name w:val="toc 3"/>
    <w:basedOn w:val="a"/>
    <w:next w:val="a"/>
    <w:autoRedefine/>
    <w:uiPriority w:val="39"/>
    <w:unhideWhenUsed/>
    <w:pPr>
      <w:tabs>
        <w:tab w:val="right" w:leader="dot" w:pos="8494"/>
      </w:tabs>
      <w:spacing w:line="360" w:lineRule="auto"/>
      <w:ind w:left="420"/>
    </w:pPr>
    <w:rPr>
      <w:rFonts w:asciiTheme="minorHAnsi" w:eastAsia="黑体"/>
      <w:bCs/>
    </w:rPr>
  </w:style>
  <w:style w:type="paragraph" w:styleId="ac">
    <w:name w:val="Plain Text"/>
    <w:basedOn w:val="a"/>
    <w:link w:val="ad"/>
    <w:rPr>
      <w:rFonts w:hAnsi="Courier New" w:cs="Courier New"/>
      <w:szCs w:val="21"/>
    </w:rPr>
  </w:style>
  <w:style w:type="paragraph" w:styleId="TOC8">
    <w:name w:val="toc 8"/>
    <w:basedOn w:val="a"/>
    <w:next w:val="a"/>
    <w:autoRedefine/>
    <w:uiPriority w:val="39"/>
    <w:unhideWhenUsed/>
    <w:pPr>
      <w:ind w:left="1470"/>
    </w:pPr>
    <w:rPr>
      <w:rFonts w:asciiTheme="minorHAnsi" w:eastAsiaTheme="minorHAnsi"/>
      <w:sz w:val="18"/>
      <w:szCs w:val="18"/>
    </w:rPr>
  </w:style>
  <w:style w:type="paragraph" w:styleId="ae">
    <w:name w:val="Date"/>
    <w:basedOn w:val="a"/>
    <w:next w:val="a"/>
    <w:link w:val="af"/>
    <w:pPr>
      <w:ind w:leftChars="2500" w:left="100"/>
    </w:pPr>
  </w:style>
  <w:style w:type="paragraph" w:styleId="21">
    <w:name w:val="Body Text Indent 2"/>
    <w:basedOn w:val="a"/>
    <w:link w:val="22"/>
    <w:pPr>
      <w:spacing w:after="120" w:line="480" w:lineRule="auto"/>
      <w:ind w:leftChars="200" w:left="420"/>
    </w:pPr>
  </w:style>
  <w:style w:type="paragraph" w:styleId="af0">
    <w:name w:val="Balloon Text"/>
    <w:basedOn w:val="a"/>
    <w:link w:val="af1"/>
    <w:semiHidden/>
    <w:rPr>
      <w:sz w:val="18"/>
      <w:szCs w:val="18"/>
    </w:rPr>
  </w:style>
  <w:style w:type="paragraph" w:styleId="af2">
    <w:name w:val="footer"/>
    <w:basedOn w:val="a"/>
    <w:link w:val="af3"/>
    <w:uiPriority w:val="99"/>
    <w:pPr>
      <w:tabs>
        <w:tab w:val="center" w:pos="4153"/>
        <w:tab w:val="right" w:pos="8306"/>
      </w:tabs>
      <w:snapToGrid w:val="0"/>
    </w:pPr>
    <w:rPr>
      <w:sz w:val="18"/>
      <w:szCs w:val="18"/>
    </w:rPr>
  </w:style>
  <w:style w:type="paragraph" w:styleId="af4">
    <w:name w:val="header"/>
    <w:basedOn w:val="a"/>
    <w:link w:val="af5"/>
    <w:uiPriority w:val="99"/>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pPr>
      <w:spacing w:before="120" w:after="120"/>
    </w:pPr>
    <w:rPr>
      <w:rFonts w:asciiTheme="minorHAnsi" w:eastAsiaTheme="minorHAnsi"/>
      <w:b/>
      <w:bCs/>
      <w:caps/>
      <w:sz w:val="20"/>
      <w:szCs w:val="20"/>
    </w:rPr>
  </w:style>
  <w:style w:type="paragraph" w:styleId="TOC4">
    <w:name w:val="toc 4"/>
    <w:basedOn w:val="a"/>
    <w:next w:val="a"/>
    <w:autoRedefine/>
    <w:uiPriority w:val="39"/>
    <w:unhideWhenUsed/>
    <w:pPr>
      <w:ind w:left="630"/>
    </w:pPr>
    <w:rPr>
      <w:rFonts w:asciiTheme="minorHAnsi" w:eastAsiaTheme="minorHAnsi"/>
      <w:sz w:val="18"/>
      <w:szCs w:val="18"/>
    </w:rPr>
  </w:style>
  <w:style w:type="paragraph" w:styleId="af6">
    <w:name w:val="Subtitle"/>
    <w:basedOn w:val="a"/>
    <w:next w:val="a"/>
    <w:link w:val="af7"/>
    <w:uiPriority w:val="11"/>
    <w:qFormat/>
    <w:pPr>
      <w:jc w:val="center"/>
    </w:pPr>
    <w:rPr>
      <w:rFonts w:asciiTheme="majorHAnsi" w:eastAsiaTheme="majorEastAsia" w:hAnsiTheme="majorHAnsi" w:cstheme="majorBidi"/>
      <w:color w:val="595959" w:themeColor="text1" w:themeTint="A6"/>
      <w:spacing w:val="15"/>
      <w:sz w:val="28"/>
      <w:szCs w:val="28"/>
    </w:rPr>
  </w:style>
  <w:style w:type="paragraph" w:styleId="af8">
    <w:name w:val="footnote text"/>
    <w:basedOn w:val="a"/>
    <w:link w:val="af9"/>
    <w:pPr>
      <w:snapToGrid w:val="0"/>
    </w:pPr>
    <w:rPr>
      <w:sz w:val="18"/>
      <w:szCs w:val="18"/>
    </w:rPr>
  </w:style>
  <w:style w:type="paragraph" w:styleId="TOC6">
    <w:name w:val="toc 6"/>
    <w:basedOn w:val="a"/>
    <w:next w:val="a"/>
    <w:autoRedefine/>
    <w:uiPriority w:val="39"/>
    <w:unhideWhenUsed/>
    <w:pPr>
      <w:ind w:left="1050"/>
    </w:pPr>
    <w:rPr>
      <w:rFonts w:asciiTheme="minorHAnsi" w:eastAsiaTheme="minorHAnsi"/>
      <w:sz w:val="18"/>
      <w:szCs w:val="18"/>
    </w:rPr>
  </w:style>
  <w:style w:type="paragraph" w:styleId="TOC2">
    <w:name w:val="toc 2"/>
    <w:basedOn w:val="a"/>
    <w:next w:val="a"/>
    <w:uiPriority w:val="39"/>
    <w:qFormat/>
    <w:pPr>
      <w:ind w:left="210"/>
    </w:pPr>
    <w:rPr>
      <w:rFonts w:asciiTheme="minorHAnsi" w:eastAsiaTheme="minorHAnsi"/>
      <w:smallCaps/>
      <w:sz w:val="20"/>
      <w:szCs w:val="20"/>
    </w:rPr>
  </w:style>
  <w:style w:type="paragraph" w:styleId="TOC9">
    <w:name w:val="toc 9"/>
    <w:basedOn w:val="a"/>
    <w:next w:val="a"/>
    <w:autoRedefine/>
    <w:uiPriority w:val="39"/>
    <w:unhideWhenUsed/>
    <w:pPr>
      <w:ind w:left="1680"/>
    </w:pPr>
    <w:rPr>
      <w:rFonts w:asciiTheme="minorHAnsi" w:eastAsiaTheme="minorHAnsi"/>
      <w:sz w:val="18"/>
      <w:szCs w:val="18"/>
    </w:rPr>
  </w:style>
  <w:style w:type="paragraph" w:styleId="afa">
    <w:name w:val="Normal (Web)"/>
    <w:basedOn w:val="a"/>
    <w:uiPriority w:val="99"/>
    <w:pPr>
      <w:spacing w:before="240" w:after="240"/>
      <w:ind w:firstLine="480"/>
    </w:pPr>
  </w:style>
  <w:style w:type="paragraph" w:styleId="afb">
    <w:name w:val="Title"/>
    <w:basedOn w:val="a"/>
    <w:next w:val="a"/>
    <w:link w:val="afc"/>
    <w:uiPriority w:val="10"/>
    <w:qFormat/>
    <w:pPr>
      <w:spacing w:after="80"/>
      <w:contextualSpacing/>
      <w:jc w:val="center"/>
    </w:pPr>
    <w:rPr>
      <w:rFonts w:asciiTheme="majorHAnsi" w:eastAsiaTheme="majorEastAsia" w:hAnsiTheme="majorHAnsi" w:cstheme="majorBidi"/>
      <w:spacing w:val="-10"/>
      <w:kern w:val="28"/>
      <w:sz w:val="56"/>
      <w:szCs w:val="56"/>
    </w:rPr>
  </w:style>
  <w:style w:type="paragraph" w:styleId="afd">
    <w:name w:val="annotation subject"/>
    <w:basedOn w:val="a6"/>
    <w:next w:val="a6"/>
    <w:link w:val="afe"/>
    <w:semiHidden/>
    <w:rPr>
      <w:b/>
      <w:bCs/>
    </w:rPr>
  </w:style>
  <w:style w:type="table" w:styleId="aff">
    <w:name w:val="Table Grid"/>
    <w:basedOn w:val="a1"/>
    <w:uiPriority w:val="59"/>
    <w:qFormat/>
    <w:pPr>
      <w:widowControl w:val="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0">
    <w:name w:val="Strong"/>
    <w:basedOn w:val="a0"/>
    <w:uiPriority w:val="22"/>
    <w:qFormat/>
    <w:rPr>
      <w:b/>
      <w:bCs/>
    </w:rPr>
  </w:style>
  <w:style w:type="character" w:styleId="aff1">
    <w:name w:val="page number"/>
  </w:style>
  <w:style w:type="character" w:styleId="aff2">
    <w:name w:val="FollowedHyperlink"/>
    <w:rPr>
      <w:color w:val="800080"/>
      <w:u w:val="single"/>
    </w:rPr>
  </w:style>
  <w:style w:type="character" w:styleId="aff3">
    <w:name w:val="Hyperlink"/>
    <w:basedOn w:val="a0"/>
    <w:uiPriority w:val="99"/>
    <w:unhideWhenUsed/>
    <w:rPr>
      <w:color w:val="467886" w:themeColor="hyperlink"/>
      <w:u w:val="single"/>
    </w:rPr>
  </w:style>
  <w:style w:type="character" w:styleId="aff4">
    <w:name w:val="annotation reference"/>
    <w:semiHidden/>
    <w:rPr>
      <w:sz w:val="21"/>
      <w:szCs w:val="21"/>
    </w:rPr>
  </w:style>
  <w:style w:type="character" w:styleId="aff5">
    <w:name w:val="footnote reference"/>
    <w:rPr>
      <w:vertAlign w:val="superscript"/>
    </w:rPr>
  </w:style>
  <w:style w:type="character" w:customStyle="1" w:styleId="10">
    <w:name w:val="标题 1 字符"/>
    <w:basedOn w:val="a0"/>
    <w:link w:val="1"/>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Pr>
      <w:rFonts w:cstheme="majorBidi"/>
      <w:color w:val="0F4761" w:themeColor="accent1" w:themeShade="BF"/>
      <w:sz w:val="28"/>
      <w:szCs w:val="28"/>
    </w:rPr>
  </w:style>
  <w:style w:type="character" w:customStyle="1" w:styleId="50">
    <w:name w:val="标题 5 字符"/>
    <w:basedOn w:val="a0"/>
    <w:link w:val="5"/>
    <w:uiPriority w:val="9"/>
    <w:semiHidden/>
    <w:rPr>
      <w:rFonts w:cstheme="majorBidi"/>
      <w:color w:val="0F4761" w:themeColor="accent1" w:themeShade="BF"/>
      <w:sz w:val="24"/>
    </w:rPr>
  </w:style>
  <w:style w:type="character" w:customStyle="1" w:styleId="60">
    <w:name w:val="标题 6 字符"/>
    <w:basedOn w:val="a0"/>
    <w:link w:val="6"/>
    <w:uiPriority w:val="9"/>
    <w:semiHidden/>
    <w:rPr>
      <w:rFonts w:cstheme="majorBidi"/>
      <w:b/>
      <w:bCs/>
      <w:color w:val="0F4761" w:themeColor="accent1" w:themeShade="BF"/>
    </w:rPr>
  </w:style>
  <w:style w:type="character" w:customStyle="1" w:styleId="70">
    <w:name w:val="标题 7 字符"/>
    <w:basedOn w:val="a0"/>
    <w:link w:val="7"/>
    <w:uiPriority w:val="9"/>
    <w:semiHidden/>
    <w:rPr>
      <w:rFonts w:cstheme="majorBidi"/>
      <w:b/>
      <w:bCs/>
      <w:color w:val="595959" w:themeColor="text1" w:themeTint="A6"/>
    </w:rPr>
  </w:style>
  <w:style w:type="character" w:customStyle="1" w:styleId="80">
    <w:name w:val="标题 8 字符"/>
    <w:basedOn w:val="a0"/>
    <w:link w:val="8"/>
    <w:uiPriority w:val="9"/>
    <w:semiHidden/>
    <w:rPr>
      <w:rFonts w:cstheme="majorBidi"/>
      <w:color w:val="595959" w:themeColor="text1" w:themeTint="A6"/>
    </w:rPr>
  </w:style>
  <w:style w:type="character" w:customStyle="1" w:styleId="90">
    <w:name w:val="标题 9 字符"/>
    <w:basedOn w:val="a0"/>
    <w:link w:val="9"/>
    <w:uiPriority w:val="9"/>
    <w:semiHidden/>
    <w:rPr>
      <w:rFonts w:eastAsiaTheme="majorEastAsia" w:cstheme="majorBidi"/>
      <w:color w:val="595959" w:themeColor="text1" w:themeTint="A6"/>
    </w:rPr>
  </w:style>
  <w:style w:type="character" w:customStyle="1" w:styleId="afc">
    <w:name w:val="标题 字符"/>
    <w:basedOn w:val="a0"/>
    <w:link w:val="afb"/>
    <w:uiPriority w:val="10"/>
    <w:rPr>
      <w:rFonts w:asciiTheme="majorHAnsi" w:eastAsiaTheme="majorEastAsia" w:hAnsiTheme="majorHAnsi" w:cstheme="majorBidi"/>
      <w:spacing w:val="-10"/>
      <w:kern w:val="28"/>
      <w:sz w:val="56"/>
      <w:szCs w:val="56"/>
    </w:rPr>
  </w:style>
  <w:style w:type="character" w:customStyle="1" w:styleId="af7">
    <w:name w:val="副标题 字符"/>
    <w:basedOn w:val="a0"/>
    <w:link w:val="af6"/>
    <w:uiPriority w:val="11"/>
    <w:rPr>
      <w:rFonts w:asciiTheme="majorHAnsi" w:eastAsiaTheme="majorEastAsia" w:hAnsiTheme="majorHAnsi" w:cstheme="majorBidi"/>
      <w:color w:val="595959" w:themeColor="text1" w:themeTint="A6"/>
      <w:spacing w:val="15"/>
      <w:sz w:val="28"/>
      <w:szCs w:val="28"/>
    </w:rPr>
  </w:style>
  <w:style w:type="paragraph" w:styleId="aff6">
    <w:name w:val="Quote"/>
    <w:basedOn w:val="a"/>
    <w:next w:val="a"/>
    <w:link w:val="aff7"/>
    <w:uiPriority w:val="29"/>
    <w:qFormat/>
    <w:pPr>
      <w:spacing w:before="160"/>
      <w:jc w:val="center"/>
    </w:pPr>
    <w:rPr>
      <w:i/>
      <w:iCs/>
      <w:color w:val="404040" w:themeColor="text1" w:themeTint="BF"/>
    </w:rPr>
  </w:style>
  <w:style w:type="character" w:customStyle="1" w:styleId="aff7">
    <w:name w:val="引用 字符"/>
    <w:basedOn w:val="a0"/>
    <w:link w:val="aff6"/>
    <w:uiPriority w:val="29"/>
    <w:rPr>
      <w:i/>
      <w:iCs/>
      <w:color w:val="404040" w:themeColor="text1" w:themeTint="BF"/>
    </w:rPr>
  </w:style>
  <w:style w:type="paragraph" w:styleId="aff8">
    <w:name w:val="List Paragraph"/>
    <w:basedOn w:val="a"/>
    <w:uiPriority w:val="34"/>
    <w:qFormat/>
    <w:pPr>
      <w:ind w:left="720"/>
      <w:contextualSpacing/>
    </w:pPr>
  </w:style>
  <w:style w:type="character" w:customStyle="1" w:styleId="11">
    <w:name w:val="明显强调1"/>
    <w:basedOn w:val="a0"/>
    <w:uiPriority w:val="21"/>
    <w:qFormat/>
    <w:rPr>
      <w:i/>
      <w:iCs/>
      <w:color w:val="0F4761" w:themeColor="accent1" w:themeShade="BF"/>
    </w:rPr>
  </w:style>
  <w:style w:type="paragraph" w:styleId="aff9">
    <w:name w:val="Intense Quote"/>
    <w:basedOn w:val="a"/>
    <w:next w:val="a"/>
    <w:link w:val="affa"/>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ffa">
    <w:name w:val="明显引用 字符"/>
    <w:basedOn w:val="a0"/>
    <w:link w:val="aff9"/>
    <w:uiPriority w:val="30"/>
    <w:rPr>
      <w:i/>
      <w:iCs/>
      <w:color w:val="0F4761" w:themeColor="accent1" w:themeShade="BF"/>
    </w:rPr>
  </w:style>
  <w:style w:type="character" w:customStyle="1" w:styleId="12">
    <w:name w:val="明显参考1"/>
    <w:basedOn w:val="a0"/>
    <w:uiPriority w:val="32"/>
    <w:qFormat/>
    <w:rPr>
      <w:b/>
      <w:bCs/>
      <w:smallCaps/>
      <w:color w:val="0F4761" w:themeColor="accent1" w:themeShade="BF"/>
      <w:spacing w:val="5"/>
    </w:rPr>
  </w:style>
  <w:style w:type="character" w:customStyle="1" w:styleId="13">
    <w:name w:val="未处理的提及1"/>
    <w:basedOn w:val="a0"/>
    <w:uiPriority w:val="99"/>
    <w:semiHidden/>
    <w:unhideWhenUsed/>
    <w:rPr>
      <w:color w:val="605E5C"/>
      <w:shd w:val="clear" w:color="auto" w:fill="E1DFDD"/>
    </w:rPr>
  </w:style>
  <w:style w:type="character" w:customStyle="1" w:styleId="a9">
    <w:name w:val="正文文本 字符"/>
    <w:basedOn w:val="a0"/>
    <w:link w:val="a8"/>
    <w:rPr>
      <w:rFonts w:ascii="宋体" w:eastAsia="宋体" w:hAnsi="宋体" w:cs="宋体"/>
      <w:kern w:val="0"/>
      <w:sz w:val="24"/>
      <w14:ligatures w14:val="none"/>
    </w:rPr>
  </w:style>
  <w:style w:type="character" w:styleId="affb">
    <w:name w:val="Placeholder Text"/>
    <w:basedOn w:val="a0"/>
    <w:uiPriority w:val="99"/>
    <w:semiHidden/>
    <w:rPr>
      <w:color w:val="666666"/>
    </w:rPr>
  </w:style>
  <w:style w:type="character" w:customStyle="1" w:styleId="a5">
    <w:name w:val="文档结构图 字符"/>
    <w:basedOn w:val="a0"/>
    <w:link w:val="a4"/>
    <w:semiHidden/>
    <w:rPr>
      <w:rFonts w:ascii="Times New Roman" w:eastAsia="宋体" w:hAnsi="Times New Roman" w:cs="Times New Roman"/>
      <w:sz w:val="21"/>
      <w:shd w:val="clear" w:color="auto" w:fill="000080"/>
      <w14:ligatures w14:val="none"/>
    </w:rPr>
  </w:style>
  <w:style w:type="character" w:customStyle="1" w:styleId="a7">
    <w:name w:val="批注文字 字符"/>
    <w:basedOn w:val="a0"/>
    <w:link w:val="a6"/>
    <w:semiHidden/>
    <w:rPr>
      <w:rFonts w:ascii="Times New Roman" w:eastAsia="宋体" w:hAnsi="Times New Roman" w:cs="Times New Roman"/>
      <w:sz w:val="21"/>
      <w14:ligatures w14:val="none"/>
    </w:rPr>
  </w:style>
  <w:style w:type="character" w:customStyle="1" w:styleId="ab">
    <w:name w:val="正文文本缩进 字符"/>
    <w:basedOn w:val="a0"/>
    <w:link w:val="aa"/>
    <w:rPr>
      <w:rFonts w:ascii="Times New Roman" w:eastAsia="宋体" w:hAnsi="Times New Roman" w:cs="Times New Roman"/>
      <w:sz w:val="21"/>
      <w14:ligatures w14:val="none"/>
    </w:rPr>
  </w:style>
  <w:style w:type="character" w:customStyle="1" w:styleId="ad">
    <w:name w:val="纯文本 字符"/>
    <w:basedOn w:val="a0"/>
    <w:link w:val="ac"/>
    <w:rPr>
      <w:rFonts w:ascii="宋体" w:eastAsia="宋体" w:hAnsi="Courier New" w:cs="Courier New"/>
      <w:sz w:val="21"/>
      <w:szCs w:val="21"/>
      <w14:ligatures w14:val="none"/>
    </w:rPr>
  </w:style>
  <w:style w:type="character" w:customStyle="1" w:styleId="af">
    <w:name w:val="日期 字符"/>
    <w:basedOn w:val="a0"/>
    <w:link w:val="ae"/>
    <w:rPr>
      <w:rFonts w:ascii="Times New Roman" w:eastAsia="宋体" w:hAnsi="Times New Roman" w:cs="Times New Roman"/>
      <w:sz w:val="21"/>
      <w14:ligatures w14:val="none"/>
    </w:rPr>
  </w:style>
  <w:style w:type="character" w:customStyle="1" w:styleId="22">
    <w:name w:val="正文文本缩进 2 字符"/>
    <w:basedOn w:val="a0"/>
    <w:link w:val="21"/>
    <w:rPr>
      <w:rFonts w:ascii="Times New Roman" w:eastAsia="宋体" w:hAnsi="Times New Roman" w:cs="Times New Roman"/>
      <w:sz w:val="21"/>
      <w14:ligatures w14:val="none"/>
    </w:rPr>
  </w:style>
  <w:style w:type="character" w:customStyle="1" w:styleId="af1">
    <w:name w:val="批注框文本 字符"/>
    <w:basedOn w:val="a0"/>
    <w:link w:val="af0"/>
    <w:semiHidden/>
    <w:rPr>
      <w:rFonts w:ascii="Times New Roman" w:eastAsia="宋体" w:hAnsi="Times New Roman" w:cs="Times New Roman"/>
      <w:sz w:val="18"/>
      <w:szCs w:val="18"/>
      <w14:ligatures w14:val="none"/>
    </w:rPr>
  </w:style>
  <w:style w:type="character" w:customStyle="1" w:styleId="af3">
    <w:name w:val="页脚 字符"/>
    <w:basedOn w:val="a0"/>
    <w:link w:val="af2"/>
    <w:uiPriority w:val="99"/>
    <w:rPr>
      <w:rFonts w:ascii="Times New Roman" w:eastAsia="宋体" w:hAnsi="Times New Roman" w:cs="Times New Roman"/>
      <w:sz w:val="18"/>
      <w:szCs w:val="18"/>
      <w14:ligatures w14:val="none"/>
    </w:rPr>
  </w:style>
  <w:style w:type="character" w:customStyle="1" w:styleId="af5">
    <w:name w:val="页眉 字符"/>
    <w:basedOn w:val="a0"/>
    <w:link w:val="af4"/>
    <w:uiPriority w:val="99"/>
    <w:rPr>
      <w:rFonts w:ascii="Times New Roman" w:eastAsia="宋体" w:hAnsi="Times New Roman" w:cs="Times New Roman"/>
      <w:sz w:val="18"/>
      <w:szCs w:val="18"/>
      <w14:ligatures w14:val="none"/>
    </w:rPr>
  </w:style>
  <w:style w:type="character" w:customStyle="1" w:styleId="af9">
    <w:name w:val="脚注文本 字符"/>
    <w:basedOn w:val="a0"/>
    <w:link w:val="af8"/>
    <w:rPr>
      <w:rFonts w:ascii="Times New Roman" w:eastAsia="宋体" w:hAnsi="Times New Roman" w:cs="Times New Roman"/>
      <w:sz w:val="18"/>
      <w:szCs w:val="18"/>
      <w14:ligatures w14:val="none"/>
    </w:rPr>
  </w:style>
  <w:style w:type="character" w:customStyle="1" w:styleId="afe">
    <w:name w:val="批注主题 字符"/>
    <w:basedOn w:val="a7"/>
    <w:link w:val="afd"/>
    <w:semiHidden/>
    <w:rPr>
      <w:rFonts w:ascii="Times New Roman" w:eastAsia="宋体" w:hAnsi="Times New Roman" w:cs="Times New Roman"/>
      <w:b/>
      <w:bCs/>
      <w:sz w:val="21"/>
      <w14:ligatures w14:val="none"/>
    </w:rPr>
  </w:style>
  <w:style w:type="character" w:customStyle="1" w:styleId="PlainTextChar">
    <w:name w:val="Plain Text Char"/>
    <w:locked/>
    <w:rPr>
      <w:rFonts w:ascii="宋体" w:eastAsia="宋体" w:hAnsi="Courier New" w:cs="Courier New"/>
      <w:sz w:val="21"/>
      <w:szCs w:val="21"/>
    </w:rPr>
  </w:style>
  <w:style w:type="character" w:customStyle="1" w:styleId="CharChar5">
    <w:name w:val="Char Char5"/>
    <w:rPr>
      <w:rFonts w:ascii="宋体" w:eastAsia="宋体" w:hAnsi="Courier New" w:cs="Courier New"/>
      <w:szCs w:val="21"/>
    </w:rPr>
  </w:style>
  <w:style w:type="character" w:customStyle="1" w:styleId="Heading2Char">
    <w:name w:val="Heading 2 Char"/>
    <w:locked/>
    <w:rPr>
      <w:rFonts w:eastAsia="方正准圆简体"/>
      <w:bCs/>
      <w:kern w:val="2"/>
      <w:sz w:val="32"/>
      <w:szCs w:val="32"/>
      <w:lang w:val="en-US" w:eastAsia="zh-CN" w:bidi="ar-SA"/>
    </w:rPr>
  </w:style>
  <w:style w:type="character" w:customStyle="1" w:styleId="apple-converted-space">
    <w:name w:val="apple-converted-space"/>
  </w:style>
  <w:style w:type="paragraph" w:customStyle="1" w:styleId="Char">
    <w:name w:val="Char"/>
    <w:basedOn w:val="a"/>
    <w:pPr>
      <w:snapToGrid w:val="0"/>
      <w:spacing w:line="360" w:lineRule="auto"/>
      <w:ind w:firstLineChars="200" w:firstLine="200"/>
    </w:pPr>
    <w:rPr>
      <w:rFonts w:eastAsia="仿宋_GB2312"/>
    </w:rPr>
  </w:style>
  <w:style w:type="paragraph" w:customStyle="1" w:styleId="affc">
    <w:name w:val="表头"/>
    <w:basedOn w:val="a"/>
    <w:pPr>
      <w:spacing w:line="264" w:lineRule="auto"/>
      <w:jc w:val="center"/>
    </w:pPr>
    <w:rPr>
      <w:sz w:val="18"/>
      <w:szCs w:val="18"/>
    </w:rPr>
  </w:style>
  <w:style w:type="paragraph" w:customStyle="1" w:styleId="affd">
    <w:name w:val="表中"/>
    <w:basedOn w:val="affc"/>
  </w:style>
  <w:style w:type="paragraph" w:customStyle="1" w:styleId="14">
    <w:name w:val="正文1"/>
    <w:pPr>
      <w:widowControl w:val="0"/>
      <w:adjustRightInd w:val="0"/>
      <w:spacing w:line="360" w:lineRule="atLeast"/>
      <w:textAlignment w:val="baseline"/>
    </w:pPr>
    <w:rPr>
      <w:rFonts w:ascii="宋体" w:eastAsia="宋体" w:hAnsi="Times New Roman" w:cs="Times New Roman"/>
      <w:sz w:val="24"/>
    </w:rPr>
  </w:style>
  <w:style w:type="paragraph" w:customStyle="1" w:styleId="Default">
    <w:name w:val="Default"/>
    <w:pPr>
      <w:widowControl w:val="0"/>
      <w:autoSpaceDE w:val="0"/>
      <w:autoSpaceDN w:val="0"/>
      <w:adjustRightInd w:val="0"/>
    </w:pPr>
    <w:rPr>
      <w:rFonts w:ascii="黑体" w:eastAsia="黑体" w:hAnsi="Times New Roman" w:cs="黑体"/>
      <w:color w:val="000000"/>
      <w:sz w:val="24"/>
      <w:szCs w:val="24"/>
    </w:rPr>
  </w:style>
  <w:style w:type="table" w:customStyle="1" w:styleId="31">
    <w:name w:val="无格式表格 31"/>
    <w:basedOn w:val="a1"/>
    <w:uiPriority w:val="43"/>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41">
    <w:name w:val="无格式表格 41"/>
    <w:basedOn w:val="a1"/>
    <w:uiPriority w:val="44"/>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51">
    <w:name w:val="无格式表格 51"/>
    <w:basedOn w:val="a1"/>
    <w:uiPriority w:val="45"/>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210">
    <w:name w:val="无格式表格 21"/>
    <w:basedOn w:val="a1"/>
    <w:uiPriority w:val="42"/>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110">
    <w:name w:val="网格表 1 浅色1"/>
    <w:basedOn w:val="a1"/>
    <w:uiPriority w:val="46"/>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15">
    <w:name w:val="书目1"/>
    <w:basedOn w:val="a"/>
    <w:next w:val="a"/>
    <w:uiPriority w:val="37"/>
    <w:unhideWhenUsed/>
    <w:pPr>
      <w:tabs>
        <w:tab w:val="left" w:pos="380"/>
      </w:tabs>
      <w:ind w:left="384" w:hanging="384"/>
    </w:pPr>
  </w:style>
  <w:style w:type="paragraph" w:customStyle="1" w:styleId="TOC10">
    <w:name w:val="TOC 标题1"/>
    <w:basedOn w:val="1"/>
    <w:next w:val="a"/>
    <w:uiPriority w:val="39"/>
    <w:unhideWhenUsed/>
    <w:qFormat/>
    <w:pPr>
      <w:spacing w:after="0" w:line="276" w:lineRule="auto"/>
      <w:outlineLvl w:val="9"/>
    </w:pPr>
    <w:rPr>
      <w:b/>
      <w:bCs/>
      <w:sz w:val="28"/>
      <w:szCs w:val="28"/>
    </w:rPr>
  </w:style>
  <w:style w:type="paragraph" w:customStyle="1" w:styleId="23">
    <w:name w:val="正文2"/>
    <w:pPr>
      <w:widowControl w:val="0"/>
      <w:adjustRightInd w:val="0"/>
      <w:spacing w:line="360" w:lineRule="atLeast"/>
      <w:textAlignment w:val="baseline"/>
    </w:pPr>
    <w:rPr>
      <w:rFonts w:ascii="宋体" w:eastAsia="宋体" w:hAnsi="Times New Roman" w:cs="Times New Roman"/>
      <w:sz w:val="24"/>
    </w:rPr>
  </w:style>
  <w:style w:type="character" w:customStyle="1" w:styleId="katex-mathml">
    <w:name w:val="katex-mathml"/>
    <w:basedOn w:val="a0"/>
  </w:style>
  <w:style w:type="character" w:customStyle="1" w:styleId="mopen">
    <w:name w:val="mopen"/>
    <w:basedOn w:val="a0"/>
  </w:style>
  <w:style w:type="character" w:customStyle="1" w:styleId="mord">
    <w:name w:val="mord"/>
    <w:basedOn w:val="a0"/>
  </w:style>
  <w:style w:type="character" w:customStyle="1" w:styleId="mpunct">
    <w:name w:val="mpunct"/>
    <w:basedOn w:val="a0"/>
  </w:style>
  <w:style w:type="character" w:customStyle="1" w:styleId="mclose">
    <w:name w:val="mclose"/>
    <w:basedOn w:val="a0"/>
  </w:style>
  <w:style w:type="character" w:customStyle="1" w:styleId="vlist-s">
    <w:name w:val="vlist-s"/>
    <w:basedOn w:val="a0"/>
  </w:style>
  <w:style w:type="character" w:customStyle="1" w:styleId="mbin">
    <w:name w:val="mbin"/>
    <w:basedOn w:val="a0"/>
  </w:style>
  <w:style w:type="character" w:customStyle="1" w:styleId="mrel">
    <w:name w:val="mrel"/>
    <w:basedOn w:val="a0"/>
  </w:style>
  <w:style w:type="character" w:customStyle="1" w:styleId="delimsizing">
    <w:name w:val="delimsizing"/>
    <w:basedOn w:val="a0"/>
  </w:style>
  <w:style w:type="character" w:customStyle="1" w:styleId="mop">
    <w:name w:val="mop"/>
    <w:basedOn w:val="a0"/>
  </w:style>
  <w:style w:type="paragraph" w:customStyle="1" w:styleId="p1">
    <w:name w:val="p1"/>
    <w:basedOn w:val="a"/>
    <w:pPr>
      <w:spacing w:before="100" w:beforeAutospacing="1" w:after="100" w:afterAutospacing="1"/>
    </w:pPr>
  </w:style>
  <w:style w:type="paragraph" w:customStyle="1" w:styleId="32">
    <w:name w:val="正文3"/>
    <w:pPr>
      <w:widowControl w:val="0"/>
      <w:adjustRightInd w:val="0"/>
      <w:spacing w:line="360" w:lineRule="atLeast"/>
      <w:textAlignment w:val="baseline"/>
    </w:pPr>
    <w:rPr>
      <w:rFonts w:ascii="宋体" w:eastAsia="宋体" w:hAnsi="Times New Roman" w:cs="Times New Roman"/>
      <w:sz w:val="24"/>
    </w:rPr>
  </w:style>
  <w:style w:type="paragraph" w:styleId="affe">
    <w:name w:val="Revision"/>
    <w:hidden/>
    <w:uiPriority w:val="99"/>
    <w:unhideWhenUsed/>
    <w:rsid w:val="00674E18"/>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footer" Target="footer6.xml"/><Relationship Id="rId117" Type="http://schemas.microsoft.com/office/2011/relationships/people" Target="people.xml"/><Relationship Id="rId21" Type="http://schemas.openxmlformats.org/officeDocument/2006/relationships/footer" Target="footer4.xm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7.png"/><Relationship Id="rId68" Type="http://schemas.openxmlformats.org/officeDocument/2006/relationships/header" Target="header10.xml"/><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header" Target="header16.xml"/><Relationship Id="rId16" Type="http://schemas.openxmlformats.org/officeDocument/2006/relationships/footer" Target="footer1.xml"/><Relationship Id="rId107" Type="http://schemas.openxmlformats.org/officeDocument/2006/relationships/image" Target="media/image78.png"/><Relationship Id="rId11" Type="http://schemas.openxmlformats.org/officeDocument/2006/relationships/image" Target="media/image1.emf"/><Relationship Id="rId32" Type="http://schemas.openxmlformats.org/officeDocument/2006/relationships/image" Target="media/image8.png"/><Relationship Id="rId37" Type="http://schemas.openxmlformats.org/officeDocument/2006/relationships/image" Target="media/image12.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6.png"/><Relationship Id="rId22" Type="http://schemas.openxmlformats.org/officeDocument/2006/relationships/header" Target="header7.xml"/><Relationship Id="rId27" Type="http://schemas.openxmlformats.org/officeDocument/2006/relationships/image" Target="media/image3.png"/><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8.png"/><Relationship Id="rId69" Type="http://schemas.openxmlformats.org/officeDocument/2006/relationships/image" Target="media/image42.png"/><Relationship Id="rId113" Type="http://schemas.openxmlformats.org/officeDocument/2006/relationships/header" Target="header17.xml"/><Relationship Id="rId118" Type="http://schemas.openxmlformats.org/officeDocument/2006/relationships/theme" Target="theme/theme1.xml"/><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header" Target="header1.xml"/><Relationship Id="rId17" Type="http://schemas.openxmlformats.org/officeDocument/2006/relationships/footer" Target="footer2.xml"/><Relationship Id="rId33" Type="http://schemas.openxmlformats.org/officeDocument/2006/relationships/image" Target="media/image9.png"/><Relationship Id="rId38" Type="http://schemas.openxmlformats.org/officeDocument/2006/relationships/image" Target="media/image13.png"/><Relationship Id="rId59" Type="http://schemas.openxmlformats.org/officeDocument/2006/relationships/image" Target="media/image33.png"/><Relationship Id="rId103" Type="http://schemas.openxmlformats.org/officeDocument/2006/relationships/image" Target="media/image74.png"/><Relationship Id="rId108" Type="http://schemas.openxmlformats.org/officeDocument/2006/relationships/image" Target="media/image79.png"/><Relationship Id="rId54" Type="http://schemas.openxmlformats.org/officeDocument/2006/relationships/image" Target="media/image28.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png"/><Relationship Id="rId28" Type="http://schemas.openxmlformats.org/officeDocument/2006/relationships/image" Target="media/image4.png"/><Relationship Id="rId49" Type="http://schemas.openxmlformats.org/officeDocument/2006/relationships/image" Target="media/image24.png"/><Relationship Id="rId114" Type="http://schemas.openxmlformats.org/officeDocument/2006/relationships/header" Target="header18.xml"/><Relationship Id="rId10" Type="http://schemas.microsoft.com/office/2016/09/relationships/commentsIds" Target="commentsIds.xml"/><Relationship Id="rId31" Type="http://schemas.openxmlformats.org/officeDocument/2006/relationships/image" Target="media/image7.png"/><Relationship Id="rId44" Type="http://schemas.openxmlformats.org/officeDocument/2006/relationships/image" Target="media/image19.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header" Target="header12.xml"/><Relationship Id="rId99" Type="http://schemas.openxmlformats.org/officeDocument/2006/relationships/image" Target="media/image70.png"/><Relationship Id="rId101" Type="http://schemas.openxmlformats.org/officeDocument/2006/relationships/image" Target="media/image72.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eader" Target="header2.xml"/><Relationship Id="rId18" Type="http://schemas.openxmlformats.org/officeDocument/2006/relationships/header" Target="header5.xml"/><Relationship Id="rId39" Type="http://schemas.openxmlformats.org/officeDocument/2006/relationships/image" Target="media/image14.png"/><Relationship Id="rId109" Type="http://schemas.openxmlformats.org/officeDocument/2006/relationships/header" Target="header13.xml"/><Relationship Id="rId34" Type="http://schemas.openxmlformats.org/officeDocument/2006/relationships/image" Target="media/image10.png"/><Relationship Id="rId50" Type="http://schemas.openxmlformats.org/officeDocument/2006/relationships/header" Target="header9.xml"/><Relationship Id="rId55" Type="http://schemas.openxmlformats.org/officeDocument/2006/relationships/image" Target="media/image29.png"/><Relationship Id="rId76" Type="http://schemas.openxmlformats.org/officeDocument/2006/relationships/image" Target="media/image49.png"/><Relationship Id="rId97" Type="http://schemas.openxmlformats.org/officeDocument/2006/relationships/image" Target="media/image68.png"/><Relationship Id="rId104"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eader" Target="header8.xm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0.png"/><Relationship Id="rId87" Type="http://schemas.openxmlformats.org/officeDocument/2006/relationships/image" Target="media/image60.png"/><Relationship Id="rId110" Type="http://schemas.openxmlformats.org/officeDocument/2006/relationships/header" Target="header14.xml"/><Relationship Id="rId115" Type="http://schemas.openxmlformats.org/officeDocument/2006/relationships/header" Target="header19.xml"/><Relationship Id="rId61" Type="http://schemas.openxmlformats.org/officeDocument/2006/relationships/image" Target="media/image35.png"/><Relationship Id="rId82" Type="http://schemas.openxmlformats.org/officeDocument/2006/relationships/image" Target="media/image55.png"/><Relationship Id="rId19" Type="http://schemas.openxmlformats.org/officeDocument/2006/relationships/footer" Target="footer3.xml"/><Relationship Id="rId14" Type="http://schemas.openxmlformats.org/officeDocument/2006/relationships/header" Target="header3.xml"/><Relationship Id="rId30" Type="http://schemas.openxmlformats.org/officeDocument/2006/relationships/image" Target="media/image6.png"/><Relationship Id="rId35" Type="http://schemas.microsoft.com/office/2018/08/relationships/commentsExtensible" Target="commentsExtensible.xml"/><Relationship Id="rId56" Type="http://schemas.openxmlformats.org/officeDocument/2006/relationships/image" Target="media/image30.png"/><Relationship Id="rId77" Type="http://schemas.openxmlformats.org/officeDocument/2006/relationships/image" Target="media/image50.png"/><Relationship Id="rId100" Type="http://schemas.openxmlformats.org/officeDocument/2006/relationships/image" Target="media/image71.png"/><Relationship Id="rId105" Type="http://schemas.openxmlformats.org/officeDocument/2006/relationships/image" Target="media/image76.png"/><Relationship Id="rId8" Type="http://schemas.openxmlformats.org/officeDocument/2006/relationships/comments" Target="comments.xml"/><Relationship Id="rId51" Type="http://schemas.openxmlformats.org/officeDocument/2006/relationships/image" Target="media/image25.png"/><Relationship Id="rId72" Type="http://schemas.openxmlformats.org/officeDocument/2006/relationships/image" Target="media/image45.png"/><Relationship Id="rId93" Type="http://schemas.openxmlformats.org/officeDocument/2006/relationships/header" Target="header11.xml"/><Relationship Id="rId98" Type="http://schemas.openxmlformats.org/officeDocument/2006/relationships/image" Target="media/image69.png"/><Relationship Id="rId3" Type="http://schemas.openxmlformats.org/officeDocument/2006/relationships/styles" Target="styles.xml"/><Relationship Id="rId25" Type="http://schemas.openxmlformats.org/officeDocument/2006/relationships/footer" Target="footer5.xml"/><Relationship Id="rId46" Type="http://schemas.openxmlformats.org/officeDocument/2006/relationships/image" Target="media/image21.png"/><Relationship Id="rId67" Type="http://schemas.openxmlformats.org/officeDocument/2006/relationships/image" Target="media/image41.png"/><Relationship Id="rId116" Type="http://schemas.openxmlformats.org/officeDocument/2006/relationships/fontTable" Target="fontTable.xml"/><Relationship Id="rId20" Type="http://schemas.openxmlformats.org/officeDocument/2006/relationships/header" Target="header6.xml"/><Relationship Id="rId41" Type="http://schemas.openxmlformats.org/officeDocument/2006/relationships/image" Target="media/image16.png"/><Relationship Id="rId62" Type="http://schemas.openxmlformats.org/officeDocument/2006/relationships/image" Target="media/image36.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header" Target="header15.xml"/><Relationship Id="rId15" Type="http://schemas.openxmlformats.org/officeDocument/2006/relationships/header" Target="header4.xml"/><Relationship Id="rId36" Type="http://schemas.openxmlformats.org/officeDocument/2006/relationships/image" Target="media/image11.png"/><Relationship Id="rId57" Type="http://schemas.openxmlformats.org/officeDocument/2006/relationships/image" Target="media/image31.png"/><Relationship Id="rId106" Type="http://schemas.openxmlformats.org/officeDocument/2006/relationships/image" Target="media/image7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16B27-4674-984A-B750-E83E6B2C4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1</Pages>
  <Words>27170</Words>
  <Characters>154872</Characters>
  <Application>Microsoft Office Word</Application>
  <DocSecurity>0</DocSecurity>
  <Lines>1290</Lines>
  <Paragraphs>363</Paragraphs>
  <ScaleCrop>false</ScaleCrop>
  <Company/>
  <LinksUpToDate>false</LinksUpToDate>
  <CharactersWithSpaces>181679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K4056</dc:creator>
  <cp:lastModifiedBy>h</cp:lastModifiedBy>
  <cp:revision>236</cp:revision>
  <cp:lastPrinted>2025-03-13T14:56:00Z</cp:lastPrinted>
  <dcterms:created xsi:type="dcterms:W3CDTF">2025-02-26T17:04:00Z</dcterms:created>
  <dcterms:modified xsi:type="dcterms:W3CDTF">2025-03-18T13:30:00Z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id="k6ByarFq"/&gt;&lt;style id="http://www.zotero.org/styles/gb-t-7714-2015-numeric-bilingual"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y fmtid="{D5CDD505-2E9C-101B-9397-08002B2CF9AE}" pid="4" name="KSOTemplateDocerSaveRecord">
    <vt:lpwstr>eyJoZGlkIjoiNDYzNjllMWE1YmQxOTNmZDE4ZDQyOGZlYjczNjE3MTQiLCJ1c2VySWQiOiIxMjAyMzY5NzQ2In0=</vt:lpwstr>
  </property>
  <property fmtid="{D5CDD505-2E9C-101B-9397-08002B2CF9AE}" pid="5" name="KSOProductBuildVer">
    <vt:lpwstr>2052-12.1.0.20305</vt:lpwstr>
  </property>
  <property fmtid="{D5CDD505-2E9C-101B-9397-08002B2CF9AE}" pid="6" name="ICV">
    <vt:lpwstr>16B132F1E6114893B4EE1789F4457E2F_12</vt:lpwstr>
  </property>
</Properties>
</file>